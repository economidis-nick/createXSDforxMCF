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326EE"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7801840" r:id="rId10"/>
        </w:pict>
      </w:r>
    </w:p>
    <w:p w14:paraId="36F3C2BA" w14:textId="3BFBEA19" w:rsidR="00D73476" w:rsidRPr="00966BAF" w:rsidRDefault="00AE7AC4" w:rsidP="00082891">
      <w:pPr>
        <w:jc w:val="center"/>
        <w:rPr>
          <w:b/>
          <w:sz w:val="40"/>
          <w:szCs w:val="40"/>
        </w:rPr>
      </w:pPr>
      <w:r w:rsidRPr="00966BAF">
        <w:rPr>
          <w:b/>
          <w:sz w:val="40"/>
          <w:szCs w:val="40"/>
        </w:rPr>
        <w:t>FAT-</w:t>
      </w:r>
      <w:r w:rsidR="00D73476" w:rsidRPr="00966BAF">
        <w:rPr>
          <w:b/>
          <w:sz w:val="40"/>
          <w:szCs w:val="40"/>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A16E8AF"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1-07-14T20:24:00Z">
        <w:r w:rsidR="0004792C">
          <w:rPr>
            <w:noProof/>
          </w:rPr>
          <w:t>July 14, 2021</w:t>
        </w:r>
      </w:ins>
      <w:del w:id="2" w:author="nick" w:date="2021-07-14T20:23:00Z">
        <w:r w:rsidR="003F511B" w:rsidDel="0004792C">
          <w:rPr>
            <w:noProof/>
          </w:rPr>
          <w:delText>July 13, 2021</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E76D0FA" w14:textId="77777777" w:rsidR="003F511B" w:rsidRDefault="00E60564">
      <w:pPr>
        <w:pStyle w:val="TOC1"/>
        <w:tabs>
          <w:tab w:val="left" w:pos="440"/>
          <w:tab w:val="right" w:leader="dot" w:pos="9060"/>
        </w:tabs>
        <w:rPr>
          <w:ins w:id="3" w:author="nick" w:date="2021-07-13T20:52: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4" w:author="nick" w:date="2021-07-13T20:52:00Z">
        <w:r w:rsidR="003F511B" w:rsidRPr="00896DAE">
          <w:rPr>
            <w:rStyle w:val="Hyperlink"/>
            <w:noProof/>
          </w:rPr>
          <w:fldChar w:fldCharType="begin"/>
        </w:r>
        <w:r w:rsidR="003F511B" w:rsidRPr="00896DAE">
          <w:rPr>
            <w:rStyle w:val="Hyperlink"/>
            <w:noProof/>
          </w:rPr>
          <w:instrText xml:space="preserve"> </w:instrText>
        </w:r>
        <w:r w:rsidR="003F511B">
          <w:rPr>
            <w:noProof/>
          </w:rPr>
          <w:instrText>HYPERLINK \l "_Toc77101983"</w:instrText>
        </w:r>
        <w:r w:rsidR="003F511B" w:rsidRPr="00896DAE">
          <w:rPr>
            <w:rStyle w:val="Hyperlink"/>
            <w:noProof/>
          </w:rPr>
          <w:instrText xml:space="preserve"> </w:instrText>
        </w:r>
        <w:r w:rsidR="003F511B" w:rsidRPr="00896DAE">
          <w:rPr>
            <w:rStyle w:val="Hyperlink"/>
            <w:noProof/>
          </w:rPr>
        </w:r>
        <w:r w:rsidR="003F511B" w:rsidRPr="00896DAE">
          <w:rPr>
            <w:rStyle w:val="Hyperlink"/>
            <w:noProof/>
          </w:rPr>
          <w:fldChar w:fldCharType="separate"/>
        </w:r>
        <w:r w:rsidR="003F511B" w:rsidRPr="00896DAE">
          <w:rPr>
            <w:rStyle w:val="Hyperlink"/>
            <w:noProof/>
            <w14:scene3d>
              <w14:camera w14:prst="orthographicFront"/>
              <w14:lightRig w14:rig="threePt" w14:dir="t">
                <w14:rot w14:lat="0" w14:lon="0" w14:rev="0"/>
              </w14:lightRig>
            </w14:scene3d>
          </w:rPr>
          <w:t>1</w:t>
        </w:r>
        <w:r w:rsidR="003F511B">
          <w:rPr>
            <w:rFonts w:asciiTheme="minorHAnsi" w:eastAsiaTheme="minorEastAsia" w:hAnsiTheme="minorHAnsi" w:cstheme="minorBidi"/>
            <w:b w:val="0"/>
            <w:bCs w:val="0"/>
            <w:caps w:val="0"/>
            <w:noProof/>
            <w:sz w:val="22"/>
            <w:szCs w:val="22"/>
            <w:lang w:eastAsia="en-US"/>
          </w:rPr>
          <w:tab/>
        </w:r>
        <w:r w:rsidR="003F511B" w:rsidRPr="00896DAE">
          <w:rPr>
            <w:rStyle w:val="Hyperlink"/>
            <w:noProof/>
          </w:rPr>
          <w:t>Introduction</w:t>
        </w:r>
        <w:r w:rsidR="003F511B">
          <w:rPr>
            <w:noProof/>
            <w:webHidden/>
          </w:rPr>
          <w:tab/>
        </w:r>
        <w:r w:rsidR="003F511B">
          <w:rPr>
            <w:noProof/>
            <w:webHidden/>
          </w:rPr>
          <w:fldChar w:fldCharType="begin"/>
        </w:r>
        <w:r w:rsidR="003F511B">
          <w:rPr>
            <w:noProof/>
            <w:webHidden/>
          </w:rPr>
          <w:instrText xml:space="preserve"> PAGEREF _Toc77101983 \h </w:instrText>
        </w:r>
        <w:r w:rsidR="003F511B">
          <w:rPr>
            <w:noProof/>
            <w:webHidden/>
          </w:rPr>
        </w:r>
      </w:ins>
      <w:r w:rsidR="003F511B">
        <w:rPr>
          <w:noProof/>
          <w:webHidden/>
        </w:rPr>
        <w:fldChar w:fldCharType="separate"/>
      </w:r>
      <w:ins w:id="5" w:author="nick" w:date="2021-07-14T20:24:00Z">
        <w:r w:rsidR="0004792C">
          <w:rPr>
            <w:noProof/>
            <w:webHidden/>
          </w:rPr>
          <w:t>29</w:t>
        </w:r>
      </w:ins>
      <w:ins w:id="6" w:author="nick" w:date="2021-07-13T20:52:00Z">
        <w:r w:rsidR="003F511B">
          <w:rPr>
            <w:noProof/>
            <w:webHidden/>
          </w:rPr>
          <w:fldChar w:fldCharType="end"/>
        </w:r>
        <w:r w:rsidR="003F511B" w:rsidRPr="00896DAE">
          <w:rPr>
            <w:rStyle w:val="Hyperlink"/>
            <w:noProof/>
          </w:rPr>
          <w:fldChar w:fldCharType="end"/>
        </w:r>
      </w:ins>
    </w:p>
    <w:p w14:paraId="2F3C0B72" w14:textId="77777777" w:rsidR="003F511B" w:rsidRDefault="003F511B">
      <w:pPr>
        <w:pStyle w:val="TOC2"/>
        <w:tabs>
          <w:tab w:val="left" w:pos="660"/>
          <w:tab w:val="right" w:leader="dot" w:pos="9060"/>
        </w:tabs>
        <w:rPr>
          <w:ins w:id="7" w:author="nick" w:date="2021-07-13T20:52:00Z"/>
          <w:rFonts w:asciiTheme="minorHAnsi" w:eastAsiaTheme="minorEastAsia" w:hAnsiTheme="minorHAnsi" w:cstheme="minorBidi"/>
          <w:b w:val="0"/>
          <w:bCs w:val="0"/>
          <w:noProof/>
          <w:sz w:val="22"/>
          <w:szCs w:val="22"/>
          <w:lang w:eastAsia="en-US"/>
        </w:rPr>
      </w:pPr>
      <w:ins w:id="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1.1</w:t>
        </w:r>
        <w:r>
          <w:rPr>
            <w:rFonts w:asciiTheme="minorHAnsi" w:eastAsiaTheme="minorEastAsia" w:hAnsiTheme="minorHAnsi" w:cstheme="minorBidi"/>
            <w:b w:val="0"/>
            <w:bCs w:val="0"/>
            <w:noProof/>
            <w:sz w:val="22"/>
            <w:szCs w:val="22"/>
            <w:lang w:eastAsia="en-US"/>
          </w:rPr>
          <w:tab/>
        </w:r>
        <w:r w:rsidRPr="00896DAE">
          <w:rPr>
            <w:rStyle w:val="Hyperlink"/>
            <w:noProof/>
          </w:rPr>
          <w:t>Motivation</w:t>
        </w:r>
        <w:r>
          <w:rPr>
            <w:noProof/>
            <w:webHidden/>
          </w:rPr>
          <w:tab/>
        </w:r>
        <w:r>
          <w:rPr>
            <w:noProof/>
            <w:webHidden/>
          </w:rPr>
          <w:fldChar w:fldCharType="begin"/>
        </w:r>
        <w:r>
          <w:rPr>
            <w:noProof/>
            <w:webHidden/>
          </w:rPr>
          <w:instrText xml:space="preserve"> PAGEREF _Toc77101984 \h </w:instrText>
        </w:r>
        <w:r>
          <w:rPr>
            <w:noProof/>
            <w:webHidden/>
          </w:rPr>
        </w:r>
      </w:ins>
      <w:r>
        <w:rPr>
          <w:noProof/>
          <w:webHidden/>
        </w:rPr>
        <w:fldChar w:fldCharType="separate"/>
      </w:r>
      <w:ins w:id="9" w:author="nick" w:date="2021-07-14T20:24:00Z">
        <w:r w:rsidR="0004792C">
          <w:rPr>
            <w:noProof/>
            <w:webHidden/>
          </w:rPr>
          <w:t>29</w:t>
        </w:r>
      </w:ins>
      <w:ins w:id="10" w:author="nick" w:date="2021-07-13T20:52:00Z">
        <w:r>
          <w:rPr>
            <w:noProof/>
            <w:webHidden/>
          </w:rPr>
          <w:fldChar w:fldCharType="end"/>
        </w:r>
        <w:r w:rsidRPr="00896DAE">
          <w:rPr>
            <w:rStyle w:val="Hyperlink"/>
            <w:noProof/>
          </w:rPr>
          <w:fldChar w:fldCharType="end"/>
        </w:r>
      </w:ins>
    </w:p>
    <w:p w14:paraId="2D8FDB5F" w14:textId="77777777" w:rsidR="003F511B" w:rsidRDefault="003F511B">
      <w:pPr>
        <w:pStyle w:val="TOC2"/>
        <w:tabs>
          <w:tab w:val="left" w:pos="660"/>
          <w:tab w:val="right" w:leader="dot" w:pos="9060"/>
        </w:tabs>
        <w:rPr>
          <w:ins w:id="11" w:author="nick" w:date="2021-07-13T20:52:00Z"/>
          <w:rFonts w:asciiTheme="minorHAnsi" w:eastAsiaTheme="minorEastAsia" w:hAnsiTheme="minorHAnsi" w:cstheme="minorBidi"/>
          <w:b w:val="0"/>
          <w:bCs w:val="0"/>
          <w:noProof/>
          <w:sz w:val="22"/>
          <w:szCs w:val="22"/>
          <w:lang w:eastAsia="en-US"/>
        </w:rPr>
      </w:pPr>
      <w:ins w:id="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1.2</w:t>
        </w:r>
        <w:r>
          <w:rPr>
            <w:rFonts w:asciiTheme="minorHAnsi" w:eastAsiaTheme="minorEastAsia" w:hAnsiTheme="minorHAnsi" w:cstheme="minorBidi"/>
            <w:b w:val="0"/>
            <w:bCs w:val="0"/>
            <w:noProof/>
            <w:sz w:val="22"/>
            <w:szCs w:val="22"/>
            <w:lang w:eastAsia="en-US"/>
          </w:rPr>
          <w:tab/>
        </w:r>
        <w:r w:rsidRPr="00896DAE">
          <w:rPr>
            <w:rStyle w:val="Hyperlink"/>
            <w:noProof/>
          </w:rPr>
          <w:t>MCF at Ford</w:t>
        </w:r>
        <w:r>
          <w:rPr>
            <w:noProof/>
            <w:webHidden/>
          </w:rPr>
          <w:tab/>
        </w:r>
        <w:r>
          <w:rPr>
            <w:noProof/>
            <w:webHidden/>
          </w:rPr>
          <w:fldChar w:fldCharType="begin"/>
        </w:r>
        <w:r>
          <w:rPr>
            <w:noProof/>
            <w:webHidden/>
          </w:rPr>
          <w:instrText xml:space="preserve"> PAGEREF _Toc77101985 \h </w:instrText>
        </w:r>
        <w:r>
          <w:rPr>
            <w:noProof/>
            <w:webHidden/>
          </w:rPr>
        </w:r>
      </w:ins>
      <w:r>
        <w:rPr>
          <w:noProof/>
          <w:webHidden/>
        </w:rPr>
        <w:fldChar w:fldCharType="separate"/>
      </w:r>
      <w:ins w:id="13" w:author="nick" w:date="2021-07-14T20:24:00Z">
        <w:r w:rsidR="0004792C">
          <w:rPr>
            <w:noProof/>
            <w:webHidden/>
          </w:rPr>
          <w:t>29</w:t>
        </w:r>
      </w:ins>
      <w:ins w:id="14" w:author="nick" w:date="2021-07-13T20:52:00Z">
        <w:r>
          <w:rPr>
            <w:noProof/>
            <w:webHidden/>
          </w:rPr>
          <w:fldChar w:fldCharType="end"/>
        </w:r>
        <w:r w:rsidRPr="00896DAE">
          <w:rPr>
            <w:rStyle w:val="Hyperlink"/>
            <w:noProof/>
          </w:rPr>
          <w:fldChar w:fldCharType="end"/>
        </w:r>
      </w:ins>
    </w:p>
    <w:p w14:paraId="02DFA5E1" w14:textId="77777777" w:rsidR="003F511B" w:rsidRDefault="003F511B">
      <w:pPr>
        <w:pStyle w:val="TOC2"/>
        <w:tabs>
          <w:tab w:val="left" w:pos="660"/>
          <w:tab w:val="right" w:leader="dot" w:pos="9060"/>
        </w:tabs>
        <w:rPr>
          <w:ins w:id="15" w:author="nick" w:date="2021-07-13T20:52:00Z"/>
          <w:rFonts w:asciiTheme="minorHAnsi" w:eastAsiaTheme="minorEastAsia" w:hAnsiTheme="minorHAnsi" w:cstheme="minorBidi"/>
          <w:b w:val="0"/>
          <w:bCs w:val="0"/>
          <w:noProof/>
          <w:sz w:val="22"/>
          <w:szCs w:val="22"/>
          <w:lang w:eastAsia="en-US"/>
        </w:rPr>
      </w:pPr>
      <w:ins w:id="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1.3</w:t>
        </w:r>
        <w:r>
          <w:rPr>
            <w:rFonts w:asciiTheme="minorHAnsi" w:eastAsiaTheme="minorEastAsia" w:hAnsiTheme="minorHAnsi" w:cstheme="minorBidi"/>
            <w:b w:val="0"/>
            <w:bCs w:val="0"/>
            <w:noProof/>
            <w:sz w:val="22"/>
            <w:szCs w:val="22"/>
            <w:lang w:eastAsia="en-US"/>
          </w:rPr>
          <w:tab/>
        </w:r>
        <w:r w:rsidRPr="00896DAE">
          <w:rPr>
            <w:rStyle w:val="Hyperlink"/>
            <w:noProof/>
          </w:rPr>
          <w:t>From MCF to χMCF - The Scope of the Document</w:t>
        </w:r>
        <w:r>
          <w:rPr>
            <w:noProof/>
            <w:webHidden/>
          </w:rPr>
          <w:tab/>
        </w:r>
        <w:r>
          <w:rPr>
            <w:noProof/>
            <w:webHidden/>
          </w:rPr>
          <w:fldChar w:fldCharType="begin"/>
        </w:r>
        <w:r>
          <w:rPr>
            <w:noProof/>
            <w:webHidden/>
          </w:rPr>
          <w:instrText xml:space="preserve"> PAGEREF _Toc77101986 \h </w:instrText>
        </w:r>
        <w:r>
          <w:rPr>
            <w:noProof/>
            <w:webHidden/>
          </w:rPr>
        </w:r>
      </w:ins>
      <w:r>
        <w:rPr>
          <w:noProof/>
          <w:webHidden/>
        </w:rPr>
        <w:fldChar w:fldCharType="separate"/>
      </w:r>
      <w:ins w:id="17" w:author="nick" w:date="2021-07-14T20:24:00Z">
        <w:r w:rsidR="0004792C">
          <w:rPr>
            <w:noProof/>
            <w:webHidden/>
          </w:rPr>
          <w:t>29</w:t>
        </w:r>
      </w:ins>
      <w:ins w:id="18" w:author="nick" w:date="2021-07-13T20:52:00Z">
        <w:r>
          <w:rPr>
            <w:noProof/>
            <w:webHidden/>
          </w:rPr>
          <w:fldChar w:fldCharType="end"/>
        </w:r>
        <w:r w:rsidRPr="00896DAE">
          <w:rPr>
            <w:rStyle w:val="Hyperlink"/>
            <w:noProof/>
          </w:rPr>
          <w:fldChar w:fldCharType="end"/>
        </w:r>
      </w:ins>
    </w:p>
    <w:p w14:paraId="58EB5E76" w14:textId="77777777" w:rsidR="003F511B" w:rsidRDefault="003F511B">
      <w:pPr>
        <w:pStyle w:val="TOC1"/>
        <w:tabs>
          <w:tab w:val="left" w:pos="440"/>
          <w:tab w:val="right" w:leader="dot" w:pos="9060"/>
        </w:tabs>
        <w:rPr>
          <w:ins w:id="19" w:author="nick" w:date="2021-07-13T20:52:00Z"/>
          <w:rFonts w:asciiTheme="minorHAnsi" w:eastAsiaTheme="minorEastAsia" w:hAnsiTheme="minorHAnsi" w:cstheme="minorBidi"/>
          <w:b w:val="0"/>
          <w:bCs w:val="0"/>
          <w:caps w:val="0"/>
          <w:noProof/>
          <w:sz w:val="22"/>
          <w:szCs w:val="22"/>
          <w:lang w:eastAsia="en-US"/>
        </w:rPr>
      </w:pPr>
      <w:ins w:id="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896DAE">
          <w:rPr>
            <w:rStyle w:val="Hyperlink"/>
            <w:noProof/>
          </w:rPr>
          <w:t>Design Principles and Basic Features of χMCF</w:t>
        </w:r>
        <w:r>
          <w:rPr>
            <w:noProof/>
            <w:webHidden/>
          </w:rPr>
          <w:tab/>
        </w:r>
        <w:r>
          <w:rPr>
            <w:noProof/>
            <w:webHidden/>
          </w:rPr>
          <w:fldChar w:fldCharType="begin"/>
        </w:r>
        <w:r>
          <w:rPr>
            <w:noProof/>
            <w:webHidden/>
          </w:rPr>
          <w:instrText xml:space="preserve"> PAGEREF _Toc77101987 \h </w:instrText>
        </w:r>
        <w:r>
          <w:rPr>
            <w:noProof/>
            <w:webHidden/>
          </w:rPr>
        </w:r>
      </w:ins>
      <w:r>
        <w:rPr>
          <w:noProof/>
          <w:webHidden/>
        </w:rPr>
        <w:fldChar w:fldCharType="separate"/>
      </w:r>
      <w:ins w:id="21" w:author="nick" w:date="2021-07-14T20:24:00Z">
        <w:r w:rsidR="0004792C">
          <w:rPr>
            <w:noProof/>
            <w:webHidden/>
          </w:rPr>
          <w:t>31</w:t>
        </w:r>
      </w:ins>
      <w:ins w:id="22" w:author="nick" w:date="2021-07-13T20:52:00Z">
        <w:r>
          <w:rPr>
            <w:noProof/>
            <w:webHidden/>
          </w:rPr>
          <w:fldChar w:fldCharType="end"/>
        </w:r>
        <w:r w:rsidRPr="00896DAE">
          <w:rPr>
            <w:rStyle w:val="Hyperlink"/>
            <w:noProof/>
          </w:rPr>
          <w:fldChar w:fldCharType="end"/>
        </w:r>
      </w:ins>
    </w:p>
    <w:p w14:paraId="5893B7C6" w14:textId="77777777" w:rsidR="003F511B" w:rsidRDefault="003F511B">
      <w:pPr>
        <w:pStyle w:val="TOC2"/>
        <w:tabs>
          <w:tab w:val="left" w:pos="660"/>
          <w:tab w:val="right" w:leader="dot" w:pos="9060"/>
        </w:tabs>
        <w:rPr>
          <w:ins w:id="23" w:author="nick" w:date="2021-07-13T20:52:00Z"/>
          <w:rFonts w:asciiTheme="minorHAnsi" w:eastAsiaTheme="minorEastAsia" w:hAnsiTheme="minorHAnsi" w:cstheme="minorBidi"/>
          <w:b w:val="0"/>
          <w:bCs w:val="0"/>
          <w:noProof/>
          <w:sz w:val="22"/>
          <w:szCs w:val="22"/>
          <w:lang w:eastAsia="en-US"/>
        </w:rPr>
      </w:pPr>
      <w:ins w:id="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2.1</w:t>
        </w:r>
        <w:r>
          <w:rPr>
            <w:rFonts w:asciiTheme="minorHAnsi" w:eastAsiaTheme="minorEastAsia" w:hAnsiTheme="minorHAnsi" w:cstheme="minorBidi"/>
            <w:b w:val="0"/>
            <w:bCs w:val="0"/>
            <w:noProof/>
            <w:sz w:val="22"/>
            <w:szCs w:val="22"/>
            <w:lang w:eastAsia="en-US"/>
          </w:rPr>
          <w:tab/>
        </w:r>
        <w:r w:rsidRPr="00896DAE">
          <w:rPr>
            <w:rStyle w:val="Hyperlink"/>
            <w:noProof/>
          </w:rPr>
          <w:t>Design Principles</w:t>
        </w:r>
        <w:r>
          <w:rPr>
            <w:noProof/>
            <w:webHidden/>
          </w:rPr>
          <w:tab/>
        </w:r>
        <w:r>
          <w:rPr>
            <w:noProof/>
            <w:webHidden/>
          </w:rPr>
          <w:fldChar w:fldCharType="begin"/>
        </w:r>
        <w:r>
          <w:rPr>
            <w:noProof/>
            <w:webHidden/>
          </w:rPr>
          <w:instrText xml:space="preserve"> PAGEREF _Toc77101988 \h </w:instrText>
        </w:r>
        <w:r>
          <w:rPr>
            <w:noProof/>
            <w:webHidden/>
          </w:rPr>
        </w:r>
      </w:ins>
      <w:r>
        <w:rPr>
          <w:noProof/>
          <w:webHidden/>
        </w:rPr>
        <w:fldChar w:fldCharType="separate"/>
      </w:r>
      <w:ins w:id="25" w:author="nick" w:date="2021-07-14T20:24:00Z">
        <w:r w:rsidR="0004792C">
          <w:rPr>
            <w:noProof/>
            <w:webHidden/>
          </w:rPr>
          <w:t>31</w:t>
        </w:r>
      </w:ins>
      <w:ins w:id="26" w:author="nick" w:date="2021-07-13T20:52:00Z">
        <w:r>
          <w:rPr>
            <w:noProof/>
            <w:webHidden/>
          </w:rPr>
          <w:fldChar w:fldCharType="end"/>
        </w:r>
        <w:r w:rsidRPr="00896DAE">
          <w:rPr>
            <w:rStyle w:val="Hyperlink"/>
            <w:noProof/>
          </w:rPr>
          <w:fldChar w:fldCharType="end"/>
        </w:r>
      </w:ins>
    </w:p>
    <w:p w14:paraId="35FE0EC8" w14:textId="77777777" w:rsidR="003F511B" w:rsidRDefault="003F511B">
      <w:pPr>
        <w:pStyle w:val="TOC2"/>
        <w:tabs>
          <w:tab w:val="left" w:pos="660"/>
          <w:tab w:val="right" w:leader="dot" w:pos="9060"/>
        </w:tabs>
        <w:rPr>
          <w:ins w:id="27" w:author="nick" w:date="2021-07-13T20:52:00Z"/>
          <w:rFonts w:asciiTheme="minorHAnsi" w:eastAsiaTheme="minorEastAsia" w:hAnsiTheme="minorHAnsi" w:cstheme="minorBidi"/>
          <w:b w:val="0"/>
          <w:bCs w:val="0"/>
          <w:noProof/>
          <w:sz w:val="22"/>
          <w:szCs w:val="22"/>
          <w:lang w:eastAsia="en-US"/>
        </w:rPr>
      </w:pPr>
      <w:ins w:id="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2.2</w:t>
        </w:r>
        <w:r>
          <w:rPr>
            <w:rFonts w:asciiTheme="minorHAnsi" w:eastAsiaTheme="minorEastAsia" w:hAnsiTheme="minorHAnsi" w:cstheme="minorBidi"/>
            <w:b w:val="0"/>
            <w:bCs w:val="0"/>
            <w:noProof/>
            <w:sz w:val="22"/>
            <w:szCs w:val="22"/>
            <w:lang w:eastAsia="en-US"/>
          </w:rPr>
          <w:tab/>
        </w:r>
        <w:r w:rsidRPr="00896DAE">
          <w:rPr>
            <w:rStyle w:val="Hyperlink"/>
            <w:noProof/>
          </w:rPr>
          <w:t>Idealization of Joints</w:t>
        </w:r>
        <w:r>
          <w:rPr>
            <w:noProof/>
            <w:webHidden/>
          </w:rPr>
          <w:tab/>
        </w:r>
        <w:r>
          <w:rPr>
            <w:noProof/>
            <w:webHidden/>
          </w:rPr>
          <w:fldChar w:fldCharType="begin"/>
        </w:r>
        <w:r>
          <w:rPr>
            <w:noProof/>
            <w:webHidden/>
          </w:rPr>
          <w:instrText xml:space="preserve"> PAGEREF _Toc77101989 \h </w:instrText>
        </w:r>
        <w:r>
          <w:rPr>
            <w:noProof/>
            <w:webHidden/>
          </w:rPr>
        </w:r>
      </w:ins>
      <w:r>
        <w:rPr>
          <w:noProof/>
          <w:webHidden/>
        </w:rPr>
        <w:fldChar w:fldCharType="separate"/>
      </w:r>
      <w:ins w:id="29" w:author="nick" w:date="2021-07-14T20:24:00Z">
        <w:r w:rsidR="0004792C">
          <w:rPr>
            <w:noProof/>
            <w:webHidden/>
          </w:rPr>
          <w:t>32</w:t>
        </w:r>
      </w:ins>
      <w:ins w:id="30" w:author="nick" w:date="2021-07-13T20:52:00Z">
        <w:r>
          <w:rPr>
            <w:noProof/>
            <w:webHidden/>
          </w:rPr>
          <w:fldChar w:fldCharType="end"/>
        </w:r>
        <w:r w:rsidRPr="00896DAE">
          <w:rPr>
            <w:rStyle w:val="Hyperlink"/>
            <w:noProof/>
          </w:rPr>
          <w:fldChar w:fldCharType="end"/>
        </w:r>
      </w:ins>
    </w:p>
    <w:p w14:paraId="6E89DF0D" w14:textId="77777777" w:rsidR="003F511B" w:rsidRDefault="003F511B">
      <w:pPr>
        <w:pStyle w:val="TOC2"/>
        <w:tabs>
          <w:tab w:val="left" w:pos="660"/>
          <w:tab w:val="right" w:leader="dot" w:pos="9060"/>
        </w:tabs>
        <w:rPr>
          <w:ins w:id="31" w:author="nick" w:date="2021-07-13T20:52:00Z"/>
          <w:rFonts w:asciiTheme="minorHAnsi" w:eastAsiaTheme="minorEastAsia" w:hAnsiTheme="minorHAnsi" w:cstheme="minorBidi"/>
          <w:b w:val="0"/>
          <w:bCs w:val="0"/>
          <w:noProof/>
          <w:sz w:val="22"/>
          <w:szCs w:val="22"/>
          <w:lang w:eastAsia="en-US"/>
        </w:rPr>
      </w:pPr>
      <w:ins w:id="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2.3</w:t>
        </w:r>
        <w:r>
          <w:rPr>
            <w:rFonts w:asciiTheme="minorHAnsi" w:eastAsiaTheme="minorEastAsia" w:hAnsiTheme="minorHAnsi" w:cstheme="minorBidi"/>
            <w:b w:val="0"/>
            <w:bCs w:val="0"/>
            <w:noProof/>
            <w:sz w:val="22"/>
            <w:szCs w:val="22"/>
            <w:lang w:eastAsia="en-US"/>
          </w:rPr>
          <w:tab/>
        </w:r>
        <w:r w:rsidRPr="00896DAE">
          <w:rPr>
            <w:rStyle w:val="Hyperlink"/>
            <w:noProof/>
          </w:rPr>
          <w:t>Reconstruction of Joints from χMCF</w:t>
        </w:r>
        <w:r>
          <w:rPr>
            <w:noProof/>
            <w:webHidden/>
          </w:rPr>
          <w:tab/>
        </w:r>
        <w:r>
          <w:rPr>
            <w:noProof/>
            <w:webHidden/>
          </w:rPr>
          <w:fldChar w:fldCharType="begin"/>
        </w:r>
        <w:r>
          <w:rPr>
            <w:noProof/>
            <w:webHidden/>
          </w:rPr>
          <w:instrText xml:space="preserve"> PAGEREF _Toc77101990 \h </w:instrText>
        </w:r>
        <w:r>
          <w:rPr>
            <w:noProof/>
            <w:webHidden/>
          </w:rPr>
        </w:r>
      </w:ins>
      <w:r>
        <w:rPr>
          <w:noProof/>
          <w:webHidden/>
        </w:rPr>
        <w:fldChar w:fldCharType="separate"/>
      </w:r>
      <w:ins w:id="33" w:author="nick" w:date="2021-07-14T20:24:00Z">
        <w:r w:rsidR="0004792C">
          <w:rPr>
            <w:noProof/>
            <w:webHidden/>
          </w:rPr>
          <w:t>32</w:t>
        </w:r>
      </w:ins>
      <w:ins w:id="34" w:author="nick" w:date="2021-07-13T20:52:00Z">
        <w:r>
          <w:rPr>
            <w:noProof/>
            <w:webHidden/>
          </w:rPr>
          <w:fldChar w:fldCharType="end"/>
        </w:r>
        <w:r w:rsidRPr="00896DAE">
          <w:rPr>
            <w:rStyle w:val="Hyperlink"/>
            <w:noProof/>
          </w:rPr>
          <w:fldChar w:fldCharType="end"/>
        </w:r>
      </w:ins>
    </w:p>
    <w:p w14:paraId="3A3EF21B" w14:textId="77777777" w:rsidR="003F511B" w:rsidRDefault="003F511B">
      <w:pPr>
        <w:pStyle w:val="TOC2"/>
        <w:tabs>
          <w:tab w:val="left" w:pos="660"/>
          <w:tab w:val="right" w:leader="dot" w:pos="9060"/>
        </w:tabs>
        <w:rPr>
          <w:ins w:id="35" w:author="nick" w:date="2021-07-13T20:52:00Z"/>
          <w:rFonts w:asciiTheme="minorHAnsi" w:eastAsiaTheme="minorEastAsia" w:hAnsiTheme="minorHAnsi" w:cstheme="minorBidi"/>
          <w:b w:val="0"/>
          <w:bCs w:val="0"/>
          <w:noProof/>
          <w:sz w:val="22"/>
          <w:szCs w:val="22"/>
          <w:lang w:eastAsia="en-US"/>
        </w:rPr>
      </w:pPr>
      <w:ins w:id="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2.4</w:t>
        </w:r>
        <w:r>
          <w:rPr>
            <w:rFonts w:asciiTheme="minorHAnsi" w:eastAsiaTheme="minorEastAsia" w:hAnsiTheme="minorHAnsi" w:cstheme="minorBidi"/>
            <w:b w:val="0"/>
            <w:bCs w:val="0"/>
            <w:noProof/>
            <w:sz w:val="22"/>
            <w:szCs w:val="22"/>
            <w:lang w:eastAsia="en-US"/>
          </w:rPr>
          <w:tab/>
        </w:r>
        <w:r w:rsidRPr="00896DAE">
          <w:rPr>
            <w:rStyle w:val="Hyperlink"/>
            <w:noProof/>
          </w:rPr>
          <w:t>Description of Topology</w:t>
        </w:r>
        <w:r>
          <w:rPr>
            <w:noProof/>
            <w:webHidden/>
          </w:rPr>
          <w:tab/>
        </w:r>
        <w:r>
          <w:rPr>
            <w:noProof/>
            <w:webHidden/>
          </w:rPr>
          <w:fldChar w:fldCharType="begin"/>
        </w:r>
        <w:r>
          <w:rPr>
            <w:noProof/>
            <w:webHidden/>
          </w:rPr>
          <w:instrText xml:space="preserve"> PAGEREF _Toc77101991 \h </w:instrText>
        </w:r>
        <w:r>
          <w:rPr>
            <w:noProof/>
            <w:webHidden/>
          </w:rPr>
        </w:r>
      </w:ins>
      <w:r>
        <w:rPr>
          <w:noProof/>
          <w:webHidden/>
        </w:rPr>
        <w:fldChar w:fldCharType="separate"/>
      </w:r>
      <w:ins w:id="37" w:author="nick" w:date="2021-07-14T20:24:00Z">
        <w:r w:rsidR="0004792C">
          <w:rPr>
            <w:noProof/>
            <w:webHidden/>
          </w:rPr>
          <w:t>32</w:t>
        </w:r>
      </w:ins>
      <w:ins w:id="38" w:author="nick" w:date="2021-07-13T20:52:00Z">
        <w:r>
          <w:rPr>
            <w:noProof/>
            <w:webHidden/>
          </w:rPr>
          <w:fldChar w:fldCharType="end"/>
        </w:r>
        <w:r w:rsidRPr="00896DAE">
          <w:rPr>
            <w:rStyle w:val="Hyperlink"/>
            <w:noProof/>
          </w:rPr>
          <w:fldChar w:fldCharType="end"/>
        </w:r>
      </w:ins>
    </w:p>
    <w:p w14:paraId="1BDABD5E" w14:textId="77777777" w:rsidR="003F511B" w:rsidRDefault="003F511B">
      <w:pPr>
        <w:pStyle w:val="TOC2"/>
        <w:tabs>
          <w:tab w:val="left" w:pos="660"/>
          <w:tab w:val="right" w:leader="dot" w:pos="9060"/>
        </w:tabs>
        <w:rPr>
          <w:ins w:id="39" w:author="nick" w:date="2021-07-13T20:52:00Z"/>
          <w:rFonts w:asciiTheme="minorHAnsi" w:eastAsiaTheme="minorEastAsia" w:hAnsiTheme="minorHAnsi" w:cstheme="minorBidi"/>
          <w:b w:val="0"/>
          <w:bCs w:val="0"/>
          <w:noProof/>
          <w:sz w:val="22"/>
          <w:szCs w:val="22"/>
          <w:lang w:eastAsia="en-US"/>
        </w:rPr>
      </w:pPr>
      <w:ins w:id="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2.5</w:t>
        </w:r>
        <w:r>
          <w:rPr>
            <w:rFonts w:asciiTheme="minorHAnsi" w:eastAsiaTheme="minorEastAsia" w:hAnsiTheme="minorHAnsi" w:cstheme="minorBidi"/>
            <w:b w:val="0"/>
            <w:bCs w:val="0"/>
            <w:noProof/>
            <w:sz w:val="22"/>
            <w:szCs w:val="22"/>
            <w:lang w:eastAsia="en-US"/>
          </w:rPr>
          <w:tab/>
        </w:r>
        <w:r w:rsidRPr="00896DAE">
          <w:rPr>
            <w:rStyle w:val="Hyperlink"/>
            <w:noProof/>
          </w:rPr>
          <w:t>χMCF in the Development Processes</w:t>
        </w:r>
        <w:r>
          <w:rPr>
            <w:noProof/>
            <w:webHidden/>
          </w:rPr>
          <w:tab/>
        </w:r>
        <w:r>
          <w:rPr>
            <w:noProof/>
            <w:webHidden/>
          </w:rPr>
          <w:fldChar w:fldCharType="begin"/>
        </w:r>
        <w:r>
          <w:rPr>
            <w:noProof/>
            <w:webHidden/>
          </w:rPr>
          <w:instrText xml:space="preserve"> PAGEREF _Toc77101992 \h </w:instrText>
        </w:r>
        <w:r>
          <w:rPr>
            <w:noProof/>
            <w:webHidden/>
          </w:rPr>
        </w:r>
      </w:ins>
      <w:r>
        <w:rPr>
          <w:noProof/>
          <w:webHidden/>
        </w:rPr>
        <w:fldChar w:fldCharType="separate"/>
      </w:r>
      <w:ins w:id="41" w:author="nick" w:date="2021-07-14T20:24:00Z">
        <w:r w:rsidR="0004792C">
          <w:rPr>
            <w:noProof/>
            <w:webHidden/>
          </w:rPr>
          <w:t>33</w:t>
        </w:r>
      </w:ins>
      <w:ins w:id="42" w:author="nick" w:date="2021-07-13T20:52:00Z">
        <w:r>
          <w:rPr>
            <w:noProof/>
            <w:webHidden/>
          </w:rPr>
          <w:fldChar w:fldCharType="end"/>
        </w:r>
        <w:r w:rsidRPr="00896DAE">
          <w:rPr>
            <w:rStyle w:val="Hyperlink"/>
            <w:noProof/>
          </w:rPr>
          <w:fldChar w:fldCharType="end"/>
        </w:r>
      </w:ins>
    </w:p>
    <w:p w14:paraId="319F8489" w14:textId="77777777" w:rsidR="003F511B" w:rsidRDefault="003F511B">
      <w:pPr>
        <w:pStyle w:val="TOC1"/>
        <w:tabs>
          <w:tab w:val="left" w:pos="440"/>
          <w:tab w:val="right" w:leader="dot" w:pos="9060"/>
        </w:tabs>
        <w:rPr>
          <w:ins w:id="43" w:author="nick" w:date="2021-07-13T20:52:00Z"/>
          <w:rFonts w:asciiTheme="minorHAnsi" w:eastAsiaTheme="minorEastAsia" w:hAnsiTheme="minorHAnsi" w:cstheme="minorBidi"/>
          <w:b w:val="0"/>
          <w:bCs w:val="0"/>
          <w:caps w:val="0"/>
          <w:noProof/>
          <w:sz w:val="22"/>
          <w:szCs w:val="22"/>
          <w:lang w:eastAsia="en-US"/>
        </w:rPr>
      </w:pPr>
      <w:ins w:id="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896DAE">
          <w:rPr>
            <w:rStyle w:val="Hyperlink"/>
            <w:noProof/>
          </w:rPr>
          <w:t>Keywords of XML specification</w:t>
        </w:r>
        <w:r>
          <w:rPr>
            <w:noProof/>
            <w:webHidden/>
          </w:rPr>
          <w:tab/>
        </w:r>
        <w:r>
          <w:rPr>
            <w:noProof/>
            <w:webHidden/>
          </w:rPr>
          <w:fldChar w:fldCharType="begin"/>
        </w:r>
        <w:r>
          <w:rPr>
            <w:noProof/>
            <w:webHidden/>
          </w:rPr>
          <w:instrText xml:space="preserve"> PAGEREF _Toc77101993 \h </w:instrText>
        </w:r>
        <w:r>
          <w:rPr>
            <w:noProof/>
            <w:webHidden/>
          </w:rPr>
        </w:r>
      </w:ins>
      <w:r>
        <w:rPr>
          <w:noProof/>
          <w:webHidden/>
        </w:rPr>
        <w:fldChar w:fldCharType="separate"/>
      </w:r>
      <w:ins w:id="45" w:author="nick" w:date="2021-07-14T20:24:00Z">
        <w:r w:rsidR="0004792C">
          <w:rPr>
            <w:noProof/>
            <w:webHidden/>
          </w:rPr>
          <w:t>36</w:t>
        </w:r>
      </w:ins>
      <w:ins w:id="46" w:author="nick" w:date="2021-07-13T20:52:00Z">
        <w:r>
          <w:rPr>
            <w:noProof/>
            <w:webHidden/>
          </w:rPr>
          <w:fldChar w:fldCharType="end"/>
        </w:r>
        <w:r w:rsidRPr="00896DAE">
          <w:rPr>
            <w:rStyle w:val="Hyperlink"/>
            <w:noProof/>
          </w:rPr>
          <w:fldChar w:fldCharType="end"/>
        </w:r>
      </w:ins>
    </w:p>
    <w:p w14:paraId="4FAC36E3" w14:textId="77777777" w:rsidR="003F511B" w:rsidRDefault="003F511B">
      <w:pPr>
        <w:pStyle w:val="TOC2"/>
        <w:tabs>
          <w:tab w:val="left" w:pos="660"/>
          <w:tab w:val="right" w:leader="dot" w:pos="9060"/>
        </w:tabs>
        <w:rPr>
          <w:ins w:id="47" w:author="nick" w:date="2021-07-13T20:52:00Z"/>
          <w:rFonts w:asciiTheme="minorHAnsi" w:eastAsiaTheme="minorEastAsia" w:hAnsiTheme="minorHAnsi" w:cstheme="minorBidi"/>
          <w:b w:val="0"/>
          <w:bCs w:val="0"/>
          <w:noProof/>
          <w:sz w:val="22"/>
          <w:szCs w:val="22"/>
          <w:lang w:eastAsia="en-US"/>
        </w:rPr>
      </w:pPr>
      <w:ins w:id="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3.1</w:t>
        </w:r>
        <w:r>
          <w:rPr>
            <w:rFonts w:asciiTheme="minorHAnsi" w:eastAsiaTheme="minorEastAsia" w:hAnsiTheme="minorHAnsi" w:cstheme="minorBidi"/>
            <w:b w:val="0"/>
            <w:bCs w:val="0"/>
            <w:noProof/>
            <w:sz w:val="22"/>
            <w:szCs w:val="22"/>
            <w:lang w:eastAsia="en-US"/>
          </w:rPr>
          <w:tab/>
        </w:r>
        <w:r w:rsidRPr="00896DAE">
          <w:rPr>
            <w:rStyle w:val="Hyperlink"/>
            <w:noProof/>
          </w:rPr>
          <w:t>Keywords</w:t>
        </w:r>
        <w:r>
          <w:rPr>
            <w:noProof/>
            <w:webHidden/>
          </w:rPr>
          <w:tab/>
        </w:r>
        <w:r>
          <w:rPr>
            <w:noProof/>
            <w:webHidden/>
          </w:rPr>
          <w:fldChar w:fldCharType="begin"/>
        </w:r>
        <w:r>
          <w:rPr>
            <w:noProof/>
            <w:webHidden/>
          </w:rPr>
          <w:instrText xml:space="preserve"> PAGEREF _Toc77101994 \h </w:instrText>
        </w:r>
        <w:r>
          <w:rPr>
            <w:noProof/>
            <w:webHidden/>
          </w:rPr>
        </w:r>
      </w:ins>
      <w:r>
        <w:rPr>
          <w:noProof/>
          <w:webHidden/>
        </w:rPr>
        <w:fldChar w:fldCharType="separate"/>
      </w:r>
      <w:ins w:id="49" w:author="nick" w:date="2021-07-14T20:24:00Z">
        <w:r w:rsidR="0004792C">
          <w:rPr>
            <w:noProof/>
            <w:webHidden/>
          </w:rPr>
          <w:t>36</w:t>
        </w:r>
      </w:ins>
      <w:ins w:id="50" w:author="nick" w:date="2021-07-13T20:52:00Z">
        <w:r>
          <w:rPr>
            <w:noProof/>
            <w:webHidden/>
          </w:rPr>
          <w:fldChar w:fldCharType="end"/>
        </w:r>
        <w:r w:rsidRPr="00896DAE">
          <w:rPr>
            <w:rStyle w:val="Hyperlink"/>
            <w:noProof/>
          </w:rPr>
          <w:fldChar w:fldCharType="end"/>
        </w:r>
      </w:ins>
    </w:p>
    <w:p w14:paraId="1CC2885F" w14:textId="77777777" w:rsidR="003F511B" w:rsidRDefault="003F511B">
      <w:pPr>
        <w:pStyle w:val="TOC1"/>
        <w:tabs>
          <w:tab w:val="left" w:pos="440"/>
          <w:tab w:val="right" w:leader="dot" w:pos="9060"/>
        </w:tabs>
        <w:rPr>
          <w:ins w:id="51" w:author="nick" w:date="2021-07-13T20:52:00Z"/>
          <w:rFonts w:asciiTheme="minorHAnsi" w:eastAsiaTheme="minorEastAsia" w:hAnsiTheme="minorHAnsi" w:cstheme="minorBidi"/>
          <w:b w:val="0"/>
          <w:bCs w:val="0"/>
          <w:caps w:val="0"/>
          <w:noProof/>
          <w:sz w:val="22"/>
          <w:szCs w:val="22"/>
          <w:lang w:eastAsia="en-US"/>
        </w:rPr>
      </w:pPr>
      <w:ins w:id="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896DAE">
          <w:rPr>
            <w:rStyle w:val="Hyperlink"/>
            <w:noProof/>
          </w:rPr>
          <w:t>Parts, Properties and Assemblies</w:t>
        </w:r>
        <w:r>
          <w:rPr>
            <w:noProof/>
            <w:webHidden/>
          </w:rPr>
          <w:tab/>
        </w:r>
        <w:r>
          <w:rPr>
            <w:noProof/>
            <w:webHidden/>
          </w:rPr>
          <w:fldChar w:fldCharType="begin"/>
        </w:r>
        <w:r>
          <w:rPr>
            <w:noProof/>
            <w:webHidden/>
          </w:rPr>
          <w:instrText xml:space="preserve"> PAGEREF _Toc77101995 \h </w:instrText>
        </w:r>
        <w:r>
          <w:rPr>
            <w:noProof/>
            <w:webHidden/>
          </w:rPr>
        </w:r>
      </w:ins>
      <w:r>
        <w:rPr>
          <w:noProof/>
          <w:webHidden/>
        </w:rPr>
        <w:fldChar w:fldCharType="separate"/>
      </w:r>
      <w:ins w:id="53" w:author="nick" w:date="2021-07-14T20:24:00Z">
        <w:r w:rsidR="0004792C">
          <w:rPr>
            <w:noProof/>
            <w:webHidden/>
          </w:rPr>
          <w:t>38</w:t>
        </w:r>
      </w:ins>
      <w:ins w:id="54" w:author="nick" w:date="2021-07-13T20:52:00Z">
        <w:r>
          <w:rPr>
            <w:noProof/>
            <w:webHidden/>
          </w:rPr>
          <w:fldChar w:fldCharType="end"/>
        </w:r>
        <w:r w:rsidRPr="00896DAE">
          <w:rPr>
            <w:rStyle w:val="Hyperlink"/>
            <w:noProof/>
          </w:rPr>
          <w:fldChar w:fldCharType="end"/>
        </w:r>
      </w:ins>
    </w:p>
    <w:p w14:paraId="6DF6592F" w14:textId="77777777" w:rsidR="003F511B" w:rsidRDefault="003F511B">
      <w:pPr>
        <w:pStyle w:val="TOC2"/>
        <w:tabs>
          <w:tab w:val="left" w:pos="660"/>
          <w:tab w:val="right" w:leader="dot" w:pos="9060"/>
        </w:tabs>
        <w:rPr>
          <w:ins w:id="55" w:author="nick" w:date="2021-07-13T20:52:00Z"/>
          <w:rFonts w:asciiTheme="minorHAnsi" w:eastAsiaTheme="minorEastAsia" w:hAnsiTheme="minorHAnsi" w:cstheme="minorBidi"/>
          <w:b w:val="0"/>
          <w:bCs w:val="0"/>
          <w:noProof/>
          <w:sz w:val="22"/>
          <w:szCs w:val="22"/>
          <w:lang w:eastAsia="en-US"/>
        </w:rPr>
      </w:pPr>
      <w:ins w:id="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4.1</w:t>
        </w:r>
        <w:r>
          <w:rPr>
            <w:rFonts w:asciiTheme="minorHAnsi" w:eastAsiaTheme="minorEastAsia" w:hAnsiTheme="minorHAnsi" w:cstheme="minorBidi"/>
            <w:b w:val="0"/>
            <w:bCs w:val="0"/>
            <w:noProof/>
            <w:sz w:val="22"/>
            <w:szCs w:val="22"/>
            <w:lang w:eastAsia="en-US"/>
          </w:rPr>
          <w:tab/>
        </w:r>
        <w:r w:rsidRPr="00896DAE">
          <w:rPr>
            <w:rStyle w:val="Hyperlink"/>
            <w:noProof/>
          </w:rPr>
          <w:t>Parts</w:t>
        </w:r>
        <w:r>
          <w:rPr>
            <w:noProof/>
            <w:webHidden/>
          </w:rPr>
          <w:tab/>
        </w:r>
        <w:r>
          <w:rPr>
            <w:noProof/>
            <w:webHidden/>
          </w:rPr>
          <w:fldChar w:fldCharType="begin"/>
        </w:r>
        <w:r>
          <w:rPr>
            <w:noProof/>
            <w:webHidden/>
          </w:rPr>
          <w:instrText xml:space="preserve"> PAGEREF _Toc77101996 \h </w:instrText>
        </w:r>
        <w:r>
          <w:rPr>
            <w:noProof/>
            <w:webHidden/>
          </w:rPr>
        </w:r>
      </w:ins>
      <w:r>
        <w:rPr>
          <w:noProof/>
          <w:webHidden/>
        </w:rPr>
        <w:fldChar w:fldCharType="separate"/>
      </w:r>
      <w:ins w:id="57" w:author="nick" w:date="2021-07-14T20:24:00Z">
        <w:r w:rsidR="0004792C">
          <w:rPr>
            <w:noProof/>
            <w:webHidden/>
          </w:rPr>
          <w:t>38</w:t>
        </w:r>
      </w:ins>
      <w:ins w:id="58" w:author="nick" w:date="2021-07-13T20:52:00Z">
        <w:r>
          <w:rPr>
            <w:noProof/>
            <w:webHidden/>
          </w:rPr>
          <w:fldChar w:fldCharType="end"/>
        </w:r>
        <w:r w:rsidRPr="00896DAE">
          <w:rPr>
            <w:rStyle w:val="Hyperlink"/>
            <w:noProof/>
          </w:rPr>
          <w:fldChar w:fldCharType="end"/>
        </w:r>
      </w:ins>
    </w:p>
    <w:p w14:paraId="1EC85484" w14:textId="77777777" w:rsidR="003F511B" w:rsidRDefault="003F511B">
      <w:pPr>
        <w:pStyle w:val="TOC3"/>
        <w:rPr>
          <w:ins w:id="59" w:author="nick" w:date="2021-07-13T20:52:00Z"/>
          <w:rFonts w:asciiTheme="minorHAnsi" w:eastAsiaTheme="minorEastAsia" w:hAnsiTheme="minorHAnsi" w:cstheme="minorBidi"/>
          <w:noProof/>
          <w:sz w:val="22"/>
          <w:szCs w:val="22"/>
          <w:lang w:eastAsia="en-US"/>
        </w:rPr>
      </w:pPr>
      <w:ins w:id="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4.1.1</w:t>
        </w:r>
        <w:r>
          <w:rPr>
            <w:rFonts w:asciiTheme="minorHAnsi" w:eastAsiaTheme="minorEastAsia" w:hAnsiTheme="minorHAnsi" w:cstheme="minorBidi"/>
            <w:noProof/>
            <w:sz w:val="22"/>
            <w:szCs w:val="22"/>
            <w:lang w:eastAsia="en-US"/>
          </w:rPr>
          <w:tab/>
        </w:r>
        <w:r w:rsidRPr="00896DAE">
          <w:rPr>
            <w:rStyle w:val="Hyperlink"/>
            <w:noProof/>
          </w:rPr>
          <w:t>Part Labels</w:t>
        </w:r>
        <w:r>
          <w:rPr>
            <w:noProof/>
            <w:webHidden/>
          </w:rPr>
          <w:tab/>
        </w:r>
        <w:r>
          <w:rPr>
            <w:noProof/>
            <w:webHidden/>
          </w:rPr>
          <w:fldChar w:fldCharType="begin"/>
        </w:r>
        <w:r>
          <w:rPr>
            <w:noProof/>
            <w:webHidden/>
          </w:rPr>
          <w:instrText xml:space="preserve"> PAGEREF _Toc77101997 \h </w:instrText>
        </w:r>
        <w:r>
          <w:rPr>
            <w:noProof/>
            <w:webHidden/>
          </w:rPr>
        </w:r>
      </w:ins>
      <w:r>
        <w:rPr>
          <w:noProof/>
          <w:webHidden/>
        </w:rPr>
        <w:fldChar w:fldCharType="separate"/>
      </w:r>
      <w:ins w:id="61" w:author="nick" w:date="2021-07-14T20:24:00Z">
        <w:r w:rsidR="0004792C">
          <w:rPr>
            <w:noProof/>
            <w:webHidden/>
          </w:rPr>
          <w:t>38</w:t>
        </w:r>
      </w:ins>
      <w:ins w:id="62" w:author="nick" w:date="2021-07-13T20:52:00Z">
        <w:r>
          <w:rPr>
            <w:noProof/>
            <w:webHidden/>
          </w:rPr>
          <w:fldChar w:fldCharType="end"/>
        </w:r>
        <w:r w:rsidRPr="00896DAE">
          <w:rPr>
            <w:rStyle w:val="Hyperlink"/>
            <w:noProof/>
          </w:rPr>
          <w:fldChar w:fldCharType="end"/>
        </w:r>
      </w:ins>
    </w:p>
    <w:p w14:paraId="065F09EC" w14:textId="77777777" w:rsidR="003F511B" w:rsidRDefault="003F511B">
      <w:pPr>
        <w:pStyle w:val="TOC2"/>
        <w:tabs>
          <w:tab w:val="left" w:pos="660"/>
          <w:tab w:val="right" w:leader="dot" w:pos="9060"/>
        </w:tabs>
        <w:rPr>
          <w:ins w:id="63" w:author="nick" w:date="2021-07-13T20:52:00Z"/>
          <w:rFonts w:asciiTheme="minorHAnsi" w:eastAsiaTheme="minorEastAsia" w:hAnsiTheme="minorHAnsi" w:cstheme="minorBidi"/>
          <w:b w:val="0"/>
          <w:bCs w:val="0"/>
          <w:noProof/>
          <w:sz w:val="22"/>
          <w:szCs w:val="22"/>
          <w:lang w:eastAsia="en-US"/>
        </w:rPr>
      </w:pPr>
      <w:ins w:id="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4.2</w:t>
        </w:r>
        <w:r>
          <w:rPr>
            <w:rFonts w:asciiTheme="minorHAnsi" w:eastAsiaTheme="minorEastAsia" w:hAnsiTheme="minorHAnsi" w:cstheme="minorBidi"/>
            <w:b w:val="0"/>
            <w:bCs w:val="0"/>
            <w:noProof/>
            <w:sz w:val="22"/>
            <w:szCs w:val="22"/>
            <w:lang w:eastAsia="en-US"/>
          </w:rPr>
          <w:tab/>
        </w:r>
        <w:r w:rsidRPr="00896DAE">
          <w:rPr>
            <w:rStyle w:val="Hyperlink"/>
            <w:noProof/>
          </w:rPr>
          <w:t>Properties</w:t>
        </w:r>
        <w:r>
          <w:rPr>
            <w:noProof/>
            <w:webHidden/>
          </w:rPr>
          <w:tab/>
        </w:r>
        <w:r>
          <w:rPr>
            <w:noProof/>
            <w:webHidden/>
          </w:rPr>
          <w:fldChar w:fldCharType="begin"/>
        </w:r>
        <w:r>
          <w:rPr>
            <w:noProof/>
            <w:webHidden/>
          </w:rPr>
          <w:instrText xml:space="preserve"> PAGEREF _Toc77101998 \h </w:instrText>
        </w:r>
        <w:r>
          <w:rPr>
            <w:noProof/>
            <w:webHidden/>
          </w:rPr>
        </w:r>
      </w:ins>
      <w:r>
        <w:rPr>
          <w:noProof/>
          <w:webHidden/>
        </w:rPr>
        <w:fldChar w:fldCharType="separate"/>
      </w:r>
      <w:ins w:id="65" w:author="nick" w:date="2021-07-14T20:24:00Z">
        <w:r w:rsidR="0004792C">
          <w:rPr>
            <w:noProof/>
            <w:webHidden/>
          </w:rPr>
          <w:t>38</w:t>
        </w:r>
      </w:ins>
      <w:ins w:id="66" w:author="nick" w:date="2021-07-13T20:52:00Z">
        <w:r>
          <w:rPr>
            <w:noProof/>
            <w:webHidden/>
          </w:rPr>
          <w:fldChar w:fldCharType="end"/>
        </w:r>
        <w:r w:rsidRPr="00896DAE">
          <w:rPr>
            <w:rStyle w:val="Hyperlink"/>
            <w:noProof/>
          </w:rPr>
          <w:fldChar w:fldCharType="end"/>
        </w:r>
      </w:ins>
    </w:p>
    <w:p w14:paraId="070C5E88" w14:textId="77777777" w:rsidR="003F511B" w:rsidRDefault="003F511B">
      <w:pPr>
        <w:pStyle w:val="TOC2"/>
        <w:tabs>
          <w:tab w:val="left" w:pos="660"/>
          <w:tab w:val="right" w:leader="dot" w:pos="9060"/>
        </w:tabs>
        <w:rPr>
          <w:ins w:id="67" w:author="nick" w:date="2021-07-13T20:52:00Z"/>
          <w:rFonts w:asciiTheme="minorHAnsi" w:eastAsiaTheme="minorEastAsia" w:hAnsiTheme="minorHAnsi" w:cstheme="minorBidi"/>
          <w:b w:val="0"/>
          <w:bCs w:val="0"/>
          <w:noProof/>
          <w:sz w:val="22"/>
          <w:szCs w:val="22"/>
          <w:lang w:eastAsia="en-US"/>
        </w:rPr>
      </w:pPr>
      <w:ins w:id="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4.3</w:t>
        </w:r>
        <w:r>
          <w:rPr>
            <w:rFonts w:asciiTheme="minorHAnsi" w:eastAsiaTheme="minorEastAsia" w:hAnsiTheme="minorHAnsi" w:cstheme="minorBidi"/>
            <w:b w:val="0"/>
            <w:bCs w:val="0"/>
            <w:noProof/>
            <w:sz w:val="22"/>
            <w:szCs w:val="22"/>
            <w:lang w:eastAsia="en-US"/>
          </w:rPr>
          <w:tab/>
        </w:r>
        <w:r w:rsidRPr="00896DAE">
          <w:rPr>
            <w:rStyle w:val="Hyperlink"/>
            <w:noProof/>
          </w:rPr>
          <w:t>Assemblies</w:t>
        </w:r>
        <w:r>
          <w:rPr>
            <w:noProof/>
            <w:webHidden/>
          </w:rPr>
          <w:tab/>
        </w:r>
        <w:r>
          <w:rPr>
            <w:noProof/>
            <w:webHidden/>
          </w:rPr>
          <w:fldChar w:fldCharType="begin"/>
        </w:r>
        <w:r>
          <w:rPr>
            <w:noProof/>
            <w:webHidden/>
          </w:rPr>
          <w:instrText xml:space="preserve"> PAGEREF _Toc77101999 \h </w:instrText>
        </w:r>
        <w:r>
          <w:rPr>
            <w:noProof/>
            <w:webHidden/>
          </w:rPr>
        </w:r>
      </w:ins>
      <w:r>
        <w:rPr>
          <w:noProof/>
          <w:webHidden/>
        </w:rPr>
        <w:fldChar w:fldCharType="separate"/>
      </w:r>
      <w:ins w:id="69" w:author="nick" w:date="2021-07-14T20:24:00Z">
        <w:r w:rsidR="0004792C">
          <w:rPr>
            <w:noProof/>
            <w:webHidden/>
          </w:rPr>
          <w:t>39</w:t>
        </w:r>
      </w:ins>
      <w:ins w:id="70" w:author="nick" w:date="2021-07-13T20:52:00Z">
        <w:r>
          <w:rPr>
            <w:noProof/>
            <w:webHidden/>
          </w:rPr>
          <w:fldChar w:fldCharType="end"/>
        </w:r>
        <w:r w:rsidRPr="00896DAE">
          <w:rPr>
            <w:rStyle w:val="Hyperlink"/>
            <w:noProof/>
          </w:rPr>
          <w:fldChar w:fldCharType="end"/>
        </w:r>
      </w:ins>
    </w:p>
    <w:p w14:paraId="009338F0" w14:textId="77777777" w:rsidR="003F511B" w:rsidRDefault="003F511B">
      <w:pPr>
        <w:pStyle w:val="TOC1"/>
        <w:tabs>
          <w:tab w:val="left" w:pos="440"/>
          <w:tab w:val="right" w:leader="dot" w:pos="9060"/>
        </w:tabs>
        <w:rPr>
          <w:ins w:id="71" w:author="nick" w:date="2021-07-13T20:52:00Z"/>
          <w:rFonts w:asciiTheme="minorHAnsi" w:eastAsiaTheme="minorEastAsia" w:hAnsiTheme="minorHAnsi" w:cstheme="minorBidi"/>
          <w:b w:val="0"/>
          <w:bCs w:val="0"/>
          <w:caps w:val="0"/>
          <w:noProof/>
          <w:sz w:val="22"/>
          <w:szCs w:val="22"/>
          <w:lang w:eastAsia="en-US"/>
        </w:rPr>
      </w:pPr>
      <w:ins w:id="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896DAE">
          <w:rPr>
            <w:rStyle w:val="Hyperlink"/>
            <w:noProof/>
          </w:rPr>
          <w:t>File Structure of χMCF</w:t>
        </w:r>
        <w:r>
          <w:rPr>
            <w:noProof/>
            <w:webHidden/>
          </w:rPr>
          <w:tab/>
        </w:r>
        <w:r>
          <w:rPr>
            <w:noProof/>
            <w:webHidden/>
          </w:rPr>
          <w:fldChar w:fldCharType="begin"/>
        </w:r>
        <w:r>
          <w:rPr>
            <w:noProof/>
            <w:webHidden/>
          </w:rPr>
          <w:instrText xml:space="preserve"> PAGEREF _Toc77102000 \h </w:instrText>
        </w:r>
        <w:r>
          <w:rPr>
            <w:noProof/>
            <w:webHidden/>
          </w:rPr>
        </w:r>
      </w:ins>
      <w:r>
        <w:rPr>
          <w:noProof/>
          <w:webHidden/>
        </w:rPr>
        <w:fldChar w:fldCharType="separate"/>
      </w:r>
      <w:ins w:id="73" w:author="nick" w:date="2021-07-14T20:24:00Z">
        <w:r w:rsidR="0004792C">
          <w:rPr>
            <w:noProof/>
            <w:webHidden/>
          </w:rPr>
          <w:t>40</w:t>
        </w:r>
      </w:ins>
      <w:ins w:id="74" w:author="nick" w:date="2021-07-13T20:52:00Z">
        <w:r>
          <w:rPr>
            <w:noProof/>
            <w:webHidden/>
          </w:rPr>
          <w:fldChar w:fldCharType="end"/>
        </w:r>
        <w:r w:rsidRPr="00896DAE">
          <w:rPr>
            <w:rStyle w:val="Hyperlink"/>
            <w:noProof/>
          </w:rPr>
          <w:fldChar w:fldCharType="end"/>
        </w:r>
      </w:ins>
    </w:p>
    <w:p w14:paraId="2AFC0523" w14:textId="77777777" w:rsidR="003F511B" w:rsidRDefault="003F511B">
      <w:pPr>
        <w:pStyle w:val="TOC2"/>
        <w:tabs>
          <w:tab w:val="left" w:pos="660"/>
          <w:tab w:val="right" w:leader="dot" w:pos="9060"/>
        </w:tabs>
        <w:rPr>
          <w:ins w:id="75" w:author="nick" w:date="2021-07-13T20:52:00Z"/>
          <w:rFonts w:asciiTheme="minorHAnsi" w:eastAsiaTheme="minorEastAsia" w:hAnsiTheme="minorHAnsi" w:cstheme="minorBidi"/>
          <w:b w:val="0"/>
          <w:bCs w:val="0"/>
          <w:noProof/>
          <w:sz w:val="22"/>
          <w:szCs w:val="22"/>
          <w:lang w:eastAsia="en-US"/>
        </w:rPr>
      </w:pPr>
      <w:ins w:id="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5.1</w:t>
        </w:r>
        <w:r>
          <w:rPr>
            <w:rFonts w:asciiTheme="minorHAnsi" w:eastAsiaTheme="minorEastAsia" w:hAnsiTheme="minorHAnsi" w:cstheme="minorBidi"/>
            <w:b w:val="0"/>
            <w:bCs w:val="0"/>
            <w:noProof/>
            <w:sz w:val="22"/>
            <w:szCs w:val="22"/>
            <w:lang w:eastAsia="en-US"/>
          </w:rPr>
          <w:tab/>
        </w:r>
        <w:r w:rsidRPr="00896DAE">
          <w:rPr>
            <w:rStyle w:val="Hyperlink"/>
            <w:noProof/>
          </w:rPr>
          <w:t>Elements containing general information</w:t>
        </w:r>
        <w:r>
          <w:rPr>
            <w:noProof/>
            <w:webHidden/>
          </w:rPr>
          <w:tab/>
        </w:r>
        <w:r>
          <w:rPr>
            <w:noProof/>
            <w:webHidden/>
          </w:rPr>
          <w:fldChar w:fldCharType="begin"/>
        </w:r>
        <w:r>
          <w:rPr>
            <w:noProof/>
            <w:webHidden/>
          </w:rPr>
          <w:instrText xml:space="preserve"> PAGEREF _Toc77102001 \h </w:instrText>
        </w:r>
        <w:r>
          <w:rPr>
            <w:noProof/>
            <w:webHidden/>
          </w:rPr>
        </w:r>
      </w:ins>
      <w:r>
        <w:rPr>
          <w:noProof/>
          <w:webHidden/>
        </w:rPr>
        <w:fldChar w:fldCharType="separate"/>
      </w:r>
      <w:ins w:id="77" w:author="nick" w:date="2021-07-14T20:24:00Z">
        <w:r w:rsidR="0004792C">
          <w:rPr>
            <w:noProof/>
            <w:webHidden/>
          </w:rPr>
          <w:t>40</w:t>
        </w:r>
      </w:ins>
      <w:ins w:id="78" w:author="nick" w:date="2021-07-13T20:52:00Z">
        <w:r>
          <w:rPr>
            <w:noProof/>
            <w:webHidden/>
          </w:rPr>
          <w:fldChar w:fldCharType="end"/>
        </w:r>
        <w:r w:rsidRPr="00896DAE">
          <w:rPr>
            <w:rStyle w:val="Hyperlink"/>
            <w:noProof/>
          </w:rPr>
          <w:fldChar w:fldCharType="end"/>
        </w:r>
      </w:ins>
    </w:p>
    <w:p w14:paraId="215DE12A" w14:textId="77777777" w:rsidR="003F511B" w:rsidRDefault="003F511B">
      <w:pPr>
        <w:pStyle w:val="TOC3"/>
        <w:rPr>
          <w:ins w:id="79" w:author="nick" w:date="2021-07-13T20:52:00Z"/>
          <w:rFonts w:asciiTheme="minorHAnsi" w:eastAsiaTheme="minorEastAsia" w:hAnsiTheme="minorHAnsi" w:cstheme="minorBidi"/>
          <w:noProof/>
          <w:sz w:val="22"/>
          <w:szCs w:val="22"/>
          <w:lang w:eastAsia="en-US"/>
        </w:rPr>
      </w:pPr>
      <w:ins w:id="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5.1.1</w:t>
        </w:r>
        <w:r>
          <w:rPr>
            <w:rFonts w:asciiTheme="minorHAnsi" w:eastAsiaTheme="minorEastAsia" w:hAnsiTheme="minorHAnsi" w:cstheme="minorBidi"/>
            <w:noProof/>
            <w:sz w:val="22"/>
            <w:szCs w:val="22"/>
            <w:lang w:eastAsia="en-US"/>
          </w:rPr>
          <w:tab/>
        </w:r>
        <w:r w:rsidRPr="00896DAE">
          <w:rPr>
            <w:rStyle w:val="Hyperlink"/>
            <w:noProof/>
          </w:rPr>
          <w:t>Date</w:t>
        </w:r>
        <w:r>
          <w:rPr>
            <w:noProof/>
            <w:webHidden/>
          </w:rPr>
          <w:tab/>
        </w:r>
        <w:r>
          <w:rPr>
            <w:noProof/>
            <w:webHidden/>
          </w:rPr>
          <w:fldChar w:fldCharType="begin"/>
        </w:r>
        <w:r>
          <w:rPr>
            <w:noProof/>
            <w:webHidden/>
          </w:rPr>
          <w:instrText xml:space="preserve"> PAGEREF _Toc77102002 \h </w:instrText>
        </w:r>
        <w:r>
          <w:rPr>
            <w:noProof/>
            <w:webHidden/>
          </w:rPr>
        </w:r>
      </w:ins>
      <w:r>
        <w:rPr>
          <w:noProof/>
          <w:webHidden/>
        </w:rPr>
        <w:fldChar w:fldCharType="separate"/>
      </w:r>
      <w:ins w:id="81" w:author="nick" w:date="2021-07-14T20:24:00Z">
        <w:r w:rsidR="0004792C">
          <w:rPr>
            <w:noProof/>
            <w:webHidden/>
          </w:rPr>
          <w:t>40</w:t>
        </w:r>
      </w:ins>
      <w:ins w:id="82" w:author="nick" w:date="2021-07-13T20:52:00Z">
        <w:r>
          <w:rPr>
            <w:noProof/>
            <w:webHidden/>
          </w:rPr>
          <w:fldChar w:fldCharType="end"/>
        </w:r>
        <w:r w:rsidRPr="00896DAE">
          <w:rPr>
            <w:rStyle w:val="Hyperlink"/>
            <w:noProof/>
          </w:rPr>
          <w:fldChar w:fldCharType="end"/>
        </w:r>
      </w:ins>
    </w:p>
    <w:p w14:paraId="2993D83F" w14:textId="77777777" w:rsidR="003F511B" w:rsidRDefault="003F511B">
      <w:pPr>
        <w:pStyle w:val="TOC3"/>
        <w:rPr>
          <w:ins w:id="83" w:author="nick" w:date="2021-07-13T20:52:00Z"/>
          <w:rFonts w:asciiTheme="minorHAnsi" w:eastAsiaTheme="minorEastAsia" w:hAnsiTheme="minorHAnsi" w:cstheme="minorBidi"/>
          <w:noProof/>
          <w:sz w:val="22"/>
          <w:szCs w:val="22"/>
          <w:lang w:eastAsia="en-US"/>
        </w:rPr>
      </w:pPr>
      <w:ins w:id="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5.1.2</w:t>
        </w:r>
        <w:r>
          <w:rPr>
            <w:rFonts w:asciiTheme="minorHAnsi" w:eastAsiaTheme="minorEastAsia" w:hAnsiTheme="minorHAnsi" w:cstheme="minorBidi"/>
            <w:noProof/>
            <w:sz w:val="22"/>
            <w:szCs w:val="22"/>
            <w:lang w:eastAsia="en-US"/>
          </w:rPr>
          <w:tab/>
        </w:r>
        <w:r w:rsidRPr="00896DAE">
          <w:rPr>
            <w:rStyle w:val="Hyperlink"/>
            <w:noProof/>
          </w:rPr>
          <w:t>Version</w:t>
        </w:r>
        <w:r>
          <w:rPr>
            <w:noProof/>
            <w:webHidden/>
          </w:rPr>
          <w:tab/>
        </w:r>
        <w:r>
          <w:rPr>
            <w:noProof/>
            <w:webHidden/>
          </w:rPr>
          <w:fldChar w:fldCharType="begin"/>
        </w:r>
        <w:r>
          <w:rPr>
            <w:noProof/>
            <w:webHidden/>
          </w:rPr>
          <w:instrText xml:space="preserve"> PAGEREF _Toc77102003 \h </w:instrText>
        </w:r>
        <w:r>
          <w:rPr>
            <w:noProof/>
            <w:webHidden/>
          </w:rPr>
        </w:r>
      </w:ins>
      <w:r>
        <w:rPr>
          <w:noProof/>
          <w:webHidden/>
        </w:rPr>
        <w:fldChar w:fldCharType="separate"/>
      </w:r>
      <w:ins w:id="85" w:author="nick" w:date="2021-07-14T20:24:00Z">
        <w:r w:rsidR="0004792C">
          <w:rPr>
            <w:noProof/>
            <w:webHidden/>
          </w:rPr>
          <w:t>41</w:t>
        </w:r>
      </w:ins>
      <w:ins w:id="86" w:author="nick" w:date="2021-07-13T20:52:00Z">
        <w:r>
          <w:rPr>
            <w:noProof/>
            <w:webHidden/>
          </w:rPr>
          <w:fldChar w:fldCharType="end"/>
        </w:r>
        <w:r w:rsidRPr="00896DAE">
          <w:rPr>
            <w:rStyle w:val="Hyperlink"/>
            <w:noProof/>
          </w:rPr>
          <w:fldChar w:fldCharType="end"/>
        </w:r>
      </w:ins>
    </w:p>
    <w:p w14:paraId="27DBABC3" w14:textId="77777777" w:rsidR="003F511B" w:rsidRDefault="003F511B">
      <w:pPr>
        <w:pStyle w:val="TOC3"/>
        <w:rPr>
          <w:ins w:id="87" w:author="nick" w:date="2021-07-13T20:52:00Z"/>
          <w:rFonts w:asciiTheme="minorHAnsi" w:eastAsiaTheme="minorEastAsia" w:hAnsiTheme="minorHAnsi" w:cstheme="minorBidi"/>
          <w:noProof/>
          <w:sz w:val="22"/>
          <w:szCs w:val="22"/>
          <w:lang w:eastAsia="en-US"/>
        </w:rPr>
      </w:pPr>
      <w:ins w:id="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5.1.3</w:t>
        </w:r>
        <w:r>
          <w:rPr>
            <w:rFonts w:asciiTheme="minorHAnsi" w:eastAsiaTheme="minorEastAsia" w:hAnsiTheme="minorHAnsi" w:cstheme="minorBidi"/>
            <w:noProof/>
            <w:sz w:val="22"/>
            <w:szCs w:val="22"/>
            <w:lang w:eastAsia="en-US"/>
          </w:rPr>
          <w:tab/>
        </w:r>
        <w:r w:rsidRPr="00896DAE">
          <w:rPr>
            <w:rStyle w:val="Hyperlink"/>
            <w:noProof/>
          </w:rPr>
          <w:t>Unit System</w:t>
        </w:r>
        <w:r>
          <w:rPr>
            <w:noProof/>
            <w:webHidden/>
          </w:rPr>
          <w:tab/>
        </w:r>
        <w:r>
          <w:rPr>
            <w:noProof/>
            <w:webHidden/>
          </w:rPr>
          <w:fldChar w:fldCharType="begin"/>
        </w:r>
        <w:r>
          <w:rPr>
            <w:noProof/>
            <w:webHidden/>
          </w:rPr>
          <w:instrText xml:space="preserve"> PAGEREF _Toc77102004 \h </w:instrText>
        </w:r>
        <w:r>
          <w:rPr>
            <w:noProof/>
            <w:webHidden/>
          </w:rPr>
        </w:r>
      </w:ins>
      <w:r>
        <w:rPr>
          <w:noProof/>
          <w:webHidden/>
        </w:rPr>
        <w:fldChar w:fldCharType="separate"/>
      </w:r>
      <w:ins w:id="89" w:author="nick" w:date="2021-07-14T20:24:00Z">
        <w:r w:rsidR="0004792C">
          <w:rPr>
            <w:noProof/>
            <w:webHidden/>
          </w:rPr>
          <w:t>41</w:t>
        </w:r>
      </w:ins>
      <w:ins w:id="90" w:author="nick" w:date="2021-07-13T20:52:00Z">
        <w:r>
          <w:rPr>
            <w:noProof/>
            <w:webHidden/>
          </w:rPr>
          <w:fldChar w:fldCharType="end"/>
        </w:r>
        <w:r w:rsidRPr="00896DAE">
          <w:rPr>
            <w:rStyle w:val="Hyperlink"/>
            <w:noProof/>
          </w:rPr>
          <w:fldChar w:fldCharType="end"/>
        </w:r>
      </w:ins>
    </w:p>
    <w:p w14:paraId="315922E2" w14:textId="77777777" w:rsidR="003F511B" w:rsidRDefault="003F511B">
      <w:pPr>
        <w:pStyle w:val="TOC2"/>
        <w:tabs>
          <w:tab w:val="left" w:pos="660"/>
          <w:tab w:val="right" w:leader="dot" w:pos="9060"/>
        </w:tabs>
        <w:rPr>
          <w:ins w:id="91" w:author="nick" w:date="2021-07-13T20:52:00Z"/>
          <w:rFonts w:asciiTheme="minorHAnsi" w:eastAsiaTheme="minorEastAsia" w:hAnsiTheme="minorHAnsi" w:cstheme="minorBidi"/>
          <w:b w:val="0"/>
          <w:bCs w:val="0"/>
          <w:noProof/>
          <w:sz w:val="22"/>
          <w:szCs w:val="22"/>
          <w:lang w:eastAsia="en-US"/>
        </w:rPr>
      </w:pPr>
      <w:ins w:id="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5.2</w:t>
        </w:r>
        <w:r>
          <w:rPr>
            <w:rFonts w:asciiTheme="minorHAnsi" w:eastAsiaTheme="minorEastAsia" w:hAnsiTheme="minorHAnsi" w:cstheme="minorBidi"/>
            <w:b w:val="0"/>
            <w:bCs w:val="0"/>
            <w:noProof/>
            <w:sz w:val="22"/>
            <w:szCs w:val="22"/>
            <w:lang w:eastAsia="en-US"/>
          </w:rPr>
          <w:tab/>
        </w:r>
        <w:r w:rsidRPr="00896DAE">
          <w:rPr>
            <w:rStyle w:val="Hyperlink"/>
            <w:noProof/>
          </w:rPr>
          <w:t>Application, User and Process Specific Data</w:t>
        </w:r>
        <w:r>
          <w:rPr>
            <w:noProof/>
            <w:webHidden/>
          </w:rPr>
          <w:tab/>
        </w:r>
        <w:r>
          <w:rPr>
            <w:noProof/>
            <w:webHidden/>
          </w:rPr>
          <w:fldChar w:fldCharType="begin"/>
        </w:r>
        <w:r>
          <w:rPr>
            <w:noProof/>
            <w:webHidden/>
          </w:rPr>
          <w:instrText xml:space="preserve"> PAGEREF _Toc77102005 \h </w:instrText>
        </w:r>
        <w:r>
          <w:rPr>
            <w:noProof/>
            <w:webHidden/>
          </w:rPr>
        </w:r>
      </w:ins>
      <w:r>
        <w:rPr>
          <w:noProof/>
          <w:webHidden/>
        </w:rPr>
        <w:fldChar w:fldCharType="separate"/>
      </w:r>
      <w:ins w:id="93" w:author="nick" w:date="2021-07-14T20:24:00Z">
        <w:r w:rsidR="0004792C">
          <w:rPr>
            <w:noProof/>
            <w:webHidden/>
          </w:rPr>
          <w:t>42</w:t>
        </w:r>
      </w:ins>
      <w:ins w:id="94" w:author="nick" w:date="2021-07-13T20:52:00Z">
        <w:r>
          <w:rPr>
            <w:noProof/>
            <w:webHidden/>
          </w:rPr>
          <w:fldChar w:fldCharType="end"/>
        </w:r>
        <w:r w:rsidRPr="00896DAE">
          <w:rPr>
            <w:rStyle w:val="Hyperlink"/>
            <w:noProof/>
          </w:rPr>
          <w:fldChar w:fldCharType="end"/>
        </w:r>
      </w:ins>
    </w:p>
    <w:p w14:paraId="439BFB6D" w14:textId="77777777" w:rsidR="003F511B" w:rsidRDefault="003F511B">
      <w:pPr>
        <w:pStyle w:val="TOC3"/>
        <w:rPr>
          <w:ins w:id="95" w:author="nick" w:date="2021-07-13T20:52:00Z"/>
          <w:rFonts w:asciiTheme="minorHAnsi" w:eastAsiaTheme="minorEastAsia" w:hAnsiTheme="minorHAnsi" w:cstheme="minorBidi"/>
          <w:noProof/>
          <w:sz w:val="22"/>
          <w:szCs w:val="22"/>
          <w:lang w:eastAsia="en-US"/>
        </w:rPr>
      </w:pPr>
      <w:ins w:id="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5.2.1</w:t>
        </w:r>
        <w:r>
          <w:rPr>
            <w:rFonts w:asciiTheme="minorHAnsi" w:eastAsiaTheme="minorEastAsia" w:hAnsiTheme="minorHAnsi" w:cstheme="minorBidi"/>
            <w:noProof/>
            <w:sz w:val="22"/>
            <w:szCs w:val="22"/>
            <w:lang w:eastAsia="en-US"/>
          </w:rPr>
          <w:tab/>
        </w:r>
        <w:r w:rsidRPr="00896DAE">
          <w:rPr>
            <w:rStyle w:val="Hyperlink"/>
            <w:noProof/>
          </w:rPr>
          <w:t xml:space="preserve">User Specific Data </w:t>
        </w:r>
        <w:r w:rsidRPr="00896DAE">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_Toc77102006 \h </w:instrText>
        </w:r>
        <w:r>
          <w:rPr>
            <w:noProof/>
            <w:webHidden/>
          </w:rPr>
        </w:r>
      </w:ins>
      <w:r>
        <w:rPr>
          <w:noProof/>
          <w:webHidden/>
        </w:rPr>
        <w:fldChar w:fldCharType="separate"/>
      </w:r>
      <w:ins w:id="97" w:author="nick" w:date="2021-07-14T20:24:00Z">
        <w:r w:rsidR="0004792C">
          <w:rPr>
            <w:noProof/>
            <w:webHidden/>
          </w:rPr>
          <w:t>42</w:t>
        </w:r>
      </w:ins>
      <w:ins w:id="98" w:author="nick" w:date="2021-07-13T20:52:00Z">
        <w:r>
          <w:rPr>
            <w:noProof/>
            <w:webHidden/>
          </w:rPr>
          <w:fldChar w:fldCharType="end"/>
        </w:r>
        <w:r w:rsidRPr="00896DAE">
          <w:rPr>
            <w:rStyle w:val="Hyperlink"/>
            <w:noProof/>
          </w:rPr>
          <w:fldChar w:fldCharType="end"/>
        </w:r>
      </w:ins>
    </w:p>
    <w:p w14:paraId="52095316" w14:textId="77777777" w:rsidR="003F511B" w:rsidRDefault="003F511B">
      <w:pPr>
        <w:pStyle w:val="TOC3"/>
        <w:rPr>
          <w:ins w:id="99" w:author="nick" w:date="2021-07-13T20:52:00Z"/>
          <w:rFonts w:asciiTheme="minorHAnsi" w:eastAsiaTheme="minorEastAsia" w:hAnsiTheme="minorHAnsi" w:cstheme="minorBidi"/>
          <w:noProof/>
          <w:sz w:val="22"/>
          <w:szCs w:val="22"/>
          <w:lang w:eastAsia="en-US"/>
        </w:rPr>
      </w:pPr>
      <w:ins w:id="1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5.2.2</w:t>
        </w:r>
        <w:r>
          <w:rPr>
            <w:rFonts w:asciiTheme="minorHAnsi" w:eastAsiaTheme="minorEastAsia" w:hAnsiTheme="minorHAnsi" w:cstheme="minorBidi"/>
            <w:noProof/>
            <w:sz w:val="22"/>
            <w:szCs w:val="22"/>
            <w:lang w:eastAsia="en-US"/>
          </w:rPr>
          <w:tab/>
        </w:r>
        <w:r w:rsidRPr="00896DAE">
          <w:rPr>
            <w:rStyle w:val="Hyperlink"/>
            <w:noProof/>
          </w:rPr>
          <w:t xml:space="preserve">Finite Element Specific Data </w:t>
        </w:r>
        <w:r w:rsidRPr="00896DAE">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_Toc77102007 \h </w:instrText>
        </w:r>
        <w:r>
          <w:rPr>
            <w:noProof/>
            <w:webHidden/>
          </w:rPr>
        </w:r>
      </w:ins>
      <w:r>
        <w:rPr>
          <w:noProof/>
          <w:webHidden/>
        </w:rPr>
        <w:fldChar w:fldCharType="separate"/>
      </w:r>
      <w:ins w:id="101" w:author="nick" w:date="2021-07-14T20:24:00Z">
        <w:r w:rsidR="0004792C">
          <w:rPr>
            <w:noProof/>
            <w:webHidden/>
          </w:rPr>
          <w:t>44</w:t>
        </w:r>
      </w:ins>
      <w:ins w:id="102" w:author="nick" w:date="2021-07-13T20:52:00Z">
        <w:r>
          <w:rPr>
            <w:noProof/>
            <w:webHidden/>
          </w:rPr>
          <w:fldChar w:fldCharType="end"/>
        </w:r>
        <w:r w:rsidRPr="00896DAE">
          <w:rPr>
            <w:rStyle w:val="Hyperlink"/>
            <w:noProof/>
          </w:rPr>
          <w:fldChar w:fldCharType="end"/>
        </w:r>
      </w:ins>
    </w:p>
    <w:p w14:paraId="4AC543EA" w14:textId="77777777" w:rsidR="003F511B" w:rsidRDefault="003F511B">
      <w:pPr>
        <w:pStyle w:val="TOC4"/>
        <w:tabs>
          <w:tab w:val="left" w:pos="1320"/>
          <w:tab w:val="right" w:leader="dot" w:pos="9060"/>
        </w:tabs>
        <w:rPr>
          <w:ins w:id="103" w:author="nick" w:date="2021-07-13T20:52:00Z"/>
          <w:rFonts w:asciiTheme="minorHAnsi" w:eastAsiaTheme="minorEastAsia" w:hAnsiTheme="minorHAnsi" w:cstheme="minorBidi"/>
          <w:noProof/>
          <w:sz w:val="22"/>
          <w:szCs w:val="22"/>
          <w:lang w:eastAsia="en-US"/>
        </w:rPr>
      </w:pPr>
      <w:ins w:id="1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5.2.2.1</w:t>
        </w:r>
        <w:r>
          <w:rPr>
            <w:rFonts w:asciiTheme="minorHAnsi" w:eastAsiaTheme="minorEastAsia" w:hAnsiTheme="minorHAnsi" w:cstheme="minorBidi"/>
            <w:noProof/>
            <w:sz w:val="22"/>
            <w:szCs w:val="22"/>
            <w:lang w:eastAsia="en-US"/>
          </w:rPr>
          <w:tab/>
        </w:r>
        <w:r w:rsidRPr="00896DAE">
          <w:rPr>
            <w:rStyle w:val="Hyperlink"/>
            <w:noProof/>
          </w:rPr>
          <w:t xml:space="preserve">Reasoning about </w:t>
        </w:r>
        <w:r w:rsidRPr="00896DAE">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_Toc77102008 \h </w:instrText>
        </w:r>
        <w:r>
          <w:rPr>
            <w:noProof/>
            <w:webHidden/>
          </w:rPr>
        </w:r>
      </w:ins>
      <w:r>
        <w:rPr>
          <w:noProof/>
          <w:webHidden/>
        </w:rPr>
        <w:fldChar w:fldCharType="separate"/>
      </w:r>
      <w:ins w:id="105" w:author="nick" w:date="2021-07-14T20:24:00Z">
        <w:r w:rsidR="0004792C">
          <w:rPr>
            <w:noProof/>
            <w:webHidden/>
          </w:rPr>
          <w:t>46</w:t>
        </w:r>
      </w:ins>
      <w:ins w:id="106" w:author="nick" w:date="2021-07-13T20:52:00Z">
        <w:r>
          <w:rPr>
            <w:noProof/>
            <w:webHidden/>
          </w:rPr>
          <w:fldChar w:fldCharType="end"/>
        </w:r>
        <w:r w:rsidRPr="00896DAE">
          <w:rPr>
            <w:rStyle w:val="Hyperlink"/>
            <w:noProof/>
          </w:rPr>
          <w:fldChar w:fldCharType="end"/>
        </w:r>
      </w:ins>
    </w:p>
    <w:p w14:paraId="0CCB4872" w14:textId="77777777" w:rsidR="003F511B" w:rsidRDefault="003F511B">
      <w:pPr>
        <w:pStyle w:val="TOC2"/>
        <w:tabs>
          <w:tab w:val="left" w:pos="660"/>
          <w:tab w:val="right" w:leader="dot" w:pos="9060"/>
        </w:tabs>
        <w:rPr>
          <w:ins w:id="107" w:author="nick" w:date="2021-07-13T20:52:00Z"/>
          <w:rFonts w:asciiTheme="minorHAnsi" w:eastAsiaTheme="minorEastAsia" w:hAnsiTheme="minorHAnsi" w:cstheme="minorBidi"/>
          <w:b w:val="0"/>
          <w:bCs w:val="0"/>
          <w:noProof/>
          <w:sz w:val="22"/>
          <w:szCs w:val="22"/>
          <w:lang w:eastAsia="en-US"/>
        </w:rPr>
      </w:pPr>
      <w:ins w:id="1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w:t>
        </w:r>
        <w:r>
          <w:rPr>
            <w:rFonts w:asciiTheme="minorHAnsi" w:eastAsiaTheme="minorEastAsia" w:hAnsiTheme="minorHAnsi" w:cstheme="minorBidi"/>
            <w:b w:val="0"/>
            <w:bCs w:val="0"/>
            <w:noProof/>
            <w:sz w:val="22"/>
            <w:szCs w:val="22"/>
            <w:lang w:eastAsia="en-US"/>
          </w:rPr>
          <w:tab/>
        </w:r>
        <w:r w:rsidRPr="00896DAE">
          <w:rPr>
            <w:rStyle w:val="Hyperlink"/>
            <w:noProof/>
          </w:rPr>
          <w:t xml:space="preserve">Connection Data </w:t>
        </w:r>
        <w:r w:rsidRPr="00896DAE">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_Toc77102009 \h </w:instrText>
        </w:r>
        <w:r>
          <w:rPr>
            <w:noProof/>
            <w:webHidden/>
          </w:rPr>
        </w:r>
      </w:ins>
      <w:r>
        <w:rPr>
          <w:noProof/>
          <w:webHidden/>
        </w:rPr>
        <w:fldChar w:fldCharType="separate"/>
      </w:r>
      <w:ins w:id="109" w:author="nick" w:date="2021-07-14T20:24:00Z">
        <w:r w:rsidR="0004792C">
          <w:rPr>
            <w:noProof/>
            <w:webHidden/>
          </w:rPr>
          <w:t>46</w:t>
        </w:r>
      </w:ins>
      <w:ins w:id="110" w:author="nick" w:date="2021-07-13T20:52:00Z">
        <w:r>
          <w:rPr>
            <w:noProof/>
            <w:webHidden/>
          </w:rPr>
          <w:fldChar w:fldCharType="end"/>
        </w:r>
        <w:r w:rsidRPr="00896DAE">
          <w:rPr>
            <w:rStyle w:val="Hyperlink"/>
            <w:noProof/>
          </w:rPr>
          <w:fldChar w:fldCharType="end"/>
        </w:r>
      </w:ins>
    </w:p>
    <w:p w14:paraId="6DA6E81F" w14:textId="77777777" w:rsidR="003F511B" w:rsidRDefault="003F511B">
      <w:pPr>
        <w:pStyle w:val="TOC3"/>
        <w:rPr>
          <w:ins w:id="111" w:author="nick" w:date="2021-07-13T20:52:00Z"/>
          <w:rFonts w:asciiTheme="minorHAnsi" w:eastAsiaTheme="minorEastAsia" w:hAnsiTheme="minorHAnsi" w:cstheme="minorBidi"/>
          <w:noProof/>
          <w:sz w:val="22"/>
          <w:szCs w:val="22"/>
          <w:lang w:eastAsia="en-US"/>
        </w:rPr>
      </w:pPr>
      <w:ins w:id="1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5.3.1</w:t>
        </w:r>
        <w:r>
          <w:rPr>
            <w:rFonts w:asciiTheme="minorHAnsi" w:eastAsiaTheme="minorEastAsia" w:hAnsiTheme="minorHAnsi" w:cstheme="minorBidi"/>
            <w:noProof/>
            <w:sz w:val="22"/>
            <w:szCs w:val="22"/>
            <w:lang w:eastAsia="en-US"/>
          </w:rPr>
          <w:tab/>
        </w:r>
        <w:r w:rsidRPr="00896DAE">
          <w:rPr>
            <w:rStyle w:val="Hyperlink"/>
            <w:noProof/>
          </w:rPr>
          <w:t>Connected Objects</w:t>
        </w:r>
        <w:r>
          <w:rPr>
            <w:noProof/>
            <w:webHidden/>
          </w:rPr>
          <w:tab/>
        </w:r>
        <w:r>
          <w:rPr>
            <w:noProof/>
            <w:webHidden/>
          </w:rPr>
          <w:fldChar w:fldCharType="begin"/>
        </w:r>
        <w:r>
          <w:rPr>
            <w:noProof/>
            <w:webHidden/>
          </w:rPr>
          <w:instrText xml:space="preserve"> PAGEREF _Toc77102010 \h </w:instrText>
        </w:r>
        <w:r>
          <w:rPr>
            <w:noProof/>
            <w:webHidden/>
          </w:rPr>
        </w:r>
      </w:ins>
      <w:r>
        <w:rPr>
          <w:noProof/>
          <w:webHidden/>
        </w:rPr>
        <w:fldChar w:fldCharType="separate"/>
      </w:r>
      <w:ins w:id="113" w:author="nick" w:date="2021-07-14T20:24:00Z">
        <w:r w:rsidR="0004792C">
          <w:rPr>
            <w:noProof/>
            <w:webHidden/>
          </w:rPr>
          <w:t>47</w:t>
        </w:r>
      </w:ins>
      <w:ins w:id="114" w:author="nick" w:date="2021-07-13T20:52:00Z">
        <w:r>
          <w:rPr>
            <w:noProof/>
            <w:webHidden/>
          </w:rPr>
          <w:fldChar w:fldCharType="end"/>
        </w:r>
        <w:r w:rsidRPr="00896DAE">
          <w:rPr>
            <w:rStyle w:val="Hyperlink"/>
            <w:noProof/>
          </w:rPr>
          <w:fldChar w:fldCharType="end"/>
        </w:r>
      </w:ins>
    </w:p>
    <w:p w14:paraId="3723DBA2" w14:textId="77777777" w:rsidR="003F511B" w:rsidRDefault="003F511B">
      <w:pPr>
        <w:pStyle w:val="TOC4"/>
        <w:tabs>
          <w:tab w:val="left" w:pos="1320"/>
          <w:tab w:val="right" w:leader="dot" w:pos="9060"/>
        </w:tabs>
        <w:rPr>
          <w:ins w:id="115" w:author="nick" w:date="2021-07-13T20:52:00Z"/>
          <w:rFonts w:asciiTheme="minorHAnsi" w:eastAsiaTheme="minorEastAsia" w:hAnsiTheme="minorHAnsi" w:cstheme="minorBidi"/>
          <w:noProof/>
          <w:sz w:val="22"/>
          <w:szCs w:val="22"/>
          <w:lang w:eastAsia="en-US"/>
        </w:rPr>
      </w:pPr>
      <w:ins w:id="1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5.3.1.1</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_Toc77102011 \h </w:instrText>
        </w:r>
        <w:r>
          <w:rPr>
            <w:noProof/>
            <w:webHidden/>
          </w:rPr>
        </w:r>
      </w:ins>
      <w:r>
        <w:rPr>
          <w:noProof/>
          <w:webHidden/>
        </w:rPr>
        <w:fldChar w:fldCharType="separate"/>
      </w:r>
      <w:ins w:id="117" w:author="nick" w:date="2021-07-14T20:24:00Z">
        <w:r w:rsidR="0004792C">
          <w:rPr>
            <w:noProof/>
            <w:webHidden/>
          </w:rPr>
          <w:t>47</w:t>
        </w:r>
      </w:ins>
      <w:ins w:id="118" w:author="nick" w:date="2021-07-13T20:52:00Z">
        <w:r>
          <w:rPr>
            <w:noProof/>
            <w:webHidden/>
          </w:rPr>
          <w:fldChar w:fldCharType="end"/>
        </w:r>
        <w:r w:rsidRPr="00896DAE">
          <w:rPr>
            <w:rStyle w:val="Hyperlink"/>
            <w:noProof/>
          </w:rPr>
          <w:fldChar w:fldCharType="end"/>
        </w:r>
      </w:ins>
    </w:p>
    <w:p w14:paraId="75AD9EC1" w14:textId="77777777" w:rsidR="003F511B" w:rsidRDefault="003F511B">
      <w:pPr>
        <w:pStyle w:val="TOC4"/>
        <w:tabs>
          <w:tab w:val="left" w:pos="1320"/>
          <w:tab w:val="right" w:leader="dot" w:pos="9060"/>
        </w:tabs>
        <w:rPr>
          <w:ins w:id="119" w:author="nick" w:date="2021-07-13T20:52:00Z"/>
          <w:rFonts w:asciiTheme="minorHAnsi" w:eastAsiaTheme="minorEastAsia" w:hAnsiTheme="minorHAnsi" w:cstheme="minorBidi"/>
          <w:noProof/>
          <w:sz w:val="22"/>
          <w:szCs w:val="22"/>
          <w:lang w:eastAsia="en-US"/>
        </w:rPr>
      </w:pPr>
      <w:ins w:id="1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5.3.1.2</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_Toc77102012 \h </w:instrText>
        </w:r>
        <w:r>
          <w:rPr>
            <w:noProof/>
            <w:webHidden/>
          </w:rPr>
        </w:r>
      </w:ins>
      <w:r>
        <w:rPr>
          <w:noProof/>
          <w:webHidden/>
        </w:rPr>
        <w:fldChar w:fldCharType="separate"/>
      </w:r>
      <w:ins w:id="121" w:author="nick" w:date="2021-07-14T20:24:00Z">
        <w:r w:rsidR="0004792C">
          <w:rPr>
            <w:noProof/>
            <w:webHidden/>
          </w:rPr>
          <w:t>48</w:t>
        </w:r>
      </w:ins>
      <w:ins w:id="122" w:author="nick" w:date="2021-07-13T20:52:00Z">
        <w:r>
          <w:rPr>
            <w:noProof/>
            <w:webHidden/>
          </w:rPr>
          <w:fldChar w:fldCharType="end"/>
        </w:r>
        <w:r w:rsidRPr="00896DAE">
          <w:rPr>
            <w:rStyle w:val="Hyperlink"/>
            <w:noProof/>
          </w:rPr>
          <w:fldChar w:fldCharType="end"/>
        </w:r>
      </w:ins>
    </w:p>
    <w:p w14:paraId="20B04834" w14:textId="77777777" w:rsidR="003F511B" w:rsidRDefault="003F511B">
      <w:pPr>
        <w:pStyle w:val="TOC4"/>
        <w:tabs>
          <w:tab w:val="left" w:pos="1320"/>
          <w:tab w:val="right" w:leader="dot" w:pos="9060"/>
        </w:tabs>
        <w:rPr>
          <w:ins w:id="123" w:author="nick" w:date="2021-07-13T20:52:00Z"/>
          <w:rFonts w:asciiTheme="minorHAnsi" w:eastAsiaTheme="minorEastAsia" w:hAnsiTheme="minorHAnsi" w:cstheme="minorBidi"/>
          <w:noProof/>
          <w:sz w:val="22"/>
          <w:szCs w:val="22"/>
          <w:lang w:eastAsia="en-US"/>
        </w:rPr>
      </w:pPr>
      <w:ins w:id="1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5.3.1.3</w:t>
        </w:r>
        <w:r>
          <w:rPr>
            <w:rFonts w:asciiTheme="minorHAnsi" w:eastAsiaTheme="minorEastAsia" w:hAnsiTheme="minorHAnsi" w:cstheme="minorBidi"/>
            <w:noProof/>
            <w:sz w:val="22"/>
            <w:szCs w:val="22"/>
            <w:lang w:eastAsia="en-US"/>
          </w:rPr>
          <w:tab/>
        </w:r>
        <w:r w:rsidRPr="00896DAE">
          <w:rPr>
            <w:rStyle w:val="Hyperlink"/>
            <w:noProof/>
          </w:rPr>
          <w:t>Special Topological situations</w:t>
        </w:r>
        <w:r>
          <w:rPr>
            <w:noProof/>
            <w:webHidden/>
          </w:rPr>
          <w:tab/>
        </w:r>
        <w:r>
          <w:rPr>
            <w:noProof/>
            <w:webHidden/>
          </w:rPr>
          <w:fldChar w:fldCharType="begin"/>
        </w:r>
        <w:r>
          <w:rPr>
            <w:noProof/>
            <w:webHidden/>
          </w:rPr>
          <w:instrText xml:space="preserve"> PAGEREF _Toc77102013 \h </w:instrText>
        </w:r>
        <w:r>
          <w:rPr>
            <w:noProof/>
            <w:webHidden/>
          </w:rPr>
        </w:r>
      </w:ins>
      <w:r>
        <w:rPr>
          <w:noProof/>
          <w:webHidden/>
        </w:rPr>
        <w:fldChar w:fldCharType="separate"/>
      </w:r>
      <w:ins w:id="125" w:author="nick" w:date="2021-07-14T20:24:00Z">
        <w:r w:rsidR="0004792C">
          <w:rPr>
            <w:noProof/>
            <w:webHidden/>
          </w:rPr>
          <w:t>49</w:t>
        </w:r>
      </w:ins>
      <w:ins w:id="126" w:author="nick" w:date="2021-07-13T20:52:00Z">
        <w:r>
          <w:rPr>
            <w:noProof/>
            <w:webHidden/>
          </w:rPr>
          <w:fldChar w:fldCharType="end"/>
        </w:r>
        <w:r w:rsidRPr="00896DAE">
          <w:rPr>
            <w:rStyle w:val="Hyperlink"/>
            <w:noProof/>
          </w:rPr>
          <w:fldChar w:fldCharType="end"/>
        </w:r>
      </w:ins>
    </w:p>
    <w:p w14:paraId="25CEB08F" w14:textId="77777777" w:rsidR="003F511B" w:rsidRDefault="003F511B">
      <w:pPr>
        <w:pStyle w:val="TOC3"/>
        <w:rPr>
          <w:ins w:id="127" w:author="nick" w:date="2021-07-13T20:52:00Z"/>
          <w:rFonts w:asciiTheme="minorHAnsi" w:eastAsiaTheme="minorEastAsia" w:hAnsiTheme="minorHAnsi" w:cstheme="minorBidi"/>
          <w:noProof/>
          <w:sz w:val="22"/>
          <w:szCs w:val="22"/>
          <w:lang w:eastAsia="en-US"/>
        </w:rPr>
      </w:pPr>
      <w:ins w:id="1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5.3.2</w:t>
        </w:r>
        <w:r>
          <w:rPr>
            <w:rFonts w:asciiTheme="minorHAnsi" w:eastAsiaTheme="minorEastAsia" w:hAnsiTheme="minorHAnsi" w:cstheme="minorBidi"/>
            <w:noProof/>
            <w:sz w:val="22"/>
            <w:szCs w:val="22"/>
            <w:lang w:eastAsia="en-US"/>
          </w:rPr>
          <w:tab/>
        </w:r>
        <w:r w:rsidRPr="00896DAE">
          <w:rPr>
            <w:rStyle w:val="Hyperlink"/>
            <w:noProof/>
          </w:rPr>
          <w:t>Contacts and Friction</w:t>
        </w:r>
        <w:r>
          <w:rPr>
            <w:noProof/>
            <w:webHidden/>
          </w:rPr>
          <w:tab/>
        </w:r>
        <w:r>
          <w:rPr>
            <w:noProof/>
            <w:webHidden/>
          </w:rPr>
          <w:fldChar w:fldCharType="begin"/>
        </w:r>
        <w:r>
          <w:rPr>
            <w:noProof/>
            <w:webHidden/>
          </w:rPr>
          <w:instrText xml:space="preserve"> PAGEREF _Toc77102014 \h </w:instrText>
        </w:r>
        <w:r>
          <w:rPr>
            <w:noProof/>
            <w:webHidden/>
          </w:rPr>
        </w:r>
      </w:ins>
      <w:r>
        <w:rPr>
          <w:noProof/>
          <w:webHidden/>
        </w:rPr>
        <w:fldChar w:fldCharType="separate"/>
      </w:r>
      <w:ins w:id="129" w:author="nick" w:date="2021-07-14T20:24:00Z">
        <w:r w:rsidR="0004792C">
          <w:rPr>
            <w:noProof/>
            <w:webHidden/>
          </w:rPr>
          <w:t>52</w:t>
        </w:r>
      </w:ins>
      <w:ins w:id="130" w:author="nick" w:date="2021-07-13T20:52:00Z">
        <w:r>
          <w:rPr>
            <w:noProof/>
            <w:webHidden/>
          </w:rPr>
          <w:fldChar w:fldCharType="end"/>
        </w:r>
        <w:r w:rsidRPr="00896DAE">
          <w:rPr>
            <w:rStyle w:val="Hyperlink"/>
            <w:noProof/>
          </w:rPr>
          <w:fldChar w:fldCharType="end"/>
        </w:r>
      </w:ins>
    </w:p>
    <w:p w14:paraId="0558243C" w14:textId="77777777" w:rsidR="003F511B" w:rsidRDefault="003F511B">
      <w:pPr>
        <w:pStyle w:val="TOC4"/>
        <w:tabs>
          <w:tab w:val="left" w:pos="1320"/>
          <w:tab w:val="right" w:leader="dot" w:pos="9060"/>
        </w:tabs>
        <w:rPr>
          <w:ins w:id="131" w:author="nick" w:date="2021-07-13T20:52:00Z"/>
          <w:rFonts w:asciiTheme="minorHAnsi" w:eastAsiaTheme="minorEastAsia" w:hAnsiTheme="minorHAnsi" w:cstheme="minorBidi"/>
          <w:noProof/>
          <w:sz w:val="22"/>
          <w:szCs w:val="22"/>
          <w:lang w:eastAsia="en-US"/>
        </w:rPr>
      </w:pPr>
      <w:ins w:id="132"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"_Toc77102015"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5.3.2.1</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_Toc77102015 \h </w:instrText>
        </w:r>
        <w:r>
          <w:rPr>
            <w:noProof/>
            <w:webHidden/>
          </w:rPr>
        </w:r>
      </w:ins>
      <w:r>
        <w:rPr>
          <w:noProof/>
          <w:webHidden/>
        </w:rPr>
        <w:fldChar w:fldCharType="separate"/>
      </w:r>
      <w:ins w:id="133" w:author="nick" w:date="2021-07-14T20:24:00Z">
        <w:r w:rsidR="0004792C">
          <w:rPr>
            <w:noProof/>
            <w:webHidden/>
          </w:rPr>
          <w:t>52</w:t>
        </w:r>
      </w:ins>
      <w:ins w:id="134" w:author="nick" w:date="2021-07-13T20:52:00Z">
        <w:r>
          <w:rPr>
            <w:noProof/>
            <w:webHidden/>
          </w:rPr>
          <w:fldChar w:fldCharType="end"/>
        </w:r>
        <w:r w:rsidRPr="00896DAE">
          <w:rPr>
            <w:rStyle w:val="Hyperlink"/>
            <w:noProof/>
          </w:rPr>
          <w:fldChar w:fldCharType="end"/>
        </w:r>
      </w:ins>
    </w:p>
    <w:p w14:paraId="2172D3D0" w14:textId="77777777" w:rsidR="003F511B" w:rsidRDefault="003F511B">
      <w:pPr>
        <w:pStyle w:val="TOC4"/>
        <w:tabs>
          <w:tab w:val="left" w:pos="1320"/>
          <w:tab w:val="right" w:leader="dot" w:pos="9060"/>
        </w:tabs>
        <w:rPr>
          <w:ins w:id="135" w:author="nick" w:date="2021-07-13T20:52:00Z"/>
          <w:rFonts w:asciiTheme="minorHAnsi" w:eastAsiaTheme="minorEastAsia" w:hAnsiTheme="minorHAnsi" w:cstheme="minorBidi"/>
          <w:noProof/>
          <w:sz w:val="22"/>
          <w:szCs w:val="22"/>
          <w:lang w:eastAsia="en-US"/>
        </w:rPr>
      </w:pPr>
      <w:ins w:id="1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5.3.2.2</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_Toc77102016 \h </w:instrText>
        </w:r>
        <w:r>
          <w:rPr>
            <w:noProof/>
            <w:webHidden/>
          </w:rPr>
        </w:r>
      </w:ins>
      <w:r>
        <w:rPr>
          <w:noProof/>
          <w:webHidden/>
        </w:rPr>
        <w:fldChar w:fldCharType="separate"/>
      </w:r>
      <w:ins w:id="137" w:author="nick" w:date="2021-07-14T20:24:00Z">
        <w:r w:rsidR="0004792C">
          <w:rPr>
            <w:noProof/>
            <w:webHidden/>
          </w:rPr>
          <w:t>52</w:t>
        </w:r>
      </w:ins>
      <w:ins w:id="138" w:author="nick" w:date="2021-07-13T20:52:00Z">
        <w:r>
          <w:rPr>
            <w:noProof/>
            <w:webHidden/>
          </w:rPr>
          <w:fldChar w:fldCharType="end"/>
        </w:r>
        <w:r w:rsidRPr="00896DAE">
          <w:rPr>
            <w:rStyle w:val="Hyperlink"/>
            <w:noProof/>
          </w:rPr>
          <w:fldChar w:fldCharType="end"/>
        </w:r>
      </w:ins>
    </w:p>
    <w:p w14:paraId="4D348703" w14:textId="77777777" w:rsidR="003F511B" w:rsidRDefault="003F511B">
      <w:pPr>
        <w:pStyle w:val="TOC4"/>
        <w:tabs>
          <w:tab w:val="left" w:pos="1320"/>
          <w:tab w:val="right" w:leader="dot" w:pos="9060"/>
        </w:tabs>
        <w:rPr>
          <w:ins w:id="139" w:author="nick" w:date="2021-07-13T20:52:00Z"/>
          <w:rFonts w:asciiTheme="minorHAnsi" w:eastAsiaTheme="minorEastAsia" w:hAnsiTheme="minorHAnsi" w:cstheme="minorBidi"/>
          <w:noProof/>
          <w:sz w:val="22"/>
          <w:szCs w:val="22"/>
          <w:lang w:eastAsia="en-US"/>
        </w:rPr>
      </w:pPr>
      <w:ins w:id="1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i/>
            <w:noProof/>
          </w:rPr>
          <w:t>5.3.2.3</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_Toc77102017 \h </w:instrText>
        </w:r>
        <w:r>
          <w:rPr>
            <w:noProof/>
            <w:webHidden/>
          </w:rPr>
        </w:r>
      </w:ins>
      <w:r>
        <w:rPr>
          <w:noProof/>
          <w:webHidden/>
        </w:rPr>
        <w:fldChar w:fldCharType="separate"/>
      </w:r>
      <w:ins w:id="141" w:author="nick" w:date="2021-07-14T20:24:00Z">
        <w:r w:rsidR="0004792C">
          <w:rPr>
            <w:noProof/>
            <w:webHidden/>
          </w:rPr>
          <w:t>53</w:t>
        </w:r>
      </w:ins>
      <w:ins w:id="142" w:author="nick" w:date="2021-07-13T20:52:00Z">
        <w:r>
          <w:rPr>
            <w:noProof/>
            <w:webHidden/>
          </w:rPr>
          <w:fldChar w:fldCharType="end"/>
        </w:r>
        <w:r w:rsidRPr="00896DAE">
          <w:rPr>
            <w:rStyle w:val="Hyperlink"/>
            <w:noProof/>
          </w:rPr>
          <w:fldChar w:fldCharType="end"/>
        </w:r>
      </w:ins>
    </w:p>
    <w:p w14:paraId="732C5D9F" w14:textId="77777777" w:rsidR="003F511B" w:rsidRDefault="003F511B">
      <w:pPr>
        <w:pStyle w:val="TOC4"/>
        <w:tabs>
          <w:tab w:val="left" w:pos="1320"/>
          <w:tab w:val="right" w:leader="dot" w:pos="9060"/>
        </w:tabs>
        <w:rPr>
          <w:ins w:id="143" w:author="nick" w:date="2021-07-13T20:52:00Z"/>
          <w:rFonts w:asciiTheme="minorHAnsi" w:eastAsiaTheme="minorEastAsia" w:hAnsiTheme="minorHAnsi" w:cstheme="minorBidi"/>
          <w:noProof/>
          <w:sz w:val="22"/>
          <w:szCs w:val="22"/>
          <w:lang w:eastAsia="en-US"/>
        </w:rPr>
      </w:pPr>
      <w:ins w:id="1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i/>
            <w:noProof/>
          </w:rPr>
          <w:t>5.3.2.4</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_Toc77102018 \h </w:instrText>
        </w:r>
        <w:r>
          <w:rPr>
            <w:noProof/>
            <w:webHidden/>
          </w:rPr>
        </w:r>
      </w:ins>
      <w:r>
        <w:rPr>
          <w:noProof/>
          <w:webHidden/>
        </w:rPr>
        <w:fldChar w:fldCharType="separate"/>
      </w:r>
      <w:ins w:id="145" w:author="nick" w:date="2021-07-14T20:24:00Z">
        <w:r w:rsidR="0004792C">
          <w:rPr>
            <w:noProof/>
            <w:webHidden/>
          </w:rPr>
          <w:t>53</w:t>
        </w:r>
      </w:ins>
      <w:ins w:id="146" w:author="nick" w:date="2021-07-13T20:52:00Z">
        <w:r>
          <w:rPr>
            <w:noProof/>
            <w:webHidden/>
          </w:rPr>
          <w:fldChar w:fldCharType="end"/>
        </w:r>
        <w:r w:rsidRPr="00896DAE">
          <w:rPr>
            <w:rStyle w:val="Hyperlink"/>
            <w:noProof/>
          </w:rPr>
          <w:fldChar w:fldCharType="end"/>
        </w:r>
      </w:ins>
    </w:p>
    <w:p w14:paraId="08108D4F" w14:textId="77777777" w:rsidR="003F511B" w:rsidRDefault="003F511B">
      <w:pPr>
        <w:pStyle w:val="TOC4"/>
        <w:tabs>
          <w:tab w:val="left" w:pos="1320"/>
          <w:tab w:val="right" w:leader="dot" w:pos="9060"/>
        </w:tabs>
        <w:rPr>
          <w:ins w:id="147" w:author="nick" w:date="2021-07-13T20:52:00Z"/>
          <w:rFonts w:asciiTheme="minorHAnsi" w:eastAsiaTheme="minorEastAsia" w:hAnsiTheme="minorHAnsi" w:cstheme="minorBidi"/>
          <w:noProof/>
          <w:sz w:val="22"/>
          <w:szCs w:val="22"/>
          <w:lang w:eastAsia="en-US"/>
        </w:rPr>
      </w:pPr>
      <w:ins w:id="1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5.3.2.5</w:t>
        </w:r>
        <w:r>
          <w:rPr>
            <w:rFonts w:asciiTheme="minorHAnsi" w:eastAsiaTheme="minorEastAsia" w:hAnsiTheme="minorHAnsi" w:cstheme="minorBidi"/>
            <w:noProof/>
            <w:sz w:val="22"/>
            <w:szCs w:val="22"/>
            <w:lang w:eastAsia="en-US"/>
          </w:rPr>
          <w:tab/>
        </w:r>
        <w:r w:rsidRPr="00896DAE">
          <w:rPr>
            <w:rStyle w:val="Hyperlink"/>
            <w:noProof/>
          </w:rPr>
          <w:t>Local Contact Properties</w:t>
        </w:r>
        <w:r>
          <w:rPr>
            <w:noProof/>
            <w:webHidden/>
          </w:rPr>
          <w:tab/>
        </w:r>
        <w:r>
          <w:rPr>
            <w:noProof/>
            <w:webHidden/>
          </w:rPr>
          <w:fldChar w:fldCharType="begin"/>
        </w:r>
        <w:r>
          <w:rPr>
            <w:noProof/>
            <w:webHidden/>
          </w:rPr>
          <w:instrText xml:space="preserve"> PAGEREF _Toc77102019 \h </w:instrText>
        </w:r>
        <w:r>
          <w:rPr>
            <w:noProof/>
            <w:webHidden/>
          </w:rPr>
        </w:r>
      </w:ins>
      <w:r>
        <w:rPr>
          <w:noProof/>
          <w:webHidden/>
        </w:rPr>
        <w:fldChar w:fldCharType="separate"/>
      </w:r>
      <w:ins w:id="149" w:author="nick" w:date="2021-07-14T20:24:00Z">
        <w:r w:rsidR="0004792C">
          <w:rPr>
            <w:noProof/>
            <w:webHidden/>
          </w:rPr>
          <w:t>53</w:t>
        </w:r>
      </w:ins>
      <w:ins w:id="150" w:author="nick" w:date="2021-07-13T20:52:00Z">
        <w:r>
          <w:rPr>
            <w:noProof/>
            <w:webHidden/>
          </w:rPr>
          <w:fldChar w:fldCharType="end"/>
        </w:r>
        <w:r w:rsidRPr="00896DAE">
          <w:rPr>
            <w:rStyle w:val="Hyperlink"/>
            <w:noProof/>
          </w:rPr>
          <w:fldChar w:fldCharType="end"/>
        </w:r>
      </w:ins>
    </w:p>
    <w:p w14:paraId="7E09BC94" w14:textId="77777777" w:rsidR="003F511B" w:rsidRDefault="003F511B">
      <w:pPr>
        <w:pStyle w:val="TOC3"/>
        <w:rPr>
          <w:ins w:id="151" w:author="nick" w:date="2021-07-13T20:52:00Z"/>
          <w:rFonts w:asciiTheme="minorHAnsi" w:eastAsiaTheme="minorEastAsia" w:hAnsiTheme="minorHAnsi" w:cstheme="minorBidi"/>
          <w:noProof/>
          <w:sz w:val="22"/>
          <w:szCs w:val="22"/>
          <w:lang w:eastAsia="en-US"/>
        </w:rPr>
      </w:pPr>
      <w:ins w:id="1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5.3.3</w:t>
        </w:r>
        <w:r>
          <w:rPr>
            <w:rFonts w:asciiTheme="minorHAnsi" w:eastAsiaTheme="minorEastAsia" w:hAnsiTheme="minorHAnsi" w:cstheme="minorBidi"/>
            <w:noProof/>
            <w:sz w:val="22"/>
            <w:szCs w:val="22"/>
            <w:lang w:eastAsia="en-US"/>
          </w:rPr>
          <w:tab/>
        </w:r>
        <w:r w:rsidRPr="00896DAE">
          <w:rPr>
            <w:rStyle w:val="Hyperlink"/>
            <w:noProof/>
          </w:rPr>
          <w:t>Joints</w:t>
        </w:r>
        <w:r>
          <w:rPr>
            <w:noProof/>
            <w:webHidden/>
          </w:rPr>
          <w:tab/>
        </w:r>
        <w:r>
          <w:rPr>
            <w:noProof/>
            <w:webHidden/>
          </w:rPr>
          <w:fldChar w:fldCharType="begin"/>
        </w:r>
        <w:r>
          <w:rPr>
            <w:noProof/>
            <w:webHidden/>
          </w:rPr>
          <w:instrText xml:space="preserve"> PAGEREF _Toc77102020 \h </w:instrText>
        </w:r>
        <w:r>
          <w:rPr>
            <w:noProof/>
            <w:webHidden/>
          </w:rPr>
        </w:r>
      </w:ins>
      <w:r>
        <w:rPr>
          <w:noProof/>
          <w:webHidden/>
        </w:rPr>
        <w:fldChar w:fldCharType="separate"/>
      </w:r>
      <w:ins w:id="153" w:author="nick" w:date="2021-07-14T20:24:00Z">
        <w:r w:rsidR="0004792C">
          <w:rPr>
            <w:noProof/>
            <w:webHidden/>
          </w:rPr>
          <w:t>54</w:t>
        </w:r>
      </w:ins>
      <w:ins w:id="154" w:author="nick" w:date="2021-07-13T20:52:00Z">
        <w:r>
          <w:rPr>
            <w:noProof/>
            <w:webHidden/>
          </w:rPr>
          <w:fldChar w:fldCharType="end"/>
        </w:r>
        <w:r w:rsidRPr="00896DAE">
          <w:rPr>
            <w:rStyle w:val="Hyperlink"/>
            <w:noProof/>
          </w:rPr>
          <w:fldChar w:fldCharType="end"/>
        </w:r>
      </w:ins>
    </w:p>
    <w:p w14:paraId="56947266" w14:textId="77777777" w:rsidR="003F511B" w:rsidRDefault="003F511B">
      <w:pPr>
        <w:pStyle w:val="TOC2"/>
        <w:tabs>
          <w:tab w:val="left" w:pos="660"/>
          <w:tab w:val="right" w:leader="dot" w:pos="9060"/>
        </w:tabs>
        <w:rPr>
          <w:ins w:id="155" w:author="nick" w:date="2021-07-13T20:52:00Z"/>
          <w:rFonts w:asciiTheme="minorHAnsi" w:eastAsiaTheme="minorEastAsia" w:hAnsiTheme="minorHAnsi" w:cstheme="minorBidi"/>
          <w:b w:val="0"/>
          <w:bCs w:val="0"/>
          <w:noProof/>
          <w:sz w:val="22"/>
          <w:szCs w:val="22"/>
          <w:lang w:eastAsia="en-US"/>
        </w:rPr>
      </w:pPr>
      <w:ins w:id="1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5.4</w:t>
        </w:r>
        <w:r>
          <w:rPr>
            <w:rFonts w:asciiTheme="minorHAnsi" w:eastAsiaTheme="minorEastAsia" w:hAnsiTheme="minorHAnsi" w:cstheme="minorBidi"/>
            <w:b w:val="0"/>
            <w:bCs w:val="0"/>
            <w:noProof/>
            <w:sz w:val="22"/>
            <w:szCs w:val="22"/>
            <w:lang w:eastAsia="en-US"/>
          </w:rPr>
          <w:tab/>
        </w:r>
        <w:r w:rsidRPr="00896DAE">
          <w:rPr>
            <w:rStyle w:val="Hyperlink"/>
            <w:noProof/>
          </w:rPr>
          <w:t>A Minimalistic Example of a χMCF file</w:t>
        </w:r>
        <w:r>
          <w:rPr>
            <w:noProof/>
            <w:webHidden/>
          </w:rPr>
          <w:tab/>
        </w:r>
        <w:r>
          <w:rPr>
            <w:noProof/>
            <w:webHidden/>
          </w:rPr>
          <w:fldChar w:fldCharType="begin"/>
        </w:r>
        <w:r>
          <w:rPr>
            <w:noProof/>
            <w:webHidden/>
          </w:rPr>
          <w:instrText xml:space="preserve"> PAGEREF _Toc77102021 \h </w:instrText>
        </w:r>
        <w:r>
          <w:rPr>
            <w:noProof/>
            <w:webHidden/>
          </w:rPr>
        </w:r>
      </w:ins>
      <w:r>
        <w:rPr>
          <w:noProof/>
          <w:webHidden/>
        </w:rPr>
        <w:fldChar w:fldCharType="separate"/>
      </w:r>
      <w:ins w:id="157" w:author="nick" w:date="2021-07-14T20:24:00Z">
        <w:r w:rsidR="0004792C">
          <w:rPr>
            <w:noProof/>
            <w:webHidden/>
          </w:rPr>
          <w:t>55</w:t>
        </w:r>
      </w:ins>
      <w:ins w:id="158" w:author="nick" w:date="2021-07-13T20:52:00Z">
        <w:r>
          <w:rPr>
            <w:noProof/>
            <w:webHidden/>
          </w:rPr>
          <w:fldChar w:fldCharType="end"/>
        </w:r>
        <w:r w:rsidRPr="00896DAE">
          <w:rPr>
            <w:rStyle w:val="Hyperlink"/>
            <w:noProof/>
          </w:rPr>
          <w:fldChar w:fldCharType="end"/>
        </w:r>
      </w:ins>
    </w:p>
    <w:p w14:paraId="17F59DFB" w14:textId="77777777" w:rsidR="003F511B" w:rsidRDefault="003F511B">
      <w:pPr>
        <w:pStyle w:val="TOC2"/>
        <w:tabs>
          <w:tab w:val="left" w:pos="660"/>
          <w:tab w:val="right" w:leader="dot" w:pos="9060"/>
        </w:tabs>
        <w:rPr>
          <w:ins w:id="159" w:author="nick" w:date="2021-07-13T20:52:00Z"/>
          <w:rFonts w:asciiTheme="minorHAnsi" w:eastAsiaTheme="minorEastAsia" w:hAnsiTheme="minorHAnsi" w:cstheme="minorBidi"/>
          <w:b w:val="0"/>
          <w:bCs w:val="0"/>
          <w:noProof/>
          <w:sz w:val="22"/>
          <w:szCs w:val="22"/>
          <w:lang w:eastAsia="en-US"/>
        </w:rPr>
      </w:pPr>
      <w:ins w:id="1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5.5</w:t>
        </w:r>
        <w:r>
          <w:rPr>
            <w:rFonts w:asciiTheme="minorHAnsi" w:eastAsiaTheme="minorEastAsia" w:hAnsiTheme="minorHAnsi" w:cstheme="minorBidi"/>
            <w:b w:val="0"/>
            <w:bCs w:val="0"/>
            <w:noProof/>
            <w:sz w:val="22"/>
            <w:szCs w:val="22"/>
            <w:lang w:eastAsia="en-US"/>
          </w:rPr>
          <w:tab/>
        </w:r>
        <w:r w:rsidRPr="00896DAE">
          <w:rPr>
            <w:rStyle w:val="Hyperlink"/>
            <w:noProof/>
          </w:rPr>
          <w:t>XML Schema Definition</w:t>
        </w:r>
        <w:r>
          <w:rPr>
            <w:noProof/>
            <w:webHidden/>
          </w:rPr>
          <w:tab/>
        </w:r>
        <w:r>
          <w:rPr>
            <w:noProof/>
            <w:webHidden/>
          </w:rPr>
          <w:fldChar w:fldCharType="begin"/>
        </w:r>
        <w:r>
          <w:rPr>
            <w:noProof/>
            <w:webHidden/>
          </w:rPr>
          <w:instrText xml:space="preserve"> PAGEREF _Toc77102022 \h </w:instrText>
        </w:r>
        <w:r>
          <w:rPr>
            <w:noProof/>
            <w:webHidden/>
          </w:rPr>
        </w:r>
      </w:ins>
      <w:r>
        <w:rPr>
          <w:noProof/>
          <w:webHidden/>
        </w:rPr>
        <w:fldChar w:fldCharType="separate"/>
      </w:r>
      <w:ins w:id="161" w:author="nick" w:date="2021-07-14T20:24:00Z">
        <w:r w:rsidR="0004792C">
          <w:rPr>
            <w:noProof/>
            <w:webHidden/>
          </w:rPr>
          <w:t>55</w:t>
        </w:r>
      </w:ins>
      <w:ins w:id="162" w:author="nick" w:date="2021-07-13T20:52:00Z">
        <w:r>
          <w:rPr>
            <w:noProof/>
            <w:webHidden/>
          </w:rPr>
          <w:fldChar w:fldCharType="end"/>
        </w:r>
        <w:r w:rsidRPr="00896DAE">
          <w:rPr>
            <w:rStyle w:val="Hyperlink"/>
            <w:noProof/>
          </w:rPr>
          <w:fldChar w:fldCharType="end"/>
        </w:r>
      </w:ins>
    </w:p>
    <w:p w14:paraId="44BA6161" w14:textId="77777777" w:rsidR="003F511B" w:rsidRDefault="003F511B">
      <w:pPr>
        <w:pStyle w:val="TOC1"/>
        <w:tabs>
          <w:tab w:val="left" w:pos="440"/>
          <w:tab w:val="right" w:leader="dot" w:pos="9060"/>
        </w:tabs>
        <w:rPr>
          <w:ins w:id="163" w:author="nick" w:date="2021-07-13T20:52:00Z"/>
          <w:rFonts w:asciiTheme="minorHAnsi" w:eastAsiaTheme="minorEastAsia" w:hAnsiTheme="minorHAnsi" w:cstheme="minorBidi"/>
          <w:b w:val="0"/>
          <w:bCs w:val="0"/>
          <w:caps w:val="0"/>
          <w:noProof/>
          <w:sz w:val="22"/>
          <w:szCs w:val="22"/>
          <w:lang w:eastAsia="en-US"/>
        </w:rPr>
      </w:pPr>
      <w:ins w:id="1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896DAE">
          <w:rPr>
            <w:rStyle w:val="Hyperlink"/>
            <w:noProof/>
          </w:rPr>
          <w:t>Data Common to any Connection</w:t>
        </w:r>
        <w:r>
          <w:rPr>
            <w:noProof/>
            <w:webHidden/>
          </w:rPr>
          <w:tab/>
        </w:r>
        <w:r>
          <w:rPr>
            <w:noProof/>
            <w:webHidden/>
          </w:rPr>
          <w:fldChar w:fldCharType="begin"/>
        </w:r>
        <w:r>
          <w:rPr>
            <w:noProof/>
            <w:webHidden/>
          </w:rPr>
          <w:instrText xml:space="preserve"> PAGEREF _Toc77102023 \h </w:instrText>
        </w:r>
        <w:r>
          <w:rPr>
            <w:noProof/>
            <w:webHidden/>
          </w:rPr>
        </w:r>
      </w:ins>
      <w:r>
        <w:rPr>
          <w:noProof/>
          <w:webHidden/>
        </w:rPr>
        <w:fldChar w:fldCharType="separate"/>
      </w:r>
      <w:ins w:id="165" w:author="nick" w:date="2021-07-14T20:24:00Z">
        <w:r w:rsidR="0004792C">
          <w:rPr>
            <w:noProof/>
            <w:webHidden/>
          </w:rPr>
          <w:t>56</w:t>
        </w:r>
      </w:ins>
      <w:ins w:id="166" w:author="nick" w:date="2021-07-13T20:52:00Z">
        <w:r>
          <w:rPr>
            <w:noProof/>
            <w:webHidden/>
          </w:rPr>
          <w:fldChar w:fldCharType="end"/>
        </w:r>
        <w:r w:rsidRPr="00896DAE">
          <w:rPr>
            <w:rStyle w:val="Hyperlink"/>
            <w:noProof/>
          </w:rPr>
          <w:fldChar w:fldCharType="end"/>
        </w:r>
      </w:ins>
    </w:p>
    <w:p w14:paraId="3D368CBF" w14:textId="77777777" w:rsidR="003F511B" w:rsidRDefault="003F511B">
      <w:pPr>
        <w:pStyle w:val="TOC2"/>
        <w:tabs>
          <w:tab w:val="left" w:pos="660"/>
          <w:tab w:val="right" w:leader="dot" w:pos="9060"/>
        </w:tabs>
        <w:rPr>
          <w:ins w:id="167" w:author="nick" w:date="2021-07-13T20:52:00Z"/>
          <w:rFonts w:asciiTheme="minorHAnsi" w:eastAsiaTheme="minorEastAsia" w:hAnsiTheme="minorHAnsi" w:cstheme="minorBidi"/>
          <w:b w:val="0"/>
          <w:bCs w:val="0"/>
          <w:noProof/>
          <w:sz w:val="22"/>
          <w:szCs w:val="22"/>
          <w:lang w:eastAsia="en-US"/>
        </w:rPr>
      </w:pPr>
      <w:ins w:id="1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6.1</w:t>
        </w:r>
        <w:r>
          <w:rPr>
            <w:rFonts w:asciiTheme="minorHAnsi" w:eastAsiaTheme="minorEastAsia" w:hAnsiTheme="minorHAnsi" w:cstheme="minorBidi"/>
            <w:b w:val="0"/>
            <w:bCs w:val="0"/>
            <w:noProof/>
            <w:sz w:val="22"/>
            <w:szCs w:val="22"/>
            <w:lang w:eastAsia="en-US"/>
          </w:rPr>
          <w:tab/>
        </w:r>
        <w:r w:rsidRPr="00896DAE">
          <w:rPr>
            <w:rStyle w:val="Hyperlink"/>
            <w:noProof/>
          </w:rPr>
          <w:t>Indices and their properties</w:t>
        </w:r>
        <w:r>
          <w:rPr>
            <w:noProof/>
            <w:webHidden/>
          </w:rPr>
          <w:tab/>
        </w:r>
        <w:r>
          <w:rPr>
            <w:noProof/>
            <w:webHidden/>
          </w:rPr>
          <w:fldChar w:fldCharType="begin"/>
        </w:r>
        <w:r>
          <w:rPr>
            <w:noProof/>
            <w:webHidden/>
          </w:rPr>
          <w:instrText xml:space="preserve"> PAGEREF _Toc77102024 \h </w:instrText>
        </w:r>
        <w:r>
          <w:rPr>
            <w:noProof/>
            <w:webHidden/>
          </w:rPr>
        </w:r>
      </w:ins>
      <w:r>
        <w:rPr>
          <w:noProof/>
          <w:webHidden/>
        </w:rPr>
        <w:fldChar w:fldCharType="separate"/>
      </w:r>
      <w:ins w:id="169" w:author="nick" w:date="2021-07-14T20:24:00Z">
        <w:r w:rsidR="0004792C">
          <w:rPr>
            <w:noProof/>
            <w:webHidden/>
          </w:rPr>
          <w:t>56</w:t>
        </w:r>
      </w:ins>
      <w:ins w:id="170" w:author="nick" w:date="2021-07-13T20:52:00Z">
        <w:r>
          <w:rPr>
            <w:noProof/>
            <w:webHidden/>
          </w:rPr>
          <w:fldChar w:fldCharType="end"/>
        </w:r>
        <w:r w:rsidRPr="00896DAE">
          <w:rPr>
            <w:rStyle w:val="Hyperlink"/>
            <w:noProof/>
          </w:rPr>
          <w:fldChar w:fldCharType="end"/>
        </w:r>
      </w:ins>
    </w:p>
    <w:p w14:paraId="70C2524D" w14:textId="77777777" w:rsidR="003F511B" w:rsidRDefault="003F511B">
      <w:pPr>
        <w:pStyle w:val="TOC2"/>
        <w:tabs>
          <w:tab w:val="left" w:pos="660"/>
          <w:tab w:val="right" w:leader="dot" w:pos="9060"/>
        </w:tabs>
        <w:rPr>
          <w:ins w:id="171" w:author="nick" w:date="2021-07-13T20:52:00Z"/>
          <w:rFonts w:asciiTheme="minorHAnsi" w:eastAsiaTheme="minorEastAsia" w:hAnsiTheme="minorHAnsi" w:cstheme="minorBidi"/>
          <w:b w:val="0"/>
          <w:bCs w:val="0"/>
          <w:noProof/>
          <w:sz w:val="22"/>
          <w:szCs w:val="22"/>
          <w:lang w:eastAsia="en-US"/>
        </w:rPr>
      </w:pPr>
      <w:ins w:id="1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6.2</w:t>
        </w:r>
        <w:r>
          <w:rPr>
            <w:rFonts w:asciiTheme="minorHAnsi" w:eastAsiaTheme="minorEastAsia" w:hAnsiTheme="minorHAnsi" w:cstheme="minorBidi"/>
            <w:b w:val="0"/>
            <w:bCs w:val="0"/>
            <w:noProof/>
            <w:sz w:val="22"/>
            <w:szCs w:val="22"/>
            <w:lang w:eastAsia="en-US"/>
          </w:rPr>
          <w:tab/>
        </w:r>
        <w:r w:rsidRPr="00896DAE">
          <w:rPr>
            <w:rStyle w:val="Hyperlink"/>
            <w:noProof/>
          </w:rPr>
          <w:t xml:space="preserve">Attribute </w:t>
        </w:r>
        <w:r w:rsidRPr="00896DAE">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_Toc77102025 \h </w:instrText>
        </w:r>
        <w:r>
          <w:rPr>
            <w:noProof/>
            <w:webHidden/>
          </w:rPr>
        </w:r>
      </w:ins>
      <w:r>
        <w:rPr>
          <w:noProof/>
          <w:webHidden/>
        </w:rPr>
        <w:fldChar w:fldCharType="separate"/>
      </w:r>
      <w:ins w:id="173" w:author="nick" w:date="2021-07-14T20:24:00Z">
        <w:r w:rsidR="0004792C">
          <w:rPr>
            <w:noProof/>
            <w:webHidden/>
          </w:rPr>
          <w:t>56</w:t>
        </w:r>
      </w:ins>
      <w:ins w:id="174" w:author="nick" w:date="2021-07-13T20:52:00Z">
        <w:r>
          <w:rPr>
            <w:noProof/>
            <w:webHidden/>
          </w:rPr>
          <w:fldChar w:fldCharType="end"/>
        </w:r>
        <w:r w:rsidRPr="00896DAE">
          <w:rPr>
            <w:rStyle w:val="Hyperlink"/>
            <w:noProof/>
          </w:rPr>
          <w:fldChar w:fldCharType="end"/>
        </w:r>
      </w:ins>
    </w:p>
    <w:p w14:paraId="69DC48C9" w14:textId="77777777" w:rsidR="003F511B" w:rsidRDefault="003F511B">
      <w:pPr>
        <w:pStyle w:val="TOC3"/>
        <w:rPr>
          <w:ins w:id="175" w:author="nick" w:date="2021-07-13T20:52:00Z"/>
          <w:rFonts w:asciiTheme="minorHAnsi" w:eastAsiaTheme="minorEastAsia" w:hAnsiTheme="minorHAnsi" w:cstheme="minorBidi"/>
          <w:noProof/>
          <w:sz w:val="22"/>
          <w:szCs w:val="22"/>
          <w:lang w:eastAsia="en-US"/>
        </w:rPr>
      </w:pPr>
      <w:ins w:id="1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6.2.1</w:t>
        </w:r>
        <w:r>
          <w:rPr>
            <w:rFonts w:asciiTheme="minorHAnsi" w:eastAsiaTheme="minorEastAsia" w:hAnsiTheme="minorHAnsi" w:cstheme="minorBidi"/>
            <w:noProof/>
            <w:sz w:val="22"/>
            <w:szCs w:val="22"/>
            <w:lang w:eastAsia="en-US"/>
          </w:rPr>
          <w:tab/>
        </w:r>
        <w:r w:rsidRPr="00896DAE">
          <w:rPr>
            <w:rStyle w:val="Hyperlink"/>
            <w:noProof/>
          </w:rPr>
          <w:t xml:space="preserve">Attribute </w:t>
        </w:r>
        <w:r w:rsidRPr="00896DAE">
          <w:rPr>
            <w:rStyle w:val="Hyperlink"/>
            <w:rFonts w:ascii="Courier New" w:hAnsi="Courier New" w:cs="Courier New"/>
            <w:i/>
            <w:noProof/>
          </w:rPr>
          <w:t>short_term_id</w:t>
        </w:r>
        <w:r w:rsidRPr="00896DAE">
          <w:rPr>
            <w:rStyle w:val="Hyperlink"/>
            <w:noProof/>
          </w:rPr>
          <w:t xml:space="preserve"> </w:t>
        </w:r>
        <w:r>
          <w:rPr>
            <w:noProof/>
            <w:webHidden/>
          </w:rPr>
          <w:tab/>
        </w:r>
        <w:r>
          <w:rPr>
            <w:noProof/>
            <w:webHidden/>
          </w:rPr>
          <w:fldChar w:fldCharType="begin"/>
        </w:r>
        <w:r>
          <w:rPr>
            <w:noProof/>
            <w:webHidden/>
          </w:rPr>
          <w:instrText xml:space="preserve"> PAGEREF _Toc77102026 \h </w:instrText>
        </w:r>
        <w:r>
          <w:rPr>
            <w:noProof/>
            <w:webHidden/>
          </w:rPr>
        </w:r>
      </w:ins>
      <w:r>
        <w:rPr>
          <w:noProof/>
          <w:webHidden/>
        </w:rPr>
        <w:fldChar w:fldCharType="separate"/>
      </w:r>
      <w:ins w:id="177" w:author="nick" w:date="2021-07-14T20:24:00Z">
        <w:r w:rsidR="0004792C">
          <w:rPr>
            <w:noProof/>
            <w:webHidden/>
          </w:rPr>
          <w:t>56</w:t>
        </w:r>
      </w:ins>
      <w:ins w:id="178" w:author="nick" w:date="2021-07-13T20:52:00Z">
        <w:r>
          <w:rPr>
            <w:noProof/>
            <w:webHidden/>
          </w:rPr>
          <w:fldChar w:fldCharType="end"/>
        </w:r>
        <w:r w:rsidRPr="00896DAE">
          <w:rPr>
            <w:rStyle w:val="Hyperlink"/>
            <w:noProof/>
          </w:rPr>
          <w:fldChar w:fldCharType="end"/>
        </w:r>
      </w:ins>
    </w:p>
    <w:p w14:paraId="42E127C1" w14:textId="77777777" w:rsidR="003F511B" w:rsidRDefault="003F511B">
      <w:pPr>
        <w:pStyle w:val="TOC2"/>
        <w:tabs>
          <w:tab w:val="left" w:pos="660"/>
          <w:tab w:val="right" w:leader="dot" w:pos="9060"/>
        </w:tabs>
        <w:rPr>
          <w:ins w:id="179" w:author="nick" w:date="2021-07-13T20:52:00Z"/>
          <w:rFonts w:asciiTheme="minorHAnsi" w:eastAsiaTheme="minorEastAsia" w:hAnsiTheme="minorHAnsi" w:cstheme="minorBidi"/>
          <w:b w:val="0"/>
          <w:bCs w:val="0"/>
          <w:noProof/>
          <w:sz w:val="22"/>
          <w:szCs w:val="22"/>
          <w:lang w:eastAsia="en-US"/>
        </w:rPr>
      </w:pPr>
      <w:ins w:id="1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6.3</w:t>
        </w:r>
        <w:r>
          <w:rPr>
            <w:rFonts w:asciiTheme="minorHAnsi" w:eastAsiaTheme="minorEastAsia" w:hAnsiTheme="minorHAnsi" w:cstheme="minorBidi"/>
            <w:b w:val="0"/>
            <w:bCs w:val="0"/>
            <w:noProof/>
            <w:sz w:val="22"/>
            <w:szCs w:val="22"/>
            <w:lang w:eastAsia="en-US"/>
          </w:rPr>
          <w:tab/>
        </w:r>
        <w:r w:rsidRPr="00896DAE">
          <w:rPr>
            <w:rStyle w:val="Hyperlink"/>
            <w:noProof/>
          </w:rPr>
          <w:t>Dimensions and Coordinates</w:t>
        </w:r>
        <w:r>
          <w:rPr>
            <w:noProof/>
            <w:webHidden/>
          </w:rPr>
          <w:tab/>
        </w:r>
        <w:r>
          <w:rPr>
            <w:noProof/>
            <w:webHidden/>
          </w:rPr>
          <w:fldChar w:fldCharType="begin"/>
        </w:r>
        <w:r>
          <w:rPr>
            <w:noProof/>
            <w:webHidden/>
          </w:rPr>
          <w:instrText xml:space="preserve"> PAGEREF _Toc77102027 \h </w:instrText>
        </w:r>
        <w:r>
          <w:rPr>
            <w:noProof/>
            <w:webHidden/>
          </w:rPr>
        </w:r>
      </w:ins>
      <w:r>
        <w:rPr>
          <w:noProof/>
          <w:webHidden/>
        </w:rPr>
        <w:fldChar w:fldCharType="separate"/>
      </w:r>
      <w:ins w:id="181" w:author="nick" w:date="2021-07-14T20:24:00Z">
        <w:r w:rsidR="0004792C">
          <w:rPr>
            <w:noProof/>
            <w:webHidden/>
          </w:rPr>
          <w:t>57</w:t>
        </w:r>
      </w:ins>
      <w:ins w:id="182" w:author="nick" w:date="2021-07-13T20:52:00Z">
        <w:r>
          <w:rPr>
            <w:noProof/>
            <w:webHidden/>
          </w:rPr>
          <w:fldChar w:fldCharType="end"/>
        </w:r>
        <w:r w:rsidRPr="00896DAE">
          <w:rPr>
            <w:rStyle w:val="Hyperlink"/>
            <w:noProof/>
          </w:rPr>
          <w:fldChar w:fldCharType="end"/>
        </w:r>
      </w:ins>
    </w:p>
    <w:p w14:paraId="52BEDDB2" w14:textId="77777777" w:rsidR="003F511B" w:rsidRDefault="003F511B">
      <w:pPr>
        <w:pStyle w:val="TOC2"/>
        <w:tabs>
          <w:tab w:val="left" w:pos="660"/>
          <w:tab w:val="right" w:leader="dot" w:pos="9060"/>
        </w:tabs>
        <w:rPr>
          <w:ins w:id="183" w:author="nick" w:date="2021-07-13T20:52:00Z"/>
          <w:rFonts w:asciiTheme="minorHAnsi" w:eastAsiaTheme="minorEastAsia" w:hAnsiTheme="minorHAnsi" w:cstheme="minorBidi"/>
          <w:b w:val="0"/>
          <w:bCs w:val="0"/>
          <w:noProof/>
          <w:sz w:val="22"/>
          <w:szCs w:val="22"/>
          <w:lang w:eastAsia="en-US"/>
        </w:rPr>
      </w:pPr>
      <w:ins w:id="1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6.4</w:t>
        </w:r>
        <w:r>
          <w:rPr>
            <w:rFonts w:asciiTheme="minorHAnsi" w:eastAsiaTheme="minorEastAsia" w:hAnsiTheme="minorHAnsi" w:cstheme="minorBidi"/>
            <w:b w:val="0"/>
            <w:bCs w:val="0"/>
            <w:noProof/>
            <w:sz w:val="22"/>
            <w:szCs w:val="22"/>
            <w:lang w:eastAsia="en-US"/>
          </w:rPr>
          <w:tab/>
        </w:r>
        <w:r w:rsidRPr="00896DAE">
          <w:rPr>
            <w:rStyle w:val="Hyperlink"/>
            <w:noProof/>
          </w:rPr>
          <w:t xml:space="preserve">Attribute </w:t>
        </w:r>
        <w:r w:rsidRPr="00896DAE">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_Toc77102028 \h </w:instrText>
        </w:r>
        <w:r>
          <w:rPr>
            <w:noProof/>
            <w:webHidden/>
          </w:rPr>
        </w:r>
      </w:ins>
      <w:r>
        <w:rPr>
          <w:noProof/>
          <w:webHidden/>
        </w:rPr>
        <w:fldChar w:fldCharType="separate"/>
      </w:r>
      <w:ins w:id="185" w:author="nick" w:date="2021-07-14T20:24:00Z">
        <w:r w:rsidR="0004792C">
          <w:rPr>
            <w:noProof/>
            <w:webHidden/>
          </w:rPr>
          <w:t>57</w:t>
        </w:r>
      </w:ins>
      <w:ins w:id="186" w:author="nick" w:date="2021-07-13T20:52:00Z">
        <w:r>
          <w:rPr>
            <w:noProof/>
            <w:webHidden/>
          </w:rPr>
          <w:fldChar w:fldCharType="end"/>
        </w:r>
        <w:r w:rsidRPr="00896DAE">
          <w:rPr>
            <w:rStyle w:val="Hyperlink"/>
            <w:noProof/>
          </w:rPr>
          <w:fldChar w:fldCharType="end"/>
        </w:r>
      </w:ins>
    </w:p>
    <w:p w14:paraId="7F4BD38C" w14:textId="77777777" w:rsidR="003F511B" w:rsidRDefault="003F511B">
      <w:pPr>
        <w:pStyle w:val="TOC2"/>
        <w:tabs>
          <w:tab w:val="left" w:pos="660"/>
          <w:tab w:val="right" w:leader="dot" w:pos="9060"/>
        </w:tabs>
        <w:rPr>
          <w:ins w:id="187" w:author="nick" w:date="2021-07-13T20:52:00Z"/>
          <w:rFonts w:asciiTheme="minorHAnsi" w:eastAsiaTheme="minorEastAsia" w:hAnsiTheme="minorHAnsi" w:cstheme="minorBidi"/>
          <w:b w:val="0"/>
          <w:bCs w:val="0"/>
          <w:noProof/>
          <w:sz w:val="22"/>
          <w:szCs w:val="22"/>
          <w:lang w:eastAsia="en-US"/>
        </w:rPr>
      </w:pPr>
      <w:ins w:id="1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6.5</w:t>
        </w:r>
        <w:r>
          <w:rPr>
            <w:rFonts w:asciiTheme="minorHAnsi" w:eastAsiaTheme="minorEastAsia" w:hAnsiTheme="minorHAnsi" w:cstheme="minorBidi"/>
            <w:b w:val="0"/>
            <w:bCs w:val="0"/>
            <w:noProof/>
            <w:sz w:val="22"/>
            <w:szCs w:val="22"/>
            <w:lang w:eastAsia="en-US"/>
          </w:rPr>
          <w:tab/>
        </w:r>
        <w:r w:rsidRPr="00896DAE">
          <w:rPr>
            <w:rStyle w:val="Hyperlink"/>
            <w:noProof/>
          </w:rPr>
          <w:t>Custom Attributes list</w:t>
        </w:r>
        <w:r>
          <w:rPr>
            <w:noProof/>
            <w:webHidden/>
          </w:rPr>
          <w:tab/>
        </w:r>
        <w:r>
          <w:rPr>
            <w:noProof/>
            <w:webHidden/>
          </w:rPr>
          <w:fldChar w:fldCharType="begin"/>
        </w:r>
        <w:r>
          <w:rPr>
            <w:noProof/>
            <w:webHidden/>
          </w:rPr>
          <w:instrText xml:space="preserve"> PAGEREF _Toc77102029 \h </w:instrText>
        </w:r>
        <w:r>
          <w:rPr>
            <w:noProof/>
            <w:webHidden/>
          </w:rPr>
        </w:r>
      </w:ins>
      <w:r>
        <w:rPr>
          <w:noProof/>
          <w:webHidden/>
        </w:rPr>
        <w:fldChar w:fldCharType="separate"/>
      </w:r>
      <w:ins w:id="189" w:author="nick" w:date="2021-07-14T20:24:00Z">
        <w:r w:rsidR="0004792C">
          <w:rPr>
            <w:noProof/>
            <w:webHidden/>
          </w:rPr>
          <w:t>57</w:t>
        </w:r>
      </w:ins>
      <w:ins w:id="190" w:author="nick" w:date="2021-07-13T20:52:00Z">
        <w:r>
          <w:rPr>
            <w:noProof/>
            <w:webHidden/>
          </w:rPr>
          <w:fldChar w:fldCharType="end"/>
        </w:r>
        <w:r w:rsidRPr="00896DAE">
          <w:rPr>
            <w:rStyle w:val="Hyperlink"/>
            <w:noProof/>
          </w:rPr>
          <w:fldChar w:fldCharType="end"/>
        </w:r>
      </w:ins>
    </w:p>
    <w:p w14:paraId="1AFF928E" w14:textId="77777777" w:rsidR="003F511B" w:rsidRDefault="003F511B">
      <w:pPr>
        <w:pStyle w:val="TOC2"/>
        <w:tabs>
          <w:tab w:val="left" w:pos="660"/>
          <w:tab w:val="right" w:leader="dot" w:pos="9060"/>
        </w:tabs>
        <w:rPr>
          <w:ins w:id="191" w:author="nick" w:date="2021-07-13T20:52:00Z"/>
          <w:rFonts w:asciiTheme="minorHAnsi" w:eastAsiaTheme="minorEastAsia" w:hAnsiTheme="minorHAnsi" w:cstheme="minorBidi"/>
          <w:b w:val="0"/>
          <w:bCs w:val="0"/>
          <w:noProof/>
          <w:sz w:val="22"/>
          <w:szCs w:val="22"/>
          <w:lang w:eastAsia="en-US"/>
        </w:rPr>
      </w:pPr>
      <w:ins w:id="1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6.6</w:t>
        </w:r>
        <w:r>
          <w:rPr>
            <w:rFonts w:asciiTheme="minorHAnsi" w:eastAsiaTheme="minorEastAsia" w:hAnsiTheme="minorHAnsi" w:cstheme="minorBidi"/>
            <w:b w:val="0"/>
            <w:bCs w:val="0"/>
            <w:noProof/>
            <w:sz w:val="22"/>
            <w:szCs w:val="22"/>
            <w:lang w:eastAsia="en-US"/>
          </w:rPr>
          <w:tab/>
        </w:r>
        <w:r w:rsidRPr="00896DAE">
          <w:rPr>
            <w:rStyle w:val="Hyperlink"/>
            <w:noProof/>
          </w:rPr>
          <w:t xml:space="preserve">Distinction between </w:t>
        </w:r>
        <w:r w:rsidRPr="00896DAE">
          <w:rPr>
            <w:rStyle w:val="Hyperlink"/>
            <w:rFonts w:ascii="Courier New" w:hAnsi="Courier New" w:cs="Courier New"/>
            <w:noProof/>
          </w:rPr>
          <w:t>&lt;custom_attributes/&gt;</w:t>
        </w:r>
        <w:r w:rsidRPr="00896DAE">
          <w:rPr>
            <w:rStyle w:val="Hyperlink"/>
            <w:noProof/>
          </w:rPr>
          <w:t xml:space="preserve"> and </w:t>
        </w:r>
        <w:r w:rsidRPr="00896DAE">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_Toc77102030 \h </w:instrText>
        </w:r>
        <w:r>
          <w:rPr>
            <w:noProof/>
            <w:webHidden/>
          </w:rPr>
        </w:r>
      </w:ins>
      <w:r>
        <w:rPr>
          <w:noProof/>
          <w:webHidden/>
        </w:rPr>
        <w:fldChar w:fldCharType="separate"/>
      </w:r>
      <w:ins w:id="193" w:author="nick" w:date="2021-07-14T20:24:00Z">
        <w:r w:rsidR="0004792C">
          <w:rPr>
            <w:noProof/>
            <w:webHidden/>
          </w:rPr>
          <w:t>62</w:t>
        </w:r>
      </w:ins>
      <w:ins w:id="194" w:author="nick" w:date="2021-07-13T20:52:00Z">
        <w:r>
          <w:rPr>
            <w:noProof/>
            <w:webHidden/>
          </w:rPr>
          <w:fldChar w:fldCharType="end"/>
        </w:r>
        <w:r w:rsidRPr="00896DAE">
          <w:rPr>
            <w:rStyle w:val="Hyperlink"/>
            <w:noProof/>
          </w:rPr>
          <w:fldChar w:fldCharType="end"/>
        </w:r>
      </w:ins>
    </w:p>
    <w:p w14:paraId="59A60C41" w14:textId="77777777" w:rsidR="003F511B" w:rsidRDefault="003F511B">
      <w:pPr>
        <w:pStyle w:val="TOC3"/>
        <w:rPr>
          <w:ins w:id="195" w:author="nick" w:date="2021-07-13T20:52:00Z"/>
          <w:rFonts w:asciiTheme="minorHAnsi" w:eastAsiaTheme="minorEastAsia" w:hAnsiTheme="minorHAnsi" w:cstheme="minorBidi"/>
          <w:noProof/>
          <w:sz w:val="22"/>
          <w:szCs w:val="22"/>
          <w:lang w:eastAsia="en-US"/>
        </w:rPr>
      </w:pPr>
      <w:ins w:id="1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6.6.1</w:t>
        </w:r>
        <w:r>
          <w:rPr>
            <w:rFonts w:asciiTheme="minorHAnsi" w:eastAsiaTheme="minorEastAsia" w:hAnsiTheme="minorHAnsi" w:cstheme="minorBidi"/>
            <w:noProof/>
            <w:sz w:val="22"/>
            <w:szCs w:val="22"/>
            <w:lang w:eastAsia="en-US"/>
          </w:rPr>
          <w:tab/>
        </w:r>
        <w:r w:rsidRPr="00896DAE">
          <w:rPr>
            <w:rStyle w:val="Hyperlink"/>
            <w:noProof/>
          </w:rPr>
          <w:t xml:space="preserve">Needs of different process roles, addressed by </w:t>
        </w:r>
        <w:r w:rsidRPr="00896DAE">
          <w:rPr>
            <w:rStyle w:val="Hyperlink"/>
            <w:rFonts w:ascii="Courier New" w:hAnsi="Courier New" w:cs="Courier New"/>
            <w:i/>
            <w:iCs/>
            <w:noProof/>
          </w:rPr>
          <w:t>&lt;custom_attributes/&gt;</w:t>
        </w:r>
        <w:r w:rsidRPr="00896DAE">
          <w:rPr>
            <w:rStyle w:val="Hyperlink"/>
            <w:noProof/>
          </w:rPr>
          <w:t xml:space="preserve"> and </w:t>
        </w:r>
        <w:r w:rsidRPr="00896DAE">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_Toc77102031 \h </w:instrText>
        </w:r>
        <w:r>
          <w:rPr>
            <w:noProof/>
            <w:webHidden/>
          </w:rPr>
        </w:r>
      </w:ins>
      <w:r>
        <w:rPr>
          <w:noProof/>
          <w:webHidden/>
        </w:rPr>
        <w:fldChar w:fldCharType="separate"/>
      </w:r>
      <w:ins w:id="197" w:author="nick" w:date="2021-07-14T20:24:00Z">
        <w:r w:rsidR="0004792C">
          <w:rPr>
            <w:noProof/>
            <w:webHidden/>
          </w:rPr>
          <w:t>62</w:t>
        </w:r>
      </w:ins>
      <w:ins w:id="198" w:author="nick" w:date="2021-07-13T20:52:00Z">
        <w:r>
          <w:rPr>
            <w:noProof/>
            <w:webHidden/>
          </w:rPr>
          <w:fldChar w:fldCharType="end"/>
        </w:r>
        <w:r w:rsidRPr="00896DAE">
          <w:rPr>
            <w:rStyle w:val="Hyperlink"/>
            <w:noProof/>
          </w:rPr>
          <w:fldChar w:fldCharType="end"/>
        </w:r>
      </w:ins>
    </w:p>
    <w:p w14:paraId="5230FC11" w14:textId="77777777" w:rsidR="003F511B" w:rsidRDefault="003F511B">
      <w:pPr>
        <w:pStyle w:val="TOC3"/>
        <w:rPr>
          <w:ins w:id="199" w:author="nick" w:date="2021-07-13T20:52:00Z"/>
          <w:rFonts w:asciiTheme="minorHAnsi" w:eastAsiaTheme="minorEastAsia" w:hAnsiTheme="minorHAnsi" w:cstheme="minorBidi"/>
          <w:noProof/>
          <w:sz w:val="22"/>
          <w:szCs w:val="22"/>
          <w:lang w:eastAsia="en-US"/>
        </w:rPr>
      </w:pPr>
      <w:ins w:id="2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6.6.2</w:t>
        </w:r>
        <w:r>
          <w:rPr>
            <w:rFonts w:asciiTheme="minorHAnsi" w:eastAsiaTheme="minorEastAsia" w:hAnsiTheme="minorHAnsi" w:cstheme="minorBidi"/>
            <w:noProof/>
            <w:sz w:val="22"/>
            <w:szCs w:val="22"/>
            <w:lang w:eastAsia="en-US"/>
          </w:rPr>
          <w:tab/>
        </w:r>
        <w:r w:rsidRPr="00896DAE">
          <w:rPr>
            <w:rStyle w:val="Hyperlink"/>
            <w:noProof/>
          </w:rPr>
          <w:t xml:space="preserve">Needs of different applications, addressed by </w:t>
        </w:r>
        <w:r w:rsidRPr="00896DAE">
          <w:rPr>
            <w:rStyle w:val="Hyperlink"/>
            <w:rFonts w:ascii="Courier New" w:hAnsi="Courier New" w:cs="Courier New"/>
            <w:i/>
            <w:iCs/>
            <w:noProof/>
          </w:rPr>
          <w:t>&lt;custom_attributes/&gt;</w:t>
        </w:r>
        <w:r w:rsidRPr="00896DAE">
          <w:rPr>
            <w:rStyle w:val="Hyperlink"/>
            <w:noProof/>
          </w:rPr>
          <w:t xml:space="preserve"> and </w:t>
        </w:r>
        <w:r w:rsidRPr="00896DAE">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_Toc77102032 \h </w:instrText>
        </w:r>
        <w:r>
          <w:rPr>
            <w:noProof/>
            <w:webHidden/>
          </w:rPr>
        </w:r>
      </w:ins>
      <w:r>
        <w:rPr>
          <w:noProof/>
          <w:webHidden/>
        </w:rPr>
        <w:fldChar w:fldCharType="separate"/>
      </w:r>
      <w:ins w:id="201" w:author="nick" w:date="2021-07-14T20:24:00Z">
        <w:r w:rsidR="0004792C">
          <w:rPr>
            <w:noProof/>
            <w:webHidden/>
          </w:rPr>
          <w:t>62</w:t>
        </w:r>
      </w:ins>
      <w:ins w:id="202" w:author="nick" w:date="2021-07-13T20:52:00Z">
        <w:r>
          <w:rPr>
            <w:noProof/>
            <w:webHidden/>
          </w:rPr>
          <w:fldChar w:fldCharType="end"/>
        </w:r>
        <w:r w:rsidRPr="00896DAE">
          <w:rPr>
            <w:rStyle w:val="Hyperlink"/>
            <w:noProof/>
          </w:rPr>
          <w:fldChar w:fldCharType="end"/>
        </w:r>
      </w:ins>
    </w:p>
    <w:p w14:paraId="3C430BF1" w14:textId="77777777" w:rsidR="003F511B" w:rsidRDefault="003F511B">
      <w:pPr>
        <w:pStyle w:val="TOC3"/>
        <w:rPr>
          <w:ins w:id="203" w:author="nick" w:date="2021-07-13T20:52:00Z"/>
          <w:rFonts w:asciiTheme="minorHAnsi" w:eastAsiaTheme="minorEastAsia" w:hAnsiTheme="minorHAnsi" w:cstheme="minorBidi"/>
          <w:noProof/>
          <w:sz w:val="22"/>
          <w:szCs w:val="22"/>
          <w:lang w:eastAsia="en-US"/>
        </w:rPr>
      </w:pPr>
      <w:ins w:id="2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6.6.3</w:t>
        </w:r>
        <w:r>
          <w:rPr>
            <w:rFonts w:asciiTheme="minorHAnsi" w:eastAsiaTheme="minorEastAsia" w:hAnsiTheme="minorHAnsi" w:cstheme="minorBidi"/>
            <w:noProof/>
            <w:sz w:val="22"/>
            <w:szCs w:val="22"/>
            <w:lang w:eastAsia="en-US"/>
          </w:rPr>
          <w:tab/>
        </w:r>
        <w:r w:rsidRPr="00896DAE">
          <w:rPr>
            <w:rStyle w:val="Hyperlink"/>
            <w:noProof/>
          </w:rPr>
          <w:t xml:space="preserve">Different levels of </w:t>
        </w:r>
        <w:r w:rsidRPr="00896DAE">
          <w:rPr>
            <w:rStyle w:val="Hyperlink"/>
            <w:rFonts w:ascii="Courier New" w:hAnsi="Courier New" w:cs="Courier New"/>
            <w:i/>
            <w:iCs/>
            <w:noProof/>
          </w:rPr>
          <w:t>&lt;custom_attributes/&gt;</w:t>
        </w:r>
        <w:r w:rsidRPr="00896DAE">
          <w:rPr>
            <w:rStyle w:val="Hyperlink"/>
            <w:noProof/>
          </w:rPr>
          <w:t xml:space="preserve"> and </w:t>
        </w:r>
        <w:r w:rsidRPr="00896DAE">
          <w:rPr>
            <w:rStyle w:val="Hyperlink"/>
            <w:rFonts w:ascii="Courier New" w:hAnsi="Courier New" w:cs="Courier New"/>
            <w:i/>
            <w:iCs/>
            <w:noProof/>
          </w:rPr>
          <w:t>&lt;appdata/&gt;</w:t>
        </w:r>
        <w:r w:rsidRPr="00896DAE">
          <w:rPr>
            <w:rStyle w:val="Hyperlink"/>
            <w:noProof/>
          </w:rPr>
          <w:t xml:space="preserve"> within χMCF data model</w:t>
        </w:r>
        <w:r>
          <w:rPr>
            <w:noProof/>
            <w:webHidden/>
          </w:rPr>
          <w:tab/>
        </w:r>
        <w:r>
          <w:rPr>
            <w:noProof/>
            <w:webHidden/>
          </w:rPr>
          <w:fldChar w:fldCharType="begin"/>
        </w:r>
        <w:r>
          <w:rPr>
            <w:noProof/>
            <w:webHidden/>
          </w:rPr>
          <w:instrText xml:space="preserve"> PAGEREF _Toc77102033 \h </w:instrText>
        </w:r>
        <w:r>
          <w:rPr>
            <w:noProof/>
            <w:webHidden/>
          </w:rPr>
        </w:r>
      </w:ins>
      <w:r>
        <w:rPr>
          <w:noProof/>
          <w:webHidden/>
        </w:rPr>
        <w:fldChar w:fldCharType="separate"/>
      </w:r>
      <w:ins w:id="205" w:author="nick" w:date="2021-07-14T20:24:00Z">
        <w:r w:rsidR="0004792C">
          <w:rPr>
            <w:noProof/>
            <w:webHidden/>
          </w:rPr>
          <w:t>63</w:t>
        </w:r>
      </w:ins>
      <w:ins w:id="206" w:author="nick" w:date="2021-07-13T20:52:00Z">
        <w:r>
          <w:rPr>
            <w:noProof/>
            <w:webHidden/>
          </w:rPr>
          <w:fldChar w:fldCharType="end"/>
        </w:r>
        <w:r w:rsidRPr="00896DAE">
          <w:rPr>
            <w:rStyle w:val="Hyperlink"/>
            <w:noProof/>
          </w:rPr>
          <w:fldChar w:fldCharType="end"/>
        </w:r>
      </w:ins>
    </w:p>
    <w:p w14:paraId="732DE860" w14:textId="77777777" w:rsidR="003F511B" w:rsidRDefault="003F511B">
      <w:pPr>
        <w:pStyle w:val="TOC1"/>
        <w:tabs>
          <w:tab w:val="left" w:pos="440"/>
          <w:tab w:val="right" w:leader="dot" w:pos="9060"/>
        </w:tabs>
        <w:rPr>
          <w:ins w:id="207" w:author="nick" w:date="2021-07-13T20:52:00Z"/>
          <w:rFonts w:asciiTheme="minorHAnsi" w:eastAsiaTheme="minorEastAsia" w:hAnsiTheme="minorHAnsi" w:cstheme="minorBidi"/>
          <w:b w:val="0"/>
          <w:bCs w:val="0"/>
          <w:caps w:val="0"/>
          <w:noProof/>
          <w:sz w:val="22"/>
          <w:szCs w:val="22"/>
          <w:lang w:eastAsia="en-US"/>
        </w:rPr>
      </w:pPr>
      <w:ins w:id="2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896DAE">
          <w:rPr>
            <w:rStyle w:val="Hyperlink"/>
            <w:noProof/>
          </w:rPr>
          <w:t>0D connections</w:t>
        </w:r>
        <w:r>
          <w:rPr>
            <w:noProof/>
            <w:webHidden/>
          </w:rPr>
          <w:tab/>
        </w:r>
        <w:r>
          <w:rPr>
            <w:noProof/>
            <w:webHidden/>
          </w:rPr>
          <w:fldChar w:fldCharType="begin"/>
        </w:r>
        <w:r>
          <w:rPr>
            <w:noProof/>
            <w:webHidden/>
          </w:rPr>
          <w:instrText xml:space="preserve"> PAGEREF _Toc77102034 \h </w:instrText>
        </w:r>
        <w:r>
          <w:rPr>
            <w:noProof/>
            <w:webHidden/>
          </w:rPr>
        </w:r>
      </w:ins>
      <w:r>
        <w:rPr>
          <w:noProof/>
          <w:webHidden/>
        </w:rPr>
        <w:fldChar w:fldCharType="separate"/>
      </w:r>
      <w:ins w:id="209" w:author="nick" w:date="2021-07-14T20:24:00Z">
        <w:r w:rsidR="0004792C">
          <w:rPr>
            <w:noProof/>
            <w:webHidden/>
          </w:rPr>
          <w:t>64</w:t>
        </w:r>
      </w:ins>
      <w:ins w:id="210" w:author="nick" w:date="2021-07-13T20:52:00Z">
        <w:r>
          <w:rPr>
            <w:noProof/>
            <w:webHidden/>
          </w:rPr>
          <w:fldChar w:fldCharType="end"/>
        </w:r>
        <w:r w:rsidRPr="00896DAE">
          <w:rPr>
            <w:rStyle w:val="Hyperlink"/>
            <w:noProof/>
          </w:rPr>
          <w:fldChar w:fldCharType="end"/>
        </w:r>
      </w:ins>
    </w:p>
    <w:p w14:paraId="4338A42F" w14:textId="77777777" w:rsidR="003F511B" w:rsidRDefault="003F511B">
      <w:pPr>
        <w:pStyle w:val="TOC2"/>
        <w:tabs>
          <w:tab w:val="left" w:pos="660"/>
          <w:tab w:val="right" w:leader="dot" w:pos="9060"/>
        </w:tabs>
        <w:rPr>
          <w:ins w:id="211" w:author="nick" w:date="2021-07-13T20:52:00Z"/>
          <w:rFonts w:asciiTheme="minorHAnsi" w:eastAsiaTheme="minorEastAsia" w:hAnsiTheme="minorHAnsi" w:cstheme="minorBidi"/>
          <w:b w:val="0"/>
          <w:bCs w:val="0"/>
          <w:noProof/>
          <w:sz w:val="22"/>
          <w:szCs w:val="22"/>
          <w:lang w:eastAsia="en-US"/>
        </w:rPr>
      </w:pPr>
      <w:ins w:id="2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w:t>
        </w:r>
        <w:r>
          <w:rPr>
            <w:rFonts w:asciiTheme="minorHAnsi" w:eastAsiaTheme="minorEastAsia" w:hAnsiTheme="minorHAnsi" w:cstheme="minorBidi"/>
            <w:b w:val="0"/>
            <w:bCs w:val="0"/>
            <w:noProof/>
            <w:sz w:val="22"/>
            <w:szCs w:val="22"/>
            <w:lang w:eastAsia="en-US"/>
          </w:rPr>
          <w:tab/>
        </w:r>
        <w:r w:rsidRPr="00896DAE">
          <w:rPr>
            <w:rStyle w:val="Hyperlink"/>
            <w:noProof/>
          </w:rPr>
          <w:t>Generic Definitions</w:t>
        </w:r>
        <w:r>
          <w:rPr>
            <w:noProof/>
            <w:webHidden/>
          </w:rPr>
          <w:tab/>
        </w:r>
        <w:r>
          <w:rPr>
            <w:noProof/>
            <w:webHidden/>
          </w:rPr>
          <w:fldChar w:fldCharType="begin"/>
        </w:r>
        <w:r>
          <w:rPr>
            <w:noProof/>
            <w:webHidden/>
          </w:rPr>
          <w:instrText xml:space="preserve"> PAGEREF _Toc77102035 \h </w:instrText>
        </w:r>
        <w:r>
          <w:rPr>
            <w:noProof/>
            <w:webHidden/>
          </w:rPr>
        </w:r>
      </w:ins>
      <w:r>
        <w:rPr>
          <w:noProof/>
          <w:webHidden/>
        </w:rPr>
        <w:fldChar w:fldCharType="separate"/>
      </w:r>
      <w:ins w:id="213" w:author="nick" w:date="2021-07-14T20:24:00Z">
        <w:r w:rsidR="0004792C">
          <w:rPr>
            <w:noProof/>
            <w:webHidden/>
          </w:rPr>
          <w:t>64</w:t>
        </w:r>
      </w:ins>
      <w:ins w:id="214" w:author="nick" w:date="2021-07-13T20:52:00Z">
        <w:r>
          <w:rPr>
            <w:noProof/>
            <w:webHidden/>
          </w:rPr>
          <w:fldChar w:fldCharType="end"/>
        </w:r>
        <w:r w:rsidRPr="00896DAE">
          <w:rPr>
            <w:rStyle w:val="Hyperlink"/>
            <w:noProof/>
          </w:rPr>
          <w:fldChar w:fldCharType="end"/>
        </w:r>
      </w:ins>
    </w:p>
    <w:p w14:paraId="6EFF7BE8" w14:textId="77777777" w:rsidR="003F511B" w:rsidRDefault="003F511B">
      <w:pPr>
        <w:pStyle w:val="TOC3"/>
        <w:rPr>
          <w:ins w:id="215" w:author="nick" w:date="2021-07-13T20:52:00Z"/>
          <w:rFonts w:asciiTheme="minorHAnsi" w:eastAsiaTheme="minorEastAsia" w:hAnsiTheme="minorHAnsi" w:cstheme="minorBidi"/>
          <w:noProof/>
          <w:sz w:val="22"/>
          <w:szCs w:val="22"/>
          <w:lang w:eastAsia="en-US"/>
        </w:rPr>
      </w:pPr>
      <w:ins w:id="2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_Toc77102036 \h </w:instrText>
        </w:r>
        <w:r>
          <w:rPr>
            <w:noProof/>
            <w:webHidden/>
          </w:rPr>
        </w:r>
      </w:ins>
      <w:r>
        <w:rPr>
          <w:noProof/>
          <w:webHidden/>
        </w:rPr>
        <w:fldChar w:fldCharType="separate"/>
      </w:r>
      <w:ins w:id="217" w:author="nick" w:date="2021-07-14T20:24:00Z">
        <w:r w:rsidR="0004792C">
          <w:rPr>
            <w:noProof/>
            <w:webHidden/>
          </w:rPr>
          <w:t>64</w:t>
        </w:r>
      </w:ins>
      <w:ins w:id="218" w:author="nick" w:date="2021-07-13T20:52:00Z">
        <w:r>
          <w:rPr>
            <w:noProof/>
            <w:webHidden/>
          </w:rPr>
          <w:fldChar w:fldCharType="end"/>
        </w:r>
        <w:r w:rsidRPr="00896DAE">
          <w:rPr>
            <w:rStyle w:val="Hyperlink"/>
            <w:noProof/>
          </w:rPr>
          <w:fldChar w:fldCharType="end"/>
        </w:r>
      </w:ins>
    </w:p>
    <w:p w14:paraId="5A417581" w14:textId="77777777" w:rsidR="003F511B" w:rsidRDefault="003F511B">
      <w:pPr>
        <w:pStyle w:val="TOC3"/>
        <w:rPr>
          <w:ins w:id="219" w:author="nick" w:date="2021-07-13T20:52:00Z"/>
          <w:rFonts w:asciiTheme="minorHAnsi" w:eastAsiaTheme="minorEastAsia" w:hAnsiTheme="minorHAnsi" w:cstheme="minorBidi"/>
          <w:noProof/>
          <w:sz w:val="22"/>
          <w:szCs w:val="22"/>
          <w:lang w:eastAsia="en-US"/>
        </w:rPr>
      </w:pPr>
      <w:ins w:id="2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7.1.2</w:t>
        </w:r>
        <w:r>
          <w:rPr>
            <w:rFonts w:asciiTheme="minorHAnsi" w:eastAsiaTheme="minorEastAsia" w:hAnsiTheme="minorHAnsi" w:cstheme="minorBidi"/>
            <w:noProof/>
            <w:sz w:val="22"/>
            <w:szCs w:val="22"/>
            <w:lang w:eastAsia="en-US"/>
          </w:rPr>
          <w:tab/>
        </w:r>
        <w:r w:rsidRPr="00896DAE">
          <w:rPr>
            <w:rStyle w:val="Hyperlink"/>
            <w:noProof/>
          </w:rPr>
          <w:t>Location</w:t>
        </w:r>
        <w:r>
          <w:rPr>
            <w:noProof/>
            <w:webHidden/>
          </w:rPr>
          <w:tab/>
        </w:r>
        <w:r>
          <w:rPr>
            <w:noProof/>
            <w:webHidden/>
          </w:rPr>
          <w:fldChar w:fldCharType="begin"/>
        </w:r>
        <w:r>
          <w:rPr>
            <w:noProof/>
            <w:webHidden/>
          </w:rPr>
          <w:instrText xml:space="preserve"> PAGEREF _Toc77102037 \h </w:instrText>
        </w:r>
        <w:r>
          <w:rPr>
            <w:noProof/>
            <w:webHidden/>
          </w:rPr>
        </w:r>
      </w:ins>
      <w:r>
        <w:rPr>
          <w:noProof/>
          <w:webHidden/>
        </w:rPr>
        <w:fldChar w:fldCharType="separate"/>
      </w:r>
      <w:ins w:id="221" w:author="nick" w:date="2021-07-14T20:24:00Z">
        <w:r w:rsidR="0004792C">
          <w:rPr>
            <w:noProof/>
            <w:webHidden/>
          </w:rPr>
          <w:t>65</w:t>
        </w:r>
      </w:ins>
      <w:ins w:id="222" w:author="nick" w:date="2021-07-13T20:52:00Z">
        <w:r>
          <w:rPr>
            <w:noProof/>
            <w:webHidden/>
          </w:rPr>
          <w:fldChar w:fldCharType="end"/>
        </w:r>
        <w:r w:rsidRPr="00896DAE">
          <w:rPr>
            <w:rStyle w:val="Hyperlink"/>
            <w:noProof/>
          </w:rPr>
          <w:fldChar w:fldCharType="end"/>
        </w:r>
      </w:ins>
    </w:p>
    <w:p w14:paraId="1C45CA61" w14:textId="77777777" w:rsidR="003F511B" w:rsidRDefault="003F511B">
      <w:pPr>
        <w:pStyle w:val="TOC3"/>
        <w:rPr>
          <w:ins w:id="223" w:author="nick" w:date="2021-07-13T20:52:00Z"/>
          <w:rFonts w:asciiTheme="minorHAnsi" w:eastAsiaTheme="minorEastAsia" w:hAnsiTheme="minorHAnsi" w:cstheme="minorBidi"/>
          <w:noProof/>
          <w:sz w:val="22"/>
          <w:szCs w:val="22"/>
          <w:lang w:eastAsia="en-US"/>
        </w:rPr>
      </w:pPr>
      <w:ins w:id="2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7.1.3</w:t>
        </w:r>
        <w:r>
          <w:rPr>
            <w:rFonts w:asciiTheme="minorHAnsi" w:eastAsiaTheme="minorEastAsia" w:hAnsiTheme="minorHAnsi" w:cstheme="minorBidi"/>
            <w:noProof/>
            <w:sz w:val="22"/>
            <w:szCs w:val="22"/>
            <w:lang w:eastAsia="en-US"/>
          </w:rPr>
          <w:tab/>
        </w:r>
        <w:r w:rsidRPr="00896DAE">
          <w:rPr>
            <w:rStyle w:val="Hyperlink"/>
            <w:noProof/>
          </w:rPr>
          <w:t>Direction</w:t>
        </w:r>
        <w:r>
          <w:rPr>
            <w:noProof/>
            <w:webHidden/>
          </w:rPr>
          <w:tab/>
        </w:r>
        <w:r>
          <w:rPr>
            <w:noProof/>
            <w:webHidden/>
          </w:rPr>
          <w:fldChar w:fldCharType="begin"/>
        </w:r>
        <w:r>
          <w:rPr>
            <w:noProof/>
            <w:webHidden/>
          </w:rPr>
          <w:instrText xml:space="preserve"> PAGEREF _Toc77102038 \h </w:instrText>
        </w:r>
        <w:r>
          <w:rPr>
            <w:noProof/>
            <w:webHidden/>
          </w:rPr>
        </w:r>
      </w:ins>
      <w:r>
        <w:rPr>
          <w:noProof/>
          <w:webHidden/>
        </w:rPr>
        <w:fldChar w:fldCharType="separate"/>
      </w:r>
      <w:ins w:id="225" w:author="nick" w:date="2021-07-14T20:24:00Z">
        <w:r w:rsidR="0004792C">
          <w:rPr>
            <w:noProof/>
            <w:webHidden/>
          </w:rPr>
          <w:t>65</w:t>
        </w:r>
      </w:ins>
      <w:ins w:id="226" w:author="nick" w:date="2021-07-13T20:52:00Z">
        <w:r>
          <w:rPr>
            <w:noProof/>
            <w:webHidden/>
          </w:rPr>
          <w:fldChar w:fldCharType="end"/>
        </w:r>
        <w:r w:rsidRPr="00896DAE">
          <w:rPr>
            <w:rStyle w:val="Hyperlink"/>
            <w:noProof/>
          </w:rPr>
          <w:fldChar w:fldCharType="end"/>
        </w:r>
      </w:ins>
    </w:p>
    <w:p w14:paraId="3C71B006" w14:textId="77777777" w:rsidR="003F511B" w:rsidRDefault="003F511B">
      <w:pPr>
        <w:pStyle w:val="TOC3"/>
        <w:rPr>
          <w:ins w:id="227" w:author="nick" w:date="2021-07-13T20:52:00Z"/>
          <w:rFonts w:asciiTheme="minorHAnsi" w:eastAsiaTheme="minorEastAsia" w:hAnsiTheme="minorHAnsi" w:cstheme="minorBidi"/>
          <w:noProof/>
          <w:sz w:val="22"/>
          <w:szCs w:val="22"/>
          <w:lang w:eastAsia="en-US"/>
        </w:rPr>
      </w:pPr>
      <w:ins w:id="2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7.1.4</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_Toc77102039 \h </w:instrText>
        </w:r>
        <w:r>
          <w:rPr>
            <w:noProof/>
            <w:webHidden/>
          </w:rPr>
        </w:r>
      </w:ins>
      <w:r>
        <w:rPr>
          <w:noProof/>
          <w:webHidden/>
        </w:rPr>
        <w:fldChar w:fldCharType="separate"/>
      </w:r>
      <w:ins w:id="229" w:author="nick" w:date="2021-07-14T20:24:00Z">
        <w:r w:rsidR="0004792C">
          <w:rPr>
            <w:noProof/>
            <w:webHidden/>
          </w:rPr>
          <w:t>66</w:t>
        </w:r>
      </w:ins>
      <w:ins w:id="230" w:author="nick" w:date="2021-07-13T20:52:00Z">
        <w:r>
          <w:rPr>
            <w:noProof/>
            <w:webHidden/>
          </w:rPr>
          <w:fldChar w:fldCharType="end"/>
        </w:r>
        <w:r w:rsidRPr="00896DAE">
          <w:rPr>
            <w:rStyle w:val="Hyperlink"/>
            <w:noProof/>
          </w:rPr>
          <w:fldChar w:fldCharType="end"/>
        </w:r>
      </w:ins>
    </w:p>
    <w:p w14:paraId="707AA647" w14:textId="77777777" w:rsidR="003F511B" w:rsidRDefault="003F511B">
      <w:pPr>
        <w:pStyle w:val="TOC2"/>
        <w:tabs>
          <w:tab w:val="left" w:pos="660"/>
          <w:tab w:val="right" w:leader="dot" w:pos="9060"/>
        </w:tabs>
        <w:rPr>
          <w:ins w:id="231" w:author="nick" w:date="2021-07-13T20:52:00Z"/>
          <w:rFonts w:asciiTheme="minorHAnsi" w:eastAsiaTheme="minorEastAsia" w:hAnsiTheme="minorHAnsi" w:cstheme="minorBidi"/>
          <w:b w:val="0"/>
          <w:bCs w:val="0"/>
          <w:noProof/>
          <w:sz w:val="22"/>
          <w:szCs w:val="22"/>
          <w:lang w:eastAsia="en-US"/>
        </w:rPr>
      </w:pPr>
      <w:ins w:id="2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7.2</w:t>
        </w:r>
        <w:r>
          <w:rPr>
            <w:rFonts w:asciiTheme="minorHAnsi" w:eastAsiaTheme="minorEastAsia" w:hAnsiTheme="minorHAnsi" w:cstheme="minorBidi"/>
            <w:b w:val="0"/>
            <w:bCs w:val="0"/>
            <w:noProof/>
            <w:sz w:val="22"/>
            <w:szCs w:val="22"/>
            <w:lang w:eastAsia="en-US"/>
          </w:rPr>
          <w:tab/>
        </w:r>
        <w:r w:rsidRPr="00896DAE">
          <w:rPr>
            <w:rStyle w:val="Hyperlink"/>
            <w:noProof/>
          </w:rPr>
          <w:t>Spot Welds</w:t>
        </w:r>
        <w:r>
          <w:rPr>
            <w:noProof/>
            <w:webHidden/>
          </w:rPr>
          <w:tab/>
        </w:r>
        <w:r>
          <w:rPr>
            <w:noProof/>
            <w:webHidden/>
          </w:rPr>
          <w:fldChar w:fldCharType="begin"/>
        </w:r>
        <w:r>
          <w:rPr>
            <w:noProof/>
            <w:webHidden/>
          </w:rPr>
          <w:instrText xml:space="preserve"> PAGEREF _Toc77102040 \h </w:instrText>
        </w:r>
        <w:r>
          <w:rPr>
            <w:noProof/>
            <w:webHidden/>
          </w:rPr>
        </w:r>
      </w:ins>
      <w:r>
        <w:rPr>
          <w:noProof/>
          <w:webHidden/>
        </w:rPr>
        <w:fldChar w:fldCharType="separate"/>
      </w:r>
      <w:ins w:id="233" w:author="nick" w:date="2021-07-14T20:24:00Z">
        <w:r w:rsidR="0004792C">
          <w:rPr>
            <w:noProof/>
            <w:webHidden/>
          </w:rPr>
          <w:t>66</w:t>
        </w:r>
      </w:ins>
      <w:ins w:id="234" w:author="nick" w:date="2021-07-13T20:52:00Z">
        <w:r>
          <w:rPr>
            <w:noProof/>
            <w:webHidden/>
          </w:rPr>
          <w:fldChar w:fldCharType="end"/>
        </w:r>
        <w:r w:rsidRPr="00896DAE">
          <w:rPr>
            <w:rStyle w:val="Hyperlink"/>
            <w:noProof/>
          </w:rPr>
          <w:fldChar w:fldCharType="end"/>
        </w:r>
      </w:ins>
    </w:p>
    <w:p w14:paraId="2C49D24D" w14:textId="77777777" w:rsidR="003F511B" w:rsidRDefault="003F511B">
      <w:pPr>
        <w:pStyle w:val="TOC2"/>
        <w:tabs>
          <w:tab w:val="left" w:pos="660"/>
          <w:tab w:val="right" w:leader="dot" w:pos="9060"/>
        </w:tabs>
        <w:rPr>
          <w:ins w:id="235" w:author="nick" w:date="2021-07-13T20:52:00Z"/>
          <w:rFonts w:asciiTheme="minorHAnsi" w:eastAsiaTheme="minorEastAsia" w:hAnsiTheme="minorHAnsi" w:cstheme="minorBidi"/>
          <w:b w:val="0"/>
          <w:bCs w:val="0"/>
          <w:noProof/>
          <w:sz w:val="22"/>
          <w:szCs w:val="22"/>
          <w:lang w:eastAsia="en-US"/>
        </w:rPr>
      </w:pPr>
      <w:ins w:id="2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7.3</w:t>
        </w:r>
        <w:r>
          <w:rPr>
            <w:rFonts w:asciiTheme="minorHAnsi" w:eastAsiaTheme="minorEastAsia" w:hAnsiTheme="minorHAnsi" w:cstheme="minorBidi"/>
            <w:b w:val="0"/>
            <w:bCs w:val="0"/>
            <w:noProof/>
            <w:sz w:val="22"/>
            <w:szCs w:val="22"/>
            <w:lang w:eastAsia="en-US"/>
          </w:rPr>
          <w:tab/>
        </w:r>
        <w:r w:rsidRPr="00896DAE">
          <w:rPr>
            <w:rStyle w:val="Hyperlink"/>
            <w:noProof/>
          </w:rPr>
          <w:t>Robscans</w:t>
        </w:r>
        <w:r>
          <w:rPr>
            <w:noProof/>
            <w:webHidden/>
          </w:rPr>
          <w:tab/>
        </w:r>
        <w:r>
          <w:rPr>
            <w:noProof/>
            <w:webHidden/>
          </w:rPr>
          <w:fldChar w:fldCharType="begin"/>
        </w:r>
        <w:r>
          <w:rPr>
            <w:noProof/>
            <w:webHidden/>
          </w:rPr>
          <w:instrText xml:space="preserve"> PAGEREF _Toc77102041 \h </w:instrText>
        </w:r>
        <w:r>
          <w:rPr>
            <w:noProof/>
            <w:webHidden/>
          </w:rPr>
        </w:r>
      </w:ins>
      <w:r>
        <w:rPr>
          <w:noProof/>
          <w:webHidden/>
        </w:rPr>
        <w:fldChar w:fldCharType="separate"/>
      </w:r>
      <w:ins w:id="237" w:author="nick" w:date="2021-07-14T20:24:00Z">
        <w:r w:rsidR="0004792C">
          <w:rPr>
            <w:noProof/>
            <w:webHidden/>
          </w:rPr>
          <w:t>68</w:t>
        </w:r>
      </w:ins>
      <w:ins w:id="238" w:author="nick" w:date="2021-07-13T20:52:00Z">
        <w:r>
          <w:rPr>
            <w:noProof/>
            <w:webHidden/>
          </w:rPr>
          <w:fldChar w:fldCharType="end"/>
        </w:r>
        <w:r w:rsidRPr="00896DAE">
          <w:rPr>
            <w:rStyle w:val="Hyperlink"/>
            <w:noProof/>
          </w:rPr>
          <w:fldChar w:fldCharType="end"/>
        </w:r>
      </w:ins>
    </w:p>
    <w:p w14:paraId="2715AC04" w14:textId="77777777" w:rsidR="003F511B" w:rsidRDefault="003F511B">
      <w:pPr>
        <w:pStyle w:val="TOC2"/>
        <w:tabs>
          <w:tab w:val="left" w:pos="660"/>
          <w:tab w:val="right" w:leader="dot" w:pos="9060"/>
        </w:tabs>
        <w:rPr>
          <w:ins w:id="239" w:author="nick" w:date="2021-07-13T20:52:00Z"/>
          <w:rFonts w:asciiTheme="minorHAnsi" w:eastAsiaTheme="minorEastAsia" w:hAnsiTheme="minorHAnsi" w:cstheme="minorBidi"/>
          <w:b w:val="0"/>
          <w:bCs w:val="0"/>
          <w:noProof/>
          <w:sz w:val="22"/>
          <w:szCs w:val="22"/>
          <w:lang w:eastAsia="en-US"/>
        </w:rPr>
      </w:pPr>
      <w:ins w:id="2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7.4</w:t>
        </w:r>
        <w:r>
          <w:rPr>
            <w:rFonts w:asciiTheme="minorHAnsi" w:eastAsiaTheme="minorEastAsia" w:hAnsiTheme="minorHAnsi" w:cstheme="minorBidi"/>
            <w:b w:val="0"/>
            <w:bCs w:val="0"/>
            <w:noProof/>
            <w:sz w:val="22"/>
            <w:szCs w:val="22"/>
            <w:lang w:eastAsia="en-US"/>
          </w:rPr>
          <w:tab/>
        </w:r>
        <w:r w:rsidRPr="00896DAE">
          <w:rPr>
            <w:rStyle w:val="Hyperlink"/>
            <w:noProof/>
          </w:rPr>
          <w:t>Rivets</w:t>
        </w:r>
        <w:r>
          <w:rPr>
            <w:noProof/>
            <w:webHidden/>
          </w:rPr>
          <w:tab/>
        </w:r>
        <w:r>
          <w:rPr>
            <w:noProof/>
            <w:webHidden/>
          </w:rPr>
          <w:fldChar w:fldCharType="begin"/>
        </w:r>
        <w:r>
          <w:rPr>
            <w:noProof/>
            <w:webHidden/>
          </w:rPr>
          <w:instrText xml:space="preserve"> PAGEREF _Toc77102042 \h </w:instrText>
        </w:r>
        <w:r>
          <w:rPr>
            <w:noProof/>
            <w:webHidden/>
          </w:rPr>
        </w:r>
      </w:ins>
      <w:r>
        <w:rPr>
          <w:noProof/>
          <w:webHidden/>
        </w:rPr>
        <w:fldChar w:fldCharType="separate"/>
      </w:r>
      <w:ins w:id="241" w:author="nick" w:date="2021-07-14T20:24:00Z">
        <w:r w:rsidR="0004792C">
          <w:rPr>
            <w:noProof/>
            <w:webHidden/>
          </w:rPr>
          <w:t>70</w:t>
        </w:r>
      </w:ins>
      <w:ins w:id="242" w:author="nick" w:date="2021-07-13T20:52:00Z">
        <w:r>
          <w:rPr>
            <w:noProof/>
            <w:webHidden/>
          </w:rPr>
          <w:fldChar w:fldCharType="end"/>
        </w:r>
        <w:r w:rsidRPr="00896DAE">
          <w:rPr>
            <w:rStyle w:val="Hyperlink"/>
            <w:noProof/>
          </w:rPr>
          <w:fldChar w:fldCharType="end"/>
        </w:r>
      </w:ins>
    </w:p>
    <w:p w14:paraId="0574D958" w14:textId="77777777" w:rsidR="003F511B" w:rsidRDefault="003F511B">
      <w:pPr>
        <w:pStyle w:val="TOC3"/>
        <w:rPr>
          <w:ins w:id="243" w:author="nick" w:date="2021-07-13T20:52:00Z"/>
          <w:rFonts w:asciiTheme="minorHAnsi" w:eastAsiaTheme="minorEastAsia" w:hAnsiTheme="minorHAnsi" w:cstheme="minorBidi"/>
          <w:noProof/>
          <w:sz w:val="22"/>
          <w:szCs w:val="22"/>
          <w:lang w:eastAsia="en-US"/>
        </w:rPr>
      </w:pPr>
      <w:ins w:id="2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7.4.1</w:t>
        </w:r>
        <w:r>
          <w:rPr>
            <w:rFonts w:asciiTheme="minorHAnsi" w:eastAsiaTheme="minorEastAsia" w:hAnsiTheme="minorHAnsi" w:cstheme="minorBidi"/>
            <w:noProof/>
            <w:sz w:val="22"/>
            <w:szCs w:val="22"/>
            <w:lang w:eastAsia="en-US"/>
          </w:rPr>
          <w:tab/>
        </w:r>
        <w:r w:rsidRPr="00896DAE">
          <w:rPr>
            <w:rStyle w:val="Hyperlink"/>
            <w:noProof/>
          </w:rPr>
          <w:t>Blind Rivets</w:t>
        </w:r>
        <w:r>
          <w:rPr>
            <w:noProof/>
            <w:webHidden/>
          </w:rPr>
          <w:tab/>
        </w:r>
        <w:r>
          <w:rPr>
            <w:noProof/>
            <w:webHidden/>
          </w:rPr>
          <w:fldChar w:fldCharType="begin"/>
        </w:r>
        <w:r>
          <w:rPr>
            <w:noProof/>
            <w:webHidden/>
          </w:rPr>
          <w:instrText xml:space="preserve"> PAGEREF _Toc77102043 \h </w:instrText>
        </w:r>
        <w:r>
          <w:rPr>
            <w:noProof/>
            <w:webHidden/>
          </w:rPr>
        </w:r>
      </w:ins>
      <w:r>
        <w:rPr>
          <w:noProof/>
          <w:webHidden/>
        </w:rPr>
        <w:fldChar w:fldCharType="separate"/>
      </w:r>
      <w:ins w:id="245" w:author="nick" w:date="2021-07-14T20:24:00Z">
        <w:r w:rsidR="0004792C">
          <w:rPr>
            <w:noProof/>
            <w:webHidden/>
          </w:rPr>
          <w:t>72</w:t>
        </w:r>
      </w:ins>
      <w:ins w:id="246" w:author="nick" w:date="2021-07-13T20:52:00Z">
        <w:r>
          <w:rPr>
            <w:noProof/>
            <w:webHidden/>
          </w:rPr>
          <w:fldChar w:fldCharType="end"/>
        </w:r>
        <w:r w:rsidRPr="00896DAE">
          <w:rPr>
            <w:rStyle w:val="Hyperlink"/>
            <w:noProof/>
          </w:rPr>
          <w:fldChar w:fldCharType="end"/>
        </w:r>
      </w:ins>
    </w:p>
    <w:p w14:paraId="6EC2A7CF" w14:textId="77777777" w:rsidR="003F511B" w:rsidRDefault="003F511B">
      <w:pPr>
        <w:pStyle w:val="TOC3"/>
        <w:rPr>
          <w:ins w:id="247" w:author="nick" w:date="2021-07-13T20:52:00Z"/>
          <w:rFonts w:asciiTheme="minorHAnsi" w:eastAsiaTheme="minorEastAsia" w:hAnsiTheme="minorHAnsi" w:cstheme="minorBidi"/>
          <w:noProof/>
          <w:sz w:val="22"/>
          <w:szCs w:val="22"/>
          <w:lang w:eastAsia="en-US"/>
        </w:rPr>
      </w:pPr>
      <w:ins w:id="2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7.4.2</w:t>
        </w:r>
        <w:r>
          <w:rPr>
            <w:rFonts w:asciiTheme="minorHAnsi" w:eastAsiaTheme="minorEastAsia" w:hAnsiTheme="minorHAnsi" w:cstheme="minorBidi"/>
            <w:noProof/>
            <w:sz w:val="22"/>
            <w:szCs w:val="22"/>
            <w:lang w:eastAsia="en-US"/>
          </w:rPr>
          <w:tab/>
        </w:r>
        <w:r w:rsidRPr="00896DAE">
          <w:rPr>
            <w:rStyle w:val="Hyperlink"/>
            <w:noProof/>
          </w:rPr>
          <w:t>Self-Piercing Rivets</w:t>
        </w:r>
        <w:r>
          <w:rPr>
            <w:noProof/>
            <w:webHidden/>
          </w:rPr>
          <w:tab/>
        </w:r>
        <w:r>
          <w:rPr>
            <w:noProof/>
            <w:webHidden/>
          </w:rPr>
          <w:fldChar w:fldCharType="begin"/>
        </w:r>
        <w:r>
          <w:rPr>
            <w:noProof/>
            <w:webHidden/>
          </w:rPr>
          <w:instrText xml:space="preserve"> PAGEREF _Toc77102044 \h </w:instrText>
        </w:r>
        <w:r>
          <w:rPr>
            <w:noProof/>
            <w:webHidden/>
          </w:rPr>
        </w:r>
      </w:ins>
      <w:r>
        <w:rPr>
          <w:noProof/>
          <w:webHidden/>
        </w:rPr>
        <w:fldChar w:fldCharType="separate"/>
      </w:r>
      <w:ins w:id="249" w:author="nick" w:date="2021-07-14T20:24:00Z">
        <w:r w:rsidR="0004792C">
          <w:rPr>
            <w:noProof/>
            <w:webHidden/>
          </w:rPr>
          <w:t>75</w:t>
        </w:r>
      </w:ins>
      <w:ins w:id="250" w:author="nick" w:date="2021-07-13T20:52:00Z">
        <w:r>
          <w:rPr>
            <w:noProof/>
            <w:webHidden/>
          </w:rPr>
          <w:fldChar w:fldCharType="end"/>
        </w:r>
        <w:r w:rsidRPr="00896DAE">
          <w:rPr>
            <w:rStyle w:val="Hyperlink"/>
            <w:noProof/>
          </w:rPr>
          <w:fldChar w:fldCharType="end"/>
        </w:r>
      </w:ins>
    </w:p>
    <w:p w14:paraId="3CAC9BCC" w14:textId="77777777" w:rsidR="003F511B" w:rsidRDefault="003F511B">
      <w:pPr>
        <w:pStyle w:val="TOC3"/>
        <w:rPr>
          <w:ins w:id="251" w:author="nick" w:date="2021-07-13T20:52:00Z"/>
          <w:rFonts w:asciiTheme="minorHAnsi" w:eastAsiaTheme="minorEastAsia" w:hAnsiTheme="minorHAnsi" w:cstheme="minorBidi"/>
          <w:noProof/>
          <w:sz w:val="22"/>
          <w:szCs w:val="22"/>
          <w:lang w:eastAsia="en-US"/>
        </w:rPr>
      </w:pPr>
      <w:ins w:id="2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7.4.3</w:t>
        </w:r>
        <w:r>
          <w:rPr>
            <w:rFonts w:asciiTheme="minorHAnsi" w:eastAsiaTheme="minorEastAsia" w:hAnsiTheme="minorHAnsi" w:cstheme="minorBidi"/>
            <w:noProof/>
            <w:sz w:val="22"/>
            <w:szCs w:val="22"/>
            <w:lang w:eastAsia="en-US"/>
          </w:rPr>
          <w:tab/>
        </w:r>
        <w:r w:rsidRPr="00896DAE">
          <w:rPr>
            <w:rStyle w:val="Hyperlink"/>
            <w:noProof/>
          </w:rPr>
          <w:t>Solid Rivets</w:t>
        </w:r>
        <w:r>
          <w:rPr>
            <w:noProof/>
            <w:webHidden/>
          </w:rPr>
          <w:tab/>
        </w:r>
        <w:r>
          <w:rPr>
            <w:noProof/>
            <w:webHidden/>
          </w:rPr>
          <w:fldChar w:fldCharType="begin"/>
        </w:r>
        <w:r>
          <w:rPr>
            <w:noProof/>
            <w:webHidden/>
          </w:rPr>
          <w:instrText xml:space="preserve"> PAGEREF _Toc77102045 \h </w:instrText>
        </w:r>
        <w:r>
          <w:rPr>
            <w:noProof/>
            <w:webHidden/>
          </w:rPr>
        </w:r>
      </w:ins>
      <w:r>
        <w:rPr>
          <w:noProof/>
          <w:webHidden/>
        </w:rPr>
        <w:fldChar w:fldCharType="separate"/>
      </w:r>
      <w:ins w:id="253" w:author="nick" w:date="2021-07-14T20:24:00Z">
        <w:r w:rsidR="0004792C">
          <w:rPr>
            <w:noProof/>
            <w:webHidden/>
          </w:rPr>
          <w:t>76</w:t>
        </w:r>
      </w:ins>
      <w:ins w:id="254" w:author="nick" w:date="2021-07-13T20:52:00Z">
        <w:r>
          <w:rPr>
            <w:noProof/>
            <w:webHidden/>
          </w:rPr>
          <w:fldChar w:fldCharType="end"/>
        </w:r>
        <w:r w:rsidRPr="00896DAE">
          <w:rPr>
            <w:rStyle w:val="Hyperlink"/>
            <w:noProof/>
          </w:rPr>
          <w:fldChar w:fldCharType="end"/>
        </w:r>
      </w:ins>
    </w:p>
    <w:p w14:paraId="44E1B4A8" w14:textId="77777777" w:rsidR="003F511B" w:rsidRDefault="003F511B">
      <w:pPr>
        <w:pStyle w:val="TOC3"/>
        <w:rPr>
          <w:ins w:id="255" w:author="nick" w:date="2021-07-13T20:52:00Z"/>
          <w:rFonts w:asciiTheme="minorHAnsi" w:eastAsiaTheme="minorEastAsia" w:hAnsiTheme="minorHAnsi" w:cstheme="minorBidi"/>
          <w:noProof/>
          <w:sz w:val="22"/>
          <w:szCs w:val="22"/>
          <w:lang w:eastAsia="en-US"/>
        </w:rPr>
      </w:pPr>
      <w:ins w:id="2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7.4.4</w:t>
        </w:r>
        <w:r>
          <w:rPr>
            <w:rFonts w:asciiTheme="minorHAnsi" w:eastAsiaTheme="minorEastAsia" w:hAnsiTheme="minorHAnsi" w:cstheme="minorBidi"/>
            <w:noProof/>
            <w:sz w:val="22"/>
            <w:szCs w:val="22"/>
            <w:lang w:eastAsia="en-US"/>
          </w:rPr>
          <w:tab/>
        </w:r>
        <w:r w:rsidRPr="00896DAE">
          <w:rPr>
            <w:rStyle w:val="Hyperlink"/>
            <w:noProof/>
          </w:rPr>
          <w:t>Swop Rivets</w:t>
        </w:r>
        <w:r>
          <w:rPr>
            <w:noProof/>
            <w:webHidden/>
          </w:rPr>
          <w:tab/>
        </w:r>
        <w:r>
          <w:rPr>
            <w:noProof/>
            <w:webHidden/>
          </w:rPr>
          <w:fldChar w:fldCharType="begin"/>
        </w:r>
        <w:r>
          <w:rPr>
            <w:noProof/>
            <w:webHidden/>
          </w:rPr>
          <w:instrText xml:space="preserve"> PAGEREF _Toc77102046 \h </w:instrText>
        </w:r>
        <w:r>
          <w:rPr>
            <w:noProof/>
            <w:webHidden/>
          </w:rPr>
        </w:r>
      </w:ins>
      <w:r>
        <w:rPr>
          <w:noProof/>
          <w:webHidden/>
        </w:rPr>
        <w:fldChar w:fldCharType="separate"/>
      </w:r>
      <w:ins w:id="257" w:author="nick" w:date="2021-07-14T20:24:00Z">
        <w:r w:rsidR="0004792C">
          <w:rPr>
            <w:noProof/>
            <w:webHidden/>
          </w:rPr>
          <w:t>79</w:t>
        </w:r>
      </w:ins>
      <w:ins w:id="258" w:author="nick" w:date="2021-07-13T20:52:00Z">
        <w:r>
          <w:rPr>
            <w:noProof/>
            <w:webHidden/>
          </w:rPr>
          <w:fldChar w:fldCharType="end"/>
        </w:r>
        <w:r w:rsidRPr="00896DAE">
          <w:rPr>
            <w:rStyle w:val="Hyperlink"/>
            <w:noProof/>
          </w:rPr>
          <w:fldChar w:fldCharType="end"/>
        </w:r>
      </w:ins>
    </w:p>
    <w:p w14:paraId="21DC58D1" w14:textId="77777777" w:rsidR="003F511B" w:rsidRDefault="003F511B">
      <w:pPr>
        <w:pStyle w:val="TOC3"/>
        <w:rPr>
          <w:ins w:id="259" w:author="nick" w:date="2021-07-13T20:52:00Z"/>
          <w:rFonts w:asciiTheme="minorHAnsi" w:eastAsiaTheme="minorEastAsia" w:hAnsiTheme="minorHAnsi" w:cstheme="minorBidi"/>
          <w:noProof/>
          <w:sz w:val="22"/>
          <w:szCs w:val="22"/>
          <w:lang w:eastAsia="en-US"/>
        </w:rPr>
      </w:pPr>
      <w:ins w:id="2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7.4.5</w:t>
        </w:r>
        <w:r>
          <w:rPr>
            <w:rFonts w:asciiTheme="minorHAnsi" w:eastAsiaTheme="minorEastAsia" w:hAnsiTheme="minorHAnsi" w:cstheme="minorBidi"/>
            <w:noProof/>
            <w:sz w:val="22"/>
            <w:szCs w:val="22"/>
            <w:lang w:eastAsia="en-US"/>
          </w:rPr>
          <w:tab/>
        </w:r>
        <w:r w:rsidRPr="00896DAE">
          <w:rPr>
            <w:rStyle w:val="Hyperlink"/>
            <w:noProof/>
          </w:rPr>
          <w:t>Clinch Rivet Studs</w:t>
        </w:r>
        <w:r>
          <w:rPr>
            <w:noProof/>
            <w:webHidden/>
          </w:rPr>
          <w:tab/>
        </w:r>
        <w:r>
          <w:rPr>
            <w:noProof/>
            <w:webHidden/>
          </w:rPr>
          <w:fldChar w:fldCharType="begin"/>
        </w:r>
        <w:r>
          <w:rPr>
            <w:noProof/>
            <w:webHidden/>
          </w:rPr>
          <w:instrText xml:space="preserve"> PAGEREF _Toc77102047 \h </w:instrText>
        </w:r>
        <w:r>
          <w:rPr>
            <w:noProof/>
            <w:webHidden/>
          </w:rPr>
        </w:r>
      </w:ins>
      <w:r>
        <w:rPr>
          <w:noProof/>
          <w:webHidden/>
        </w:rPr>
        <w:fldChar w:fldCharType="separate"/>
      </w:r>
      <w:ins w:id="261" w:author="nick" w:date="2021-07-14T20:24:00Z">
        <w:r w:rsidR="0004792C">
          <w:rPr>
            <w:noProof/>
            <w:webHidden/>
          </w:rPr>
          <w:t>80</w:t>
        </w:r>
      </w:ins>
      <w:ins w:id="262" w:author="nick" w:date="2021-07-13T20:52:00Z">
        <w:r>
          <w:rPr>
            <w:noProof/>
            <w:webHidden/>
          </w:rPr>
          <w:fldChar w:fldCharType="end"/>
        </w:r>
        <w:r w:rsidRPr="00896DAE">
          <w:rPr>
            <w:rStyle w:val="Hyperlink"/>
            <w:noProof/>
          </w:rPr>
          <w:fldChar w:fldCharType="end"/>
        </w:r>
      </w:ins>
    </w:p>
    <w:p w14:paraId="1D47FDDB" w14:textId="77777777" w:rsidR="003F511B" w:rsidRDefault="003F511B">
      <w:pPr>
        <w:pStyle w:val="TOC2"/>
        <w:tabs>
          <w:tab w:val="left" w:pos="660"/>
          <w:tab w:val="right" w:leader="dot" w:pos="9060"/>
        </w:tabs>
        <w:rPr>
          <w:ins w:id="263" w:author="nick" w:date="2021-07-13T20:52:00Z"/>
          <w:rFonts w:asciiTheme="minorHAnsi" w:eastAsiaTheme="minorEastAsia" w:hAnsiTheme="minorHAnsi" w:cstheme="minorBidi"/>
          <w:b w:val="0"/>
          <w:bCs w:val="0"/>
          <w:noProof/>
          <w:sz w:val="22"/>
          <w:szCs w:val="22"/>
          <w:lang w:eastAsia="en-US"/>
        </w:rPr>
      </w:pPr>
      <w:ins w:id="2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w:t>
        </w:r>
        <w:r>
          <w:rPr>
            <w:rFonts w:asciiTheme="minorHAnsi" w:eastAsiaTheme="minorEastAsia" w:hAnsiTheme="minorHAnsi" w:cstheme="minorBidi"/>
            <w:b w:val="0"/>
            <w:bCs w:val="0"/>
            <w:noProof/>
            <w:sz w:val="22"/>
            <w:szCs w:val="22"/>
            <w:lang w:eastAsia="en-US"/>
          </w:rPr>
          <w:tab/>
        </w:r>
        <w:r w:rsidRPr="00896DAE">
          <w:rPr>
            <w:rStyle w:val="Hyperlink"/>
            <w:noProof/>
          </w:rPr>
          <w:t>Threaded Connections: Bolts and Screws</w:t>
        </w:r>
        <w:r>
          <w:rPr>
            <w:noProof/>
            <w:webHidden/>
          </w:rPr>
          <w:tab/>
        </w:r>
        <w:r>
          <w:rPr>
            <w:noProof/>
            <w:webHidden/>
          </w:rPr>
          <w:fldChar w:fldCharType="begin"/>
        </w:r>
        <w:r>
          <w:rPr>
            <w:noProof/>
            <w:webHidden/>
          </w:rPr>
          <w:instrText xml:space="preserve"> PAGEREF _Toc77102048 \h </w:instrText>
        </w:r>
        <w:r>
          <w:rPr>
            <w:noProof/>
            <w:webHidden/>
          </w:rPr>
        </w:r>
      </w:ins>
      <w:r>
        <w:rPr>
          <w:noProof/>
          <w:webHidden/>
        </w:rPr>
        <w:fldChar w:fldCharType="separate"/>
      </w:r>
      <w:ins w:id="265" w:author="nick" w:date="2021-07-14T20:24:00Z">
        <w:r w:rsidR="0004792C">
          <w:rPr>
            <w:noProof/>
            <w:webHidden/>
          </w:rPr>
          <w:t>83</w:t>
        </w:r>
      </w:ins>
      <w:ins w:id="266" w:author="nick" w:date="2021-07-13T20:52:00Z">
        <w:r>
          <w:rPr>
            <w:noProof/>
            <w:webHidden/>
          </w:rPr>
          <w:fldChar w:fldCharType="end"/>
        </w:r>
        <w:r w:rsidRPr="00896DAE">
          <w:rPr>
            <w:rStyle w:val="Hyperlink"/>
            <w:noProof/>
          </w:rPr>
          <w:fldChar w:fldCharType="end"/>
        </w:r>
      </w:ins>
    </w:p>
    <w:p w14:paraId="6DE26950" w14:textId="77777777" w:rsidR="003F511B" w:rsidRDefault="003F511B">
      <w:pPr>
        <w:pStyle w:val="TOC3"/>
        <w:rPr>
          <w:ins w:id="267" w:author="nick" w:date="2021-07-13T20:52:00Z"/>
          <w:rFonts w:asciiTheme="minorHAnsi" w:eastAsiaTheme="minorEastAsia" w:hAnsiTheme="minorHAnsi" w:cstheme="minorBidi"/>
          <w:noProof/>
          <w:sz w:val="22"/>
          <w:szCs w:val="22"/>
          <w:lang w:eastAsia="en-US"/>
        </w:rPr>
      </w:pPr>
      <w:ins w:id="2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7.5.1</w:t>
        </w:r>
        <w:r>
          <w:rPr>
            <w:rFonts w:asciiTheme="minorHAnsi" w:eastAsiaTheme="minorEastAsia" w:hAnsiTheme="minorHAnsi" w:cstheme="minorBidi"/>
            <w:noProof/>
            <w:sz w:val="22"/>
            <w:szCs w:val="22"/>
            <w:lang w:eastAsia="en-US"/>
          </w:rPr>
          <w:tab/>
        </w:r>
        <w:r w:rsidRPr="00896DAE">
          <w:rPr>
            <w:rStyle w:val="Hyperlink"/>
            <w:noProof/>
          </w:rPr>
          <w:t>Introduction</w:t>
        </w:r>
        <w:r>
          <w:rPr>
            <w:noProof/>
            <w:webHidden/>
          </w:rPr>
          <w:tab/>
        </w:r>
        <w:r>
          <w:rPr>
            <w:noProof/>
            <w:webHidden/>
          </w:rPr>
          <w:fldChar w:fldCharType="begin"/>
        </w:r>
        <w:r>
          <w:rPr>
            <w:noProof/>
            <w:webHidden/>
          </w:rPr>
          <w:instrText xml:space="preserve"> PAGEREF _Toc77102049 \h </w:instrText>
        </w:r>
        <w:r>
          <w:rPr>
            <w:noProof/>
            <w:webHidden/>
          </w:rPr>
        </w:r>
      </w:ins>
      <w:r>
        <w:rPr>
          <w:noProof/>
          <w:webHidden/>
        </w:rPr>
        <w:fldChar w:fldCharType="separate"/>
      </w:r>
      <w:ins w:id="269" w:author="nick" w:date="2021-07-14T20:24:00Z">
        <w:r w:rsidR="0004792C">
          <w:rPr>
            <w:noProof/>
            <w:webHidden/>
          </w:rPr>
          <w:t>83</w:t>
        </w:r>
      </w:ins>
      <w:ins w:id="270" w:author="nick" w:date="2021-07-13T20:52:00Z">
        <w:r>
          <w:rPr>
            <w:noProof/>
            <w:webHidden/>
          </w:rPr>
          <w:fldChar w:fldCharType="end"/>
        </w:r>
        <w:r w:rsidRPr="00896DAE">
          <w:rPr>
            <w:rStyle w:val="Hyperlink"/>
            <w:noProof/>
          </w:rPr>
          <w:fldChar w:fldCharType="end"/>
        </w:r>
      </w:ins>
    </w:p>
    <w:p w14:paraId="21EF0917" w14:textId="77777777" w:rsidR="003F511B" w:rsidRDefault="003F511B">
      <w:pPr>
        <w:pStyle w:val="TOC3"/>
        <w:rPr>
          <w:ins w:id="271" w:author="nick" w:date="2021-07-13T20:52:00Z"/>
          <w:rFonts w:asciiTheme="minorHAnsi" w:eastAsiaTheme="minorEastAsia" w:hAnsiTheme="minorHAnsi" w:cstheme="minorBidi"/>
          <w:noProof/>
          <w:sz w:val="22"/>
          <w:szCs w:val="22"/>
          <w:lang w:eastAsia="en-US"/>
        </w:rPr>
      </w:pPr>
      <w:ins w:id="2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7.5.2</w:t>
        </w:r>
        <w:r>
          <w:rPr>
            <w:rFonts w:asciiTheme="minorHAnsi" w:eastAsiaTheme="minorEastAsia" w:hAnsiTheme="minorHAnsi" w:cstheme="minorBidi"/>
            <w:noProof/>
            <w:sz w:val="22"/>
            <w:szCs w:val="22"/>
            <w:lang w:eastAsia="en-US"/>
          </w:rPr>
          <w:tab/>
        </w:r>
        <w:r w:rsidRPr="00896DAE">
          <w:rPr>
            <w:rStyle w:val="Hyperlink"/>
            <w:noProof/>
          </w:rPr>
          <w:t>Contacts and Friction</w:t>
        </w:r>
        <w:r>
          <w:rPr>
            <w:noProof/>
            <w:webHidden/>
          </w:rPr>
          <w:tab/>
        </w:r>
        <w:r>
          <w:rPr>
            <w:noProof/>
            <w:webHidden/>
          </w:rPr>
          <w:fldChar w:fldCharType="begin"/>
        </w:r>
        <w:r>
          <w:rPr>
            <w:noProof/>
            <w:webHidden/>
          </w:rPr>
          <w:instrText xml:space="preserve"> PAGEREF _Toc77102050 \h </w:instrText>
        </w:r>
        <w:r>
          <w:rPr>
            <w:noProof/>
            <w:webHidden/>
          </w:rPr>
        </w:r>
      </w:ins>
      <w:r>
        <w:rPr>
          <w:noProof/>
          <w:webHidden/>
        </w:rPr>
        <w:fldChar w:fldCharType="separate"/>
      </w:r>
      <w:ins w:id="273" w:author="nick" w:date="2021-07-14T20:24:00Z">
        <w:r w:rsidR="0004792C">
          <w:rPr>
            <w:noProof/>
            <w:webHidden/>
          </w:rPr>
          <w:t>84</w:t>
        </w:r>
      </w:ins>
      <w:ins w:id="274" w:author="nick" w:date="2021-07-13T20:52:00Z">
        <w:r>
          <w:rPr>
            <w:noProof/>
            <w:webHidden/>
          </w:rPr>
          <w:fldChar w:fldCharType="end"/>
        </w:r>
        <w:r w:rsidRPr="00896DAE">
          <w:rPr>
            <w:rStyle w:val="Hyperlink"/>
            <w:noProof/>
          </w:rPr>
          <w:fldChar w:fldCharType="end"/>
        </w:r>
      </w:ins>
    </w:p>
    <w:p w14:paraId="6A3C87E7" w14:textId="77777777" w:rsidR="003F511B" w:rsidRDefault="003F511B">
      <w:pPr>
        <w:pStyle w:val="TOC3"/>
        <w:rPr>
          <w:ins w:id="275" w:author="nick" w:date="2021-07-13T20:52:00Z"/>
          <w:rFonts w:asciiTheme="minorHAnsi" w:eastAsiaTheme="minorEastAsia" w:hAnsiTheme="minorHAnsi" w:cstheme="minorBidi"/>
          <w:noProof/>
          <w:sz w:val="22"/>
          <w:szCs w:val="22"/>
          <w:lang w:eastAsia="en-US"/>
        </w:rPr>
      </w:pPr>
      <w:ins w:id="2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7.5.3</w:t>
        </w:r>
        <w:r>
          <w:rPr>
            <w:rFonts w:asciiTheme="minorHAnsi" w:eastAsiaTheme="minorEastAsia" w:hAnsiTheme="minorHAnsi" w:cstheme="minorBidi"/>
            <w:noProof/>
            <w:sz w:val="22"/>
            <w:szCs w:val="22"/>
            <w:lang w:eastAsia="en-US"/>
          </w:rPr>
          <w:tab/>
        </w:r>
        <w:r w:rsidRPr="00896DAE">
          <w:rPr>
            <w:rStyle w:val="Hyperlink"/>
            <w:noProof/>
          </w:rPr>
          <w:t xml:space="preserve">Definition of element </w:t>
        </w:r>
        <w:r w:rsidRPr="00896DAE">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_Toc77102051 \h </w:instrText>
        </w:r>
        <w:r>
          <w:rPr>
            <w:noProof/>
            <w:webHidden/>
          </w:rPr>
        </w:r>
      </w:ins>
      <w:r>
        <w:rPr>
          <w:noProof/>
          <w:webHidden/>
        </w:rPr>
        <w:fldChar w:fldCharType="separate"/>
      </w:r>
      <w:ins w:id="277" w:author="nick" w:date="2021-07-14T20:24:00Z">
        <w:r w:rsidR="0004792C">
          <w:rPr>
            <w:noProof/>
            <w:webHidden/>
          </w:rPr>
          <w:t>87</w:t>
        </w:r>
      </w:ins>
      <w:ins w:id="278" w:author="nick" w:date="2021-07-13T20:52:00Z">
        <w:r>
          <w:rPr>
            <w:noProof/>
            <w:webHidden/>
          </w:rPr>
          <w:fldChar w:fldCharType="end"/>
        </w:r>
        <w:r w:rsidRPr="00896DAE">
          <w:rPr>
            <w:rStyle w:val="Hyperlink"/>
            <w:noProof/>
          </w:rPr>
          <w:fldChar w:fldCharType="end"/>
        </w:r>
      </w:ins>
    </w:p>
    <w:p w14:paraId="2F368CE0" w14:textId="77777777" w:rsidR="003F511B" w:rsidRDefault="003F511B">
      <w:pPr>
        <w:pStyle w:val="TOC3"/>
        <w:rPr>
          <w:ins w:id="279" w:author="nick" w:date="2021-07-13T20:52:00Z"/>
          <w:rFonts w:asciiTheme="minorHAnsi" w:eastAsiaTheme="minorEastAsia" w:hAnsiTheme="minorHAnsi" w:cstheme="minorBidi"/>
          <w:noProof/>
          <w:sz w:val="22"/>
          <w:szCs w:val="22"/>
          <w:lang w:eastAsia="en-US"/>
        </w:rPr>
      </w:pPr>
      <w:ins w:id="2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7.5.4</w:t>
        </w:r>
        <w:r>
          <w:rPr>
            <w:rFonts w:asciiTheme="minorHAnsi" w:eastAsiaTheme="minorEastAsia" w:hAnsiTheme="minorHAnsi" w:cstheme="minorBidi"/>
            <w:noProof/>
            <w:sz w:val="22"/>
            <w:szCs w:val="22"/>
            <w:lang w:eastAsia="en-US"/>
          </w:rPr>
          <w:tab/>
        </w:r>
        <w:r w:rsidRPr="00896DAE">
          <w:rPr>
            <w:rStyle w:val="Hyperlink"/>
            <w:noProof/>
          </w:rPr>
          <w:t>Washer</w:t>
        </w:r>
        <w:r>
          <w:rPr>
            <w:noProof/>
            <w:webHidden/>
          </w:rPr>
          <w:tab/>
        </w:r>
        <w:r>
          <w:rPr>
            <w:noProof/>
            <w:webHidden/>
          </w:rPr>
          <w:fldChar w:fldCharType="begin"/>
        </w:r>
        <w:r>
          <w:rPr>
            <w:noProof/>
            <w:webHidden/>
          </w:rPr>
          <w:instrText xml:space="preserve"> PAGEREF _Toc77102052 \h </w:instrText>
        </w:r>
        <w:r>
          <w:rPr>
            <w:noProof/>
            <w:webHidden/>
          </w:rPr>
        </w:r>
      </w:ins>
      <w:r>
        <w:rPr>
          <w:noProof/>
          <w:webHidden/>
        </w:rPr>
        <w:fldChar w:fldCharType="separate"/>
      </w:r>
      <w:ins w:id="281" w:author="nick" w:date="2021-07-14T20:24:00Z">
        <w:r w:rsidR="0004792C">
          <w:rPr>
            <w:noProof/>
            <w:webHidden/>
          </w:rPr>
          <w:t>90</w:t>
        </w:r>
      </w:ins>
      <w:ins w:id="282" w:author="nick" w:date="2021-07-13T20:52:00Z">
        <w:r>
          <w:rPr>
            <w:noProof/>
            <w:webHidden/>
          </w:rPr>
          <w:fldChar w:fldCharType="end"/>
        </w:r>
        <w:r w:rsidRPr="00896DAE">
          <w:rPr>
            <w:rStyle w:val="Hyperlink"/>
            <w:noProof/>
          </w:rPr>
          <w:fldChar w:fldCharType="end"/>
        </w:r>
      </w:ins>
    </w:p>
    <w:p w14:paraId="5AC72CB0" w14:textId="77777777" w:rsidR="003F511B" w:rsidRDefault="003F511B">
      <w:pPr>
        <w:pStyle w:val="TOC3"/>
        <w:rPr>
          <w:ins w:id="283" w:author="nick" w:date="2021-07-13T20:52:00Z"/>
          <w:rFonts w:asciiTheme="minorHAnsi" w:eastAsiaTheme="minorEastAsia" w:hAnsiTheme="minorHAnsi" w:cstheme="minorBidi"/>
          <w:noProof/>
          <w:sz w:val="22"/>
          <w:szCs w:val="22"/>
          <w:lang w:eastAsia="en-US"/>
        </w:rPr>
      </w:pPr>
      <w:ins w:id="2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7.5.5</w:t>
        </w:r>
        <w:r>
          <w:rPr>
            <w:rFonts w:asciiTheme="minorHAnsi" w:eastAsiaTheme="minorEastAsia" w:hAnsiTheme="minorHAnsi" w:cstheme="minorBidi"/>
            <w:noProof/>
            <w:sz w:val="22"/>
            <w:szCs w:val="22"/>
            <w:lang w:eastAsia="en-US"/>
          </w:rPr>
          <w:tab/>
        </w:r>
        <w:r w:rsidRPr="00896DAE">
          <w:rPr>
            <w:rStyle w:val="Hyperlink"/>
            <w:noProof/>
          </w:rPr>
          <w:t>Nut</w:t>
        </w:r>
        <w:r>
          <w:rPr>
            <w:noProof/>
            <w:webHidden/>
          </w:rPr>
          <w:tab/>
        </w:r>
        <w:r>
          <w:rPr>
            <w:noProof/>
            <w:webHidden/>
          </w:rPr>
          <w:fldChar w:fldCharType="begin"/>
        </w:r>
        <w:r>
          <w:rPr>
            <w:noProof/>
            <w:webHidden/>
          </w:rPr>
          <w:instrText xml:space="preserve"> PAGEREF _Toc77102053 \h </w:instrText>
        </w:r>
        <w:r>
          <w:rPr>
            <w:noProof/>
            <w:webHidden/>
          </w:rPr>
        </w:r>
      </w:ins>
      <w:r>
        <w:rPr>
          <w:noProof/>
          <w:webHidden/>
        </w:rPr>
        <w:fldChar w:fldCharType="separate"/>
      </w:r>
      <w:ins w:id="285" w:author="nick" w:date="2021-07-14T20:24:00Z">
        <w:r w:rsidR="0004792C">
          <w:rPr>
            <w:noProof/>
            <w:webHidden/>
          </w:rPr>
          <w:t>91</w:t>
        </w:r>
      </w:ins>
      <w:ins w:id="286" w:author="nick" w:date="2021-07-13T20:52:00Z">
        <w:r>
          <w:rPr>
            <w:noProof/>
            <w:webHidden/>
          </w:rPr>
          <w:fldChar w:fldCharType="end"/>
        </w:r>
        <w:r w:rsidRPr="00896DAE">
          <w:rPr>
            <w:rStyle w:val="Hyperlink"/>
            <w:noProof/>
          </w:rPr>
          <w:fldChar w:fldCharType="end"/>
        </w:r>
      </w:ins>
    </w:p>
    <w:p w14:paraId="260A4870" w14:textId="77777777" w:rsidR="003F511B" w:rsidRDefault="003F511B">
      <w:pPr>
        <w:pStyle w:val="TOC3"/>
        <w:rPr>
          <w:ins w:id="287" w:author="nick" w:date="2021-07-13T20:52:00Z"/>
          <w:rFonts w:asciiTheme="minorHAnsi" w:eastAsiaTheme="minorEastAsia" w:hAnsiTheme="minorHAnsi" w:cstheme="minorBidi"/>
          <w:noProof/>
          <w:sz w:val="22"/>
          <w:szCs w:val="22"/>
          <w:lang w:eastAsia="en-US"/>
        </w:rPr>
      </w:pPr>
      <w:ins w:id="2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7.5.6</w:t>
        </w:r>
        <w:r>
          <w:rPr>
            <w:rFonts w:asciiTheme="minorHAnsi" w:eastAsiaTheme="minorEastAsia" w:hAnsiTheme="minorHAnsi" w:cstheme="minorBidi"/>
            <w:noProof/>
            <w:sz w:val="22"/>
            <w:szCs w:val="22"/>
            <w:lang w:eastAsia="en-US"/>
          </w:rPr>
          <w:tab/>
        </w:r>
        <w:r w:rsidRPr="00896DAE">
          <w:rPr>
            <w:rStyle w:val="Hyperlink"/>
            <w:noProof/>
          </w:rPr>
          <w:t>Bolt</w:t>
        </w:r>
        <w:r>
          <w:rPr>
            <w:noProof/>
            <w:webHidden/>
          </w:rPr>
          <w:tab/>
        </w:r>
        <w:r>
          <w:rPr>
            <w:noProof/>
            <w:webHidden/>
          </w:rPr>
          <w:fldChar w:fldCharType="begin"/>
        </w:r>
        <w:r>
          <w:rPr>
            <w:noProof/>
            <w:webHidden/>
          </w:rPr>
          <w:instrText xml:space="preserve"> PAGEREF _Toc77102054 \h </w:instrText>
        </w:r>
        <w:r>
          <w:rPr>
            <w:noProof/>
            <w:webHidden/>
          </w:rPr>
        </w:r>
      </w:ins>
      <w:r>
        <w:rPr>
          <w:noProof/>
          <w:webHidden/>
        </w:rPr>
        <w:fldChar w:fldCharType="separate"/>
      </w:r>
      <w:ins w:id="289" w:author="nick" w:date="2021-07-14T20:24:00Z">
        <w:r w:rsidR="0004792C">
          <w:rPr>
            <w:noProof/>
            <w:webHidden/>
          </w:rPr>
          <w:t>92</w:t>
        </w:r>
      </w:ins>
      <w:ins w:id="290" w:author="nick" w:date="2021-07-13T20:52:00Z">
        <w:r>
          <w:rPr>
            <w:noProof/>
            <w:webHidden/>
          </w:rPr>
          <w:fldChar w:fldCharType="end"/>
        </w:r>
        <w:r w:rsidRPr="00896DAE">
          <w:rPr>
            <w:rStyle w:val="Hyperlink"/>
            <w:noProof/>
          </w:rPr>
          <w:fldChar w:fldCharType="end"/>
        </w:r>
      </w:ins>
    </w:p>
    <w:p w14:paraId="7389A4C3" w14:textId="77777777" w:rsidR="003F511B" w:rsidRDefault="003F511B">
      <w:pPr>
        <w:pStyle w:val="TOC4"/>
        <w:tabs>
          <w:tab w:val="left" w:pos="1320"/>
          <w:tab w:val="right" w:leader="dot" w:pos="9060"/>
        </w:tabs>
        <w:rPr>
          <w:ins w:id="291" w:author="nick" w:date="2021-07-13T20:52:00Z"/>
          <w:rFonts w:asciiTheme="minorHAnsi" w:eastAsiaTheme="minorEastAsia" w:hAnsiTheme="minorHAnsi" w:cstheme="minorBidi"/>
          <w:noProof/>
          <w:sz w:val="22"/>
          <w:szCs w:val="22"/>
          <w:lang w:eastAsia="en-US"/>
        </w:rPr>
      </w:pPr>
      <w:ins w:id="2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7.5.6.1</w:t>
        </w:r>
        <w:r>
          <w:rPr>
            <w:rFonts w:asciiTheme="minorHAnsi" w:eastAsiaTheme="minorEastAsia" w:hAnsiTheme="minorHAnsi" w:cstheme="minorBidi"/>
            <w:noProof/>
            <w:sz w:val="22"/>
            <w:szCs w:val="22"/>
            <w:lang w:eastAsia="en-US"/>
          </w:rPr>
          <w:tab/>
        </w:r>
        <w:r w:rsidRPr="00896DAE">
          <w:rPr>
            <w:rStyle w:val="Hyperlink"/>
            <w:noProof/>
          </w:rPr>
          <w:t>Possible Bolt and Screw Assemblies</w:t>
        </w:r>
        <w:r>
          <w:rPr>
            <w:noProof/>
            <w:webHidden/>
          </w:rPr>
          <w:tab/>
        </w:r>
        <w:r>
          <w:rPr>
            <w:noProof/>
            <w:webHidden/>
          </w:rPr>
          <w:fldChar w:fldCharType="begin"/>
        </w:r>
        <w:r>
          <w:rPr>
            <w:noProof/>
            <w:webHidden/>
          </w:rPr>
          <w:instrText xml:space="preserve"> PAGEREF _Toc77102055 \h </w:instrText>
        </w:r>
        <w:r>
          <w:rPr>
            <w:noProof/>
            <w:webHidden/>
          </w:rPr>
        </w:r>
      </w:ins>
      <w:r>
        <w:rPr>
          <w:noProof/>
          <w:webHidden/>
        </w:rPr>
        <w:fldChar w:fldCharType="separate"/>
      </w:r>
      <w:ins w:id="293" w:author="nick" w:date="2021-07-14T20:24:00Z">
        <w:r w:rsidR="0004792C">
          <w:rPr>
            <w:noProof/>
            <w:webHidden/>
          </w:rPr>
          <w:t>95</w:t>
        </w:r>
      </w:ins>
      <w:ins w:id="294" w:author="nick" w:date="2021-07-13T20:52:00Z">
        <w:r>
          <w:rPr>
            <w:noProof/>
            <w:webHidden/>
          </w:rPr>
          <w:fldChar w:fldCharType="end"/>
        </w:r>
        <w:r w:rsidRPr="00896DAE">
          <w:rPr>
            <w:rStyle w:val="Hyperlink"/>
            <w:noProof/>
          </w:rPr>
          <w:fldChar w:fldCharType="end"/>
        </w:r>
      </w:ins>
    </w:p>
    <w:p w14:paraId="0282AFE6" w14:textId="77777777" w:rsidR="003F511B" w:rsidRDefault="003F511B">
      <w:pPr>
        <w:pStyle w:val="TOC3"/>
        <w:rPr>
          <w:ins w:id="295" w:author="nick" w:date="2021-07-13T20:52:00Z"/>
          <w:rFonts w:asciiTheme="minorHAnsi" w:eastAsiaTheme="minorEastAsia" w:hAnsiTheme="minorHAnsi" w:cstheme="minorBidi"/>
          <w:noProof/>
          <w:sz w:val="22"/>
          <w:szCs w:val="22"/>
          <w:lang w:eastAsia="en-US"/>
        </w:rPr>
      </w:pPr>
      <w:ins w:id="296"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"_Toc77102056"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7.5.7</w:t>
        </w:r>
        <w:r>
          <w:rPr>
            <w:rFonts w:asciiTheme="minorHAnsi" w:eastAsiaTheme="minorEastAsia" w:hAnsiTheme="minorHAnsi" w:cstheme="minorBidi"/>
            <w:noProof/>
            <w:sz w:val="22"/>
            <w:szCs w:val="22"/>
            <w:lang w:eastAsia="en-US"/>
          </w:rPr>
          <w:tab/>
        </w:r>
        <w:r w:rsidRPr="00896DAE">
          <w:rPr>
            <w:rStyle w:val="Hyperlink"/>
            <w:noProof/>
          </w:rPr>
          <w:t>Screw</w:t>
        </w:r>
        <w:r>
          <w:rPr>
            <w:noProof/>
            <w:webHidden/>
          </w:rPr>
          <w:tab/>
        </w:r>
        <w:r>
          <w:rPr>
            <w:noProof/>
            <w:webHidden/>
          </w:rPr>
          <w:fldChar w:fldCharType="begin"/>
        </w:r>
        <w:r>
          <w:rPr>
            <w:noProof/>
            <w:webHidden/>
          </w:rPr>
          <w:instrText xml:space="preserve"> PAGEREF _Toc77102056 \h </w:instrText>
        </w:r>
        <w:r>
          <w:rPr>
            <w:noProof/>
            <w:webHidden/>
          </w:rPr>
        </w:r>
      </w:ins>
      <w:r>
        <w:rPr>
          <w:noProof/>
          <w:webHidden/>
        </w:rPr>
        <w:fldChar w:fldCharType="separate"/>
      </w:r>
      <w:ins w:id="297" w:author="nick" w:date="2021-07-14T20:24:00Z">
        <w:r w:rsidR="0004792C">
          <w:rPr>
            <w:noProof/>
            <w:webHidden/>
          </w:rPr>
          <w:t>97</w:t>
        </w:r>
      </w:ins>
      <w:ins w:id="298" w:author="nick" w:date="2021-07-13T20:52:00Z">
        <w:r>
          <w:rPr>
            <w:noProof/>
            <w:webHidden/>
          </w:rPr>
          <w:fldChar w:fldCharType="end"/>
        </w:r>
        <w:r w:rsidRPr="00896DAE">
          <w:rPr>
            <w:rStyle w:val="Hyperlink"/>
            <w:noProof/>
          </w:rPr>
          <w:fldChar w:fldCharType="end"/>
        </w:r>
      </w:ins>
    </w:p>
    <w:p w14:paraId="6AA2C320" w14:textId="77777777" w:rsidR="003F511B" w:rsidRDefault="003F511B">
      <w:pPr>
        <w:pStyle w:val="TOC4"/>
        <w:tabs>
          <w:tab w:val="right" w:leader="dot" w:pos="9060"/>
        </w:tabs>
        <w:rPr>
          <w:ins w:id="299" w:author="nick" w:date="2021-07-13T20:52:00Z"/>
          <w:rFonts w:asciiTheme="minorHAnsi" w:eastAsiaTheme="minorEastAsia" w:hAnsiTheme="minorHAnsi" w:cstheme="minorBidi"/>
          <w:noProof/>
          <w:sz w:val="22"/>
          <w:szCs w:val="22"/>
          <w:lang w:eastAsia="en-US"/>
        </w:rPr>
      </w:pPr>
      <w:ins w:id="3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7.5.7.1 Flow Drilled Screws (FDS)</w:t>
        </w:r>
        <w:r>
          <w:rPr>
            <w:noProof/>
            <w:webHidden/>
          </w:rPr>
          <w:tab/>
        </w:r>
        <w:r>
          <w:rPr>
            <w:noProof/>
            <w:webHidden/>
          </w:rPr>
          <w:fldChar w:fldCharType="begin"/>
        </w:r>
        <w:r>
          <w:rPr>
            <w:noProof/>
            <w:webHidden/>
          </w:rPr>
          <w:instrText xml:space="preserve"> PAGEREF _Toc77102057 \h </w:instrText>
        </w:r>
        <w:r>
          <w:rPr>
            <w:noProof/>
            <w:webHidden/>
          </w:rPr>
        </w:r>
      </w:ins>
      <w:r>
        <w:rPr>
          <w:noProof/>
          <w:webHidden/>
        </w:rPr>
        <w:fldChar w:fldCharType="separate"/>
      </w:r>
      <w:ins w:id="301" w:author="nick" w:date="2021-07-14T20:24:00Z">
        <w:r w:rsidR="0004792C">
          <w:rPr>
            <w:noProof/>
            <w:webHidden/>
          </w:rPr>
          <w:t>98</w:t>
        </w:r>
      </w:ins>
      <w:ins w:id="302" w:author="nick" w:date="2021-07-13T20:52:00Z">
        <w:r>
          <w:rPr>
            <w:noProof/>
            <w:webHidden/>
          </w:rPr>
          <w:fldChar w:fldCharType="end"/>
        </w:r>
        <w:r w:rsidRPr="00896DAE">
          <w:rPr>
            <w:rStyle w:val="Hyperlink"/>
            <w:noProof/>
          </w:rPr>
          <w:fldChar w:fldCharType="end"/>
        </w:r>
      </w:ins>
    </w:p>
    <w:p w14:paraId="012481CA" w14:textId="77777777" w:rsidR="003F511B" w:rsidRDefault="003F511B">
      <w:pPr>
        <w:pStyle w:val="TOC2"/>
        <w:tabs>
          <w:tab w:val="left" w:pos="660"/>
          <w:tab w:val="right" w:leader="dot" w:pos="9060"/>
        </w:tabs>
        <w:rPr>
          <w:ins w:id="303" w:author="nick" w:date="2021-07-13T20:52:00Z"/>
          <w:rFonts w:asciiTheme="minorHAnsi" w:eastAsiaTheme="minorEastAsia" w:hAnsiTheme="minorHAnsi" w:cstheme="minorBidi"/>
          <w:b w:val="0"/>
          <w:bCs w:val="0"/>
          <w:noProof/>
          <w:sz w:val="22"/>
          <w:szCs w:val="22"/>
          <w:lang w:eastAsia="en-US"/>
        </w:rPr>
      </w:pPr>
      <w:ins w:id="3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7.6</w:t>
        </w:r>
        <w:r>
          <w:rPr>
            <w:rFonts w:asciiTheme="minorHAnsi" w:eastAsiaTheme="minorEastAsia" w:hAnsiTheme="minorHAnsi" w:cstheme="minorBidi"/>
            <w:b w:val="0"/>
            <w:bCs w:val="0"/>
            <w:noProof/>
            <w:sz w:val="22"/>
            <w:szCs w:val="22"/>
            <w:lang w:eastAsia="en-US"/>
          </w:rPr>
          <w:tab/>
        </w:r>
        <w:r w:rsidRPr="00896DAE">
          <w:rPr>
            <w:rStyle w:val="Hyperlink"/>
            <w:noProof/>
          </w:rPr>
          <w:t>Gum Drops</w:t>
        </w:r>
        <w:r>
          <w:rPr>
            <w:noProof/>
            <w:webHidden/>
          </w:rPr>
          <w:tab/>
        </w:r>
        <w:r>
          <w:rPr>
            <w:noProof/>
            <w:webHidden/>
          </w:rPr>
          <w:fldChar w:fldCharType="begin"/>
        </w:r>
        <w:r>
          <w:rPr>
            <w:noProof/>
            <w:webHidden/>
          </w:rPr>
          <w:instrText xml:space="preserve"> PAGEREF _Toc77102058 \h </w:instrText>
        </w:r>
        <w:r>
          <w:rPr>
            <w:noProof/>
            <w:webHidden/>
          </w:rPr>
        </w:r>
      </w:ins>
      <w:r>
        <w:rPr>
          <w:noProof/>
          <w:webHidden/>
        </w:rPr>
        <w:fldChar w:fldCharType="separate"/>
      </w:r>
      <w:ins w:id="305" w:author="nick" w:date="2021-07-14T20:24:00Z">
        <w:r w:rsidR="0004792C">
          <w:rPr>
            <w:noProof/>
            <w:webHidden/>
          </w:rPr>
          <w:t>100</w:t>
        </w:r>
      </w:ins>
      <w:ins w:id="306" w:author="nick" w:date="2021-07-13T20:52:00Z">
        <w:r>
          <w:rPr>
            <w:noProof/>
            <w:webHidden/>
          </w:rPr>
          <w:fldChar w:fldCharType="end"/>
        </w:r>
        <w:r w:rsidRPr="00896DAE">
          <w:rPr>
            <w:rStyle w:val="Hyperlink"/>
            <w:noProof/>
          </w:rPr>
          <w:fldChar w:fldCharType="end"/>
        </w:r>
      </w:ins>
    </w:p>
    <w:p w14:paraId="7093E0B8" w14:textId="77777777" w:rsidR="003F511B" w:rsidRDefault="003F511B">
      <w:pPr>
        <w:pStyle w:val="TOC2"/>
        <w:tabs>
          <w:tab w:val="left" w:pos="660"/>
          <w:tab w:val="right" w:leader="dot" w:pos="9060"/>
        </w:tabs>
        <w:rPr>
          <w:ins w:id="307" w:author="nick" w:date="2021-07-13T20:52:00Z"/>
          <w:rFonts w:asciiTheme="minorHAnsi" w:eastAsiaTheme="minorEastAsia" w:hAnsiTheme="minorHAnsi" w:cstheme="minorBidi"/>
          <w:b w:val="0"/>
          <w:bCs w:val="0"/>
          <w:noProof/>
          <w:sz w:val="22"/>
          <w:szCs w:val="22"/>
          <w:lang w:eastAsia="en-US"/>
        </w:rPr>
      </w:pPr>
      <w:ins w:id="3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7.7</w:t>
        </w:r>
        <w:r>
          <w:rPr>
            <w:rFonts w:asciiTheme="minorHAnsi" w:eastAsiaTheme="minorEastAsia" w:hAnsiTheme="minorHAnsi" w:cstheme="minorBidi"/>
            <w:b w:val="0"/>
            <w:bCs w:val="0"/>
            <w:noProof/>
            <w:sz w:val="22"/>
            <w:szCs w:val="22"/>
            <w:lang w:eastAsia="en-US"/>
          </w:rPr>
          <w:tab/>
        </w:r>
        <w:r w:rsidRPr="00896DAE">
          <w:rPr>
            <w:rStyle w:val="Hyperlink"/>
            <w:noProof/>
          </w:rPr>
          <w:t>Clinches</w:t>
        </w:r>
        <w:r>
          <w:rPr>
            <w:noProof/>
            <w:webHidden/>
          </w:rPr>
          <w:tab/>
        </w:r>
        <w:r>
          <w:rPr>
            <w:noProof/>
            <w:webHidden/>
          </w:rPr>
          <w:fldChar w:fldCharType="begin"/>
        </w:r>
        <w:r>
          <w:rPr>
            <w:noProof/>
            <w:webHidden/>
          </w:rPr>
          <w:instrText xml:space="preserve"> PAGEREF _Toc77102059 \h </w:instrText>
        </w:r>
        <w:r>
          <w:rPr>
            <w:noProof/>
            <w:webHidden/>
          </w:rPr>
        </w:r>
      </w:ins>
      <w:r>
        <w:rPr>
          <w:noProof/>
          <w:webHidden/>
        </w:rPr>
        <w:fldChar w:fldCharType="separate"/>
      </w:r>
      <w:ins w:id="309" w:author="nick" w:date="2021-07-14T20:24:00Z">
        <w:r w:rsidR="0004792C">
          <w:rPr>
            <w:noProof/>
            <w:webHidden/>
          </w:rPr>
          <w:t>101</w:t>
        </w:r>
      </w:ins>
      <w:ins w:id="310" w:author="nick" w:date="2021-07-13T20:52:00Z">
        <w:r>
          <w:rPr>
            <w:noProof/>
            <w:webHidden/>
          </w:rPr>
          <w:fldChar w:fldCharType="end"/>
        </w:r>
        <w:r w:rsidRPr="00896DAE">
          <w:rPr>
            <w:rStyle w:val="Hyperlink"/>
            <w:noProof/>
          </w:rPr>
          <w:fldChar w:fldCharType="end"/>
        </w:r>
      </w:ins>
    </w:p>
    <w:p w14:paraId="7420F7D7" w14:textId="77777777" w:rsidR="003F511B" w:rsidRDefault="003F511B">
      <w:pPr>
        <w:pStyle w:val="TOC2"/>
        <w:tabs>
          <w:tab w:val="left" w:pos="660"/>
          <w:tab w:val="right" w:leader="dot" w:pos="9060"/>
        </w:tabs>
        <w:rPr>
          <w:ins w:id="311" w:author="nick" w:date="2021-07-13T20:52:00Z"/>
          <w:rFonts w:asciiTheme="minorHAnsi" w:eastAsiaTheme="minorEastAsia" w:hAnsiTheme="minorHAnsi" w:cstheme="minorBidi"/>
          <w:b w:val="0"/>
          <w:bCs w:val="0"/>
          <w:noProof/>
          <w:sz w:val="22"/>
          <w:szCs w:val="22"/>
          <w:lang w:eastAsia="en-US"/>
        </w:rPr>
      </w:pPr>
      <w:ins w:id="3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7.8</w:t>
        </w:r>
        <w:r>
          <w:rPr>
            <w:rFonts w:asciiTheme="minorHAnsi" w:eastAsiaTheme="minorEastAsia" w:hAnsiTheme="minorHAnsi" w:cstheme="minorBidi"/>
            <w:b w:val="0"/>
            <w:bCs w:val="0"/>
            <w:noProof/>
            <w:sz w:val="22"/>
            <w:szCs w:val="22"/>
            <w:lang w:eastAsia="en-US"/>
          </w:rPr>
          <w:tab/>
        </w:r>
        <w:r w:rsidRPr="00896DAE">
          <w:rPr>
            <w:rStyle w:val="Hyperlink"/>
            <w:noProof/>
          </w:rPr>
          <w:t>Heat Stakes / Thermal Stakes</w:t>
        </w:r>
        <w:r>
          <w:rPr>
            <w:noProof/>
            <w:webHidden/>
          </w:rPr>
          <w:tab/>
        </w:r>
        <w:r>
          <w:rPr>
            <w:noProof/>
            <w:webHidden/>
          </w:rPr>
          <w:fldChar w:fldCharType="begin"/>
        </w:r>
        <w:r>
          <w:rPr>
            <w:noProof/>
            <w:webHidden/>
          </w:rPr>
          <w:instrText xml:space="preserve"> PAGEREF _Toc77102060 \h </w:instrText>
        </w:r>
        <w:r>
          <w:rPr>
            <w:noProof/>
            <w:webHidden/>
          </w:rPr>
        </w:r>
      </w:ins>
      <w:r>
        <w:rPr>
          <w:noProof/>
          <w:webHidden/>
        </w:rPr>
        <w:fldChar w:fldCharType="separate"/>
      </w:r>
      <w:ins w:id="313" w:author="nick" w:date="2021-07-14T20:24:00Z">
        <w:r w:rsidR="0004792C">
          <w:rPr>
            <w:noProof/>
            <w:webHidden/>
          </w:rPr>
          <w:t>104</w:t>
        </w:r>
      </w:ins>
      <w:ins w:id="314" w:author="nick" w:date="2021-07-13T20:52:00Z">
        <w:r>
          <w:rPr>
            <w:noProof/>
            <w:webHidden/>
          </w:rPr>
          <w:fldChar w:fldCharType="end"/>
        </w:r>
        <w:r w:rsidRPr="00896DAE">
          <w:rPr>
            <w:rStyle w:val="Hyperlink"/>
            <w:noProof/>
          </w:rPr>
          <w:fldChar w:fldCharType="end"/>
        </w:r>
      </w:ins>
    </w:p>
    <w:p w14:paraId="2FD0E85F" w14:textId="77777777" w:rsidR="003F511B" w:rsidRDefault="003F511B">
      <w:pPr>
        <w:pStyle w:val="TOC2"/>
        <w:tabs>
          <w:tab w:val="left" w:pos="660"/>
          <w:tab w:val="right" w:leader="dot" w:pos="9060"/>
        </w:tabs>
        <w:rPr>
          <w:ins w:id="315" w:author="nick" w:date="2021-07-13T20:52:00Z"/>
          <w:rFonts w:asciiTheme="minorHAnsi" w:eastAsiaTheme="minorEastAsia" w:hAnsiTheme="minorHAnsi" w:cstheme="minorBidi"/>
          <w:b w:val="0"/>
          <w:bCs w:val="0"/>
          <w:noProof/>
          <w:sz w:val="22"/>
          <w:szCs w:val="22"/>
          <w:lang w:eastAsia="en-US"/>
        </w:rPr>
      </w:pPr>
      <w:ins w:id="3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7.9</w:t>
        </w:r>
        <w:r>
          <w:rPr>
            <w:rFonts w:asciiTheme="minorHAnsi" w:eastAsiaTheme="minorEastAsia" w:hAnsiTheme="minorHAnsi" w:cstheme="minorBidi"/>
            <w:b w:val="0"/>
            <w:bCs w:val="0"/>
            <w:noProof/>
            <w:sz w:val="22"/>
            <w:szCs w:val="22"/>
            <w:lang w:eastAsia="en-US"/>
          </w:rPr>
          <w:tab/>
        </w:r>
        <w:r w:rsidRPr="00896DAE">
          <w:rPr>
            <w:rStyle w:val="Hyperlink"/>
            <w:noProof/>
          </w:rPr>
          <w:t>Clips/Snap Joints</w:t>
        </w:r>
        <w:r>
          <w:rPr>
            <w:noProof/>
            <w:webHidden/>
          </w:rPr>
          <w:tab/>
        </w:r>
        <w:r>
          <w:rPr>
            <w:noProof/>
            <w:webHidden/>
          </w:rPr>
          <w:fldChar w:fldCharType="begin"/>
        </w:r>
        <w:r>
          <w:rPr>
            <w:noProof/>
            <w:webHidden/>
          </w:rPr>
          <w:instrText xml:space="preserve"> PAGEREF _Toc77102061 \h </w:instrText>
        </w:r>
        <w:r>
          <w:rPr>
            <w:noProof/>
            <w:webHidden/>
          </w:rPr>
        </w:r>
      </w:ins>
      <w:r>
        <w:rPr>
          <w:noProof/>
          <w:webHidden/>
        </w:rPr>
        <w:fldChar w:fldCharType="separate"/>
      </w:r>
      <w:ins w:id="317" w:author="nick" w:date="2021-07-14T20:24:00Z">
        <w:r w:rsidR="0004792C">
          <w:rPr>
            <w:noProof/>
            <w:webHidden/>
          </w:rPr>
          <w:t>107</w:t>
        </w:r>
      </w:ins>
      <w:ins w:id="318" w:author="nick" w:date="2021-07-13T20:52:00Z">
        <w:r>
          <w:rPr>
            <w:noProof/>
            <w:webHidden/>
          </w:rPr>
          <w:fldChar w:fldCharType="end"/>
        </w:r>
        <w:r w:rsidRPr="00896DAE">
          <w:rPr>
            <w:rStyle w:val="Hyperlink"/>
            <w:noProof/>
          </w:rPr>
          <w:fldChar w:fldCharType="end"/>
        </w:r>
      </w:ins>
    </w:p>
    <w:p w14:paraId="7C6F4253" w14:textId="77777777" w:rsidR="003F511B" w:rsidRDefault="003F511B">
      <w:pPr>
        <w:pStyle w:val="TOC2"/>
        <w:tabs>
          <w:tab w:val="left" w:pos="660"/>
          <w:tab w:val="right" w:leader="dot" w:pos="9060"/>
        </w:tabs>
        <w:rPr>
          <w:ins w:id="319" w:author="nick" w:date="2021-07-13T20:52:00Z"/>
          <w:rFonts w:asciiTheme="minorHAnsi" w:eastAsiaTheme="minorEastAsia" w:hAnsiTheme="minorHAnsi" w:cstheme="minorBidi"/>
          <w:b w:val="0"/>
          <w:bCs w:val="0"/>
          <w:noProof/>
          <w:sz w:val="22"/>
          <w:szCs w:val="22"/>
          <w:lang w:eastAsia="en-US"/>
        </w:rPr>
      </w:pPr>
      <w:ins w:id="3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7.10</w:t>
        </w:r>
        <w:r>
          <w:rPr>
            <w:rFonts w:asciiTheme="minorHAnsi" w:eastAsiaTheme="minorEastAsia" w:hAnsiTheme="minorHAnsi" w:cstheme="minorBidi"/>
            <w:b w:val="0"/>
            <w:bCs w:val="0"/>
            <w:noProof/>
            <w:sz w:val="22"/>
            <w:szCs w:val="22"/>
            <w:lang w:eastAsia="en-US"/>
          </w:rPr>
          <w:tab/>
        </w:r>
        <w:r w:rsidRPr="00896DAE">
          <w:rPr>
            <w:rStyle w:val="Hyperlink"/>
            <w:noProof/>
          </w:rPr>
          <w:t>Nails</w:t>
        </w:r>
        <w:r>
          <w:rPr>
            <w:noProof/>
            <w:webHidden/>
          </w:rPr>
          <w:tab/>
        </w:r>
        <w:r>
          <w:rPr>
            <w:noProof/>
            <w:webHidden/>
          </w:rPr>
          <w:fldChar w:fldCharType="begin"/>
        </w:r>
        <w:r>
          <w:rPr>
            <w:noProof/>
            <w:webHidden/>
          </w:rPr>
          <w:instrText xml:space="preserve"> PAGEREF _Toc77102062 \h </w:instrText>
        </w:r>
        <w:r>
          <w:rPr>
            <w:noProof/>
            <w:webHidden/>
          </w:rPr>
        </w:r>
      </w:ins>
      <w:r>
        <w:rPr>
          <w:noProof/>
          <w:webHidden/>
        </w:rPr>
        <w:fldChar w:fldCharType="separate"/>
      </w:r>
      <w:ins w:id="321" w:author="nick" w:date="2021-07-14T20:24:00Z">
        <w:r w:rsidR="0004792C">
          <w:rPr>
            <w:noProof/>
            <w:webHidden/>
          </w:rPr>
          <w:t>110</w:t>
        </w:r>
      </w:ins>
      <w:ins w:id="322" w:author="nick" w:date="2021-07-13T20:52:00Z">
        <w:r>
          <w:rPr>
            <w:noProof/>
            <w:webHidden/>
          </w:rPr>
          <w:fldChar w:fldCharType="end"/>
        </w:r>
        <w:r w:rsidRPr="00896DAE">
          <w:rPr>
            <w:rStyle w:val="Hyperlink"/>
            <w:noProof/>
          </w:rPr>
          <w:fldChar w:fldCharType="end"/>
        </w:r>
      </w:ins>
    </w:p>
    <w:p w14:paraId="535064BC" w14:textId="77777777" w:rsidR="003F511B" w:rsidRDefault="003F511B">
      <w:pPr>
        <w:pStyle w:val="TOC2"/>
        <w:tabs>
          <w:tab w:val="left" w:pos="660"/>
          <w:tab w:val="right" w:leader="dot" w:pos="9060"/>
        </w:tabs>
        <w:rPr>
          <w:ins w:id="323" w:author="nick" w:date="2021-07-13T20:52:00Z"/>
          <w:rFonts w:asciiTheme="minorHAnsi" w:eastAsiaTheme="minorEastAsia" w:hAnsiTheme="minorHAnsi" w:cstheme="minorBidi"/>
          <w:b w:val="0"/>
          <w:bCs w:val="0"/>
          <w:noProof/>
          <w:sz w:val="22"/>
          <w:szCs w:val="22"/>
          <w:lang w:eastAsia="en-US"/>
        </w:rPr>
      </w:pPr>
      <w:ins w:id="3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7.11</w:t>
        </w:r>
        <w:r>
          <w:rPr>
            <w:rFonts w:asciiTheme="minorHAnsi" w:eastAsiaTheme="minorEastAsia" w:hAnsiTheme="minorHAnsi" w:cstheme="minorBidi"/>
            <w:b w:val="0"/>
            <w:bCs w:val="0"/>
            <w:noProof/>
            <w:sz w:val="22"/>
            <w:szCs w:val="22"/>
            <w:lang w:eastAsia="en-US"/>
          </w:rPr>
          <w:tab/>
        </w:r>
        <w:r w:rsidRPr="00896DAE">
          <w:rPr>
            <w:rStyle w:val="Hyperlink"/>
            <w:noProof/>
          </w:rPr>
          <w:t>Rotation Joints</w:t>
        </w:r>
        <w:r>
          <w:rPr>
            <w:noProof/>
            <w:webHidden/>
          </w:rPr>
          <w:tab/>
        </w:r>
        <w:r>
          <w:rPr>
            <w:noProof/>
            <w:webHidden/>
          </w:rPr>
          <w:fldChar w:fldCharType="begin"/>
        </w:r>
        <w:r>
          <w:rPr>
            <w:noProof/>
            <w:webHidden/>
          </w:rPr>
          <w:instrText xml:space="preserve"> PAGEREF _Toc77102063 \h </w:instrText>
        </w:r>
        <w:r>
          <w:rPr>
            <w:noProof/>
            <w:webHidden/>
          </w:rPr>
        </w:r>
      </w:ins>
      <w:r>
        <w:rPr>
          <w:noProof/>
          <w:webHidden/>
        </w:rPr>
        <w:fldChar w:fldCharType="separate"/>
      </w:r>
      <w:ins w:id="325" w:author="nick" w:date="2021-07-14T20:24:00Z">
        <w:r w:rsidR="0004792C">
          <w:rPr>
            <w:noProof/>
            <w:webHidden/>
          </w:rPr>
          <w:t>112</w:t>
        </w:r>
      </w:ins>
      <w:ins w:id="326" w:author="nick" w:date="2021-07-13T20:52:00Z">
        <w:r>
          <w:rPr>
            <w:noProof/>
            <w:webHidden/>
          </w:rPr>
          <w:fldChar w:fldCharType="end"/>
        </w:r>
        <w:r w:rsidRPr="00896DAE">
          <w:rPr>
            <w:rStyle w:val="Hyperlink"/>
            <w:noProof/>
          </w:rPr>
          <w:fldChar w:fldCharType="end"/>
        </w:r>
      </w:ins>
    </w:p>
    <w:p w14:paraId="4E35606E" w14:textId="77777777" w:rsidR="003F511B" w:rsidRDefault="003F511B">
      <w:pPr>
        <w:pStyle w:val="TOC3"/>
        <w:rPr>
          <w:ins w:id="327" w:author="nick" w:date="2021-07-13T20:52:00Z"/>
          <w:rFonts w:asciiTheme="minorHAnsi" w:eastAsiaTheme="minorEastAsia" w:hAnsiTheme="minorHAnsi" w:cstheme="minorBidi"/>
          <w:noProof/>
          <w:sz w:val="22"/>
          <w:szCs w:val="22"/>
          <w:lang w:eastAsia="en-US"/>
        </w:rPr>
      </w:pPr>
      <w:ins w:id="3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7.11.1</w:t>
        </w:r>
        <w:r>
          <w:rPr>
            <w:rFonts w:asciiTheme="minorHAnsi" w:eastAsiaTheme="minorEastAsia" w:hAnsiTheme="minorHAnsi" w:cstheme="minorBidi"/>
            <w:noProof/>
            <w:sz w:val="22"/>
            <w:szCs w:val="22"/>
            <w:lang w:eastAsia="en-US"/>
          </w:rPr>
          <w:tab/>
        </w:r>
        <w:r w:rsidRPr="00896DAE">
          <w:rPr>
            <w:rStyle w:val="Hyperlink"/>
            <w:noProof/>
          </w:rPr>
          <w:t>ROTAV</w:t>
        </w:r>
        <w:r>
          <w:rPr>
            <w:noProof/>
            <w:webHidden/>
          </w:rPr>
          <w:tab/>
        </w:r>
        <w:r>
          <w:rPr>
            <w:noProof/>
            <w:webHidden/>
          </w:rPr>
          <w:fldChar w:fldCharType="begin"/>
        </w:r>
        <w:r>
          <w:rPr>
            <w:noProof/>
            <w:webHidden/>
          </w:rPr>
          <w:instrText xml:space="preserve"> PAGEREF _Toc77102064 \h </w:instrText>
        </w:r>
        <w:r>
          <w:rPr>
            <w:noProof/>
            <w:webHidden/>
          </w:rPr>
        </w:r>
      </w:ins>
      <w:r>
        <w:rPr>
          <w:noProof/>
          <w:webHidden/>
        </w:rPr>
        <w:fldChar w:fldCharType="separate"/>
      </w:r>
      <w:ins w:id="329" w:author="nick" w:date="2021-07-14T20:24:00Z">
        <w:r w:rsidR="0004792C">
          <w:rPr>
            <w:noProof/>
            <w:webHidden/>
          </w:rPr>
          <w:t>113</w:t>
        </w:r>
      </w:ins>
      <w:ins w:id="330" w:author="nick" w:date="2021-07-13T20:52:00Z">
        <w:r>
          <w:rPr>
            <w:noProof/>
            <w:webHidden/>
          </w:rPr>
          <w:fldChar w:fldCharType="end"/>
        </w:r>
        <w:r w:rsidRPr="00896DAE">
          <w:rPr>
            <w:rStyle w:val="Hyperlink"/>
            <w:noProof/>
          </w:rPr>
          <w:fldChar w:fldCharType="end"/>
        </w:r>
      </w:ins>
    </w:p>
    <w:p w14:paraId="70C13785" w14:textId="77777777" w:rsidR="003F511B" w:rsidRDefault="003F511B">
      <w:pPr>
        <w:pStyle w:val="TOC1"/>
        <w:tabs>
          <w:tab w:val="left" w:pos="440"/>
          <w:tab w:val="right" w:leader="dot" w:pos="9060"/>
        </w:tabs>
        <w:rPr>
          <w:ins w:id="331" w:author="nick" w:date="2021-07-13T20:52:00Z"/>
          <w:rFonts w:asciiTheme="minorHAnsi" w:eastAsiaTheme="minorEastAsia" w:hAnsiTheme="minorHAnsi" w:cstheme="minorBidi"/>
          <w:b w:val="0"/>
          <w:bCs w:val="0"/>
          <w:caps w:val="0"/>
          <w:noProof/>
          <w:sz w:val="22"/>
          <w:szCs w:val="22"/>
          <w:lang w:eastAsia="en-US"/>
        </w:rPr>
      </w:pPr>
      <w:ins w:id="3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896DAE">
          <w:rPr>
            <w:rStyle w:val="Hyperlink"/>
            <w:noProof/>
          </w:rPr>
          <w:t>1D connections</w:t>
        </w:r>
        <w:r>
          <w:rPr>
            <w:noProof/>
            <w:webHidden/>
          </w:rPr>
          <w:tab/>
        </w:r>
        <w:r>
          <w:rPr>
            <w:noProof/>
            <w:webHidden/>
          </w:rPr>
          <w:fldChar w:fldCharType="begin"/>
        </w:r>
        <w:r>
          <w:rPr>
            <w:noProof/>
            <w:webHidden/>
          </w:rPr>
          <w:instrText xml:space="preserve"> PAGEREF _Toc77102065 \h </w:instrText>
        </w:r>
        <w:r>
          <w:rPr>
            <w:noProof/>
            <w:webHidden/>
          </w:rPr>
        </w:r>
      </w:ins>
      <w:r>
        <w:rPr>
          <w:noProof/>
          <w:webHidden/>
        </w:rPr>
        <w:fldChar w:fldCharType="separate"/>
      </w:r>
      <w:ins w:id="333" w:author="nick" w:date="2021-07-14T20:24:00Z">
        <w:r w:rsidR="0004792C">
          <w:rPr>
            <w:noProof/>
            <w:webHidden/>
          </w:rPr>
          <w:t>116</w:t>
        </w:r>
      </w:ins>
      <w:ins w:id="334" w:author="nick" w:date="2021-07-13T20:52:00Z">
        <w:r>
          <w:rPr>
            <w:noProof/>
            <w:webHidden/>
          </w:rPr>
          <w:fldChar w:fldCharType="end"/>
        </w:r>
        <w:r w:rsidRPr="00896DAE">
          <w:rPr>
            <w:rStyle w:val="Hyperlink"/>
            <w:noProof/>
          </w:rPr>
          <w:fldChar w:fldCharType="end"/>
        </w:r>
      </w:ins>
    </w:p>
    <w:p w14:paraId="3F7BE82C" w14:textId="77777777" w:rsidR="003F511B" w:rsidRDefault="003F511B">
      <w:pPr>
        <w:pStyle w:val="TOC2"/>
        <w:tabs>
          <w:tab w:val="left" w:pos="660"/>
          <w:tab w:val="right" w:leader="dot" w:pos="9060"/>
        </w:tabs>
        <w:rPr>
          <w:ins w:id="335" w:author="nick" w:date="2021-07-13T20:52:00Z"/>
          <w:rFonts w:asciiTheme="minorHAnsi" w:eastAsiaTheme="minorEastAsia" w:hAnsiTheme="minorHAnsi" w:cstheme="minorBidi"/>
          <w:b w:val="0"/>
          <w:bCs w:val="0"/>
          <w:noProof/>
          <w:sz w:val="22"/>
          <w:szCs w:val="22"/>
          <w:lang w:eastAsia="en-US"/>
        </w:rPr>
      </w:pPr>
      <w:ins w:id="3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8.1</w:t>
        </w:r>
        <w:r>
          <w:rPr>
            <w:rFonts w:asciiTheme="minorHAnsi" w:eastAsiaTheme="minorEastAsia" w:hAnsiTheme="minorHAnsi" w:cstheme="minorBidi"/>
            <w:b w:val="0"/>
            <w:bCs w:val="0"/>
            <w:noProof/>
            <w:sz w:val="22"/>
            <w:szCs w:val="22"/>
            <w:lang w:eastAsia="en-US"/>
          </w:rPr>
          <w:tab/>
        </w:r>
        <w:r w:rsidRPr="00896DAE">
          <w:rPr>
            <w:rStyle w:val="Hyperlink"/>
            <w:noProof/>
          </w:rPr>
          <w:t>Generic Definitions</w:t>
        </w:r>
        <w:r>
          <w:rPr>
            <w:noProof/>
            <w:webHidden/>
          </w:rPr>
          <w:tab/>
        </w:r>
        <w:r>
          <w:rPr>
            <w:noProof/>
            <w:webHidden/>
          </w:rPr>
          <w:fldChar w:fldCharType="begin"/>
        </w:r>
        <w:r>
          <w:rPr>
            <w:noProof/>
            <w:webHidden/>
          </w:rPr>
          <w:instrText xml:space="preserve"> PAGEREF _Toc77102066 \h </w:instrText>
        </w:r>
        <w:r>
          <w:rPr>
            <w:noProof/>
            <w:webHidden/>
          </w:rPr>
        </w:r>
      </w:ins>
      <w:r>
        <w:rPr>
          <w:noProof/>
          <w:webHidden/>
        </w:rPr>
        <w:fldChar w:fldCharType="separate"/>
      </w:r>
      <w:ins w:id="337" w:author="nick" w:date="2021-07-14T20:24:00Z">
        <w:r w:rsidR="0004792C">
          <w:rPr>
            <w:noProof/>
            <w:webHidden/>
          </w:rPr>
          <w:t>116</w:t>
        </w:r>
      </w:ins>
      <w:ins w:id="338" w:author="nick" w:date="2021-07-13T20:52:00Z">
        <w:r>
          <w:rPr>
            <w:noProof/>
            <w:webHidden/>
          </w:rPr>
          <w:fldChar w:fldCharType="end"/>
        </w:r>
        <w:r w:rsidRPr="00896DAE">
          <w:rPr>
            <w:rStyle w:val="Hyperlink"/>
            <w:noProof/>
          </w:rPr>
          <w:fldChar w:fldCharType="end"/>
        </w:r>
      </w:ins>
    </w:p>
    <w:p w14:paraId="0F86A765" w14:textId="77777777" w:rsidR="003F511B" w:rsidRDefault="003F511B">
      <w:pPr>
        <w:pStyle w:val="TOC3"/>
        <w:rPr>
          <w:ins w:id="339" w:author="nick" w:date="2021-07-13T20:52:00Z"/>
          <w:rFonts w:asciiTheme="minorHAnsi" w:eastAsiaTheme="minorEastAsia" w:hAnsiTheme="minorHAnsi" w:cstheme="minorBidi"/>
          <w:noProof/>
          <w:sz w:val="22"/>
          <w:szCs w:val="22"/>
          <w:lang w:eastAsia="en-US"/>
        </w:rPr>
      </w:pPr>
      <w:ins w:id="3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8.1.1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_Toc77102067 \h </w:instrText>
        </w:r>
        <w:r>
          <w:rPr>
            <w:noProof/>
            <w:webHidden/>
          </w:rPr>
        </w:r>
      </w:ins>
      <w:r>
        <w:rPr>
          <w:noProof/>
          <w:webHidden/>
        </w:rPr>
        <w:fldChar w:fldCharType="separate"/>
      </w:r>
      <w:ins w:id="341" w:author="nick" w:date="2021-07-14T20:24:00Z">
        <w:r w:rsidR="0004792C">
          <w:rPr>
            <w:noProof/>
            <w:webHidden/>
          </w:rPr>
          <w:t>116</w:t>
        </w:r>
      </w:ins>
      <w:ins w:id="342" w:author="nick" w:date="2021-07-13T20:52:00Z">
        <w:r>
          <w:rPr>
            <w:noProof/>
            <w:webHidden/>
          </w:rPr>
          <w:fldChar w:fldCharType="end"/>
        </w:r>
        <w:r w:rsidRPr="00896DAE">
          <w:rPr>
            <w:rStyle w:val="Hyperlink"/>
            <w:noProof/>
          </w:rPr>
          <w:fldChar w:fldCharType="end"/>
        </w:r>
      </w:ins>
    </w:p>
    <w:p w14:paraId="3BD08524" w14:textId="77777777" w:rsidR="003F511B" w:rsidRDefault="003F511B">
      <w:pPr>
        <w:pStyle w:val="TOC3"/>
        <w:rPr>
          <w:ins w:id="343" w:author="nick" w:date="2021-07-13T20:52:00Z"/>
          <w:rFonts w:asciiTheme="minorHAnsi" w:eastAsiaTheme="minorEastAsia" w:hAnsiTheme="minorHAnsi" w:cstheme="minorBidi"/>
          <w:noProof/>
          <w:sz w:val="22"/>
          <w:szCs w:val="22"/>
          <w:lang w:eastAsia="en-US"/>
        </w:rPr>
      </w:pPr>
      <w:ins w:id="3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8.1.2</w:t>
        </w:r>
        <w:r>
          <w:rPr>
            <w:rFonts w:asciiTheme="minorHAnsi" w:eastAsiaTheme="minorEastAsia" w:hAnsiTheme="minorHAnsi" w:cstheme="minorBidi"/>
            <w:noProof/>
            <w:sz w:val="22"/>
            <w:szCs w:val="22"/>
            <w:lang w:eastAsia="en-US"/>
          </w:rPr>
          <w:tab/>
        </w:r>
        <w:r w:rsidRPr="00896DAE">
          <w:rPr>
            <w:rStyle w:val="Hyperlink"/>
            <w:noProof/>
          </w:rPr>
          <w:t>Location</w:t>
        </w:r>
        <w:r>
          <w:rPr>
            <w:noProof/>
            <w:webHidden/>
          </w:rPr>
          <w:tab/>
        </w:r>
        <w:r>
          <w:rPr>
            <w:noProof/>
            <w:webHidden/>
          </w:rPr>
          <w:fldChar w:fldCharType="begin"/>
        </w:r>
        <w:r>
          <w:rPr>
            <w:noProof/>
            <w:webHidden/>
          </w:rPr>
          <w:instrText xml:space="preserve"> PAGEREF _Toc77102068 \h </w:instrText>
        </w:r>
        <w:r>
          <w:rPr>
            <w:noProof/>
            <w:webHidden/>
          </w:rPr>
        </w:r>
      </w:ins>
      <w:r>
        <w:rPr>
          <w:noProof/>
          <w:webHidden/>
        </w:rPr>
        <w:fldChar w:fldCharType="separate"/>
      </w:r>
      <w:ins w:id="345" w:author="nick" w:date="2021-07-14T20:24:00Z">
        <w:r w:rsidR="0004792C">
          <w:rPr>
            <w:noProof/>
            <w:webHidden/>
          </w:rPr>
          <w:t>116</w:t>
        </w:r>
      </w:ins>
      <w:ins w:id="346" w:author="nick" w:date="2021-07-13T20:52:00Z">
        <w:r>
          <w:rPr>
            <w:noProof/>
            <w:webHidden/>
          </w:rPr>
          <w:fldChar w:fldCharType="end"/>
        </w:r>
        <w:r w:rsidRPr="00896DAE">
          <w:rPr>
            <w:rStyle w:val="Hyperlink"/>
            <w:noProof/>
          </w:rPr>
          <w:fldChar w:fldCharType="end"/>
        </w:r>
      </w:ins>
    </w:p>
    <w:p w14:paraId="49907970" w14:textId="77777777" w:rsidR="003F511B" w:rsidRDefault="003F511B">
      <w:pPr>
        <w:pStyle w:val="TOC4"/>
        <w:tabs>
          <w:tab w:val="left" w:pos="1320"/>
          <w:tab w:val="right" w:leader="dot" w:pos="9060"/>
        </w:tabs>
        <w:rPr>
          <w:ins w:id="347" w:author="nick" w:date="2021-07-13T20:52:00Z"/>
          <w:rFonts w:asciiTheme="minorHAnsi" w:eastAsiaTheme="minorEastAsia" w:hAnsiTheme="minorHAnsi" w:cstheme="minorBidi"/>
          <w:noProof/>
          <w:sz w:val="22"/>
          <w:szCs w:val="22"/>
          <w:lang w:eastAsia="en-US"/>
        </w:rPr>
      </w:pPr>
      <w:ins w:id="3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8.1.2.1</w:t>
        </w:r>
        <w:r>
          <w:rPr>
            <w:rFonts w:asciiTheme="minorHAnsi" w:eastAsiaTheme="minorEastAsia" w:hAnsiTheme="minorHAnsi" w:cstheme="minorBidi"/>
            <w:noProof/>
            <w:sz w:val="22"/>
            <w:szCs w:val="22"/>
            <w:lang w:eastAsia="en-US"/>
          </w:rPr>
          <w:tab/>
        </w:r>
        <w:r w:rsidRPr="00896DAE">
          <w:rPr>
            <w:rStyle w:val="Hyperlink"/>
            <w:noProof/>
          </w:rPr>
          <w:t>Intermittent Connection Lines</w:t>
        </w:r>
        <w:r>
          <w:rPr>
            <w:noProof/>
            <w:webHidden/>
          </w:rPr>
          <w:tab/>
        </w:r>
        <w:r>
          <w:rPr>
            <w:noProof/>
            <w:webHidden/>
          </w:rPr>
          <w:fldChar w:fldCharType="begin"/>
        </w:r>
        <w:r>
          <w:rPr>
            <w:noProof/>
            <w:webHidden/>
          </w:rPr>
          <w:instrText xml:space="preserve"> PAGEREF _Toc77102069 \h </w:instrText>
        </w:r>
        <w:r>
          <w:rPr>
            <w:noProof/>
            <w:webHidden/>
          </w:rPr>
        </w:r>
      </w:ins>
      <w:r>
        <w:rPr>
          <w:noProof/>
          <w:webHidden/>
        </w:rPr>
        <w:fldChar w:fldCharType="separate"/>
      </w:r>
      <w:ins w:id="349" w:author="nick" w:date="2021-07-14T20:24:00Z">
        <w:r w:rsidR="0004792C">
          <w:rPr>
            <w:noProof/>
            <w:webHidden/>
          </w:rPr>
          <w:t>117</w:t>
        </w:r>
      </w:ins>
      <w:ins w:id="350" w:author="nick" w:date="2021-07-13T20:52:00Z">
        <w:r>
          <w:rPr>
            <w:noProof/>
            <w:webHidden/>
          </w:rPr>
          <w:fldChar w:fldCharType="end"/>
        </w:r>
        <w:r w:rsidRPr="00896DAE">
          <w:rPr>
            <w:rStyle w:val="Hyperlink"/>
            <w:noProof/>
          </w:rPr>
          <w:fldChar w:fldCharType="end"/>
        </w:r>
      </w:ins>
    </w:p>
    <w:p w14:paraId="468FA2D7" w14:textId="77777777" w:rsidR="003F511B" w:rsidRDefault="003F511B">
      <w:pPr>
        <w:pStyle w:val="TOC3"/>
        <w:rPr>
          <w:ins w:id="351" w:author="nick" w:date="2021-07-13T20:52:00Z"/>
          <w:rFonts w:asciiTheme="minorHAnsi" w:eastAsiaTheme="minorEastAsia" w:hAnsiTheme="minorHAnsi" w:cstheme="minorBidi"/>
          <w:noProof/>
          <w:sz w:val="22"/>
          <w:szCs w:val="22"/>
          <w:lang w:eastAsia="en-US"/>
        </w:rPr>
      </w:pPr>
      <w:ins w:id="3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8.1.3</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_Toc77102070 \h </w:instrText>
        </w:r>
        <w:r>
          <w:rPr>
            <w:noProof/>
            <w:webHidden/>
          </w:rPr>
        </w:r>
      </w:ins>
      <w:r>
        <w:rPr>
          <w:noProof/>
          <w:webHidden/>
        </w:rPr>
        <w:fldChar w:fldCharType="separate"/>
      </w:r>
      <w:ins w:id="353" w:author="nick" w:date="2021-07-14T20:24:00Z">
        <w:r w:rsidR="0004792C">
          <w:rPr>
            <w:noProof/>
            <w:webHidden/>
          </w:rPr>
          <w:t>123</w:t>
        </w:r>
      </w:ins>
      <w:ins w:id="354" w:author="nick" w:date="2021-07-13T20:52:00Z">
        <w:r>
          <w:rPr>
            <w:noProof/>
            <w:webHidden/>
          </w:rPr>
          <w:fldChar w:fldCharType="end"/>
        </w:r>
        <w:r w:rsidRPr="00896DAE">
          <w:rPr>
            <w:rStyle w:val="Hyperlink"/>
            <w:noProof/>
          </w:rPr>
          <w:fldChar w:fldCharType="end"/>
        </w:r>
      </w:ins>
    </w:p>
    <w:p w14:paraId="0F66F431" w14:textId="77777777" w:rsidR="003F511B" w:rsidRDefault="003F511B">
      <w:pPr>
        <w:pStyle w:val="TOC2"/>
        <w:tabs>
          <w:tab w:val="left" w:pos="660"/>
          <w:tab w:val="right" w:leader="dot" w:pos="9060"/>
        </w:tabs>
        <w:rPr>
          <w:ins w:id="355" w:author="nick" w:date="2021-07-13T20:52:00Z"/>
          <w:rFonts w:asciiTheme="minorHAnsi" w:eastAsiaTheme="minorEastAsia" w:hAnsiTheme="minorHAnsi" w:cstheme="minorBidi"/>
          <w:b w:val="0"/>
          <w:bCs w:val="0"/>
          <w:noProof/>
          <w:sz w:val="22"/>
          <w:szCs w:val="22"/>
          <w:lang w:eastAsia="en-US"/>
        </w:rPr>
      </w:pPr>
      <w:ins w:id="3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w:t>
        </w:r>
        <w:r>
          <w:rPr>
            <w:rFonts w:asciiTheme="minorHAnsi" w:eastAsiaTheme="minorEastAsia" w:hAnsiTheme="minorHAnsi" w:cstheme="minorBidi"/>
            <w:b w:val="0"/>
            <w:bCs w:val="0"/>
            <w:noProof/>
            <w:sz w:val="22"/>
            <w:szCs w:val="22"/>
            <w:lang w:eastAsia="en-US"/>
          </w:rPr>
          <w:tab/>
        </w:r>
        <w:r w:rsidRPr="00896DAE">
          <w:rPr>
            <w:rStyle w:val="Hyperlink"/>
            <w:noProof/>
          </w:rPr>
          <w:t>Seam Welds</w:t>
        </w:r>
        <w:r>
          <w:rPr>
            <w:noProof/>
            <w:webHidden/>
          </w:rPr>
          <w:tab/>
        </w:r>
        <w:r>
          <w:rPr>
            <w:noProof/>
            <w:webHidden/>
          </w:rPr>
          <w:fldChar w:fldCharType="begin"/>
        </w:r>
        <w:r>
          <w:rPr>
            <w:noProof/>
            <w:webHidden/>
          </w:rPr>
          <w:instrText xml:space="preserve"> PAGEREF _Toc77102071 \h </w:instrText>
        </w:r>
        <w:r>
          <w:rPr>
            <w:noProof/>
            <w:webHidden/>
          </w:rPr>
        </w:r>
      </w:ins>
      <w:r>
        <w:rPr>
          <w:noProof/>
          <w:webHidden/>
        </w:rPr>
        <w:fldChar w:fldCharType="separate"/>
      </w:r>
      <w:ins w:id="357" w:author="nick" w:date="2021-07-14T20:24:00Z">
        <w:r w:rsidR="0004792C">
          <w:rPr>
            <w:noProof/>
            <w:webHidden/>
          </w:rPr>
          <w:t>123</w:t>
        </w:r>
      </w:ins>
      <w:ins w:id="358" w:author="nick" w:date="2021-07-13T20:52:00Z">
        <w:r>
          <w:rPr>
            <w:noProof/>
            <w:webHidden/>
          </w:rPr>
          <w:fldChar w:fldCharType="end"/>
        </w:r>
        <w:r w:rsidRPr="00896DAE">
          <w:rPr>
            <w:rStyle w:val="Hyperlink"/>
            <w:noProof/>
          </w:rPr>
          <w:fldChar w:fldCharType="end"/>
        </w:r>
      </w:ins>
    </w:p>
    <w:p w14:paraId="7BB2A65B" w14:textId="77777777" w:rsidR="003F511B" w:rsidRDefault="003F511B">
      <w:pPr>
        <w:pStyle w:val="TOC3"/>
        <w:rPr>
          <w:ins w:id="359" w:author="nick" w:date="2021-07-13T20:52:00Z"/>
          <w:rFonts w:asciiTheme="minorHAnsi" w:eastAsiaTheme="minorEastAsia" w:hAnsiTheme="minorHAnsi" w:cstheme="minorBidi"/>
          <w:noProof/>
          <w:sz w:val="22"/>
          <w:szCs w:val="22"/>
          <w:lang w:eastAsia="en-US"/>
        </w:rPr>
      </w:pPr>
      <w:ins w:id="3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w:t>
        </w:r>
        <w:r>
          <w:rPr>
            <w:rFonts w:asciiTheme="minorHAnsi" w:eastAsiaTheme="minorEastAsia" w:hAnsiTheme="minorHAnsi" w:cstheme="minorBidi"/>
            <w:noProof/>
            <w:sz w:val="22"/>
            <w:szCs w:val="22"/>
            <w:lang w:eastAsia="en-US"/>
          </w:rPr>
          <w:tab/>
        </w:r>
        <w:r w:rsidRPr="00896DAE">
          <w:rPr>
            <w:rStyle w:val="Hyperlink"/>
            <w:noProof/>
          </w:rPr>
          <w:t>Description and Modeling Parameters</w:t>
        </w:r>
        <w:r>
          <w:rPr>
            <w:noProof/>
            <w:webHidden/>
          </w:rPr>
          <w:tab/>
        </w:r>
        <w:r>
          <w:rPr>
            <w:noProof/>
            <w:webHidden/>
          </w:rPr>
          <w:fldChar w:fldCharType="begin"/>
        </w:r>
        <w:r>
          <w:rPr>
            <w:noProof/>
            <w:webHidden/>
          </w:rPr>
          <w:instrText xml:space="preserve"> PAGEREF _Toc77102072 \h </w:instrText>
        </w:r>
        <w:r>
          <w:rPr>
            <w:noProof/>
            <w:webHidden/>
          </w:rPr>
        </w:r>
      </w:ins>
      <w:r>
        <w:rPr>
          <w:noProof/>
          <w:webHidden/>
        </w:rPr>
        <w:fldChar w:fldCharType="separate"/>
      </w:r>
      <w:ins w:id="361" w:author="nick" w:date="2021-07-14T20:24:00Z">
        <w:r w:rsidR="0004792C">
          <w:rPr>
            <w:noProof/>
            <w:webHidden/>
          </w:rPr>
          <w:t>123</w:t>
        </w:r>
      </w:ins>
      <w:ins w:id="362" w:author="nick" w:date="2021-07-13T20:52:00Z">
        <w:r>
          <w:rPr>
            <w:noProof/>
            <w:webHidden/>
          </w:rPr>
          <w:fldChar w:fldCharType="end"/>
        </w:r>
        <w:r w:rsidRPr="00896DAE">
          <w:rPr>
            <w:rStyle w:val="Hyperlink"/>
            <w:noProof/>
          </w:rPr>
          <w:fldChar w:fldCharType="end"/>
        </w:r>
      </w:ins>
    </w:p>
    <w:p w14:paraId="0FA4F7DC" w14:textId="77777777" w:rsidR="003F511B" w:rsidRDefault="003F511B">
      <w:pPr>
        <w:pStyle w:val="TOC3"/>
        <w:rPr>
          <w:ins w:id="363" w:author="nick" w:date="2021-07-13T20:52:00Z"/>
          <w:rFonts w:asciiTheme="minorHAnsi" w:eastAsiaTheme="minorEastAsia" w:hAnsiTheme="minorHAnsi" w:cstheme="minorBidi"/>
          <w:noProof/>
          <w:sz w:val="22"/>
          <w:szCs w:val="22"/>
          <w:lang w:eastAsia="en-US"/>
        </w:rPr>
      </w:pPr>
      <w:ins w:id="3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8.2.2</w:t>
        </w:r>
        <w:r>
          <w:rPr>
            <w:rFonts w:asciiTheme="minorHAnsi" w:eastAsiaTheme="minorEastAsia" w:hAnsiTheme="minorHAnsi" w:cstheme="minorBidi"/>
            <w:noProof/>
            <w:sz w:val="22"/>
            <w:szCs w:val="22"/>
            <w:lang w:eastAsia="en-US"/>
          </w:rPr>
          <w:tab/>
        </w:r>
        <w:r w:rsidRPr="00896DAE">
          <w:rPr>
            <w:rStyle w:val="Hyperlink"/>
            <w:noProof/>
          </w:rPr>
          <w:t>Seam Weld Definition Overview</w:t>
        </w:r>
        <w:r>
          <w:rPr>
            <w:noProof/>
            <w:webHidden/>
          </w:rPr>
          <w:tab/>
        </w:r>
        <w:r>
          <w:rPr>
            <w:noProof/>
            <w:webHidden/>
          </w:rPr>
          <w:fldChar w:fldCharType="begin"/>
        </w:r>
        <w:r>
          <w:rPr>
            <w:noProof/>
            <w:webHidden/>
          </w:rPr>
          <w:instrText xml:space="preserve"> PAGEREF _Toc77102073 \h </w:instrText>
        </w:r>
        <w:r>
          <w:rPr>
            <w:noProof/>
            <w:webHidden/>
          </w:rPr>
        </w:r>
      </w:ins>
      <w:r>
        <w:rPr>
          <w:noProof/>
          <w:webHidden/>
        </w:rPr>
        <w:fldChar w:fldCharType="separate"/>
      </w:r>
      <w:ins w:id="365" w:author="nick" w:date="2021-07-14T20:24:00Z">
        <w:r w:rsidR="0004792C">
          <w:rPr>
            <w:noProof/>
            <w:webHidden/>
          </w:rPr>
          <w:t>124</w:t>
        </w:r>
      </w:ins>
      <w:ins w:id="366" w:author="nick" w:date="2021-07-13T20:52:00Z">
        <w:r>
          <w:rPr>
            <w:noProof/>
            <w:webHidden/>
          </w:rPr>
          <w:fldChar w:fldCharType="end"/>
        </w:r>
        <w:r w:rsidRPr="00896DAE">
          <w:rPr>
            <w:rStyle w:val="Hyperlink"/>
            <w:noProof/>
          </w:rPr>
          <w:fldChar w:fldCharType="end"/>
        </w:r>
      </w:ins>
    </w:p>
    <w:p w14:paraId="46C55DB5" w14:textId="77777777" w:rsidR="003F511B" w:rsidRDefault="003F511B">
      <w:pPr>
        <w:pStyle w:val="TOC3"/>
        <w:rPr>
          <w:ins w:id="367" w:author="nick" w:date="2021-07-13T20:52:00Z"/>
          <w:rFonts w:asciiTheme="minorHAnsi" w:eastAsiaTheme="minorEastAsia" w:hAnsiTheme="minorHAnsi" w:cstheme="minorBidi"/>
          <w:noProof/>
          <w:sz w:val="22"/>
          <w:szCs w:val="22"/>
          <w:lang w:eastAsia="en-US"/>
        </w:rPr>
      </w:pPr>
      <w:ins w:id="3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8.2.3</w:t>
        </w:r>
        <w:r>
          <w:rPr>
            <w:rFonts w:asciiTheme="minorHAnsi" w:eastAsiaTheme="minorEastAsia" w:hAnsiTheme="minorHAnsi" w:cstheme="minorBidi"/>
            <w:noProof/>
            <w:sz w:val="22"/>
            <w:szCs w:val="22"/>
            <w:lang w:eastAsia="en-US"/>
          </w:rPr>
          <w:tab/>
        </w:r>
        <w:r w:rsidRPr="00896DAE">
          <w:rPr>
            <w:rStyle w:val="Hyperlink"/>
            <w:noProof/>
          </w:rPr>
          <w:t>Specific XML Realization</w:t>
        </w:r>
        <w:r>
          <w:rPr>
            <w:noProof/>
            <w:webHidden/>
          </w:rPr>
          <w:tab/>
        </w:r>
        <w:r>
          <w:rPr>
            <w:noProof/>
            <w:webHidden/>
          </w:rPr>
          <w:fldChar w:fldCharType="begin"/>
        </w:r>
        <w:r>
          <w:rPr>
            <w:noProof/>
            <w:webHidden/>
          </w:rPr>
          <w:instrText xml:space="preserve"> PAGEREF _Toc77102074 \h </w:instrText>
        </w:r>
        <w:r>
          <w:rPr>
            <w:noProof/>
            <w:webHidden/>
          </w:rPr>
        </w:r>
      </w:ins>
      <w:r>
        <w:rPr>
          <w:noProof/>
          <w:webHidden/>
        </w:rPr>
        <w:fldChar w:fldCharType="separate"/>
      </w:r>
      <w:ins w:id="369" w:author="nick" w:date="2021-07-14T20:24:00Z">
        <w:r w:rsidR="0004792C">
          <w:rPr>
            <w:noProof/>
            <w:webHidden/>
          </w:rPr>
          <w:t>127</w:t>
        </w:r>
      </w:ins>
      <w:ins w:id="370" w:author="nick" w:date="2021-07-13T20:52:00Z">
        <w:r>
          <w:rPr>
            <w:noProof/>
            <w:webHidden/>
          </w:rPr>
          <w:fldChar w:fldCharType="end"/>
        </w:r>
        <w:r w:rsidRPr="00896DAE">
          <w:rPr>
            <w:rStyle w:val="Hyperlink"/>
            <w:noProof/>
          </w:rPr>
          <w:fldChar w:fldCharType="end"/>
        </w:r>
      </w:ins>
    </w:p>
    <w:p w14:paraId="1CA8B7BB" w14:textId="77777777" w:rsidR="003F511B" w:rsidRDefault="003F511B">
      <w:pPr>
        <w:pStyle w:val="TOC3"/>
        <w:rPr>
          <w:ins w:id="371" w:author="nick" w:date="2021-07-13T20:52:00Z"/>
          <w:rFonts w:asciiTheme="minorHAnsi" w:eastAsiaTheme="minorEastAsia" w:hAnsiTheme="minorHAnsi" w:cstheme="minorBidi"/>
          <w:noProof/>
          <w:sz w:val="22"/>
          <w:szCs w:val="22"/>
          <w:lang w:eastAsia="en-US"/>
        </w:rPr>
      </w:pPr>
      <w:ins w:id="3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8.2.4</w:t>
        </w:r>
        <w:r>
          <w:rPr>
            <w:rFonts w:asciiTheme="minorHAnsi" w:eastAsiaTheme="minorEastAsia" w:hAnsiTheme="minorHAnsi" w:cstheme="minorBidi"/>
            <w:noProof/>
            <w:sz w:val="22"/>
            <w:szCs w:val="22"/>
            <w:lang w:eastAsia="en-US"/>
          </w:rPr>
          <w:tab/>
        </w:r>
        <w:r w:rsidRPr="00896DAE">
          <w:rPr>
            <w:rStyle w:val="Hyperlink"/>
            <w:noProof/>
          </w:rPr>
          <w:t>Generic Seam Weld Definition</w:t>
        </w:r>
        <w:r>
          <w:rPr>
            <w:noProof/>
            <w:webHidden/>
          </w:rPr>
          <w:tab/>
        </w:r>
        <w:r>
          <w:rPr>
            <w:noProof/>
            <w:webHidden/>
          </w:rPr>
          <w:fldChar w:fldCharType="begin"/>
        </w:r>
        <w:r>
          <w:rPr>
            <w:noProof/>
            <w:webHidden/>
          </w:rPr>
          <w:instrText xml:space="preserve"> PAGEREF _Toc77102075 \h </w:instrText>
        </w:r>
        <w:r>
          <w:rPr>
            <w:noProof/>
            <w:webHidden/>
          </w:rPr>
        </w:r>
      </w:ins>
      <w:r>
        <w:rPr>
          <w:noProof/>
          <w:webHidden/>
        </w:rPr>
        <w:fldChar w:fldCharType="separate"/>
      </w:r>
      <w:ins w:id="373" w:author="nick" w:date="2021-07-14T20:24:00Z">
        <w:r w:rsidR="0004792C">
          <w:rPr>
            <w:noProof/>
            <w:webHidden/>
          </w:rPr>
          <w:t>127</w:t>
        </w:r>
      </w:ins>
      <w:ins w:id="374" w:author="nick" w:date="2021-07-13T20:52:00Z">
        <w:r>
          <w:rPr>
            <w:noProof/>
            <w:webHidden/>
          </w:rPr>
          <w:fldChar w:fldCharType="end"/>
        </w:r>
        <w:r w:rsidRPr="00896DAE">
          <w:rPr>
            <w:rStyle w:val="Hyperlink"/>
            <w:noProof/>
          </w:rPr>
          <w:fldChar w:fldCharType="end"/>
        </w:r>
      </w:ins>
    </w:p>
    <w:p w14:paraId="0F9D45A5" w14:textId="77777777" w:rsidR="003F511B" w:rsidRDefault="003F511B">
      <w:pPr>
        <w:pStyle w:val="TOC4"/>
        <w:tabs>
          <w:tab w:val="left" w:pos="1320"/>
          <w:tab w:val="right" w:leader="dot" w:pos="9060"/>
        </w:tabs>
        <w:rPr>
          <w:ins w:id="375" w:author="nick" w:date="2021-07-13T20:52:00Z"/>
          <w:rFonts w:asciiTheme="minorHAnsi" w:eastAsiaTheme="minorEastAsia" w:hAnsiTheme="minorHAnsi" w:cstheme="minorBidi"/>
          <w:noProof/>
          <w:sz w:val="22"/>
          <w:szCs w:val="22"/>
          <w:lang w:eastAsia="en-US"/>
        </w:rPr>
      </w:pPr>
      <w:ins w:id="3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8.2.4.1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_Toc77102076 \h </w:instrText>
        </w:r>
        <w:r>
          <w:rPr>
            <w:noProof/>
            <w:webHidden/>
          </w:rPr>
        </w:r>
      </w:ins>
      <w:r>
        <w:rPr>
          <w:noProof/>
          <w:webHidden/>
        </w:rPr>
        <w:fldChar w:fldCharType="separate"/>
      </w:r>
      <w:ins w:id="377" w:author="nick" w:date="2021-07-14T20:24:00Z">
        <w:r w:rsidR="0004792C">
          <w:rPr>
            <w:noProof/>
            <w:webHidden/>
          </w:rPr>
          <w:t>127</w:t>
        </w:r>
      </w:ins>
      <w:ins w:id="378" w:author="nick" w:date="2021-07-13T20:52:00Z">
        <w:r>
          <w:rPr>
            <w:noProof/>
            <w:webHidden/>
          </w:rPr>
          <w:fldChar w:fldCharType="end"/>
        </w:r>
        <w:r w:rsidRPr="00896DAE">
          <w:rPr>
            <w:rStyle w:val="Hyperlink"/>
            <w:noProof/>
          </w:rPr>
          <w:fldChar w:fldCharType="end"/>
        </w:r>
      </w:ins>
    </w:p>
    <w:p w14:paraId="1F859413" w14:textId="77777777" w:rsidR="003F511B" w:rsidRDefault="003F511B">
      <w:pPr>
        <w:pStyle w:val="TOC4"/>
        <w:tabs>
          <w:tab w:val="left" w:pos="1320"/>
          <w:tab w:val="right" w:leader="dot" w:pos="9060"/>
        </w:tabs>
        <w:rPr>
          <w:ins w:id="379" w:author="nick" w:date="2021-07-13T20:52:00Z"/>
          <w:rFonts w:asciiTheme="minorHAnsi" w:eastAsiaTheme="minorEastAsia" w:hAnsiTheme="minorHAnsi" w:cstheme="minorBidi"/>
          <w:noProof/>
          <w:sz w:val="22"/>
          <w:szCs w:val="22"/>
          <w:lang w:eastAsia="en-US"/>
        </w:rPr>
      </w:pPr>
      <w:ins w:id="3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8.2.4.2</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_Toc77102077 \h </w:instrText>
        </w:r>
        <w:r>
          <w:rPr>
            <w:noProof/>
            <w:webHidden/>
          </w:rPr>
        </w:r>
      </w:ins>
      <w:r>
        <w:rPr>
          <w:noProof/>
          <w:webHidden/>
        </w:rPr>
        <w:fldChar w:fldCharType="separate"/>
      </w:r>
      <w:ins w:id="381" w:author="nick" w:date="2021-07-14T20:24:00Z">
        <w:r w:rsidR="0004792C">
          <w:rPr>
            <w:noProof/>
            <w:webHidden/>
          </w:rPr>
          <w:t>128</w:t>
        </w:r>
      </w:ins>
      <w:ins w:id="382" w:author="nick" w:date="2021-07-13T20:52:00Z">
        <w:r>
          <w:rPr>
            <w:noProof/>
            <w:webHidden/>
          </w:rPr>
          <w:fldChar w:fldCharType="end"/>
        </w:r>
        <w:r w:rsidRPr="00896DAE">
          <w:rPr>
            <w:rStyle w:val="Hyperlink"/>
            <w:noProof/>
          </w:rPr>
          <w:fldChar w:fldCharType="end"/>
        </w:r>
      </w:ins>
    </w:p>
    <w:p w14:paraId="628E5B2A" w14:textId="77777777" w:rsidR="003F511B" w:rsidRDefault="003F511B">
      <w:pPr>
        <w:pStyle w:val="TOC4"/>
        <w:tabs>
          <w:tab w:val="left" w:pos="1320"/>
          <w:tab w:val="right" w:leader="dot" w:pos="9060"/>
        </w:tabs>
        <w:rPr>
          <w:ins w:id="383" w:author="nick" w:date="2021-07-13T20:52:00Z"/>
          <w:rFonts w:asciiTheme="minorHAnsi" w:eastAsiaTheme="minorEastAsia" w:hAnsiTheme="minorHAnsi" w:cstheme="minorBidi"/>
          <w:noProof/>
          <w:sz w:val="22"/>
          <w:szCs w:val="22"/>
          <w:lang w:eastAsia="en-US"/>
        </w:rPr>
      </w:pPr>
      <w:ins w:id="3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8.2.4.3</w:t>
        </w:r>
        <w:r>
          <w:rPr>
            <w:rFonts w:asciiTheme="minorHAnsi" w:eastAsiaTheme="minorEastAsia" w:hAnsiTheme="minorHAnsi" w:cstheme="minorBidi"/>
            <w:noProof/>
            <w:sz w:val="22"/>
            <w:szCs w:val="22"/>
            <w:lang w:eastAsia="en-US"/>
          </w:rPr>
          <w:tab/>
        </w:r>
        <w:r w:rsidRPr="00896DAE">
          <w:rPr>
            <w:rStyle w:val="Hyperlink"/>
            <w:noProof/>
          </w:rPr>
          <w:t>Weld Position and Sheet Metal Parameters</w:t>
        </w:r>
        <w:r>
          <w:rPr>
            <w:noProof/>
            <w:webHidden/>
          </w:rPr>
          <w:tab/>
        </w:r>
        <w:r>
          <w:rPr>
            <w:noProof/>
            <w:webHidden/>
          </w:rPr>
          <w:fldChar w:fldCharType="begin"/>
        </w:r>
        <w:r>
          <w:rPr>
            <w:noProof/>
            <w:webHidden/>
          </w:rPr>
          <w:instrText xml:space="preserve"> PAGEREF _Toc77102078 \h </w:instrText>
        </w:r>
        <w:r>
          <w:rPr>
            <w:noProof/>
            <w:webHidden/>
          </w:rPr>
        </w:r>
      </w:ins>
      <w:r>
        <w:rPr>
          <w:noProof/>
          <w:webHidden/>
        </w:rPr>
        <w:fldChar w:fldCharType="separate"/>
      </w:r>
      <w:ins w:id="385" w:author="nick" w:date="2021-07-14T20:24:00Z">
        <w:r w:rsidR="0004792C">
          <w:rPr>
            <w:noProof/>
            <w:webHidden/>
          </w:rPr>
          <w:t>130</w:t>
        </w:r>
      </w:ins>
      <w:ins w:id="386" w:author="nick" w:date="2021-07-13T20:52:00Z">
        <w:r>
          <w:rPr>
            <w:noProof/>
            <w:webHidden/>
          </w:rPr>
          <w:fldChar w:fldCharType="end"/>
        </w:r>
        <w:r w:rsidRPr="00896DAE">
          <w:rPr>
            <w:rStyle w:val="Hyperlink"/>
            <w:noProof/>
          </w:rPr>
          <w:fldChar w:fldCharType="end"/>
        </w:r>
      </w:ins>
    </w:p>
    <w:p w14:paraId="0A4C584A" w14:textId="77777777" w:rsidR="003F511B" w:rsidRDefault="003F511B">
      <w:pPr>
        <w:pStyle w:val="TOC4"/>
        <w:tabs>
          <w:tab w:val="left" w:pos="1540"/>
          <w:tab w:val="right" w:leader="dot" w:pos="9060"/>
        </w:tabs>
        <w:rPr>
          <w:ins w:id="387" w:author="nick" w:date="2021-07-13T20:52:00Z"/>
          <w:rFonts w:asciiTheme="minorHAnsi" w:eastAsiaTheme="minorEastAsia" w:hAnsiTheme="minorHAnsi" w:cstheme="minorBidi"/>
          <w:noProof/>
          <w:sz w:val="22"/>
          <w:szCs w:val="22"/>
          <w:lang w:eastAsia="en-US"/>
        </w:rPr>
      </w:pPr>
      <w:ins w:id="3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8.2.4.3.1</w:t>
        </w:r>
        <w:r>
          <w:rPr>
            <w:rFonts w:asciiTheme="minorHAnsi" w:eastAsiaTheme="minorEastAsia" w:hAnsiTheme="minorHAnsi" w:cstheme="minorBidi"/>
            <w:noProof/>
            <w:sz w:val="22"/>
            <w:szCs w:val="22"/>
            <w:lang w:eastAsia="en-US"/>
          </w:rPr>
          <w:tab/>
        </w:r>
        <w:r w:rsidRPr="00896DAE">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_Toc77102079 \h </w:instrText>
        </w:r>
        <w:r>
          <w:rPr>
            <w:noProof/>
            <w:webHidden/>
          </w:rPr>
        </w:r>
      </w:ins>
      <w:r>
        <w:rPr>
          <w:noProof/>
          <w:webHidden/>
        </w:rPr>
        <w:fldChar w:fldCharType="separate"/>
      </w:r>
      <w:ins w:id="389" w:author="nick" w:date="2021-07-14T20:24:00Z">
        <w:r w:rsidR="0004792C">
          <w:rPr>
            <w:noProof/>
            <w:webHidden/>
          </w:rPr>
          <w:t>130</w:t>
        </w:r>
      </w:ins>
      <w:ins w:id="390" w:author="nick" w:date="2021-07-13T20:52:00Z">
        <w:r>
          <w:rPr>
            <w:noProof/>
            <w:webHidden/>
          </w:rPr>
          <w:fldChar w:fldCharType="end"/>
        </w:r>
        <w:r w:rsidRPr="00896DAE">
          <w:rPr>
            <w:rStyle w:val="Hyperlink"/>
            <w:noProof/>
          </w:rPr>
          <w:fldChar w:fldCharType="end"/>
        </w:r>
      </w:ins>
    </w:p>
    <w:p w14:paraId="2DE3D64A" w14:textId="77777777" w:rsidR="003F511B" w:rsidRDefault="003F511B">
      <w:pPr>
        <w:pStyle w:val="TOC4"/>
        <w:tabs>
          <w:tab w:val="left" w:pos="1540"/>
          <w:tab w:val="right" w:leader="dot" w:pos="9060"/>
        </w:tabs>
        <w:rPr>
          <w:ins w:id="391" w:author="nick" w:date="2021-07-13T20:52:00Z"/>
          <w:rFonts w:asciiTheme="minorHAnsi" w:eastAsiaTheme="minorEastAsia" w:hAnsiTheme="minorHAnsi" w:cstheme="minorBidi"/>
          <w:noProof/>
          <w:sz w:val="22"/>
          <w:szCs w:val="22"/>
          <w:lang w:eastAsia="en-US"/>
        </w:rPr>
      </w:pPr>
      <w:ins w:id="3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8.2.4.3.2</w:t>
        </w:r>
        <w:r>
          <w:rPr>
            <w:rFonts w:asciiTheme="minorHAnsi" w:eastAsiaTheme="minorEastAsia" w:hAnsiTheme="minorHAnsi" w:cstheme="minorBidi"/>
            <w:noProof/>
            <w:sz w:val="22"/>
            <w:szCs w:val="22"/>
            <w:lang w:eastAsia="en-US"/>
          </w:rPr>
          <w:tab/>
        </w:r>
        <w:r w:rsidRPr="00896DAE">
          <w:rPr>
            <w:rStyle w:val="Hyperlink"/>
            <w:noProof/>
          </w:rPr>
          <w:t>Welding Position</w:t>
        </w:r>
        <w:r>
          <w:rPr>
            <w:noProof/>
            <w:webHidden/>
          </w:rPr>
          <w:tab/>
        </w:r>
        <w:r>
          <w:rPr>
            <w:noProof/>
            <w:webHidden/>
          </w:rPr>
          <w:fldChar w:fldCharType="begin"/>
        </w:r>
        <w:r>
          <w:rPr>
            <w:noProof/>
            <w:webHidden/>
          </w:rPr>
          <w:instrText xml:space="preserve"> PAGEREF _Toc77102080 \h </w:instrText>
        </w:r>
        <w:r>
          <w:rPr>
            <w:noProof/>
            <w:webHidden/>
          </w:rPr>
        </w:r>
      </w:ins>
      <w:r>
        <w:rPr>
          <w:noProof/>
          <w:webHidden/>
        </w:rPr>
        <w:fldChar w:fldCharType="separate"/>
      </w:r>
      <w:ins w:id="393" w:author="nick" w:date="2021-07-14T20:24:00Z">
        <w:r w:rsidR="0004792C">
          <w:rPr>
            <w:noProof/>
            <w:webHidden/>
          </w:rPr>
          <w:t>131</w:t>
        </w:r>
      </w:ins>
      <w:ins w:id="394" w:author="nick" w:date="2021-07-13T20:52:00Z">
        <w:r>
          <w:rPr>
            <w:noProof/>
            <w:webHidden/>
          </w:rPr>
          <w:fldChar w:fldCharType="end"/>
        </w:r>
        <w:r w:rsidRPr="00896DAE">
          <w:rPr>
            <w:rStyle w:val="Hyperlink"/>
            <w:noProof/>
          </w:rPr>
          <w:fldChar w:fldCharType="end"/>
        </w:r>
      </w:ins>
    </w:p>
    <w:p w14:paraId="18A0B2B2" w14:textId="77777777" w:rsidR="003F511B" w:rsidRDefault="003F511B">
      <w:pPr>
        <w:pStyle w:val="TOC3"/>
        <w:rPr>
          <w:ins w:id="395" w:author="nick" w:date="2021-07-13T20:52:00Z"/>
          <w:rFonts w:asciiTheme="minorHAnsi" w:eastAsiaTheme="minorEastAsia" w:hAnsiTheme="minorHAnsi" w:cstheme="minorBidi"/>
          <w:noProof/>
          <w:sz w:val="22"/>
          <w:szCs w:val="22"/>
          <w:lang w:eastAsia="en-US"/>
        </w:rPr>
      </w:pPr>
      <w:ins w:id="3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8.2.5</w:t>
        </w:r>
        <w:r>
          <w:rPr>
            <w:rFonts w:asciiTheme="minorHAnsi" w:eastAsiaTheme="minorEastAsia" w:hAnsiTheme="minorHAnsi" w:cstheme="minorBidi"/>
            <w:noProof/>
            <w:sz w:val="22"/>
            <w:szCs w:val="22"/>
            <w:lang w:eastAsia="en-US"/>
          </w:rPr>
          <w:tab/>
        </w:r>
        <w:r w:rsidRPr="00896DAE">
          <w:rPr>
            <w:rStyle w:val="Hyperlink"/>
            <w:noProof/>
          </w:rPr>
          <w:t>Butt Joint</w:t>
        </w:r>
        <w:r>
          <w:rPr>
            <w:noProof/>
            <w:webHidden/>
          </w:rPr>
          <w:tab/>
        </w:r>
        <w:r>
          <w:rPr>
            <w:noProof/>
            <w:webHidden/>
          </w:rPr>
          <w:fldChar w:fldCharType="begin"/>
        </w:r>
        <w:r>
          <w:rPr>
            <w:noProof/>
            <w:webHidden/>
          </w:rPr>
          <w:instrText xml:space="preserve"> PAGEREF _Toc77102081 \h </w:instrText>
        </w:r>
        <w:r>
          <w:rPr>
            <w:noProof/>
            <w:webHidden/>
          </w:rPr>
        </w:r>
      </w:ins>
      <w:r>
        <w:rPr>
          <w:noProof/>
          <w:webHidden/>
        </w:rPr>
        <w:fldChar w:fldCharType="separate"/>
      </w:r>
      <w:ins w:id="397" w:author="nick" w:date="2021-07-14T20:24:00Z">
        <w:r w:rsidR="0004792C">
          <w:rPr>
            <w:noProof/>
            <w:webHidden/>
          </w:rPr>
          <w:t>136</w:t>
        </w:r>
      </w:ins>
      <w:ins w:id="398" w:author="nick" w:date="2021-07-13T20:52:00Z">
        <w:r>
          <w:rPr>
            <w:noProof/>
            <w:webHidden/>
          </w:rPr>
          <w:fldChar w:fldCharType="end"/>
        </w:r>
        <w:r w:rsidRPr="00896DAE">
          <w:rPr>
            <w:rStyle w:val="Hyperlink"/>
            <w:noProof/>
          </w:rPr>
          <w:fldChar w:fldCharType="end"/>
        </w:r>
      </w:ins>
    </w:p>
    <w:p w14:paraId="67F41A06" w14:textId="77777777" w:rsidR="003F511B" w:rsidRDefault="003F511B">
      <w:pPr>
        <w:pStyle w:val="TOC4"/>
        <w:tabs>
          <w:tab w:val="left" w:pos="1320"/>
          <w:tab w:val="right" w:leader="dot" w:pos="9060"/>
        </w:tabs>
        <w:rPr>
          <w:ins w:id="399" w:author="nick" w:date="2021-07-13T20:52:00Z"/>
          <w:rFonts w:asciiTheme="minorHAnsi" w:eastAsiaTheme="minorEastAsia" w:hAnsiTheme="minorHAnsi" w:cstheme="minorBidi"/>
          <w:noProof/>
          <w:sz w:val="22"/>
          <w:szCs w:val="22"/>
          <w:lang w:eastAsia="en-US"/>
        </w:rPr>
      </w:pPr>
      <w:ins w:id="4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8.2.5.1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_Toc77102082 \h </w:instrText>
        </w:r>
        <w:r>
          <w:rPr>
            <w:noProof/>
            <w:webHidden/>
          </w:rPr>
        </w:r>
      </w:ins>
      <w:r>
        <w:rPr>
          <w:noProof/>
          <w:webHidden/>
        </w:rPr>
        <w:fldChar w:fldCharType="separate"/>
      </w:r>
      <w:ins w:id="401" w:author="nick" w:date="2021-07-14T20:24:00Z">
        <w:r w:rsidR="0004792C">
          <w:rPr>
            <w:noProof/>
            <w:webHidden/>
          </w:rPr>
          <w:t>136</w:t>
        </w:r>
      </w:ins>
      <w:ins w:id="402" w:author="nick" w:date="2021-07-13T20:52:00Z">
        <w:r>
          <w:rPr>
            <w:noProof/>
            <w:webHidden/>
          </w:rPr>
          <w:fldChar w:fldCharType="end"/>
        </w:r>
        <w:r w:rsidRPr="00896DAE">
          <w:rPr>
            <w:rStyle w:val="Hyperlink"/>
            <w:noProof/>
          </w:rPr>
          <w:fldChar w:fldCharType="end"/>
        </w:r>
      </w:ins>
    </w:p>
    <w:p w14:paraId="1A973D56" w14:textId="77777777" w:rsidR="003F511B" w:rsidRDefault="003F511B">
      <w:pPr>
        <w:pStyle w:val="TOC4"/>
        <w:tabs>
          <w:tab w:val="left" w:pos="1320"/>
          <w:tab w:val="right" w:leader="dot" w:pos="9060"/>
        </w:tabs>
        <w:rPr>
          <w:ins w:id="403" w:author="nick" w:date="2021-07-13T20:52:00Z"/>
          <w:rFonts w:asciiTheme="minorHAnsi" w:eastAsiaTheme="minorEastAsia" w:hAnsiTheme="minorHAnsi" w:cstheme="minorBidi"/>
          <w:noProof/>
          <w:sz w:val="22"/>
          <w:szCs w:val="22"/>
          <w:lang w:eastAsia="en-US"/>
        </w:rPr>
      </w:pPr>
      <w:ins w:id="4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8.2.5.2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_Toc77102083 \h </w:instrText>
        </w:r>
        <w:r>
          <w:rPr>
            <w:noProof/>
            <w:webHidden/>
          </w:rPr>
        </w:r>
      </w:ins>
      <w:r>
        <w:rPr>
          <w:noProof/>
          <w:webHidden/>
        </w:rPr>
        <w:fldChar w:fldCharType="separate"/>
      </w:r>
      <w:ins w:id="405" w:author="nick" w:date="2021-07-14T20:24:00Z">
        <w:r w:rsidR="0004792C">
          <w:rPr>
            <w:noProof/>
            <w:webHidden/>
          </w:rPr>
          <w:t>136</w:t>
        </w:r>
      </w:ins>
      <w:ins w:id="406" w:author="nick" w:date="2021-07-13T20:52:00Z">
        <w:r>
          <w:rPr>
            <w:noProof/>
            <w:webHidden/>
          </w:rPr>
          <w:fldChar w:fldCharType="end"/>
        </w:r>
        <w:r w:rsidRPr="00896DAE">
          <w:rPr>
            <w:rStyle w:val="Hyperlink"/>
            <w:noProof/>
          </w:rPr>
          <w:fldChar w:fldCharType="end"/>
        </w:r>
      </w:ins>
    </w:p>
    <w:p w14:paraId="3718C7F6" w14:textId="77777777" w:rsidR="003F511B" w:rsidRDefault="003F511B">
      <w:pPr>
        <w:pStyle w:val="TOC4"/>
        <w:tabs>
          <w:tab w:val="left" w:pos="1320"/>
          <w:tab w:val="right" w:leader="dot" w:pos="9060"/>
        </w:tabs>
        <w:rPr>
          <w:ins w:id="407" w:author="nick" w:date="2021-07-13T20:52:00Z"/>
          <w:rFonts w:asciiTheme="minorHAnsi" w:eastAsiaTheme="minorEastAsia" w:hAnsiTheme="minorHAnsi" w:cstheme="minorBidi"/>
          <w:noProof/>
          <w:sz w:val="22"/>
          <w:szCs w:val="22"/>
          <w:lang w:eastAsia="en-US"/>
        </w:rPr>
      </w:pPr>
      <w:ins w:id="4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8.2.5.3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_Toc77102084 \h </w:instrText>
        </w:r>
        <w:r>
          <w:rPr>
            <w:noProof/>
            <w:webHidden/>
          </w:rPr>
        </w:r>
      </w:ins>
      <w:r>
        <w:rPr>
          <w:noProof/>
          <w:webHidden/>
        </w:rPr>
        <w:fldChar w:fldCharType="separate"/>
      </w:r>
      <w:ins w:id="409" w:author="nick" w:date="2021-07-14T20:24:00Z">
        <w:r w:rsidR="0004792C">
          <w:rPr>
            <w:noProof/>
            <w:webHidden/>
          </w:rPr>
          <w:t>136</w:t>
        </w:r>
      </w:ins>
      <w:ins w:id="410" w:author="nick" w:date="2021-07-13T20:52:00Z">
        <w:r>
          <w:rPr>
            <w:noProof/>
            <w:webHidden/>
          </w:rPr>
          <w:fldChar w:fldCharType="end"/>
        </w:r>
        <w:r w:rsidRPr="00896DAE">
          <w:rPr>
            <w:rStyle w:val="Hyperlink"/>
            <w:noProof/>
          </w:rPr>
          <w:fldChar w:fldCharType="end"/>
        </w:r>
      </w:ins>
    </w:p>
    <w:p w14:paraId="4CBBF94A" w14:textId="77777777" w:rsidR="003F511B" w:rsidRDefault="003F511B">
      <w:pPr>
        <w:pStyle w:val="TOC4"/>
        <w:tabs>
          <w:tab w:val="left" w:pos="1320"/>
          <w:tab w:val="right" w:leader="dot" w:pos="9060"/>
        </w:tabs>
        <w:rPr>
          <w:ins w:id="411" w:author="nick" w:date="2021-07-13T20:52:00Z"/>
          <w:rFonts w:asciiTheme="minorHAnsi" w:eastAsiaTheme="minorEastAsia" w:hAnsiTheme="minorHAnsi" w:cstheme="minorBidi"/>
          <w:noProof/>
          <w:sz w:val="22"/>
          <w:szCs w:val="22"/>
          <w:lang w:eastAsia="en-US"/>
        </w:rPr>
      </w:pPr>
      <w:ins w:id="4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8.2.5.4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_Toc77102085 \h </w:instrText>
        </w:r>
        <w:r>
          <w:rPr>
            <w:noProof/>
            <w:webHidden/>
          </w:rPr>
        </w:r>
      </w:ins>
      <w:r>
        <w:rPr>
          <w:noProof/>
          <w:webHidden/>
        </w:rPr>
        <w:fldChar w:fldCharType="separate"/>
      </w:r>
      <w:ins w:id="413" w:author="nick" w:date="2021-07-14T20:24:00Z">
        <w:r w:rsidR="0004792C">
          <w:rPr>
            <w:noProof/>
            <w:webHidden/>
          </w:rPr>
          <w:t>137</w:t>
        </w:r>
      </w:ins>
      <w:ins w:id="414" w:author="nick" w:date="2021-07-13T20:52:00Z">
        <w:r>
          <w:rPr>
            <w:noProof/>
            <w:webHidden/>
          </w:rPr>
          <w:fldChar w:fldCharType="end"/>
        </w:r>
        <w:r w:rsidRPr="00896DAE">
          <w:rPr>
            <w:rStyle w:val="Hyperlink"/>
            <w:noProof/>
          </w:rPr>
          <w:fldChar w:fldCharType="end"/>
        </w:r>
      </w:ins>
    </w:p>
    <w:p w14:paraId="62576C50" w14:textId="77777777" w:rsidR="003F511B" w:rsidRDefault="003F511B">
      <w:pPr>
        <w:pStyle w:val="TOC4"/>
        <w:tabs>
          <w:tab w:val="left" w:pos="1320"/>
          <w:tab w:val="right" w:leader="dot" w:pos="9060"/>
        </w:tabs>
        <w:rPr>
          <w:ins w:id="415" w:author="nick" w:date="2021-07-13T20:52:00Z"/>
          <w:rFonts w:asciiTheme="minorHAnsi" w:eastAsiaTheme="minorEastAsia" w:hAnsiTheme="minorHAnsi" w:cstheme="minorBidi"/>
          <w:noProof/>
          <w:sz w:val="22"/>
          <w:szCs w:val="22"/>
          <w:lang w:eastAsia="en-US"/>
        </w:rPr>
      </w:pPr>
      <w:ins w:id="4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8.2.5.5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_Toc77102086 \h </w:instrText>
        </w:r>
        <w:r>
          <w:rPr>
            <w:noProof/>
            <w:webHidden/>
          </w:rPr>
        </w:r>
      </w:ins>
      <w:r>
        <w:rPr>
          <w:noProof/>
          <w:webHidden/>
        </w:rPr>
        <w:fldChar w:fldCharType="separate"/>
      </w:r>
      <w:ins w:id="417" w:author="nick" w:date="2021-07-14T20:24:00Z">
        <w:r w:rsidR="0004792C">
          <w:rPr>
            <w:noProof/>
            <w:webHidden/>
          </w:rPr>
          <w:t>138</w:t>
        </w:r>
      </w:ins>
      <w:ins w:id="418" w:author="nick" w:date="2021-07-13T20:52:00Z">
        <w:r>
          <w:rPr>
            <w:noProof/>
            <w:webHidden/>
          </w:rPr>
          <w:fldChar w:fldCharType="end"/>
        </w:r>
        <w:r w:rsidRPr="00896DAE">
          <w:rPr>
            <w:rStyle w:val="Hyperlink"/>
            <w:noProof/>
          </w:rPr>
          <w:fldChar w:fldCharType="end"/>
        </w:r>
      </w:ins>
    </w:p>
    <w:p w14:paraId="4EE3307F" w14:textId="77777777" w:rsidR="003F511B" w:rsidRDefault="003F511B">
      <w:pPr>
        <w:pStyle w:val="TOC3"/>
        <w:rPr>
          <w:ins w:id="419" w:author="nick" w:date="2021-07-13T20:52:00Z"/>
          <w:rFonts w:asciiTheme="minorHAnsi" w:eastAsiaTheme="minorEastAsia" w:hAnsiTheme="minorHAnsi" w:cstheme="minorBidi"/>
          <w:noProof/>
          <w:sz w:val="22"/>
          <w:szCs w:val="22"/>
          <w:lang w:eastAsia="en-US"/>
        </w:rPr>
      </w:pPr>
      <w:ins w:id="4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8.2.6</w:t>
        </w:r>
        <w:r>
          <w:rPr>
            <w:rFonts w:asciiTheme="minorHAnsi" w:eastAsiaTheme="minorEastAsia" w:hAnsiTheme="minorHAnsi" w:cstheme="minorBidi"/>
            <w:noProof/>
            <w:sz w:val="22"/>
            <w:szCs w:val="22"/>
            <w:lang w:eastAsia="en-US"/>
          </w:rPr>
          <w:tab/>
        </w:r>
        <w:r w:rsidRPr="00896DAE">
          <w:rPr>
            <w:rStyle w:val="Hyperlink"/>
            <w:noProof/>
          </w:rPr>
          <w:t>Corner Weld</w:t>
        </w:r>
        <w:r>
          <w:rPr>
            <w:noProof/>
            <w:webHidden/>
          </w:rPr>
          <w:tab/>
        </w:r>
        <w:r>
          <w:rPr>
            <w:noProof/>
            <w:webHidden/>
          </w:rPr>
          <w:fldChar w:fldCharType="begin"/>
        </w:r>
        <w:r>
          <w:rPr>
            <w:noProof/>
            <w:webHidden/>
          </w:rPr>
          <w:instrText xml:space="preserve"> PAGEREF _Toc77102087 \h </w:instrText>
        </w:r>
        <w:r>
          <w:rPr>
            <w:noProof/>
            <w:webHidden/>
          </w:rPr>
        </w:r>
      </w:ins>
      <w:r>
        <w:rPr>
          <w:noProof/>
          <w:webHidden/>
        </w:rPr>
        <w:fldChar w:fldCharType="separate"/>
      </w:r>
      <w:ins w:id="421" w:author="nick" w:date="2021-07-14T20:24:00Z">
        <w:r w:rsidR="0004792C">
          <w:rPr>
            <w:noProof/>
            <w:webHidden/>
          </w:rPr>
          <w:t>139</w:t>
        </w:r>
      </w:ins>
      <w:ins w:id="422" w:author="nick" w:date="2021-07-13T20:52:00Z">
        <w:r>
          <w:rPr>
            <w:noProof/>
            <w:webHidden/>
          </w:rPr>
          <w:fldChar w:fldCharType="end"/>
        </w:r>
        <w:r w:rsidRPr="00896DAE">
          <w:rPr>
            <w:rStyle w:val="Hyperlink"/>
            <w:noProof/>
          </w:rPr>
          <w:fldChar w:fldCharType="end"/>
        </w:r>
      </w:ins>
    </w:p>
    <w:p w14:paraId="7CC86681" w14:textId="77777777" w:rsidR="003F511B" w:rsidRDefault="003F511B">
      <w:pPr>
        <w:pStyle w:val="TOC4"/>
        <w:tabs>
          <w:tab w:val="left" w:pos="1320"/>
          <w:tab w:val="right" w:leader="dot" w:pos="9060"/>
        </w:tabs>
        <w:rPr>
          <w:ins w:id="423" w:author="nick" w:date="2021-07-13T20:52:00Z"/>
          <w:rFonts w:asciiTheme="minorHAnsi" w:eastAsiaTheme="minorEastAsia" w:hAnsiTheme="minorHAnsi" w:cstheme="minorBidi"/>
          <w:noProof/>
          <w:sz w:val="22"/>
          <w:szCs w:val="22"/>
          <w:lang w:eastAsia="en-US"/>
        </w:rPr>
      </w:pPr>
      <w:ins w:id="4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8.2.6.1</w:t>
        </w:r>
        <w:r>
          <w:rPr>
            <w:rFonts w:asciiTheme="minorHAnsi" w:eastAsiaTheme="minorEastAsia" w:hAnsiTheme="minorHAnsi" w:cstheme="minorBidi"/>
            <w:noProof/>
            <w:sz w:val="22"/>
            <w:szCs w:val="22"/>
            <w:lang w:eastAsia="en-US"/>
          </w:rPr>
          <w:tab/>
        </w:r>
        <w:r w:rsidRPr="00896DAE">
          <w:rPr>
            <w:rStyle w:val="Hyperlink"/>
            <w:noProof/>
          </w:rPr>
          <w:t>Simple Corner Weld</w:t>
        </w:r>
        <w:r>
          <w:rPr>
            <w:noProof/>
            <w:webHidden/>
          </w:rPr>
          <w:tab/>
        </w:r>
        <w:r>
          <w:rPr>
            <w:noProof/>
            <w:webHidden/>
          </w:rPr>
          <w:fldChar w:fldCharType="begin"/>
        </w:r>
        <w:r>
          <w:rPr>
            <w:noProof/>
            <w:webHidden/>
          </w:rPr>
          <w:instrText xml:space="preserve"> PAGEREF _Toc77102088 \h </w:instrText>
        </w:r>
        <w:r>
          <w:rPr>
            <w:noProof/>
            <w:webHidden/>
          </w:rPr>
        </w:r>
      </w:ins>
      <w:r>
        <w:rPr>
          <w:noProof/>
          <w:webHidden/>
        </w:rPr>
        <w:fldChar w:fldCharType="separate"/>
      </w:r>
      <w:ins w:id="425" w:author="nick" w:date="2021-07-14T20:24:00Z">
        <w:r w:rsidR="0004792C">
          <w:rPr>
            <w:noProof/>
            <w:webHidden/>
          </w:rPr>
          <w:t>139</w:t>
        </w:r>
      </w:ins>
      <w:ins w:id="426" w:author="nick" w:date="2021-07-13T20:52:00Z">
        <w:r>
          <w:rPr>
            <w:noProof/>
            <w:webHidden/>
          </w:rPr>
          <w:fldChar w:fldCharType="end"/>
        </w:r>
        <w:r w:rsidRPr="00896DAE">
          <w:rPr>
            <w:rStyle w:val="Hyperlink"/>
            <w:noProof/>
          </w:rPr>
          <w:fldChar w:fldCharType="end"/>
        </w:r>
      </w:ins>
    </w:p>
    <w:p w14:paraId="2F11520F" w14:textId="77777777" w:rsidR="003F511B" w:rsidRDefault="003F511B">
      <w:pPr>
        <w:pStyle w:val="TOC4"/>
        <w:tabs>
          <w:tab w:val="left" w:pos="1320"/>
          <w:tab w:val="right" w:leader="dot" w:pos="9060"/>
        </w:tabs>
        <w:rPr>
          <w:ins w:id="427" w:author="nick" w:date="2021-07-13T20:52:00Z"/>
          <w:rFonts w:asciiTheme="minorHAnsi" w:eastAsiaTheme="minorEastAsia" w:hAnsiTheme="minorHAnsi" w:cstheme="minorBidi"/>
          <w:noProof/>
          <w:sz w:val="22"/>
          <w:szCs w:val="22"/>
          <w:lang w:eastAsia="en-US"/>
        </w:rPr>
      </w:pPr>
      <w:ins w:id="4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8.2.6.2</w:t>
        </w:r>
        <w:r>
          <w:rPr>
            <w:rFonts w:asciiTheme="minorHAnsi" w:eastAsiaTheme="minorEastAsia" w:hAnsiTheme="minorHAnsi" w:cstheme="minorBidi"/>
            <w:noProof/>
            <w:sz w:val="22"/>
            <w:szCs w:val="22"/>
            <w:lang w:eastAsia="en-US"/>
          </w:rPr>
          <w:tab/>
        </w:r>
        <w:r w:rsidRPr="00896DAE">
          <w:rPr>
            <w:rStyle w:val="Hyperlink"/>
            <w:noProof/>
          </w:rPr>
          <w:t>Double Corner Weld</w:t>
        </w:r>
        <w:r>
          <w:rPr>
            <w:noProof/>
            <w:webHidden/>
          </w:rPr>
          <w:tab/>
        </w:r>
        <w:r>
          <w:rPr>
            <w:noProof/>
            <w:webHidden/>
          </w:rPr>
          <w:fldChar w:fldCharType="begin"/>
        </w:r>
        <w:r>
          <w:rPr>
            <w:noProof/>
            <w:webHidden/>
          </w:rPr>
          <w:instrText xml:space="preserve"> PAGEREF _Toc77102089 \h </w:instrText>
        </w:r>
        <w:r>
          <w:rPr>
            <w:noProof/>
            <w:webHidden/>
          </w:rPr>
        </w:r>
      </w:ins>
      <w:r>
        <w:rPr>
          <w:noProof/>
          <w:webHidden/>
        </w:rPr>
        <w:fldChar w:fldCharType="separate"/>
      </w:r>
      <w:ins w:id="429" w:author="nick" w:date="2021-07-14T20:24:00Z">
        <w:r w:rsidR="0004792C">
          <w:rPr>
            <w:noProof/>
            <w:webHidden/>
          </w:rPr>
          <w:t>140</w:t>
        </w:r>
      </w:ins>
      <w:ins w:id="430" w:author="nick" w:date="2021-07-13T20:52:00Z">
        <w:r>
          <w:rPr>
            <w:noProof/>
            <w:webHidden/>
          </w:rPr>
          <w:fldChar w:fldCharType="end"/>
        </w:r>
        <w:r w:rsidRPr="00896DAE">
          <w:rPr>
            <w:rStyle w:val="Hyperlink"/>
            <w:noProof/>
          </w:rPr>
          <w:fldChar w:fldCharType="end"/>
        </w:r>
      </w:ins>
    </w:p>
    <w:p w14:paraId="4685D234" w14:textId="77777777" w:rsidR="003F511B" w:rsidRDefault="003F511B">
      <w:pPr>
        <w:pStyle w:val="TOC4"/>
        <w:tabs>
          <w:tab w:val="left" w:pos="1320"/>
          <w:tab w:val="right" w:leader="dot" w:pos="9060"/>
        </w:tabs>
        <w:rPr>
          <w:ins w:id="431" w:author="nick" w:date="2021-07-13T20:52:00Z"/>
          <w:rFonts w:asciiTheme="minorHAnsi" w:eastAsiaTheme="minorEastAsia" w:hAnsiTheme="minorHAnsi" w:cstheme="minorBidi"/>
          <w:noProof/>
          <w:sz w:val="22"/>
          <w:szCs w:val="22"/>
          <w:lang w:eastAsia="en-US"/>
        </w:rPr>
      </w:pPr>
      <w:ins w:id="4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8.2.6.3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_Toc77102090 \h </w:instrText>
        </w:r>
        <w:r>
          <w:rPr>
            <w:noProof/>
            <w:webHidden/>
          </w:rPr>
        </w:r>
      </w:ins>
      <w:r>
        <w:rPr>
          <w:noProof/>
          <w:webHidden/>
        </w:rPr>
        <w:fldChar w:fldCharType="separate"/>
      </w:r>
      <w:ins w:id="433" w:author="nick" w:date="2021-07-14T20:24:00Z">
        <w:r w:rsidR="0004792C">
          <w:rPr>
            <w:noProof/>
            <w:webHidden/>
          </w:rPr>
          <w:t>141</w:t>
        </w:r>
      </w:ins>
      <w:ins w:id="434" w:author="nick" w:date="2021-07-13T20:52:00Z">
        <w:r>
          <w:rPr>
            <w:noProof/>
            <w:webHidden/>
          </w:rPr>
          <w:fldChar w:fldCharType="end"/>
        </w:r>
        <w:r w:rsidRPr="00896DAE">
          <w:rPr>
            <w:rStyle w:val="Hyperlink"/>
            <w:noProof/>
          </w:rPr>
          <w:fldChar w:fldCharType="end"/>
        </w:r>
      </w:ins>
    </w:p>
    <w:p w14:paraId="16DDFD0B" w14:textId="77777777" w:rsidR="003F511B" w:rsidRDefault="003F511B">
      <w:pPr>
        <w:pStyle w:val="TOC4"/>
        <w:tabs>
          <w:tab w:val="left" w:pos="1320"/>
          <w:tab w:val="right" w:leader="dot" w:pos="9060"/>
        </w:tabs>
        <w:rPr>
          <w:ins w:id="435" w:author="nick" w:date="2021-07-13T20:52:00Z"/>
          <w:rFonts w:asciiTheme="minorHAnsi" w:eastAsiaTheme="minorEastAsia" w:hAnsiTheme="minorHAnsi" w:cstheme="minorBidi"/>
          <w:noProof/>
          <w:sz w:val="22"/>
          <w:szCs w:val="22"/>
          <w:lang w:eastAsia="en-US"/>
        </w:rPr>
      </w:pPr>
      <w:ins w:id="4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8.2.6.4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_Toc77102091 \h </w:instrText>
        </w:r>
        <w:r>
          <w:rPr>
            <w:noProof/>
            <w:webHidden/>
          </w:rPr>
        </w:r>
      </w:ins>
      <w:r>
        <w:rPr>
          <w:noProof/>
          <w:webHidden/>
        </w:rPr>
        <w:fldChar w:fldCharType="separate"/>
      </w:r>
      <w:ins w:id="437" w:author="nick" w:date="2021-07-14T20:24:00Z">
        <w:r w:rsidR="0004792C">
          <w:rPr>
            <w:noProof/>
            <w:webHidden/>
          </w:rPr>
          <w:t>141</w:t>
        </w:r>
      </w:ins>
      <w:ins w:id="438" w:author="nick" w:date="2021-07-13T20:52:00Z">
        <w:r>
          <w:rPr>
            <w:noProof/>
            <w:webHidden/>
          </w:rPr>
          <w:fldChar w:fldCharType="end"/>
        </w:r>
        <w:r w:rsidRPr="00896DAE">
          <w:rPr>
            <w:rStyle w:val="Hyperlink"/>
            <w:noProof/>
          </w:rPr>
          <w:fldChar w:fldCharType="end"/>
        </w:r>
      </w:ins>
    </w:p>
    <w:p w14:paraId="5D4154E7" w14:textId="77777777" w:rsidR="003F511B" w:rsidRDefault="003F511B">
      <w:pPr>
        <w:pStyle w:val="TOC4"/>
        <w:tabs>
          <w:tab w:val="left" w:pos="1320"/>
          <w:tab w:val="right" w:leader="dot" w:pos="9060"/>
        </w:tabs>
        <w:rPr>
          <w:ins w:id="439" w:author="nick" w:date="2021-07-13T20:52:00Z"/>
          <w:rFonts w:asciiTheme="minorHAnsi" w:eastAsiaTheme="minorEastAsia" w:hAnsiTheme="minorHAnsi" w:cstheme="minorBidi"/>
          <w:noProof/>
          <w:sz w:val="22"/>
          <w:szCs w:val="22"/>
          <w:lang w:eastAsia="en-US"/>
        </w:rPr>
      </w:pPr>
      <w:ins w:id="4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8.2.6.5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_Toc77102092 \h </w:instrText>
        </w:r>
        <w:r>
          <w:rPr>
            <w:noProof/>
            <w:webHidden/>
          </w:rPr>
        </w:r>
      </w:ins>
      <w:r>
        <w:rPr>
          <w:noProof/>
          <w:webHidden/>
        </w:rPr>
        <w:fldChar w:fldCharType="separate"/>
      </w:r>
      <w:ins w:id="441" w:author="nick" w:date="2021-07-14T20:24:00Z">
        <w:r w:rsidR="0004792C">
          <w:rPr>
            <w:noProof/>
            <w:webHidden/>
          </w:rPr>
          <w:t>143</w:t>
        </w:r>
      </w:ins>
      <w:ins w:id="442" w:author="nick" w:date="2021-07-13T20:52:00Z">
        <w:r>
          <w:rPr>
            <w:noProof/>
            <w:webHidden/>
          </w:rPr>
          <w:fldChar w:fldCharType="end"/>
        </w:r>
        <w:r w:rsidRPr="00896DAE">
          <w:rPr>
            <w:rStyle w:val="Hyperlink"/>
            <w:noProof/>
          </w:rPr>
          <w:fldChar w:fldCharType="end"/>
        </w:r>
      </w:ins>
    </w:p>
    <w:p w14:paraId="2E630DD1" w14:textId="77777777" w:rsidR="003F511B" w:rsidRDefault="003F511B">
      <w:pPr>
        <w:pStyle w:val="TOC3"/>
        <w:rPr>
          <w:ins w:id="443" w:author="nick" w:date="2021-07-13T20:52:00Z"/>
          <w:rFonts w:asciiTheme="minorHAnsi" w:eastAsiaTheme="minorEastAsia" w:hAnsiTheme="minorHAnsi" w:cstheme="minorBidi"/>
          <w:noProof/>
          <w:sz w:val="22"/>
          <w:szCs w:val="22"/>
          <w:lang w:eastAsia="en-US"/>
        </w:rPr>
      </w:pPr>
      <w:ins w:id="4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8.2.7</w:t>
        </w:r>
        <w:r>
          <w:rPr>
            <w:rFonts w:asciiTheme="minorHAnsi" w:eastAsiaTheme="minorEastAsia" w:hAnsiTheme="minorHAnsi" w:cstheme="minorBidi"/>
            <w:noProof/>
            <w:sz w:val="22"/>
            <w:szCs w:val="22"/>
            <w:lang w:eastAsia="en-US"/>
          </w:rPr>
          <w:tab/>
        </w:r>
        <w:r w:rsidRPr="00896DAE">
          <w:rPr>
            <w:rStyle w:val="Hyperlink"/>
            <w:noProof/>
          </w:rPr>
          <w:t>Edge Weld</w:t>
        </w:r>
        <w:r>
          <w:rPr>
            <w:noProof/>
            <w:webHidden/>
          </w:rPr>
          <w:tab/>
        </w:r>
        <w:r>
          <w:rPr>
            <w:noProof/>
            <w:webHidden/>
          </w:rPr>
          <w:fldChar w:fldCharType="begin"/>
        </w:r>
        <w:r>
          <w:rPr>
            <w:noProof/>
            <w:webHidden/>
          </w:rPr>
          <w:instrText xml:space="preserve"> PAGEREF _Toc77102093 \h </w:instrText>
        </w:r>
        <w:r>
          <w:rPr>
            <w:noProof/>
            <w:webHidden/>
          </w:rPr>
        </w:r>
      </w:ins>
      <w:r>
        <w:rPr>
          <w:noProof/>
          <w:webHidden/>
        </w:rPr>
        <w:fldChar w:fldCharType="separate"/>
      </w:r>
      <w:ins w:id="445" w:author="nick" w:date="2021-07-14T20:24:00Z">
        <w:r w:rsidR="0004792C">
          <w:rPr>
            <w:noProof/>
            <w:webHidden/>
          </w:rPr>
          <w:t>143</w:t>
        </w:r>
      </w:ins>
      <w:ins w:id="446" w:author="nick" w:date="2021-07-13T20:52:00Z">
        <w:r>
          <w:rPr>
            <w:noProof/>
            <w:webHidden/>
          </w:rPr>
          <w:fldChar w:fldCharType="end"/>
        </w:r>
        <w:r w:rsidRPr="00896DAE">
          <w:rPr>
            <w:rStyle w:val="Hyperlink"/>
            <w:noProof/>
          </w:rPr>
          <w:fldChar w:fldCharType="end"/>
        </w:r>
      </w:ins>
    </w:p>
    <w:p w14:paraId="2915D3FC" w14:textId="77777777" w:rsidR="003F511B" w:rsidRDefault="003F511B">
      <w:pPr>
        <w:pStyle w:val="TOC4"/>
        <w:tabs>
          <w:tab w:val="left" w:pos="1320"/>
          <w:tab w:val="right" w:leader="dot" w:pos="9060"/>
        </w:tabs>
        <w:rPr>
          <w:ins w:id="447" w:author="nick" w:date="2021-07-13T20:52:00Z"/>
          <w:rFonts w:asciiTheme="minorHAnsi" w:eastAsiaTheme="minorEastAsia" w:hAnsiTheme="minorHAnsi" w:cstheme="minorBidi"/>
          <w:noProof/>
          <w:sz w:val="22"/>
          <w:szCs w:val="22"/>
          <w:lang w:eastAsia="en-US"/>
        </w:rPr>
      </w:pPr>
      <w:ins w:id="4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8.2.7.1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_Toc77102094 \h </w:instrText>
        </w:r>
        <w:r>
          <w:rPr>
            <w:noProof/>
            <w:webHidden/>
          </w:rPr>
        </w:r>
      </w:ins>
      <w:r>
        <w:rPr>
          <w:noProof/>
          <w:webHidden/>
        </w:rPr>
        <w:fldChar w:fldCharType="separate"/>
      </w:r>
      <w:ins w:id="449" w:author="nick" w:date="2021-07-14T20:24:00Z">
        <w:r w:rsidR="0004792C">
          <w:rPr>
            <w:noProof/>
            <w:webHidden/>
          </w:rPr>
          <w:t>143</w:t>
        </w:r>
      </w:ins>
      <w:ins w:id="450" w:author="nick" w:date="2021-07-13T20:52:00Z">
        <w:r>
          <w:rPr>
            <w:noProof/>
            <w:webHidden/>
          </w:rPr>
          <w:fldChar w:fldCharType="end"/>
        </w:r>
        <w:r w:rsidRPr="00896DAE">
          <w:rPr>
            <w:rStyle w:val="Hyperlink"/>
            <w:noProof/>
          </w:rPr>
          <w:fldChar w:fldCharType="end"/>
        </w:r>
      </w:ins>
    </w:p>
    <w:p w14:paraId="457221D8" w14:textId="77777777" w:rsidR="003F511B" w:rsidRDefault="003F511B">
      <w:pPr>
        <w:pStyle w:val="TOC4"/>
        <w:tabs>
          <w:tab w:val="left" w:pos="1320"/>
          <w:tab w:val="right" w:leader="dot" w:pos="9060"/>
        </w:tabs>
        <w:rPr>
          <w:ins w:id="451" w:author="nick" w:date="2021-07-13T20:52:00Z"/>
          <w:rFonts w:asciiTheme="minorHAnsi" w:eastAsiaTheme="minorEastAsia" w:hAnsiTheme="minorHAnsi" w:cstheme="minorBidi"/>
          <w:noProof/>
          <w:sz w:val="22"/>
          <w:szCs w:val="22"/>
          <w:lang w:eastAsia="en-US"/>
        </w:rPr>
      </w:pPr>
      <w:ins w:id="4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8.2.7.2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_Toc77102095 \h </w:instrText>
        </w:r>
        <w:r>
          <w:rPr>
            <w:noProof/>
            <w:webHidden/>
          </w:rPr>
        </w:r>
      </w:ins>
      <w:r>
        <w:rPr>
          <w:noProof/>
          <w:webHidden/>
        </w:rPr>
        <w:fldChar w:fldCharType="separate"/>
      </w:r>
      <w:ins w:id="453" w:author="nick" w:date="2021-07-14T20:24:00Z">
        <w:r w:rsidR="0004792C">
          <w:rPr>
            <w:noProof/>
            <w:webHidden/>
          </w:rPr>
          <w:t>143</w:t>
        </w:r>
      </w:ins>
      <w:ins w:id="454" w:author="nick" w:date="2021-07-13T20:52:00Z">
        <w:r>
          <w:rPr>
            <w:noProof/>
            <w:webHidden/>
          </w:rPr>
          <w:fldChar w:fldCharType="end"/>
        </w:r>
        <w:r w:rsidRPr="00896DAE">
          <w:rPr>
            <w:rStyle w:val="Hyperlink"/>
            <w:noProof/>
          </w:rPr>
          <w:fldChar w:fldCharType="end"/>
        </w:r>
      </w:ins>
    </w:p>
    <w:p w14:paraId="46893741" w14:textId="77777777" w:rsidR="003F511B" w:rsidRDefault="003F511B">
      <w:pPr>
        <w:pStyle w:val="TOC4"/>
        <w:tabs>
          <w:tab w:val="left" w:pos="1320"/>
          <w:tab w:val="right" w:leader="dot" w:pos="9060"/>
        </w:tabs>
        <w:rPr>
          <w:ins w:id="455" w:author="nick" w:date="2021-07-13T20:52:00Z"/>
          <w:rFonts w:asciiTheme="minorHAnsi" w:eastAsiaTheme="minorEastAsia" w:hAnsiTheme="minorHAnsi" w:cstheme="minorBidi"/>
          <w:noProof/>
          <w:sz w:val="22"/>
          <w:szCs w:val="22"/>
          <w:lang w:eastAsia="en-US"/>
        </w:rPr>
      </w:pPr>
      <w:ins w:id="4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8.2.7.3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_Toc77102096 \h </w:instrText>
        </w:r>
        <w:r>
          <w:rPr>
            <w:noProof/>
            <w:webHidden/>
          </w:rPr>
        </w:r>
      </w:ins>
      <w:r>
        <w:rPr>
          <w:noProof/>
          <w:webHidden/>
        </w:rPr>
        <w:fldChar w:fldCharType="separate"/>
      </w:r>
      <w:ins w:id="457" w:author="nick" w:date="2021-07-14T20:24:00Z">
        <w:r w:rsidR="0004792C">
          <w:rPr>
            <w:noProof/>
            <w:webHidden/>
          </w:rPr>
          <w:t>144</w:t>
        </w:r>
      </w:ins>
      <w:ins w:id="458" w:author="nick" w:date="2021-07-13T20:52:00Z">
        <w:r>
          <w:rPr>
            <w:noProof/>
            <w:webHidden/>
          </w:rPr>
          <w:fldChar w:fldCharType="end"/>
        </w:r>
        <w:r w:rsidRPr="00896DAE">
          <w:rPr>
            <w:rStyle w:val="Hyperlink"/>
            <w:noProof/>
          </w:rPr>
          <w:fldChar w:fldCharType="end"/>
        </w:r>
      </w:ins>
    </w:p>
    <w:p w14:paraId="1919A603" w14:textId="77777777" w:rsidR="003F511B" w:rsidRDefault="003F511B">
      <w:pPr>
        <w:pStyle w:val="TOC4"/>
        <w:tabs>
          <w:tab w:val="left" w:pos="1320"/>
          <w:tab w:val="right" w:leader="dot" w:pos="9060"/>
        </w:tabs>
        <w:rPr>
          <w:ins w:id="459" w:author="nick" w:date="2021-07-13T20:52:00Z"/>
          <w:rFonts w:asciiTheme="minorHAnsi" w:eastAsiaTheme="minorEastAsia" w:hAnsiTheme="minorHAnsi" w:cstheme="minorBidi"/>
          <w:noProof/>
          <w:sz w:val="22"/>
          <w:szCs w:val="22"/>
          <w:lang w:eastAsia="en-US"/>
        </w:rPr>
      </w:pPr>
      <w:ins w:id="4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8.2.7.4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_Toc77102097 \h </w:instrText>
        </w:r>
        <w:r>
          <w:rPr>
            <w:noProof/>
            <w:webHidden/>
          </w:rPr>
        </w:r>
      </w:ins>
      <w:r>
        <w:rPr>
          <w:noProof/>
          <w:webHidden/>
        </w:rPr>
        <w:fldChar w:fldCharType="separate"/>
      </w:r>
      <w:ins w:id="461" w:author="nick" w:date="2021-07-14T20:24:00Z">
        <w:r w:rsidR="0004792C">
          <w:rPr>
            <w:noProof/>
            <w:webHidden/>
          </w:rPr>
          <w:t>144</w:t>
        </w:r>
      </w:ins>
      <w:ins w:id="462" w:author="nick" w:date="2021-07-13T20:52:00Z">
        <w:r>
          <w:rPr>
            <w:noProof/>
            <w:webHidden/>
          </w:rPr>
          <w:fldChar w:fldCharType="end"/>
        </w:r>
        <w:r w:rsidRPr="00896DAE">
          <w:rPr>
            <w:rStyle w:val="Hyperlink"/>
            <w:noProof/>
          </w:rPr>
          <w:fldChar w:fldCharType="end"/>
        </w:r>
      </w:ins>
    </w:p>
    <w:p w14:paraId="08027C10" w14:textId="77777777" w:rsidR="003F511B" w:rsidRDefault="003F511B">
      <w:pPr>
        <w:pStyle w:val="TOC4"/>
        <w:tabs>
          <w:tab w:val="left" w:pos="1320"/>
          <w:tab w:val="right" w:leader="dot" w:pos="9060"/>
        </w:tabs>
        <w:rPr>
          <w:ins w:id="463" w:author="nick" w:date="2021-07-13T20:52:00Z"/>
          <w:rFonts w:asciiTheme="minorHAnsi" w:eastAsiaTheme="minorEastAsia" w:hAnsiTheme="minorHAnsi" w:cstheme="minorBidi"/>
          <w:noProof/>
          <w:sz w:val="22"/>
          <w:szCs w:val="22"/>
          <w:lang w:eastAsia="en-US"/>
        </w:rPr>
      </w:pPr>
      <w:ins w:id="4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8.2.7.5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_Toc77102098 \h </w:instrText>
        </w:r>
        <w:r>
          <w:rPr>
            <w:noProof/>
            <w:webHidden/>
          </w:rPr>
        </w:r>
      </w:ins>
      <w:r>
        <w:rPr>
          <w:noProof/>
          <w:webHidden/>
        </w:rPr>
        <w:fldChar w:fldCharType="separate"/>
      </w:r>
      <w:ins w:id="465" w:author="nick" w:date="2021-07-14T20:24:00Z">
        <w:r w:rsidR="0004792C">
          <w:rPr>
            <w:noProof/>
            <w:webHidden/>
          </w:rPr>
          <w:t>145</w:t>
        </w:r>
      </w:ins>
      <w:ins w:id="466" w:author="nick" w:date="2021-07-13T20:52:00Z">
        <w:r>
          <w:rPr>
            <w:noProof/>
            <w:webHidden/>
          </w:rPr>
          <w:fldChar w:fldCharType="end"/>
        </w:r>
        <w:r w:rsidRPr="00896DAE">
          <w:rPr>
            <w:rStyle w:val="Hyperlink"/>
            <w:noProof/>
          </w:rPr>
          <w:fldChar w:fldCharType="end"/>
        </w:r>
      </w:ins>
    </w:p>
    <w:p w14:paraId="625E236A" w14:textId="77777777" w:rsidR="003F511B" w:rsidRDefault="003F511B">
      <w:pPr>
        <w:pStyle w:val="TOC3"/>
        <w:rPr>
          <w:ins w:id="467" w:author="nick" w:date="2021-07-13T20:52:00Z"/>
          <w:rFonts w:asciiTheme="minorHAnsi" w:eastAsiaTheme="minorEastAsia" w:hAnsiTheme="minorHAnsi" w:cstheme="minorBidi"/>
          <w:noProof/>
          <w:sz w:val="22"/>
          <w:szCs w:val="22"/>
          <w:lang w:eastAsia="en-US"/>
        </w:rPr>
      </w:pPr>
      <w:ins w:id="4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8.2.8</w:t>
        </w:r>
        <w:r>
          <w:rPr>
            <w:rFonts w:asciiTheme="minorHAnsi" w:eastAsiaTheme="minorEastAsia" w:hAnsiTheme="minorHAnsi" w:cstheme="minorBidi"/>
            <w:noProof/>
            <w:sz w:val="22"/>
            <w:szCs w:val="22"/>
            <w:lang w:eastAsia="en-US"/>
          </w:rPr>
          <w:tab/>
        </w:r>
        <w:r w:rsidRPr="00896DAE">
          <w:rPr>
            <w:rStyle w:val="Hyperlink"/>
            <w:noProof/>
          </w:rPr>
          <w:t>I-Weld</w:t>
        </w:r>
        <w:r>
          <w:rPr>
            <w:noProof/>
            <w:webHidden/>
          </w:rPr>
          <w:tab/>
        </w:r>
        <w:r>
          <w:rPr>
            <w:noProof/>
            <w:webHidden/>
          </w:rPr>
          <w:fldChar w:fldCharType="begin"/>
        </w:r>
        <w:r>
          <w:rPr>
            <w:noProof/>
            <w:webHidden/>
          </w:rPr>
          <w:instrText xml:space="preserve"> PAGEREF _Toc77102099 \h </w:instrText>
        </w:r>
        <w:r>
          <w:rPr>
            <w:noProof/>
            <w:webHidden/>
          </w:rPr>
        </w:r>
      </w:ins>
      <w:r>
        <w:rPr>
          <w:noProof/>
          <w:webHidden/>
        </w:rPr>
        <w:fldChar w:fldCharType="separate"/>
      </w:r>
      <w:ins w:id="469" w:author="nick" w:date="2021-07-14T20:24:00Z">
        <w:r w:rsidR="0004792C">
          <w:rPr>
            <w:noProof/>
            <w:webHidden/>
          </w:rPr>
          <w:t>145</w:t>
        </w:r>
      </w:ins>
      <w:ins w:id="470" w:author="nick" w:date="2021-07-13T20:52:00Z">
        <w:r>
          <w:rPr>
            <w:noProof/>
            <w:webHidden/>
          </w:rPr>
          <w:fldChar w:fldCharType="end"/>
        </w:r>
        <w:r w:rsidRPr="00896DAE">
          <w:rPr>
            <w:rStyle w:val="Hyperlink"/>
            <w:noProof/>
          </w:rPr>
          <w:fldChar w:fldCharType="end"/>
        </w:r>
      </w:ins>
    </w:p>
    <w:p w14:paraId="50817CCA" w14:textId="77777777" w:rsidR="003F511B" w:rsidRDefault="003F511B">
      <w:pPr>
        <w:pStyle w:val="TOC4"/>
        <w:tabs>
          <w:tab w:val="left" w:pos="1320"/>
          <w:tab w:val="right" w:leader="dot" w:pos="9060"/>
        </w:tabs>
        <w:rPr>
          <w:ins w:id="471" w:author="nick" w:date="2021-07-13T20:52:00Z"/>
          <w:rFonts w:asciiTheme="minorHAnsi" w:eastAsiaTheme="minorEastAsia" w:hAnsiTheme="minorHAnsi" w:cstheme="minorBidi"/>
          <w:noProof/>
          <w:sz w:val="22"/>
          <w:szCs w:val="22"/>
          <w:lang w:eastAsia="en-US"/>
        </w:rPr>
      </w:pPr>
      <w:ins w:id="4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8.2.8.1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_Toc77102100 \h </w:instrText>
        </w:r>
        <w:r>
          <w:rPr>
            <w:noProof/>
            <w:webHidden/>
          </w:rPr>
        </w:r>
      </w:ins>
      <w:r>
        <w:rPr>
          <w:noProof/>
          <w:webHidden/>
        </w:rPr>
        <w:fldChar w:fldCharType="separate"/>
      </w:r>
      <w:ins w:id="473" w:author="nick" w:date="2021-07-14T20:24:00Z">
        <w:r w:rsidR="0004792C">
          <w:rPr>
            <w:noProof/>
            <w:webHidden/>
          </w:rPr>
          <w:t>145</w:t>
        </w:r>
      </w:ins>
      <w:ins w:id="474" w:author="nick" w:date="2021-07-13T20:52:00Z">
        <w:r>
          <w:rPr>
            <w:noProof/>
            <w:webHidden/>
          </w:rPr>
          <w:fldChar w:fldCharType="end"/>
        </w:r>
        <w:r w:rsidRPr="00896DAE">
          <w:rPr>
            <w:rStyle w:val="Hyperlink"/>
            <w:noProof/>
          </w:rPr>
          <w:fldChar w:fldCharType="end"/>
        </w:r>
      </w:ins>
    </w:p>
    <w:p w14:paraId="129D1EB6" w14:textId="77777777" w:rsidR="003F511B" w:rsidRDefault="003F511B">
      <w:pPr>
        <w:pStyle w:val="TOC4"/>
        <w:tabs>
          <w:tab w:val="left" w:pos="1320"/>
          <w:tab w:val="right" w:leader="dot" w:pos="9060"/>
        </w:tabs>
        <w:rPr>
          <w:ins w:id="475" w:author="nick" w:date="2021-07-13T20:52:00Z"/>
          <w:rFonts w:asciiTheme="minorHAnsi" w:eastAsiaTheme="minorEastAsia" w:hAnsiTheme="minorHAnsi" w:cstheme="minorBidi"/>
          <w:noProof/>
          <w:sz w:val="22"/>
          <w:szCs w:val="22"/>
          <w:lang w:eastAsia="en-US"/>
        </w:rPr>
      </w:pPr>
      <w:ins w:id="4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8.2.8.2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_Toc77102101 \h </w:instrText>
        </w:r>
        <w:r>
          <w:rPr>
            <w:noProof/>
            <w:webHidden/>
          </w:rPr>
        </w:r>
      </w:ins>
      <w:r>
        <w:rPr>
          <w:noProof/>
          <w:webHidden/>
        </w:rPr>
        <w:fldChar w:fldCharType="separate"/>
      </w:r>
      <w:ins w:id="477" w:author="nick" w:date="2021-07-14T20:24:00Z">
        <w:r w:rsidR="0004792C">
          <w:rPr>
            <w:noProof/>
            <w:webHidden/>
          </w:rPr>
          <w:t>146</w:t>
        </w:r>
      </w:ins>
      <w:ins w:id="478" w:author="nick" w:date="2021-07-13T20:52:00Z">
        <w:r>
          <w:rPr>
            <w:noProof/>
            <w:webHidden/>
          </w:rPr>
          <w:fldChar w:fldCharType="end"/>
        </w:r>
        <w:r w:rsidRPr="00896DAE">
          <w:rPr>
            <w:rStyle w:val="Hyperlink"/>
            <w:noProof/>
          </w:rPr>
          <w:fldChar w:fldCharType="end"/>
        </w:r>
      </w:ins>
    </w:p>
    <w:p w14:paraId="30AFF0FA" w14:textId="77777777" w:rsidR="003F511B" w:rsidRDefault="003F511B">
      <w:pPr>
        <w:pStyle w:val="TOC4"/>
        <w:tabs>
          <w:tab w:val="left" w:pos="1320"/>
          <w:tab w:val="right" w:leader="dot" w:pos="9060"/>
        </w:tabs>
        <w:rPr>
          <w:ins w:id="479" w:author="nick" w:date="2021-07-13T20:52:00Z"/>
          <w:rFonts w:asciiTheme="minorHAnsi" w:eastAsiaTheme="minorEastAsia" w:hAnsiTheme="minorHAnsi" w:cstheme="minorBidi"/>
          <w:noProof/>
          <w:sz w:val="22"/>
          <w:szCs w:val="22"/>
          <w:lang w:eastAsia="en-US"/>
        </w:rPr>
      </w:pPr>
      <w:ins w:id="4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8.2.8.3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_Toc77102102 \h </w:instrText>
        </w:r>
        <w:r>
          <w:rPr>
            <w:noProof/>
            <w:webHidden/>
          </w:rPr>
        </w:r>
      </w:ins>
      <w:r>
        <w:rPr>
          <w:noProof/>
          <w:webHidden/>
        </w:rPr>
        <w:fldChar w:fldCharType="separate"/>
      </w:r>
      <w:ins w:id="481" w:author="nick" w:date="2021-07-14T20:24:00Z">
        <w:r w:rsidR="0004792C">
          <w:rPr>
            <w:noProof/>
            <w:webHidden/>
          </w:rPr>
          <w:t>146</w:t>
        </w:r>
      </w:ins>
      <w:ins w:id="482" w:author="nick" w:date="2021-07-13T20:52:00Z">
        <w:r>
          <w:rPr>
            <w:noProof/>
            <w:webHidden/>
          </w:rPr>
          <w:fldChar w:fldCharType="end"/>
        </w:r>
        <w:r w:rsidRPr="00896DAE">
          <w:rPr>
            <w:rStyle w:val="Hyperlink"/>
            <w:noProof/>
          </w:rPr>
          <w:fldChar w:fldCharType="end"/>
        </w:r>
      </w:ins>
    </w:p>
    <w:p w14:paraId="68BC7DE3" w14:textId="77777777" w:rsidR="003F511B" w:rsidRDefault="003F511B">
      <w:pPr>
        <w:pStyle w:val="TOC4"/>
        <w:tabs>
          <w:tab w:val="left" w:pos="1320"/>
          <w:tab w:val="right" w:leader="dot" w:pos="9060"/>
        </w:tabs>
        <w:rPr>
          <w:ins w:id="483" w:author="nick" w:date="2021-07-13T20:52:00Z"/>
          <w:rFonts w:asciiTheme="minorHAnsi" w:eastAsiaTheme="minorEastAsia" w:hAnsiTheme="minorHAnsi" w:cstheme="minorBidi"/>
          <w:noProof/>
          <w:sz w:val="22"/>
          <w:szCs w:val="22"/>
          <w:lang w:eastAsia="en-US"/>
        </w:rPr>
      </w:pPr>
      <w:ins w:id="4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8.2.8.4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_Toc77102103 \h </w:instrText>
        </w:r>
        <w:r>
          <w:rPr>
            <w:noProof/>
            <w:webHidden/>
          </w:rPr>
        </w:r>
      </w:ins>
      <w:r>
        <w:rPr>
          <w:noProof/>
          <w:webHidden/>
        </w:rPr>
        <w:fldChar w:fldCharType="separate"/>
      </w:r>
      <w:ins w:id="485" w:author="nick" w:date="2021-07-14T20:24:00Z">
        <w:r w:rsidR="0004792C">
          <w:rPr>
            <w:noProof/>
            <w:webHidden/>
          </w:rPr>
          <w:t>146</w:t>
        </w:r>
      </w:ins>
      <w:ins w:id="486" w:author="nick" w:date="2021-07-13T20:52:00Z">
        <w:r>
          <w:rPr>
            <w:noProof/>
            <w:webHidden/>
          </w:rPr>
          <w:fldChar w:fldCharType="end"/>
        </w:r>
        <w:r w:rsidRPr="00896DAE">
          <w:rPr>
            <w:rStyle w:val="Hyperlink"/>
            <w:noProof/>
          </w:rPr>
          <w:fldChar w:fldCharType="end"/>
        </w:r>
      </w:ins>
    </w:p>
    <w:p w14:paraId="223649DB" w14:textId="77777777" w:rsidR="003F511B" w:rsidRDefault="003F511B">
      <w:pPr>
        <w:pStyle w:val="TOC4"/>
        <w:tabs>
          <w:tab w:val="left" w:pos="1320"/>
          <w:tab w:val="right" w:leader="dot" w:pos="9060"/>
        </w:tabs>
        <w:rPr>
          <w:ins w:id="487" w:author="nick" w:date="2021-07-13T20:52:00Z"/>
          <w:rFonts w:asciiTheme="minorHAnsi" w:eastAsiaTheme="minorEastAsia" w:hAnsiTheme="minorHAnsi" w:cstheme="minorBidi"/>
          <w:noProof/>
          <w:sz w:val="22"/>
          <w:szCs w:val="22"/>
          <w:lang w:eastAsia="en-US"/>
        </w:rPr>
      </w:pPr>
      <w:ins w:id="488"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"_Toc77102104"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8.2.8.5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_Toc77102104 \h </w:instrText>
        </w:r>
        <w:r>
          <w:rPr>
            <w:noProof/>
            <w:webHidden/>
          </w:rPr>
        </w:r>
      </w:ins>
      <w:r>
        <w:rPr>
          <w:noProof/>
          <w:webHidden/>
        </w:rPr>
        <w:fldChar w:fldCharType="separate"/>
      </w:r>
      <w:ins w:id="489" w:author="nick" w:date="2021-07-14T20:24:00Z">
        <w:r w:rsidR="0004792C">
          <w:rPr>
            <w:noProof/>
            <w:webHidden/>
          </w:rPr>
          <w:t>147</w:t>
        </w:r>
      </w:ins>
      <w:ins w:id="490" w:author="nick" w:date="2021-07-13T20:52:00Z">
        <w:r>
          <w:rPr>
            <w:noProof/>
            <w:webHidden/>
          </w:rPr>
          <w:fldChar w:fldCharType="end"/>
        </w:r>
        <w:r w:rsidRPr="00896DAE">
          <w:rPr>
            <w:rStyle w:val="Hyperlink"/>
            <w:noProof/>
          </w:rPr>
          <w:fldChar w:fldCharType="end"/>
        </w:r>
      </w:ins>
    </w:p>
    <w:p w14:paraId="17BC089D" w14:textId="77777777" w:rsidR="003F511B" w:rsidRDefault="003F511B">
      <w:pPr>
        <w:pStyle w:val="TOC3"/>
        <w:rPr>
          <w:ins w:id="491" w:author="nick" w:date="2021-07-13T20:52:00Z"/>
          <w:rFonts w:asciiTheme="minorHAnsi" w:eastAsiaTheme="minorEastAsia" w:hAnsiTheme="minorHAnsi" w:cstheme="minorBidi"/>
          <w:noProof/>
          <w:sz w:val="22"/>
          <w:szCs w:val="22"/>
          <w:lang w:eastAsia="en-US"/>
        </w:rPr>
      </w:pPr>
      <w:ins w:id="4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w:t>
        </w:r>
        <w:r>
          <w:rPr>
            <w:rFonts w:asciiTheme="minorHAnsi" w:eastAsiaTheme="minorEastAsia" w:hAnsiTheme="minorHAnsi" w:cstheme="minorBidi"/>
            <w:noProof/>
            <w:sz w:val="22"/>
            <w:szCs w:val="22"/>
            <w:lang w:eastAsia="en-US"/>
          </w:rPr>
          <w:tab/>
        </w:r>
        <w:r w:rsidRPr="00896DAE">
          <w:rPr>
            <w:rStyle w:val="Hyperlink"/>
            <w:noProof/>
          </w:rPr>
          <w:t>Overlap Weld</w:t>
        </w:r>
        <w:r>
          <w:rPr>
            <w:noProof/>
            <w:webHidden/>
          </w:rPr>
          <w:tab/>
        </w:r>
        <w:r>
          <w:rPr>
            <w:noProof/>
            <w:webHidden/>
          </w:rPr>
          <w:fldChar w:fldCharType="begin"/>
        </w:r>
        <w:r>
          <w:rPr>
            <w:noProof/>
            <w:webHidden/>
          </w:rPr>
          <w:instrText xml:space="preserve"> PAGEREF _Toc77102105 \h </w:instrText>
        </w:r>
        <w:r>
          <w:rPr>
            <w:noProof/>
            <w:webHidden/>
          </w:rPr>
        </w:r>
      </w:ins>
      <w:r>
        <w:rPr>
          <w:noProof/>
          <w:webHidden/>
        </w:rPr>
        <w:fldChar w:fldCharType="separate"/>
      </w:r>
      <w:ins w:id="493" w:author="nick" w:date="2021-07-14T20:24:00Z">
        <w:r w:rsidR="0004792C">
          <w:rPr>
            <w:noProof/>
            <w:webHidden/>
          </w:rPr>
          <w:t>147</w:t>
        </w:r>
      </w:ins>
      <w:ins w:id="494" w:author="nick" w:date="2021-07-13T20:52:00Z">
        <w:r>
          <w:rPr>
            <w:noProof/>
            <w:webHidden/>
          </w:rPr>
          <w:fldChar w:fldCharType="end"/>
        </w:r>
        <w:r w:rsidRPr="00896DAE">
          <w:rPr>
            <w:rStyle w:val="Hyperlink"/>
            <w:noProof/>
          </w:rPr>
          <w:fldChar w:fldCharType="end"/>
        </w:r>
      </w:ins>
    </w:p>
    <w:p w14:paraId="23A32F67" w14:textId="77777777" w:rsidR="003F511B" w:rsidRDefault="003F511B">
      <w:pPr>
        <w:pStyle w:val="TOC4"/>
        <w:tabs>
          <w:tab w:val="left" w:pos="1320"/>
          <w:tab w:val="right" w:leader="dot" w:pos="9060"/>
        </w:tabs>
        <w:rPr>
          <w:ins w:id="495" w:author="nick" w:date="2021-07-13T20:52:00Z"/>
          <w:rFonts w:asciiTheme="minorHAnsi" w:eastAsiaTheme="minorEastAsia" w:hAnsiTheme="minorHAnsi" w:cstheme="minorBidi"/>
          <w:noProof/>
          <w:sz w:val="22"/>
          <w:szCs w:val="22"/>
          <w:lang w:eastAsia="en-US"/>
        </w:rPr>
      </w:pPr>
      <w:ins w:id="4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8.2.9.1</w:t>
        </w:r>
        <w:r>
          <w:rPr>
            <w:rFonts w:asciiTheme="minorHAnsi" w:eastAsiaTheme="minorEastAsia" w:hAnsiTheme="minorHAnsi" w:cstheme="minorBidi"/>
            <w:noProof/>
            <w:sz w:val="22"/>
            <w:szCs w:val="22"/>
            <w:lang w:eastAsia="en-US"/>
          </w:rPr>
          <w:tab/>
        </w:r>
        <w:r w:rsidRPr="00896DAE">
          <w:rPr>
            <w:rStyle w:val="Hyperlink"/>
            <w:noProof/>
          </w:rPr>
          <w:t>Simple Overlap Weld</w:t>
        </w:r>
        <w:r>
          <w:rPr>
            <w:noProof/>
            <w:webHidden/>
          </w:rPr>
          <w:tab/>
        </w:r>
        <w:r>
          <w:rPr>
            <w:noProof/>
            <w:webHidden/>
          </w:rPr>
          <w:fldChar w:fldCharType="begin"/>
        </w:r>
        <w:r>
          <w:rPr>
            <w:noProof/>
            <w:webHidden/>
          </w:rPr>
          <w:instrText xml:space="preserve"> PAGEREF _Toc77102106 \h </w:instrText>
        </w:r>
        <w:r>
          <w:rPr>
            <w:noProof/>
            <w:webHidden/>
          </w:rPr>
        </w:r>
      </w:ins>
      <w:r>
        <w:rPr>
          <w:noProof/>
          <w:webHidden/>
        </w:rPr>
        <w:fldChar w:fldCharType="separate"/>
      </w:r>
      <w:ins w:id="497" w:author="nick" w:date="2021-07-14T20:24:00Z">
        <w:r w:rsidR="0004792C">
          <w:rPr>
            <w:noProof/>
            <w:webHidden/>
          </w:rPr>
          <w:t>148</w:t>
        </w:r>
      </w:ins>
      <w:ins w:id="498" w:author="nick" w:date="2021-07-13T20:52:00Z">
        <w:r>
          <w:rPr>
            <w:noProof/>
            <w:webHidden/>
          </w:rPr>
          <w:fldChar w:fldCharType="end"/>
        </w:r>
        <w:r w:rsidRPr="00896DAE">
          <w:rPr>
            <w:rStyle w:val="Hyperlink"/>
            <w:noProof/>
          </w:rPr>
          <w:fldChar w:fldCharType="end"/>
        </w:r>
      </w:ins>
    </w:p>
    <w:p w14:paraId="465E3704" w14:textId="77777777" w:rsidR="003F511B" w:rsidRDefault="003F511B">
      <w:pPr>
        <w:pStyle w:val="TOC4"/>
        <w:tabs>
          <w:tab w:val="left" w:pos="1320"/>
          <w:tab w:val="right" w:leader="dot" w:pos="9060"/>
        </w:tabs>
        <w:rPr>
          <w:ins w:id="499" w:author="nick" w:date="2021-07-13T20:52:00Z"/>
          <w:rFonts w:asciiTheme="minorHAnsi" w:eastAsiaTheme="minorEastAsia" w:hAnsiTheme="minorHAnsi" w:cstheme="minorBidi"/>
          <w:noProof/>
          <w:sz w:val="22"/>
          <w:szCs w:val="22"/>
          <w:lang w:eastAsia="en-US"/>
        </w:rPr>
      </w:pPr>
      <w:ins w:id="5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8.2.9.2</w:t>
        </w:r>
        <w:r>
          <w:rPr>
            <w:rFonts w:asciiTheme="minorHAnsi" w:eastAsiaTheme="minorEastAsia" w:hAnsiTheme="minorHAnsi" w:cstheme="minorBidi"/>
            <w:noProof/>
            <w:sz w:val="22"/>
            <w:szCs w:val="22"/>
            <w:lang w:eastAsia="en-US"/>
          </w:rPr>
          <w:tab/>
        </w:r>
        <w:r w:rsidRPr="00896DAE">
          <w:rPr>
            <w:rStyle w:val="Hyperlink"/>
            <w:noProof/>
          </w:rPr>
          <w:t>Single Sided Double Overlap Weld</w:t>
        </w:r>
        <w:r>
          <w:rPr>
            <w:noProof/>
            <w:webHidden/>
          </w:rPr>
          <w:tab/>
        </w:r>
        <w:r>
          <w:rPr>
            <w:noProof/>
            <w:webHidden/>
          </w:rPr>
          <w:fldChar w:fldCharType="begin"/>
        </w:r>
        <w:r>
          <w:rPr>
            <w:noProof/>
            <w:webHidden/>
          </w:rPr>
          <w:instrText xml:space="preserve"> PAGEREF _Toc77102107 \h </w:instrText>
        </w:r>
        <w:r>
          <w:rPr>
            <w:noProof/>
            <w:webHidden/>
          </w:rPr>
        </w:r>
      </w:ins>
      <w:r>
        <w:rPr>
          <w:noProof/>
          <w:webHidden/>
        </w:rPr>
        <w:fldChar w:fldCharType="separate"/>
      </w:r>
      <w:ins w:id="501" w:author="nick" w:date="2021-07-14T20:24:00Z">
        <w:r w:rsidR="0004792C">
          <w:rPr>
            <w:noProof/>
            <w:webHidden/>
          </w:rPr>
          <w:t>148</w:t>
        </w:r>
      </w:ins>
      <w:ins w:id="502" w:author="nick" w:date="2021-07-13T20:52:00Z">
        <w:r>
          <w:rPr>
            <w:noProof/>
            <w:webHidden/>
          </w:rPr>
          <w:fldChar w:fldCharType="end"/>
        </w:r>
        <w:r w:rsidRPr="00896DAE">
          <w:rPr>
            <w:rStyle w:val="Hyperlink"/>
            <w:noProof/>
          </w:rPr>
          <w:fldChar w:fldCharType="end"/>
        </w:r>
      </w:ins>
    </w:p>
    <w:p w14:paraId="277181ED" w14:textId="77777777" w:rsidR="003F511B" w:rsidRDefault="003F511B">
      <w:pPr>
        <w:pStyle w:val="TOC4"/>
        <w:tabs>
          <w:tab w:val="left" w:pos="1320"/>
          <w:tab w:val="right" w:leader="dot" w:pos="9060"/>
        </w:tabs>
        <w:rPr>
          <w:ins w:id="503" w:author="nick" w:date="2021-07-13T20:52:00Z"/>
          <w:rFonts w:asciiTheme="minorHAnsi" w:eastAsiaTheme="minorEastAsia" w:hAnsiTheme="minorHAnsi" w:cstheme="minorBidi"/>
          <w:noProof/>
          <w:sz w:val="22"/>
          <w:szCs w:val="22"/>
          <w:lang w:eastAsia="en-US"/>
        </w:rPr>
      </w:pPr>
      <w:ins w:id="5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8.2.9.3</w:t>
        </w:r>
        <w:r>
          <w:rPr>
            <w:rFonts w:asciiTheme="minorHAnsi" w:eastAsiaTheme="minorEastAsia" w:hAnsiTheme="minorHAnsi" w:cstheme="minorBidi"/>
            <w:noProof/>
            <w:sz w:val="22"/>
            <w:szCs w:val="22"/>
            <w:lang w:eastAsia="en-US"/>
          </w:rPr>
          <w:tab/>
        </w:r>
        <w:r w:rsidRPr="00896DAE">
          <w:rPr>
            <w:rStyle w:val="Hyperlink"/>
            <w:noProof/>
          </w:rPr>
          <w:t>Double Sided Double Overlap Weld</w:t>
        </w:r>
        <w:r>
          <w:rPr>
            <w:noProof/>
            <w:webHidden/>
          </w:rPr>
          <w:tab/>
        </w:r>
        <w:r>
          <w:rPr>
            <w:noProof/>
            <w:webHidden/>
          </w:rPr>
          <w:fldChar w:fldCharType="begin"/>
        </w:r>
        <w:r>
          <w:rPr>
            <w:noProof/>
            <w:webHidden/>
          </w:rPr>
          <w:instrText xml:space="preserve"> PAGEREF _Toc77102108 \h </w:instrText>
        </w:r>
        <w:r>
          <w:rPr>
            <w:noProof/>
            <w:webHidden/>
          </w:rPr>
        </w:r>
      </w:ins>
      <w:r>
        <w:rPr>
          <w:noProof/>
          <w:webHidden/>
        </w:rPr>
        <w:fldChar w:fldCharType="separate"/>
      </w:r>
      <w:ins w:id="505" w:author="nick" w:date="2021-07-14T20:24:00Z">
        <w:r w:rsidR="0004792C">
          <w:rPr>
            <w:noProof/>
            <w:webHidden/>
          </w:rPr>
          <w:t>149</w:t>
        </w:r>
      </w:ins>
      <w:ins w:id="506" w:author="nick" w:date="2021-07-13T20:52:00Z">
        <w:r>
          <w:rPr>
            <w:noProof/>
            <w:webHidden/>
          </w:rPr>
          <w:fldChar w:fldCharType="end"/>
        </w:r>
        <w:r w:rsidRPr="00896DAE">
          <w:rPr>
            <w:rStyle w:val="Hyperlink"/>
            <w:noProof/>
          </w:rPr>
          <w:fldChar w:fldCharType="end"/>
        </w:r>
      </w:ins>
    </w:p>
    <w:p w14:paraId="48922309" w14:textId="77777777" w:rsidR="003F511B" w:rsidRDefault="003F511B">
      <w:pPr>
        <w:pStyle w:val="TOC4"/>
        <w:tabs>
          <w:tab w:val="left" w:pos="1320"/>
          <w:tab w:val="right" w:leader="dot" w:pos="9060"/>
        </w:tabs>
        <w:rPr>
          <w:ins w:id="507" w:author="nick" w:date="2021-07-13T20:52:00Z"/>
          <w:rFonts w:asciiTheme="minorHAnsi" w:eastAsiaTheme="minorEastAsia" w:hAnsiTheme="minorHAnsi" w:cstheme="minorBidi"/>
          <w:noProof/>
          <w:sz w:val="22"/>
          <w:szCs w:val="22"/>
          <w:lang w:eastAsia="en-US"/>
        </w:rPr>
      </w:pPr>
      <w:ins w:id="5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8.2.9.4</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_Toc77102109 \h </w:instrText>
        </w:r>
        <w:r>
          <w:rPr>
            <w:noProof/>
            <w:webHidden/>
          </w:rPr>
        </w:r>
      </w:ins>
      <w:r>
        <w:rPr>
          <w:noProof/>
          <w:webHidden/>
        </w:rPr>
        <w:fldChar w:fldCharType="separate"/>
      </w:r>
      <w:ins w:id="509" w:author="nick" w:date="2021-07-14T20:24:00Z">
        <w:r w:rsidR="0004792C">
          <w:rPr>
            <w:noProof/>
            <w:webHidden/>
          </w:rPr>
          <w:t>150</w:t>
        </w:r>
      </w:ins>
      <w:ins w:id="510" w:author="nick" w:date="2021-07-13T20:52:00Z">
        <w:r>
          <w:rPr>
            <w:noProof/>
            <w:webHidden/>
          </w:rPr>
          <w:fldChar w:fldCharType="end"/>
        </w:r>
        <w:r w:rsidRPr="00896DAE">
          <w:rPr>
            <w:rStyle w:val="Hyperlink"/>
            <w:noProof/>
          </w:rPr>
          <w:fldChar w:fldCharType="end"/>
        </w:r>
      </w:ins>
    </w:p>
    <w:p w14:paraId="2956E41E" w14:textId="77777777" w:rsidR="003F511B" w:rsidRDefault="003F511B">
      <w:pPr>
        <w:pStyle w:val="TOC4"/>
        <w:tabs>
          <w:tab w:val="left" w:pos="1320"/>
          <w:tab w:val="right" w:leader="dot" w:pos="9060"/>
        </w:tabs>
        <w:rPr>
          <w:ins w:id="511" w:author="nick" w:date="2021-07-13T20:52:00Z"/>
          <w:rFonts w:asciiTheme="minorHAnsi" w:eastAsiaTheme="minorEastAsia" w:hAnsiTheme="minorHAnsi" w:cstheme="minorBidi"/>
          <w:noProof/>
          <w:sz w:val="22"/>
          <w:szCs w:val="22"/>
          <w:lang w:eastAsia="en-US"/>
        </w:rPr>
      </w:pPr>
      <w:ins w:id="5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8.2.9.5</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_Toc77102110 \h </w:instrText>
        </w:r>
        <w:r>
          <w:rPr>
            <w:noProof/>
            <w:webHidden/>
          </w:rPr>
        </w:r>
      </w:ins>
      <w:r>
        <w:rPr>
          <w:noProof/>
          <w:webHidden/>
        </w:rPr>
        <w:fldChar w:fldCharType="separate"/>
      </w:r>
      <w:ins w:id="513" w:author="nick" w:date="2021-07-14T20:24:00Z">
        <w:r w:rsidR="0004792C">
          <w:rPr>
            <w:noProof/>
            <w:webHidden/>
          </w:rPr>
          <w:t>150</w:t>
        </w:r>
      </w:ins>
      <w:ins w:id="514" w:author="nick" w:date="2021-07-13T20:52:00Z">
        <w:r>
          <w:rPr>
            <w:noProof/>
            <w:webHidden/>
          </w:rPr>
          <w:fldChar w:fldCharType="end"/>
        </w:r>
        <w:r w:rsidRPr="00896DAE">
          <w:rPr>
            <w:rStyle w:val="Hyperlink"/>
            <w:noProof/>
          </w:rPr>
          <w:fldChar w:fldCharType="end"/>
        </w:r>
      </w:ins>
    </w:p>
    <w:p w14:paraId="057A1032" w14:textId="77777777" w:rsidR="003F511B" w:rsidRDefault="003F511B">
      <w:pPr>
        <w:pStyle w:val="TOC4"/>
        <w:tabs>
          <w:tab w:val="left" w:pos="1320"/>
          <w:tab w:val="right" w:leader="dot" w:pos="9060"/>
        </w:tabs>
        <w:rPr>
          <w:ins w:id="515" w:author="nick" w:date="2021-07-13T20:52:00Z"/>
          <w:rFonts w:asciiTheme="minorHAnsi" w:eastAsiaTheme="minorEastAsia" w:hAnsiTheme="minorHAnsi" w:cstheme="minorBidi"/>
          <w:noProof/>
          <w:sz w:val="22"/>
          <w:szCs w:val="22"/>
          <w:lang w:eastAsia="en-US"/>
        </w:rPr>
      </w:pPr>
      <w:ins w:id="5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8.2.9.6</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_Toc77102111 \h </w:instrText>
        </w:r>
        <w:r>
          <w:rPr>
            <w:noProof/>
            <w:webHidden/>
          </w:rPr>
        </w:r>
      </w:ins>
      <w:r>
        <w:rPr>
          <w:noProof/>
          <w:webHidden/>
        </w:rPr>
        <w:fldChar w:fldCharType="separate"/>
      </w:r>
      <w:ins w:id="517" w:author="nick" w:date="2021-07-14T20:24:00Z">
        <w:r w:rsidR="0004792C">
          <w:rPr>
            <w:noProof/>
            <w:webHidden/>
          </w:rPr>
          <w:t>152</w:t>
        </w:r>
      </w:ins>
      <w:ins w:id="518" w:author="nick" w:date="2021-07-13T20:52:00Z">
        <w:r>
          <w:rPr>
            <w:noProof/>
            <w:webHidden/>
          </w:rPr>
          <w:fldChar w:fldCharType="end"/>
        </w:r>
        <w:r w:rsidRPr="00896DAE">
          <w:rPr>
            <w:rStyle w:val="Hyperlink"/>
            <w:noProof/>
          </w:rPr>
          <w:fldChar w:fldCharType="end"/>
        </w:r>
      </w:ins>
    </w:p>
    <w:p w14:paraId="36CBF19B" w14:textId="77777777" w:rsidR="003F511B" w:rsidRDefault="003F511B">
      <w:pPr>
        <w:pStyle w:val="TOC3"/>
        <w:rPr>
          <w:ins w:id="519" w:author="nick" w:date="2021-07-13T20:52:00Z"/>
          <w:rFonts w:asciiTheme="minorHAnsi" w:eastAsiaTheme="minorEastAsia" w:hAnsiTheme="minorHAnsi" w:cstheme="minorBidi"/>
          <w:noProof/>
          <w:sz w:val="22"/>
          <w:szCs w:val="22"/>
          <w:lang w:eastAsia="en-US"/>
        </w:rPr>
      </w:pPr>
      <w:ins w:id="5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8.2.10</w:t>
        </w:r>
        <w:r>
          <w:rPr>
            <w:rFonts w:asciiTheme="minorHAnsi" w:eastAsiaTheme="minorEastAsia" w:hAnsiTheme="minorHAnsi" w:cstheme="minorBidi"/>
            <w:noProof/>
            <w:sz w:val="22"/>
            <w:szCs w:val="22"/>
            <w:lang w:eastAsia="en-US"/>
          </w:rPr>
          <w:tab/>
        </w:r>
        <w:r w:rsidRPr="00896DAE">
          <w:rPr>
            <w:rStyle w:val="Hyperlink"/>
            <w:noProof/>
          </w:rPr>
          <w:t>Y-Joint</w:t>
        </w:r>
        <w:r>
          <w:rPr>
            <w:noProof/>
            <w:webHidden/>
          </w:rPr>
          <w:tab/>
        </w:r>
        <w:r>
          <w:rPr>
            <w:noProof/>
            <w:webHidden/>
          </w:rPr>
          <w:fldChar w:fldCharType="begin"/>
        </w:r>
        <w:r>
          <w:rPr>
            <w:noProof/>
            <w:webHidden/>
          </w:rPr>
          <w:instrText xml:space="preserve"> PAGEREF _Toc77102112 \h </w:instrText>
        </w:r>
        <w:r>
          <w:rPr>
            <w:noProof/>
            <w:webHidden/>
          </w:rPr>
        </w:r>
      </w:ins>
      <w:r>
        <w:rPr>
          <w:noProof/>
          <w:webHidden/>
        </w:rPr>
        <w:fldChar w:fldCharType="separate"/>
      </w:r>
      <w:ins w:id="521" w:author="nick" w:date="2021-07-14T20:24:00Z">
        <w:r w:rsidR="0004792C">
          <w:rPr>
            <w:noProof/>
            <w:webHidden/>
          </w:rPr>
          <w:t>152</w:t>
        </w:r>
      </w:ins>
      <w:ins w:id="522" w:author="nick" w:date="2021-07-13T20:52:00Z">
        <w:r>
          <w:rPr>
            <w:noProof/>
            <w:webHidden/>
          </w:rPr>
          <w:fldChar w:fldCharType="end"/>
        </w:r>
        <w:r w:rsidRPr="00896DAE">
          <w:rPr>
            <w:rStyle w:val="Hyperlink"/>
            <w:noProof/>
          </w:rPr>
          <w:fldChar w:fldCharType="end"/>
        </w:r>
      </w:ins>
    </w:p>
    <w:p w14:paraId="49009DED" w14:textId="77777777" w:rsidR="003F511B" w:rsidRDefault="003F511B">
      <w:pPr>
        <w:pStyle w:val="TOC4"/>
        <w:tabs>
          <w:tab w:val="left" w:pos="1320"/>
          <w:tab w:val="right" w:leader="dot" w:pos="9060"/>
        </w:tabs>
        <w:rPr>
          <w:ins w:id="523" w:author="nick" w:date="2021-07-13T20:52:00Z"/>
          <w:rFonts w:asciiTheme="minorHAnsi" w:eastAsiaTheme="minorEastAsia" w:hAnsiTheme="minorHAnsi" w:cstheme="minorBidi"/>
          <w:noProof/>
          <w:sz w:val="22"/>
          <w:szCs w:val="22"/>
          <w:lang w:eastAsia="en-US"/>
        </w:rPr>
      </w:pPr>
      <w:ins w:id="5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8.2.10.1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_Toc77102113 \h </w:instrText>
        </w:r>
        <w:r>
          <w:rPr>
            <w:noProof/>
            <w:webHidden/>
          </w:rPr>
        </w:r>
      </w:ins>
      <w:r>
        <w:rPr>
          <w:noProof/>
          <w:webHidden/>
        </w:rPr>
        <w:fldChar w:fldCharType="separate"/>
      </w:r>
      <w:ins w:id="525" w:author="nick" w:date="2021-07-14T20:24:00Z">
        <w:r w:rsidR="0004792C">
          <w:rPr>
            <w:noProof/>
            <w:webHidden/>
          </w:rPr>
          <w:t>153</w:t>
        </w:r>
      </w:ins>
      <w:ins w:id="526" w:author="nick" w:date="2021-07-13T20:52:00Z">
        <w:r>
          <w:rPr>
            <w:noProof/>
            <w:webHidden/>
          </w:rPr>
          <w:fldChar w:fldCharType="end"/>
        </w:r>
        <w:r w:rsidRPr="00896DAE">
          <w:rPr>
            <w:rStyle w:val="Hyperlink"/>
            <w:noProof/>
          </w:rPr>
          <w:fldChar w:fldCharType="end"/>
        </w:r>
      </w:ins>
    </w:p>
    <w:p w14:paraId="37B7660A" w14:textId="77777777" w:rsidR="003F511B" w:rsidRDefault="003F511B">
      <w:pPr>
        <w:pStyle w:val="TOC4"/>
        <w:tabs>
          <w:tab w:val="left" w:pos="1320"/>
          <w:tab w:val="right" w:leader="dot" w:pos="9060"/>
        </w:tabs>
        <w:rPr>
          <w:ins w:id="527" w:author="nick" w:date="2021-07-13T20:52:00Z"/>
          <w:rFonts w:asciiTheme="minorHAnsi" w:eastAsiaTheme="minorEastAsia" w:hAnsiTheme="minorHAnsi" w:cstheme="minorBidi"/>
          <w:noProof/>
          <w:sz w:val="22"/>
          <w:szCs w:val="22"/>
          <w:lang w:eastAsia="en-US"/>
        </w:rPr>
      </w:pPr>
      <w:ins w:id="5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8.2.10.2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_Toc77102114 \h </w:instrText>
        </w:r>
        <w:r>
          <w:rPr>
            <w:noProof/>
            <w:webHidden/>
          </w:rPr>
        </w:r>
      </w:ins>
      <w:r>
        <w:rPr>
          <w:noProof/>
          <w:webHidden/>
        </w:rPr>
        <w:fldChar w:fldCharType="separate"/>
      </w:r>
      <w:ins w:id="529" w:author="nick" w:date="2021-07-14T20:24:00Z">
        <w:r w:rsidR="0004792C">
          <w:rPr>
            <w:noProof/>
            <w:webHidden/>
          </w:rPr>
          <w:t>153</w:t>
        </w:r>
      </w:ins>
      <w:ins w:id="530" w:author="nick" w:date="2021-07-13T20:52:00Z">
        <w:r>
          <w:rPr>
            <w:noProof/>
            <w:webHidden/>
          </w:rPr>
          <w:fldChar w:fldCharType="end"/>
        </w:r>
        <w:r w:rsidRPr="00896DAE">
          <w:rPr>
            <w:rStyle w:val="Hyperlink"/>
            <w:noProof/>
          </w:rPr>
          <w:fldChar w:fldCharType="end"/>
        </w:r>
      </w:ins>
    </w:p>
    <w:p w14:paraId="11D2586A" w14:textId="77777777" w:rsidR="003F511B" w:rsidRDefault="003F511B">
      <w:pPr>
        <w:pStyle w:val="TOC4"/>
        <w:tabs>
          <w:tab w:val="left" w:pos="1320"/>
          <w:tab w:val="right" w:leader="dot" w:pos="9060"/>
        </w:tabs>
        <w:rPr>
          <w:ins w:id="531" w:author="nick" w:date="2021-07-13T20:52:00Z"/>
          <w:rFonts w:asciiTheme="minorHAnsi" w:eastAsiaTheme="minorEastAsia" w:hAnsiTheme="minorHAnsi" w:cstheme="minorBidi"/>
          <w:noProof/>
          <w:sz w:val="22"/>
          <w:szCs w:val="22"/>
          <w:lang w:eastAsia="en-US"/>
        </w:rPr>
      </w:pPr>
      <w:ins w:id="5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8.2.10.3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_Toc77102115 \h </w:instrText>
        </w:r>
        <w:r>
          <w:rPr>
            <w:noProof/>
            <w:webHidden/>
          </w:rPr>
        </w:r>
      </w:ins>
      <w:r>
        <w:rPr>
          <w:noProof/>
          <w:webHidden/>
        </w:rPr>
        <w:fldChar w:fldCharType="separate"/>
      </w:r>
      <w:ins w:id="533" w:author="nick" w:date="2021-07-14T20:24:00Z">
        <w:r w:rsidR="0004792C">
          <w:rPr>
            <w:noProof/>
            <w:webHidden/>
          </w:rPr>
          <w:t>153</w:t>
        </w:r>
      </w:ins>
      <w:ins w:id="534" w:author="nick" w:date="2021-07-13T20:52:00Z">
        <w:r>
          <w:rPr>
            <w:noProof/>
            <w:webHidden/>
          </w:rPr>
          <w:fldChar w:fldCharType="end"/>
        </w:r>
        <w:r w:rsidRPr="00896DAE">
          <w:rPr>
            <w:rStyle w:val="Hyperlink"/>
            <w:noProof/>
          </w:rPr>
          <w:fldChar w:fldCharType="end"/>
        </w:r>
      </w:ins>
    </w:p>
    <w:p w14:paraId="4D96989F" w14:textId="77777777" w:rsidR="003F511B" w:rsidRDefault="003F511B">
      <w:pPr>
        <w:pStyle w:val="TOC4"/>
        <w:tabs>
          <w:tab w:val="left" w:pos="1320"/>
          <w:tab w:val="right" w:leader="dot" w:pos="9060"/>
        </w:tabs>
        <w:rPr>
          <w:ins w:id="535" w:author="nick" w:date="2021-07-13T20:52:00Z"/>
          <w:rFonts w:asciiTheme="minorHAnsi" w:eastAsiaTheme="minorEastAsia" w:hAnsiTheme="minorHAnsi" w:cstheme="minorBidi"/>
          <w:noProof/>
          <w:sz w:val="22"/>
          <w:szCs w:val="22"/>
          <w:lang w:eastAsia="en-US"/>
        </w:rPr>
      </w:pPr>
      <w:ins w:id="5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8.2.10.4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_Toc77102116 \h </w:instrText>
        </w:r>
        <w:r>
          <w:rPr>
            <w:noProof/>
            <w:webHidden/>
          </w:rPr>
        </w:r>
      </w:ins>
      <w:r>
        <w:rPr>
          <w:noProof/>
          <w:webHidden/>
        </w:rPr>
        <w:fldChar w:fldCharType="separate"/>
      </w:r>
      <w:ins w:id="537" w:author="nick" w:date="2021-07-14T20:24:00Z">
        <w:r w:rsidR="0004792C">
          <w:rPr>
            <w:noProof/>
            <w:webHidden/>
          </w:rPr>
          <w:t>154</w:t>
        </w:r>
      </w:ins>
      <w:ins w:id="538" w:author="nick" w:date="2021-07-13T20:52:00Z">
        <w:r>
          <w:rPr>
            <w:noProof/>
            <w:webHidden/>
          </w:rPr>
          <w:fldChar w:fldCharType="end"/>
        </w:r>
        <w:r w:rsidRPr="00896DAE">
          <w:rPr>
            <w:rStyle w:val="Hyperlink"/>
            <w:noProof/>
          </w:rPr>
          <w:fldChar w:fldCharType="end"/>
        </w:r>
      </w:ins>
    </w:p>
    <w:p w14:paraId="2569FBDB" w14:textId="77777777" w:rsidR="003F511B" w:rsidRDefault="003F511B">
      <w:pPr>
        <w:pStyle w:val="TOC4"/>
        <w:tabs>
          <w:tab w:val="left" w:pos="1320"/>
          <w:tab w:val="right" w:leader="dot" w:pos="9060"/>
        </w:tabs>
        <w:rPr>
          <w:ins w:id="539" w:author="nick" w:date="2021-07-13T20:52:00Z"/>
          <w:rFonts w:asciiTheme="minorHAnsi" w:eastAsiaTheme="minorEastAsia" w:hAnsiTheme="minorHAnsi" w:cstheme="minorBidi"/>
          <w:noProof/>
          <w:sz w:val="22"/>
          <w:szCs w:val="22"/>
          <w:lang w:eastAsia="en-US"/>
        </w:rPr>
      </w:pPr>
      <w:ins w:id="5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8.2.10.5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_Toc77102117 \h </w:instrText>
        </w:r>
        <w:r>
          <w:rPr>
            <w:noProof/>
            <w:webHidden/>
          </w:rPr>
        </w:r>
      </w:ins>
      <w:r>
        <w:rPr>
          <w:noProof/>
          <w:webHidden/>
        </w:rPr>
        <w:fldChar w:fldCharType="separate"/>
      </w:r>
      <w:ins w:id="541" w:author="nick" w:date="2021-07-14T20:24:00Z">
        <w:r w:rsidR="0004792C">
          <w:rPr>
            <w:noProof/>
            <w:webHidden/>
          </w:rPr>
          <w:t>156</w:t>
        </w:r>
      </w:ins>
      <w:ins w:id="542" w:author="nick" w:date="2021-07-13T20:52:00Z">
        <w:r>
          <w:rPr>
            <w:noProof/>
            <w:webHidden/>
          </w:rPr>
          <w:fldChar w:fldCharType="end"/>
        </w:r>
        <w:r w:rsidRPr="00896DAE">
          <w:rPr>
            <w:rStyle w:val="Hyperlink"/>
            <w:noProof/>
          </w:rPr>
          <w:fldChar w:fldCharType="end"/>
        </w:r>
      </w:ins>
    </w:p>
    <w:p w14:paraId="6DEFD034" w14:textId="77777777" w:rsidR="003F511B" w:rsidRDefault="003F511B">
      <w:pPr>
        <w:pStyle w:val="TOC3"/>
        <w:rPr>
          <w:ins w:id="543" w:author="nick" w:date="2021-07-13T20:52:00Z"/>
          <w:rFonts w:asciiTheme="minorHAnsi" w:eastAsiaTheme="minorEastAsia" w:hAnsiTheme="minorHAnsi" w:cstheme="minorBidi"/>
          <w:noProof/>
          <w:sz w:val="22"/>
          <w:szCs w:val="22"/>
          <w:lang w:eastAsia="en-US"/>
        </w:rPr>
      </w:pPr>
      <w:ins w:id="5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8.2.11</w:t>
        </w:r>
        <w:r>
          <w:rPr>
            <w:rFonts w:asciiTheme="minorHAnsi" w:eastAsiaTheme="minorEastAsia" w:hAnsiTheme="minorHAnsi" w:cstheme="minorBidi"/>
            <w:noProof/>
            <w:sz w:val="22"/>
            <w:szCs w:val="22"/>
            <w:lang w:eastAsia="en-US"/>
          </w:rPr>
          <w:tab/>
        </w:r>
        <w:r w:rsidRPr="00896DAE">
          <w:rPr>
            <w:rStyle w:val="Hyperlink"/>
            <w:noProof/>
          </w:rPr>
          <w:t>K-Joint</w:t>
        </w:r>
        <w:r>
          <w:rPr>
            <w:noProof/>
            <w:webHidden/>
          </w:rPr>
          <w:tab/>
        </w:r>
        <w:r>
          <w:rPr>
            <w:noProof/>
            <w:webHidden/>
          </w:rPr>
          <w:fldChar w:fldCharType="begin"/>
        </w:r>
        <w:r>
          <w:rPr>
            <w:noProof/>
            <w:webHidden/>
          </w:rPr>
          <w:instrText xml:space="preserve"> PAGEREF _Toc77102118 \h </w:instrText>
        </w:r>
        <w:r>
          <w:rPr>
            <w:noProof/>
            <w:webHidden/>
          </w:rPr>
        </w:r>
      </w:ins>
      <w:r>
        <w:rPr>
          <w:noProof/>
          <w:webHidden/>
        </w:rPr>
        <w:fldChar w:fldCharType="separate"/>
      </w:r>
      <w:ins w:id="545" w:author="nick" w:date="2021-07-14T20:24:00Z">
        <w:r w:rsidR="0004792C">
          <w:rPr>
            <w:noProof/>
            <w:webHidden/>
          </w:rPr>
          <w:t>156</w:t>
        </w:r>
      </w:ins>
      <w:ins w:id="546" w:author="nick" w:date="2021-07-13T20:52:00Z">
        <w:r>
          <w:rPr>
            <w:noProof/>
            <w:webHidden/>
          </w:rPr>
          <w:fldChar w:fldCharType="end"/>
        </w:r>
        <w:r w:rsidRPr="00896DAE">
          <w:rPr>
            <w:rStyle w:val="Hyperlink"/>
            <w:noProof/>
          </w:rPr>
          <w:fldChar w:fldCharType="end"/>
        </w:r>
      </w:ins>
    </w:p>
    <w:p w14:paraId="24135E51" w14:textId="77777777" w:rsidR="003F511B" w:rsidRDefault="003F511B">
      <w:pPr>
        <w:pStyle w:val="TOC4"/>
        <w:tabs>
          <w:tab w:val="left" w:pos="1320"/>
          <w:tab w:val="right" w:leader="dot" w:pos="9060"/>
        </w:tabs>
        <w:rPr>
          <w:ins w:id="547" w:author="nick" w:date="2021-07-13T20:52:00Z"/>
          <w:rFonts w:asciiTheme="minorHAnsi" w:eastAsiaTheme="minorEastAsia" w:hAnsiTheme="minorHAnsi" w:cstheme="minorBidi"/>
          <w:noProof/>
          <w:sz w:val="22"/>
          <w:szCs w:val="22"/>
          <w:lang w:eastAsia="en-US"/>
        </w:rPr>
      </w:pPr>
      <w:ins w:id="5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8.2.11.1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_Toc77102119 \h </w:instrText>
        </w:r>
        <w:r>
          <w:rPr>
            <w:noProof/>
            <w:webHidden/>
          </w:rPr>
        </w:r>
      </w:ins>
      <w:r>
        <w:rPr>
          <w:noProof/>
          <w:webHidden/>
        </w:rPr>
        <w:fldChar w:fldCharType="separate"/>
      </w:r>
      <w:ins w:id="549" w:author="nick" w:date="2021-07-14T20:24:00Z">
        <w:r w:rsidR="0004792C">
          <w:rPr>
            <w:noProof/>
            <w:webHidden/>
          </w:rPr>
          <w:t>156</w:t>
        </w:r>
      </w:ins>
      <w:ins w:id="550" w:author="nick" w:date="2021-07-13T20:52:00Z">
        <w:r>
          <w:rPr>
            <w:noProof/>
            <w:webHidden/>
          </w:rPr>
          <w:fldChar w:fldCharType="end"/>
        </w:r>
        <w:r w:rsidRPr="00896DAE">
          <w:rPr>
            <w:rStyle w:val="Hyperlink"/>
            <w:noProof/>
          </w:rPr>
          <w:fldChar w:fldCharType="end"/>
        </w:r>
      </w:ins>
    </w:p>
    <w:p w14:paraId="161613FB" w14:textId="77777777" w:rsidR="003F511B" w:rsidRDefault="003F511B">
      <w:pPr>
        <w:pStyle w:val="TOC4"/>
        <w:tabs>
          <w:tab w:val="left" w:pos="1320"/>
          <w:tab w:val="right" w:leader="dot" w:pos="9060"/>
        </w:tabs>
        <w:rPr>
          <w:ins w:id="551" w:author="nick" w:date="2021-07-13T20:52:00Z"/>
          <w:rFonts w:asciiTheme="minorHAnsi" w:eastAsiaTheme="minorEastAsia" w:hAnsiTheme="minorHAnsi" w:cstheme="minorBidi"/>
          <w:noProof/>
          <w:sz w:val="22"/>
          <w:szCs w:val="22"/>
          <w:lang w:eastAsia="en-US"/>
        </w:rPr>
      </w:pPr>
      <w:ins w:id="5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8.2.11.2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_Toc77102120 \h </w:instrText>
        </w:r>
        <w:r>
          <w:rPr>
            <w:noProof/>
            <w:webHidden/>
          </w:rPr>
        </w:r>
      </w:ins>
      <w:r>
        <w:rPr>
          <w:noProof/>
          <w:webHidden/>
        </w:rPr>
        <w:fldChar w:fldCharType="separate"/>
      </w:r>
      <w:ins w:id="553" w:author="nick" w:date="2021-07-14T20:24:00Z">
        <w:r w:rsidR="0004792C">
          <w:rPr>
            <w:noProof/>
            <w:webHidden/>
          </w:rPr>
          <w:t>156</w:t>
        </w:r>
      </w:ins>
      <w:ins w:id="554" w:author="nick" w:date="2021-07-13T20:52:00Z">
        <w:r>
          <w:rPr>
            <w:noProof/>
            <w:webHidden/>
          </w:rPr>
          <w:fldChar w:fldCharType="end"/>
        </w:r>
        <w:r w:rsidRPr="00896DAE">
          <w:rPr>
            <w:rStyle w:val="Hyperlink"/>
            <w:noProof/>
          </w:rPr>
          <w:fldChar w:fldCharType="end"/>
        </w:r>
      </w:ins>
    </w:p>
    <w:p w14:paraId="680953C1" w14:textId="77777777" w:rsidR="003F511B" w:rsidRDefault="003F511B">
      <w:pPr>
        <w:pStyle w:val="TOC4"/>
        <w:tabs>
          <w:tab w:val="left" w:pos="1320"/>
          <w:tab w:val="right" w:leader="dot" w:pos="9060"/>
        </w:tabs>
        <w:rPr>
          <w:ins w:id="555" w:author="nick" w:date="2021-07-13T20:52:00Z"/>
          <w:rFonts w:asciiTheme="minorHAnsi" w:eastAsiaTheme="minorEastAsia" w:hAnsiTheme="minorHAnsi" w:cstheme="minorBidi"/>
          <w:noProof/>
          <w:sz w:val="22"/>
          <w:szCs w:val="22"/>
          <w:lang w:eastAsia="en-US"/>
        </w:rPr>
      </w:pPr>
      <w:ins w:id="5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8.2.11.3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_Toc77102121 \h </w:instrText>
        </w:r>
        <w:r>
          <w:rPr>
            <w:noProof/>
            <w:webHidden/>
          </w:rPr>
        </w:r>
      </w:ins>
      <w:r>
        <w:rPr>
          <w:noProof/>
          <w:webHidden/>
        </w:rPr>
        <w:fldChar w:fldCharType="separate"/>
      </w:r>
      <w:ins w:id="557" w:author="nick" w:date="2021-07-14T20:24:00Z">
        <w:r w:rsidR="0004792C">
          <w:rPr>
            <w:noProof/>
            <w:webHidden/>
          </w:rPr>
          <w:t>157</w:t>
        </w:r>
      </w:ins>
      <w:ins w:id="558" w:author="nick" w:date="2021-07-13T20:52:00Z">
        <w:r>
          <w:rPr>
            <w:noProof/>
            <w:webHidden/>
          </w:rPr>
          <w:fldChar w:fldCharType="end"/>
        </w:r>
        <w:r w:rsidRPr="00896DAE">
          <w:rPr>
            <w:rStyle w:val="Hyperlink"/>
            <w:noProof/>
          </w:rPr>
          <w:fldChar w:fldCharType="end"/>
        </w:r>
      </w:ins>
    </w:p>
    <w:p w14:paraId="48DF0F92" w14:textId="77777777" w:rsidR="003F511B" w:rsidRDefault="003F511B">
      <w:pPr>
        <w:pStyle w:val="TOC4"/>
        <w:tabs>
          <w:tab w:val="left" w:pos="1320"/>
          <w:tab w:val="right" w:leader="dot" w:pos="9060"/>
        </w:tabs>
        <w:rPr>
          <w:ins w:id="559" w:author="nick" w:date="2021-07-13T20:52:00Z"/>
          <w:rFonts w:asciiTheme="minorHAnsi" w:eastAsiaTheme="minorEastAsia" w:hAnsiTheme="minorHAnsi" w:cstheme="minorBidi"/>
          <w:noProof/>
          <w:sz w:val="22"/>
          <w:szCs w:val="22"/>
          <w:lang w:eastAsia="en-US"/>
        </w:rPr>
      </w:pPr>
      <w:ins w:id="5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8.2.11.4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_Toc77102122 \h </w:instrText>
        </w:r>
        <w:r>
          <w:rPr>
            <w:noProof/>
            <w:webHidden/>
          </w:rPr>
        </w:r>
      </w:ins>
      <w:r>
        <w:rPr>
          <w:noProof/>
          <w:webHidden/>
        </w:rPr>
        <w:fldChar w:fldCharType="separate"/>
      </w:r>
      <w:ins w:id="561" w:author="nick" w:date="2021-07-14T20:24:00Z">
        <w:r w:rsidR="0004792C">
          <w:rPr>
            <w:noProof/>
            <w:webHidden/>
          </w:rPr>
          <w:t>157</w:t>
        </w:r>
      </w:ins>
      <w:ins w:id="562" w:author="nick" w:date="2021-07-13T20:52:00Z">
        <w:r>
          <w:rPr>
            <w:noProof/>
            <w:webHidden/>
          </w:rPr>
          <w:fldChar w:fldCharType="end"/>
        </w:r>
        <w:r w:rsidRPr="00896DAE">
          <w:rPr>
            <w:rStyle w:val="Hyperlink"/>
            <w:noProof/>
          </w:rPr>
          <w:fldChar w:fldCharType="end"/>
        </w:r>
      </w:ins>
    </w:p>
    <w:p w14:paraId="30652291" w14:textId="77777777" w:rsidR="003F511B" w:rsidRDefault="003F511B">
      <w:pPr>
        <w:pStyle w:val="TOC4"/>
        <w:tabs>
          <w:tab w:val="left" w:pos="1320"/>
          <w:tab w:val="right" w:leader="dot" w:pos="9060"/>
        </w:tabs>
        <w:rPr>
          <w:ins w:id="563" w:author="nick" w:date="2021-07-13T20:52:00Z"/>
          <w:rFonts w:asciiTheme="minorHAnsi" w:eastAsiaTheme="minorEastAsia" w:hAnsiTheme="minorHAnsi" w:cstheme="minorBidi"/>
          <w:noProof/>
          <w:sz w:val="22"/>
          <w:szCs w:val="22"/>
          <w:lang w:eastAsia="en-US"/>
        </w:rPr>
      </w:pPr>
      <w:ins w:id="5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8.2.11.5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_Toc77102123 \h </w:instrText>
        </w:r>
        <w:r>
          <w:rPr>
            <w:noProof/>
            <w:webHidden/>
          </w:rPr>
        </w:r>
      </w:ins>
      <w:r>
        <w:rPr>
          <w:noProof/>
          <w:webHidden/>
        </w:rPr>
        <w:fldChar w:fldCharType="separate"/>
      </w:r>
      <w:ins w:id="565" w:author="nick" w:date="2021-07-14T20:24:00Z">
        <w:r w:rsidR="0004792C">
          <w:rPr>
            <w:noProof/>
            <w:webHidden/>
          </w:rPr>
          <w:t>159</w:t>
        </w:r>
      </w:ins>
      <w:ins w:id="566" w:author="nick" w:date="2021-07-13T20:52:00Z">
        <w:r>
          <w:rPr>
            <w:noProof/>
            <w:webHidden/>
          </w:rPr>
          <w:fldChar w:fldCharType="end"/>
        </w:r>
        <w:r w:rsidRPr="00896DAE">
          <w:rPr>
            <w:rStyle w:val="Hyperlink"/>
            <w:noProof/>
          </w:rPr>
          <w:fldChar w:fldCharType="end"/>
        </w:r>
      </w:ins>
    </w:p>
    <w:p w14:paraId="32EBD5F0" w14:textId="77777777" w:rsidR="003F511B" w:rsidRDefault="003F511B">
      <w:pPr>
        <w:pStyle w:val="TOC3"/>
        <w:rPr>
          <w:ins w:id="567" w:author="nick" w:date="2021-07-13T20:52:00Z"/>
          <w:rFonts w:asciiTheme="minorHAnsi" w:eastAsiaTheme="minorEastAsia" w:hAnsiTheme="minorHAnsi" w:cstheme="minorBidi"/>
          <w:noProof/>
          <w:sz w:val="22"/>
          <w:szCs w:val="22"/>
          <w:lang w:eastAsia="en-US"/>
        </w:rPr>
      </w:pPr>
      <w:ins w:id="5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8.2.12</w:t>
        </w:r>
        <w:r>
          <w:rPr>
            <w:rFonts w:asciiTheme="minorHAnsi" w:eastAsiaTheme="minorEastAsia" w:hAnsiTheme="minorHAnsi" w:cstheme="minorBidi"/>
            <w:noProof/>
            <w:sz w:val="22"/>
            <w:szCs w:val="22"/>
            <w:lang w:eastAsia="en-US"/>
          </w:rPr>
          <w:tab/>
        </w:r>
        <w:r w:rsidRPr="00896DAE">
          <w:rPr>
            <w:rStyle w:val="Hyperlink"/>
            <w:noProof/>
          </w:rPr>
          <w:t>Cruciform Joint</w:t>
        </w:r>
        <w:r>
          <w:rPr>
            <w:noProof/>
            <w:webHidden/>
          </w:rPr>
          <w:tab/>
        </w:r>
        <w:r>
          <w:rPr>
            <w:noProof/>
            <w:webHidden/>
          </w:rPr>
          <w:fldChar w:fldCharType="begin"/>
        </w:r>
        <w:r>
          <w:rPr>
            <w:noProof/>
            <w:webHidden/>
          </w:rPr>
          <w:instrText xml:space="preserve"> PAGEREF _Toc77102124 \h </w:instrText>
        </w:r>
        <w:r>
          <w:rPr>
            <w:noProof/>
            <w:webHidden/>
          </w:rPr>
        </w:r>
      </w:ins>
      <w:r>
        <w:rPr>
          <w:noProof/>
          <w:webHidden/>
        </w:rPr>
        <w:fldChar w:fldCharType="separate"/>
      </w:r>
      <w:ins w:id="569" w:author="nick" w:date="2021-07-14T20:24:00Z">
        <w:r w:rsidR="0004792C">
          <w:rPr>
            <w:noProof/>
            <w:webHidden/>
          </w:rPr>
          <w:t>160</w:t>
        </w:r>
      </w:ins>
      <w:ins w:id="570" w:author="nick" w:date="2021-07-13T20:52:00Z">
        <w:r>
          <w:rPr>
            <w:noProof/>
            <w:webHidden/>
          </w:rPr>
          <w:fldChar w:fldCharType="end"/>
        </w:r>
        <w:r w:rsidRPr="00896DAE">
          <w:rPr>
            <w:rStyle w:val="Hyperlink"/>
            <w:noProof/>
          </w:rPr>
          <w:fldChar w:fldCharType="end"/>
        </w:r>
      </w:ins>
    </w:p>
    <w:p w14:paraId="1C7B3A0C" w14:textId="77777777" w:rsidR="003F511B" w:rsidRDefault="003F511B">
      <w:pPr>
        <w:pStyle w:val="TOC4"/>
        <w:tabs>
          <w:tab w:val="left" w:pos="1320"/>
          <w:tab w:val="right" w:leader="dot" w:pos="9060"/>
        </w:tabs>
        <w:rPr>
          <w:ins w:id="571" w:author="nick" w:date="2021-07-13T20:52:00Z"/>
          <w:rFonts w:asciiTheme="minorHAnsi" w:eastAsiaTheme="minorEastAsia" w:hAnsiTheme="minorHAnsi" w:cstheme="minorBidi"/>
          <w:noProof/>
          <w:sz w:val="22"/>
          <w:szCs w:val="22"/>
          <w:lang w:eastAsia="en-US"/>
        </w:rPr>
      </w:pPr>
      <w:ins w:id="5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8.2.12.1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_Toc77102125 \h </w:instrText>
        </w:r>
        <w:r>
          <w:rPr>
            <w:noProof/>
            <w:webHidden/>
          </w:rPr>
        </w:r>
      </w:ins>
      <w:r>
        <w:rPr>
          <w:noProof/>
          <w:webHidden/>
        </w:rPr>
        <w:fldChar w:fldCharType="separate"/>
      </w:r>
      <w:ins w:id="573" w:author="nick" w:date="2021-07-14T20:24:00Z">
        <w:r w:rsidR="0004792C">
          <w:rPr>
            <w:noProof/>
            <w:webHidden/>
          </w:rPr>
          <w:t>160</w:t>
        </w:r>
      </w:ins>
      <w:ins w:id="574" w:author="nick" w:date="2021-07-13T20:52:00Z">
        <w:r>
          <w:rPr>
            <w:noProof/>
            <w:webHidden/>
          </w:rPr>
          <w:fldChar w:fldCharType="end"/>
        </w:r>
        <w:r w:rsidRPr="00896DAE">
          <w:rPr>
            <w:rStyle w:val="Hyperlink"/>
            <w:noProof/>
          </w:rPr>
          <w:fldChar w:fldCharType="end"/>
        </w:r>
      </w:ins>
    </w:p>
    <w:p w14:paraId="3E6E9A61" w14:textId="77777777" w:rsidR="003F511B" w:rsidRDefault="003F511B">
      <w:pPr>
        <w:pStyle w:val="TOC4"/>
        <w:tabs>
          <w:tab w:val="left" w:pos="1320"/>
          <w:tab w:val="right" w:leader="dot" w:pos="9060"/>
        </w:tabs>
        <w:rPr>
          <w:ins w:id="575" w:author="nick" w:date="2021-07-13T20:52:00Z"/>
          <w:rFonts w:asciiTheme="minorHAnsi" w:eastAsiaTheme="minorEastAsia" w:hAnsiTheme="minorHAnsi" w:cstheme="minorBidi"/>
          <w:noProof/>
          <w:sz w:val="22"/>
          <w:szCs w:val="22"/>
          <w:lang w:eastAsia="en-US"/>
        </w:rPr>
      </w:pPr>
      <w:ins w:id="5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8.2.12.2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_Toc77102126 \h </w:instrText>
        </w:r>
        <w:r>
          <w:rPr>
            <w:noProof/>
            <w:webHidden/>
          </w:rPr>
        </w:r>
      </w:ins>
      <w:r>
        <w:rPr>
          <w:noProof/>
          <w:webHidden/>
        </w:rPr>
        <w:fldChar w:fldCharType="separate"/>
      </w:r>
      <w:ins w:id="577" w:author="nick" w:date="2021-07-14T20:24:00Z">
        <w:r w:rsidR="0004792C">
          <w:rPr>
            <w:noProof/>
            <w:webHidden/>
          </w:rPr>
          <w:t>160</w:t>
        </w:r>
      </w:ins>
      <w:ins w:id="578" w:author="nick" w:date="2021-07-13T20:52:00Z">
        <w:r>
          <w:rPr>
            <w:noProof/>
            <w:webHidden/>
          </w:rPr>
          <w:fldChar w:fldCharType="end"/>
        </w:r>
        <w:r w:rsidRPr="00896DAE">
          <w:rPr>
            <w:rStyle w:val="Hyperlink"/>
            <w:noProof/>
          </w:rPr>
          <w:fldChar w:fldCharType="end"/>
        </w:r>
      </w:ins>
    </w:p>
    <w:p w14:paraId="342541AC" w14:textId="77777777" w:rsidR="003F511B" w:rsidRDefault="003F511B">
      <w:pPr>
        <w:pStyle w:val="TOC4"/>
        <w:tabs>
          <w:tab w:val="left" w:pos="1320"/>
          <w:tab w:val="right" w:leader="dot" w:pos="9060"/>
        </w:tabs>
        <w:rPr>
          <w:ins w:id="579" w:author="nick" w:date="2021-07-13T20:52:00Z"/>
          <w:rFonts w:asciiTheme="minorHAnsi" w:eastAsiaTheme="minorEastAsia" w:hAnsiTheme="minorHAnsi" w:cstheme="minorBidi"/>
          <w:noProof/>
          <w:sz w:val="22"/>
          <w:szCs w:val="22"/>
          <w:lang w:eastAsia="en-US"/>
        </w:rPr>
      </w:pPr>
      <w:ins w:id="5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8.2.12.3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_Toc77102127 \h </w:instrText>
        </w:r>
        <w:r>
          <w:rPr>
            <w:noProof/>
            <w:webHidden/>
          </w:rPr>
        </w:r>
      </w:ins>
      <w:r>
        <w:rPr>
          <w:noProof/>
          <w:webHidden/>
        </w:rPr>
        <w:fldChar w:fldCharType="separate"/>
      </w:r>
      <w:ins w:id="581" w:author="nick" w:date="2021-07-14T20:24:00Z">
        <w:r w:rsidR="0004792C">
          <w:rPr>
            <w:noProof/>
            <w:webHidden/>
          </w:rPr>
          <w:t>161</w:t>
        </w:r>
      </w:ins>
      <w:ins w:id="582" w:author="nick" w:date="2021-07-13T20:52:00Z">
        <w:r>
          <w:rPr>
            <w:noProof/>
            <w:webHidden/>
          </w:rPr>
          <w:fldChar w:fldCharType="end"/>
        </w:r>
        <w:r w:rsidRPr="00896DAE">
          <w:rPr>
            <w:rStyle w:val="Hyperlink"/>
            <w:noProof/>
          </w:rPr>
          <w:fldChar w:fldCharType="end"/>
        </w:r>
      </w:ins>
    </w:p>
    <w:p w14:paraId="14553370" w14:textId="77777777" w:rsidR="003F511B" w:rsidRDefault="003F511B">
      <w:pPr>
        <w:pStyle w:val="TOC4"/>
        <w:tabs>
          <w:tab w:val="left" w:pos="1320"/>
          <w:tab w:val="right" w:leader="dot" w:pos="9060"/>
        </w:tabs>
        <w:rPr>
          <w:ins w:id="583" w:author="nick" w:date="2021-07-13T20:52:00Z"/>
          <w:rFonts w:asciiTheme="minorHAnsi" w:eastAsiaTheme="minorEastAsia" w:hAnsiTheme="minorHAnsi" w:cstheme="minorBidi"/>
          <w:noProof/>
          <w:sz w:val="22"/>
          <w:szCs w:val="22"/>
          <w:lang w:eastAsia="en-US"/>
        </w:rPr>
      </w:pPr>
      <w:ins w:id="5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8.2.12.4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_Toc77102128 \h </w:instrText>
        </w:r>
        <w:r>
          <w:rPr>
            <w:noProof/>
            <w:webHidden/>
          </w:rPr>
        </w:r>
      </w:ins>
      <w:r>
        <w:rPr>
          <w:noProof/>
          <w:webHidden/>
        </w:rPr>
        <w:fldChar w:fldCharType="separate"/>
      </w:r>
      <w:ins w:id="585" w:author="nick" w:date="2021-07-14T20:24:00Z">
        <w:r w:rsidR="0004792C">
          <w:rPr>
            <w:noProof/>
            <w:webHidden/>
          </w:rPr>
          <w:t>161</w:t>
        </w:r>
      </w:ins>
      <w:ins w:id="586" w:author="nick" w:date="2021-07-13T20:52:00Z">
        <w:r>
          <w:rPr>
            <w:noProof/>
            <w:webHidden/>
          </w:rPr>
          <w:fldChar w:fldCharType="end"/>
        </w:r>
        <w:r w:rsidRPr="00896DAE">
          <w:rPr>
            <w:rStyle w:val="Hyperlink"/>
            <w:noProof/>
          </w:rPr>
          <w:fldChar w:fldCharType="end"/>
        </w:r>
      </w:ins>
    </w:p>
    <w:p w14:paraId="23A2FBE6" w14:textId="77777777" w:rsidR="003F511B" w:rsidRDefault="003F511B">
      <w:pPr>
        <w:pStyle w:val="TOC4"/>
        <w:tabs>
          <w:tab w:val="left" w:pos="1320"/>
          <w:tab w:val="right" w:leader="dot" w:pos="9060"/>
        </w:tabs>
        <w:rPr>
          <w:ins w:id="587" w:author="nick" w:date="2021-07-13T20:52:00Z"/>
          <w:rFonts w:asciiTheme="minorHAnsi" w:eastAsiaTheme="minorEastAsia" w:hAnsiTheme="minorHAnsi" w:cstheme="minorBidi"/>
          <w:noProof/>
          <w:sz w:val="22"/>
          <w:szCs w:val="22"/>
          <w:lang w:eastAsia="en-US"/>
        </w:rPr>
      </w:pPr>
      <w:ins w:id="5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8.2.12.5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_Toc77102129 \h </w:instrText>
        </w:r>
        <w:r>
          <w:rPr>
            <w:noProof/>
            <w:webHidden/>
          </w:rPr>
        </w:r>
      </w:ins>
      <w:r>
        <w:rPr>
          <w:noProof/>
          <w:webHidden/>
        </w:rPr>
        <w:fldChar w:fldCharType="separate"/>
      </w:r>
      <w:ins w:id="589" w:author="nick" w:date="2021-07-14T20:24:00Z">
        <w:r w:rsidR="0004792C">
          <w:rPr>
            <w:noProof/>
            <w:webHidden/>
          </w:rPr>
          <w:t>163</w:t>
        </w:r>
      </w:ins>
      <w:ins w:id="590" w:author="nick" w:date="2021-07-13T20:52:00Z">
        <w:r>
          <w:rPr>
            <w:noProof/>
            <w:webHidden/>
          </w:rPr>
          <w:fldChar w:fldCharType="end"/>
        </w:r>
        <w:r w:rsidRPr="00896DAE">
          <w:rPr>
            <w:rStyle w:val="Hyperlink"/>
            <w:noProof/>
          </w:rPr>
          <w:fldChar w:fldCharType="end"/>
        </w:r>
      </w:ins>
    </w:p>
    <w:p w14:paraId="3EA6607A" w14:textId="77777777" w:rsidR="003F511B" w:rsidRDefault="003F511B">
      <w:pPr>
        <w:pStyle w:val="TOC3"/>
        <w:rPr>
          <w:ins w:id="591" w:author="nick" w:date="2021-07-13T20:52:00Z"/>
          <w:rFonts w:asciiTheme="minorHAnsi" w:eastAsiaTheme="minorEastAsia" w:hAnsiTheme="minorHAnsi" w:cstheme="minorBidi"/>
          <w:noProof/>
          <w:sz w:val="22"/>
          <w:szCs w:val="22"/>
          <w:lang w:eastAsia="en-US"/>
        </w:rPr>
      </w:pPr>
      <w:ins w:id="5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8.2.13</w:t>
        </w:r>
        <w:r>
          <w:rPr>
            <w:rFonts w:asciiTheme="minorHAnsi" w:eastAsiaTheme="minorEastAsia" w:hAnsiTheme="minorHAnsi" w:cstheme="minorBidi"/>
            <w:noProof/>
            <w:sz w:val="22"/>
            <w:szCs w:val="22"/>
            <w:lang w:eastAsia="en-US"/>
          </w:rPr>
          <w:tab/>
        </w:r>
        <w:r w:rsidRPr="00896DAE">
          <w:rPr>
            <w:rStyle w:val="Hyperlink"/>
            <w:noProof/>
          </w:rPr>
          <w:t>Flared Joint</w:t>
        </w:r>
        <w:r>
          <w:rPr>
            <w:noProof/>
            <w:webHidden/>
          </w:rPr>
          <w:tab/>
        </w:r>
        <w:r>
          <w:rPr>
            <w:noProof/>
            <w:webHidden/>
          </w:rPr>
          <w:fldChar w:fldCharType="begin"/>
        </w:r>
        <w:r>
          <w:rPr>
            <w:noProof/>
            <w:webHidden/>
          </w:rPr>
          <w:instrText xml:space="preserve"> PAGEREF _Toc77102130 \h </w:instrText>
        </w:r>
        <w:r>
          <w:rPr>
            <w:noProof/>
            <w:webHidden/>
          </w:rPr>
        </w:r>
      </w:ins>
      <w:r>
        <w:rPr>
          <w:noProof/>
          <w:webHidden/>
        </w:rPr>
        <w:fldChar w:fldCharType="separate"/>
      </w:r>
      <w:ins w:id="593" w:author="nick" w:date="2021-07-14T20:24:00Z">
        <w:r w:rsidR="0004792C">
          <w:rPr>
            <w:noProof/>
            <w:webHidden/>
          </w:rPr>
          <w:t>164</w:t>
        </w:r>
      </w:ins>
      <w:ins w:id="594" w:author="nick" w:date="2021-07-13T20:52:00Z">
        <w:r>
          <w:rPr>
            <w:noProof/>
            <w:webHidden/>
          </w:rPr>
          <w:fldChar w:fldCharType="end"/>
        </w:r>
        <w:r w:rsidRPr="00896DAE">
          <w:rPr>
            <w:rStyle w:val="Hyperlink"/>
            <w:noProof/>
          </w:rPr>
          <w:fldChar w:fldCharType="end"/>
        </w:r>
      </w:ins>
    </w:p>
    <w:p w14:paraId="0FCFEB76" w14:textId="77777777" w:rsidR="003F511B" w:rsidRDefault="003F511B">
      <w:pPr>
        <w:pStyle w:val="TOC4"/>
        <w:tabs>
          <w:tab w:val="left" w:pos="1320"/>
          <w:tab w:val="right" w:leader="dot" w:pos="9060"/>
        </w:tabs>
        <w:rPr>
          <w:ins w:id="595" w:author="nick" w:date="2021-07-13T20:52:00Z"/>
          <w:rFonts w:asciiTheme="minorHAnsi" w:eastAsiaTheme="minorEastAsia" w:hAnsiTheme="minorHAnsi" w:cstheme="minorBidi"/>
          <w:noProof/>
          <w:sz w:val="22"/>
          <w:szCs w:val="22"/>
          <w:lang w:eastAsia="en-US"/>
        </w:rPr>
      </w:pPr>
      <w:ins w:id="5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8.2.13.1</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_Toc77102131 \h </w:instrText>
        </w:r>
        <w:r>
          <w:rPr>
            <w:noProof/>
            <w:webHidden/>
          </w:rPr>
        </w:r>
      </w:ins>
      <w:r>
        <w:rPr>
          <w:noProof/>
          <w:webHidden/>
        </w:rPr>
        <w:fldChar w:fldCharType="separate"/>
      </w:r>
      <w:ins w:id="597" w:author="nick" w:date="2021-07-14T20:24:00Z">
        <w:r w:rsidR="0004792C">
          <w:rPr>
            <w:noProof/>
            <w:webHidden/>
          </w:rPr>
          <w:t>164</w:t>
        </w:r>
      </w:ins>
      <w:ins w:id="598" w:author="nick" w:date="2021-07-13T20:52:00Z">
        <w:r>
          <w:rPr>
            <w:noProof/>
            <w:webHidden/>
          </w:rPr>
          <w:fldChar w:fldCharType="end"/>
        </w:r>
        <w:r w:rsidRPr="00896DAE">
          <w:rPr>
            <w:rStyle w:val="Hyperlink"/>
            <w:noProof/>
          </w:rPr>
          <w:fldChar w:fldCharType="end"/>
        </w:r>
      </w:ins>
    </w:p>
    <w:p w14:paraId="3688B7C1" w14:textId="77777777" w:rsidR="003F511B" w:rsidRDefault="003F511B">
      <w:pPr>
        <w:pStyle w:val="TOC4"/>
        <w:tabs>
          <w:tab w:val="left" w:pos="1320"/>
          <w:tab w:val="right" w:leader="dot" w:pos="9060"/>
        </w:tabs>
        <w:rPr>
          <w:ins w:id="599" w:author="nick" w:date="2021-07-13T20:52:00Z"/>
          <w:rFonts w:asciiTheme="minorHAnsi" w:eastAsiaTheme="minorEastAsia" w:hAnsiTheme="minorHAnsi" w:cstheme="minorBidi"/>
          <w:noProof/>
          <w:sz w:val="22"/>
          <w:szCs w:val="22"/>
          <w:lang w:eastAsia="en-US"/>
        </w:rPr>
      </w:pPr>
      <w:ins w:id="6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8.2.13.2</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_Toc77102132 \h </w:instrText>
        </w:r>
        <w:r>
          <w:rPr>
            <w:noProof/>
            <w:webHidden/>
          </w:rPr>
        </w:r>
      </w:ins>
      <w:r>
        <w:rPr>
          <w:noProof/>
          <w:webHidden/>
        </w:rPr>
        <w:fldChar w:fldCharType="separate"/>
      </w:r>
      <w:ins w:id="601" w:author="nick" w:date="2021-07-14T20:24:00Z">
        <w:r w:rsidR="0004792C">
          <w:rPr>
            <w:noProof/>
            <w:webHidden/>
          </w:rPr>
          <w:t>164</w:t>
        </w:r>
      </w:ins>
      <w:ins w:id="602" w:author="nick" w:date="2021-07-13T20:52:00Z">
        <w:r>
          <w:rPr>
            <w:noProof/>
            <w:webHidden/>
          </w:rPr>
          <w:fldChar w:fldCharType="end"/>
        </w:r>
        <w:r w:rsidRPr="00896DAE">
          <w:rPr>
            <w:rStyle w:val="Hyperlink"/>
            <w:noProof/>
          </w:rPr>
          <w:fldChar w:fldCharType="end"/>
        </w:r>
      </w:ins>
    </w:p>
    <w:p w14:paraId="35FE2F32" w14:textId="77777777" w:rsidR="003F511B" w:rsidRDefault="003F511B">
      <w:pPr>
        <w:pStyle w:val="TOC4"/>
        <w:tabs>
          <w:tab w:val="left" w:pos="1320"/>
          <w:tab w:val="right" w:leader="dot" w:pos="9060"/>
        </w:tabs>
        <w:rPr>
          <w:ins w:id="603" w:author="nick" w:date="2021-07-13T20:52:00Z"/>
          <w:rFonts w:asciiTheme="minorHAnsi" w:eastAsiaTheme="minorEastAsia" w:hAnsiTheme="minorHAnsi" w:cstheme="minorBidi"/>
          <w:noProof/>
          <w:sz w:val="22"/>
          <w:szCs w:val="22"/>
          <w:lang w:eastAsia="en-US"/>
        </w:rPr>
      </w:pPr>
      <w:ins w:id="6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8.2.13.3</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_Toc77102133 \h </w:instrText>
        </w:r>
        <w:r>
          <w:rPr>
            <w:noProof/>
            <w:webHidden/>
          </w:rPr>
        </w:r>
      </w:ins>
      <w:r>
        <w:rPr>
          <w:noProof/>
          <w:webHidden/>
        </w:rPr>
        <w:fldChar w:fldCharType="separate"/>
      </w:r>
      <w:ins w:id="605" w:author="nick" w:date="2021-07-14T20:24:00Z">
        <w:r w:rsidR="0004792C">
          <w:rPr>
            <w:noProof/>
            <w:webHidden/>
          </w:rPr>
          <w:t>165</w:t>
        </w:r>
      </w:ins>
      <w:ins w:id="606" w:author="nick" w:date="2021-07-13T20:52:00Z">
        <w:r>
          <w:rPr>
            <w:noProof/>
            <w:webHidden/>
          </w:rPr>
          <w:fldChar w:fldCharType="end"/>
        </w:r>
        <w:r w:rsidRPr="00896DAE">
          <w:rPr>
            <w:rStyle w:val="Hyperlink"/>
            <w:noProof/>
          </w:rPr>
          <w:fldChar w:fldCharType="end"/>
        </w:r>
      </w:ins>
    </w:p>
    <w:p w14:paraId="736560F6" w14:textId="77777777" w:rsidR="003F511B" w:rsidRDefault="003F511B">
      <w:pPr>
        <w:pStyle w:val="TOC2"/>
        <w:tabs>
          <w:tab w:val="left" w:pos="660"/>
          <w:tab w:val="right" w:leader="dot" w:pos="9060"/>
        </w:tabs>
        <w:rPr>
          <w:ins w:id="607" w:author="nick" w:date="2021-07-13T20:52:00Z"/>
          <w:rFonts w:asciiTheme="minorHAnsi" w:eastAsiaTheme="minorEastAsia" w:hAnsiTheme="minorHAnsi" w:cstheme="minorBidi"/>
          <w:b w:val="0"/>
          <w:bCs w:val="0"/>
          <w:noProof/>
          <w:sz w:val="22"/>
          <w:szCs w:val="22"/>
          <w:lang w:eastAsia="en-US"/>
        </w:rPr>
      </w:pPr>
      <w:ins w:id="6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8.3</w:t>
        </w:r>
        <w:r>
          <w:rPr>
            <w:rFonts w:asciiTheme="minorHAnsi" w:eastAsiaTheme="minorEastAsia" w:hAnsiTheme="minorHAnsi" w:cstheme="minorBidi"/>
            <w:b w:val="0"/>
            <w:bCs w:val="0"/>
            <w:noProof/>
            <w:sz w:val="22"/>
            <w:szCs w:val="22"/>
            <w:lang w:eastAsia="en-US"/>
          </w:rPr>
          <w:tab/>
        </w:r>
        <w:r w:rsidRPr="00896DAE">
          <w:rPr>
            <w:rStyle w:val="Hyperlink"/>
            <w:noProof/>
          </w:rPr>
          <w:t>Adhesive Lines</w:t>
        </w:r>
        <w:r>
          <w:rPr>
            <w:noProof/>
            <w:webHidden/>
          </w:rPr>
          <w:tab/>
        </w:r>
        <w:r>
          <w:rPr>
            <w:noProof/>
            <w:webHidden/>
          </w:rPr>
          <w:fldChar w:fldCharType="begin"/>
        </w:r>
        <w:r>
          <w:rPr>
            <w:noProof/>
            <w:webHidden/>
          </w:rPr>
          <w:instrText xml:space="preserve"> PAGEREF _Toc77102134 \h </w:instrText>
        </w:r>
        <w:r>
          <w:rPr>
            <w:noProof/>
            <w:webHidden/>
          </w:rPr>
        </w:r>
      </w:ins>
      <w:r>
        <w:rPr>
          <w:noProof/>
          <w:webHidden/>
        </w:rPr>
        <w:fldChar w:fldCharType="separate"/>
      </w:r>
      <w:ins w:id="609" w:author="nick" w:date="2021-07-14T20:24:00Z">
        <w:r w:rsidR="0004792C">
          <w:rPr>
            <w:noProof/>
            <w:webHidden/>
          </w:rPr>
          <w:t>166</w:t>
        </w:r>
      </w:ins>
      <w:ins w:id="610" w:author="nick" w:date="2021-07-13T20:52:00Z">
        <w:r>
          <w:rPr>
            <w:noProof/>
            <w:webHidden/>
          </w:rPr>
          <w:fldChar w:fldCharType="end"/>
        </w:r>
        <w:r w:rsidRPr="00896DAE">
          <w:rPr>
            <w:rStyle w:val="Hyperlink"/>
            <w:noProof/>
          </w:rPr>
          <w:fldChar w:fldCharType="end"/>
        </w:r>
      </w:ins>
    </w:p>
    <w:p w14:paraId="1345A85E" w14:textId="77777777" w:rsidR="003F511B" w:rsidRDefault="003F511B">
      <w:pPr>
        <w:pStyle w:val="TOC2"/>
        <w:tabs>
          <w:tab w:val="left" w:pos="660"/>
          <w:tab w:val="right" w:leader="dot" w:pos="9060"/>
        </w:tabs>
        <w:rPr>
          <w:ins w:id="611" w:author="nick" w:date="2021-07-13T20:52:00Z"/>
          <w:rFonts w:asciiTheme="minorHAnsi" w:eastAsiaTheme="minorEastAsia" w:hAnsiTheme="minorHAnsi" w:cstheme="minorBidi"/>
          <w:b w:val="0"/>
          <w:bCs w:val="0"/>
          <w:noProof/>
          <w:sz w:val="22"/>
          <w:szCs w:val="22"/>
          <w:lang w:eastAsia="en-US"/>
        </w:rPr>
      </w:pPr>
      <w:ins w:id="6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8.4</w:t>
        </w:r>
        <w:r>
          <w:rPr>
            <w:rFonts w:asciiTheme="minorHAnsi" w:eastAsiaTheme="minorEastAsia" w:hAnsiTheme="minorHAnsi" w:cstheme="minorBidi"/>
            <w:b w:val="0"/>
            <w:bCs w:val="0"/>
            <w:noProof/>
            <w:sz w:val="22"/>
            <w:szCs w:val="22"/>
            <w:lang w:eastAsia="en-US"/>
          </w:rPr>
          <w:tab/>
        </w:r>
        <w:r w:rsidRPr="00896DAE">
          <w:rPr>
            <w:rStyle w:val="Hyperlink"/>
            <w:noProof/>
          </w:rPr>
          <w:t>Hemming Flanges</w:t>
        </w:r>
        <w:r>
          <w:rPr>
            <w:noProof/>
            <w:webHidden/>
          </w:rPr>
          <w:tab/>
        </w:r>
        <w:r>
          <w:rPr>
            <w:noProof/>
            <w:webHidden/>
          </w:rPr>
          <w:fldChar w:fldCharType="begin"/>
        </w:r>
        <w:r>
          <w:rPr>
            <w:noProof/>
            <w:webHidden/>
          </w:rPr>
          <w:instrText xml:space="preserve"> PAGEREF _Toc77102135 \h </w:instrText>
        </w:r>
        <w:r>
          <w:rPr>
            <w:noProof/>
            <w:webHidden/>
          </w:rPr>
        </w:r>
      </w:ins>
      <w:r>
        <w:rPr>
          <w:noProof/>
          <w:webHidden/>
        </w:rPr>
        <w:fldChar w:fldCharType="separate"/>
      </w:r>
      <w:ins w:id="613" w:author="nick" w:date="2021-07-14T20:24:00Z">
        <w:r w:rsidR="0004792C">
          <w:rPr>
            <w:noProof/>
            <w:webHidden/>
          </w:rPr>
          <w:t>168</w:t>
        </w:r>
      </w:ins>
      <w:ins w:id="614" w:author="nick" w:date="2021-07-13T20:52:00Z">
        <w:r>
          <w:rPr>
            <w:noProof/>
            <w:webHidden/>
          </w:rPr>
          <w:fldChar w:fldCharType="end"/>
        </w:r>
        <w:r w:rsidRPr="00896DAE">
          <w:rPr>
            <w:rStyle w:val="Hyperlink"/>
            <w:noProof/>
          </w:rPr>
          <w:fldChar w:fldCharType="end"/>
        </w:r>
      </w:ins>
    </w:p>
    <w:p w14:paraId="7258E04F" w14:textId="77777777" w:rsidR="003F511B" w:rsidRDefault="003F511B">
      <w:pPr>
        <w:pStyle w:val="TOC3"/>
        <w:rPr>
          <w:ins w:id="615" w:author="nick" w:date="2021-07-13T20:52:00Z"/>
          <w:rFonts w:asciiTheme="minorHAnsi" w:eastAsiaTheme="minorEastAsia" w:hAnsiTheme="minorHAnsi" w:cstheme="minorBidi"/>
          <w:noProof/>
          <w:sz w:val="22"/>
          <w:szCs w:val="22"/>
          <w:lang w:eastAsia="en-US"/>
        </w:rPr>
      </w:pPr>
      <w:ins w:id="6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8.4.1</w:t>
        </w:r>
        <w:r>
          <w:rPr>
            <w:rFonts w:asciiTheme="minorHAnsi" w:eastAsiaTheme="minorEastAsia" w:hAnsiTheme="minorHAnsi" w:cstheme="minorBidi"/>
            <w:noProof/>
            <w:sz w:val="22"/>
            <w:szCs w:val="22"/>
            <w:lang w:eastAsia="en-US"/>
          </w:rPr>
          <w:tab/>
        </w:r>
        <w:r w:rsidRPr="00896DAE">
          <w:rPr>
            <w:rStyle w:val="Hyperlink"/>
            <w:noProof/>
          </w:rPr>
          <w:t>Introduction</w:t>
        </w:r>
        <w:r>
          <w:rPr>
            <w:noProof/>
            <w:webHidden/>
          </w:rPr>
          <w:tab/>
        </w:r>
        <w:r>
          <w:rPr>
            <w:noProof/>
            <w:webHidden/>
          </w:rPr>
          <w:fldChar w:fldCharType="begin"/>
        </w:r>
        <w:r>
          <w:rPr>
            <w:noProof/>
            <w:webHidden/>
          </w:rPr>
          <w:instrText xml:space="preserve"> PAGEREF _Toc77102136 \h </w:instrText>
        </w:r>
        <w:r>
          <w:rPr>
            <w:noProof/>
            <w:webHidden/>
          </w:rPr>
        </w:r>
      </w:ins>
      <w:r>
        <w:rPr>
          <w:noProof/>
          <w:webHidden/>
        </w:rPr>
        <w:fldChar w:fldCharType="separate"/>
      </w:r>
      <w:ins w:id="617" w:author="nick" w:date="2021-07-14T20:24:00Z">
        <w:r w:rsidR="0004792C">
          <w:rPr>
            <w:noProof/>
            <w:webHidden/>
          </w:rPr>
          <w:t>168</w:t>
        </w:r>
      </w:ins>
      <w:ins w:id="618" w:author="nick" w:date="2021-07-13T20:52:00Z">
        <w:r>
          <w:rPr>
            <w:noProof/>
            <w:webHidden/>
          </w:rPr>
          <w:fldChar w:fldCharType="end"/>
        </w:r>
        <w:r w:rsidRPr="00896DAE">
          <w:rPr>
            <w:rStyle w:val="Hyperlink"/>
            <w:noProof/>
          </w:rPr>
          <w:fldChar w:fldCharType="end"/>
        </w:r>
      </w:ins>
    </w:p>
    <w:p w14:paraId="56A21F73" w14:textId="77777777" w:rsidR="003F511B" w:rsidRDefault="003F511B">
      <w:pPr>
        <w:pStyle w:val="TOC3"/>
        <w:rPr>
          <w:ins w:id="619" w:author="nick" w:date="2021-07-13T20:52:00Z"/>
          <w:rFonts w:asciiTheme="minorHAnsi" w:eastAsiaTheme="minorEastAsia" w:hAnsiTheme="minorHAnsi" w:cstheme="minorBidi"/>
          <w:noProof/>
          <w:sz w:val="22"/>
          <w:szCs w:val="22"/>
          <w:lang w:eastAsia="en-US"/>
        </w:rPr>
      </w:pPr>
      <w:ins w:id="6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8.4.2</w:t>
        </w:r>
        <w:r>
          <w:rPr>
            <w:rFonts w:asciiTheme="minorHAnsi" w:eastAsiaTheme="minorEastAsia" w:hAnsiTheme="minorHAnsi" w:cstheme="minorBidi"/>
            <w:noProof/>
            <w:sz w:val="22"/>
            <w:szCs w:val="22"/>
            <w:lang w:eastAsia="en-US"/>
          </w:rPr>
          <w:tab/>
        </w:r>
        <w:r w:rsidRPr="00896DAE">
          <w:rPr>
            <w:rStyle w:val="Hyperlink"/>
            <w:noProof/>
          </w:rPr>
          <w:t xml:space="preserve">Definition of element </w:t>
        </w:r>
        <w:r w:rsidRPr="00896DAE">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_Toc77102137 \h </w:instrText>
        </w:r>
        <w:r>
          <w:rPr>
            <w:noProof/>
            <w:webHidden/>
          </w:rPr>
        </w:r>
      </w:ins>
      <w:r>
        <w:rPr>
          <w:noProof/>
          <w:webHidden/>
        </w:rPr>
        <w:fldChar w:fldCharType="separate"/>
      </w:r>
      <w:ins w:id="621" w:author="nick" w:date="2021-07-14T20:24:00Z">
        <w:r w:rsidR="0004792C">
          <w:rPr>
            <w:noProof/>
            <w:webHidden/>
          </w:rPr>
          <w:t>169</w:t>
        </w:r>
      </w:ins>
      <w:ins w:id="622" w:author="nick" w:date="2021-07-13T20:52:00Z">
        <w:r>
          <w:rPr>
            <w:noProof/>
            <w:webHidden/>
          </w:rPr>
          <w:fldChar w:fldCharType="end"/>
        </w:r>
        <w:r w:rsidRPr="00896DAE">
          <w:rPr>
            <w:rStyle w:val="Hyperlink"/>
            <w:noProof/>
          </w:rPr>
          <w:fldChar w:fldCharType="end"/>
        </w:r>
      </w:ins>
    </w:p>
    <w:p w14:paraId="249D5638" w14:textId="77777777" w:rsidR="003F511B" w:rsidRDefault="003F511B">
      <w:pPr>
        <w:pStyle w:val="TOC2"/>
        <w:tabs>
          <w:tab w:val="left" w:pos="660"/>
          <w:tab w:val="right" w:leader="dot" w:pos="9060"/>
        </w:tabs>
        <w:rPr>
          <w:ins w:id="623" w:author="nick" w:date="2021-07-13T20:52:00Z"/>
          <w:rFonts w:asciiTheme="minorHAnsi" w:eastAsiaTheme="minorEastAsia" w:hAnsiTheme="minorHAnsi" w:cstheme="minorBidi"/>
          <w:b w:val="0"/>
          <w:bCs w:val="0"/>
          <w:noProof/>
          <w:sz w:val="22"/>
          <w:szCs w:val="22"/>
          <w:lang w:eastAsia="en-US"/>
        </w:rPr>
      </w:pPr>
      <w:ins w:id="6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8.5</w:t>
        </w:r>
        <w:r>
          <w:rPr>
            <w:rFonts w:asciiTheme="minorHAnsi" w:eastAsiaTheme="minorEastAsia" w:hAnsiTheme="minorHAnsi" w:cstheme="minorBidi"/>
            <w:b w:val="0"/>
            <w:bCs w:val="0"/>
            <w:noProof/>
            <w:sz w:val="22"/>
            <w:szCs w:val="22"/>
            <w:lang w:eastAsia="en-US"/>
          </w:rPr>
          <w:tab/>
        </w:r>
        <w:r w:rsidRPr="00896DAE">
          <w:rPr>
            <w:rStyle w:val="Hyperlink"/>
            <w:noProof/>
          </w:rPr>
          <w:t>Sequence Connections</w:t>
        </w:r>
        <w:r>
          <w:rPr>
            <w:noProof/>
            <w:webHidden/>
          </w:rPr>
          <w:tab/>
        </w:r>
        <w:r>
          <w:rPr>
            <w:noProof/>
            <w:webHidden/>
          </w:rPr>
          <w:fldChar w:fldCharType="begin"/>
        </w:r>
        <w:r>
          <w:rPr>
            <w:noProof/>
            <w:webHidden/>
          </w:rPr>
          <w:instrText xml:space="preserve"> PAGEREF _Toc77102138 \h </w:instrText>
        </w:r>
        <w:r>
          <w:rPr>
            <w:noProof/>
            <w:webHidden/>
          </w:rPr>
        </w:r>
      </w:ins>
      <w:r>
        <w:rPr>
          <w:noProof/>
          <w:webHidden/>
        </w:rPr>
        <w:fldChar w:fldCharType="separate"/>
      </w:r>
      <w:ins w:id="625" w:author="nick" w:date="2021-07-14T20:24:00Z">
        <w:r w:rsidR="0004792C">
          <w:rPr>
            <w:noProof/>
            <w:webHidden/>
          </w:rPr>
          <w:t>172</w:t>
        </w:r>
      </w:ins>
      <w:ins w:id="626" w:author="nick" w:date="2021-07-13T20:52:00Z">
        <w:r>
          <w:rPr>
            <w:noProof/>
            <w:webHidden/>
          </w:rPr>
          <w:fldChar w:fldCharType="end"/>
        </w:r>
        <w:r w:rsidRPr="00896DAE">
          <w:rPr>
            <w:rStyle w:val="Hyperlink"/>
            <w:noProof/>
          </w:rPr>
          <w:fldChar w:fldCharType="end"/>
        </w:r>
      </w:ins>
    </w:p>
    <w:p w14:paraId="43017B35" w14:textId="77777777" w:rsidR="003F511B" w:rsidRDefault="003F511B">
      <w:pPr>
        <w:pStyle w:val="TOC1"/>
        <w:tabs>
          <w:tab w:val="left" w:pos="440"/>
          <w:tab w:val="right" w:leader="dot" w:pos="9060"/>
        </w:tabs>
        <w:rPr>
          <w:ins w:id="627" w:author="nick" w:date="2021-07-13T20:52:00Z"/>
          <w:rFonts w:asciiTheme="minorHAnsi" w:eastAsiaTheme="minorEastAsia" w:hAnsiTheme="minorHAnsi" w:cstheme="minorBidi"/>
          <w:b w:val="0"/>
          <w:bCs w:val="0"/>
          <w:caps w:val="0"/>
          <w:noProof/>
          <w:sz w:val="22"/>
          <w:szCs w:val="22"/>
          <w:lang w:eastAsia="en-US"/>
        </w:rPr>
      </w:pPr>
      <w:ins w:id="6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896DAE">
          <w:rPr>
            <w:rStyle w:val="Hyperlink"/>
            <w:noProof/>
          </w:rPr>
          <w:t>2D connections</w:t>
        </w:r>
        <w:r>
          <w:rPr>
            <w:noProof/>
            <w:webHidden/>
          </w:rPr>
          <w:tab/>
        </w:r>
        <w:r>
          <w:rPr>
            <w:noProof/>
            <w:webHidden/>
          </w:rPr>
          <w:fldChar w:fldCharType="begin"/>
        </w:r>
        <w:r>
          <w:rPr>
            <w:noProof/>
            <w:webHidden/>
          </w:rPr>
          <w:instrText xml:space="preserve"> PAGEREF _Toc77102139 \h </w:instrText>
        </w:r>
        <w:r>
          <w:rPr>
            <w:noProof/>
            <w:webHidden/>
          </w:rPr>
        </w:r>
      </w:ins>
      <w:r>
        <w:rPr>
          <w:noProof/>
          <w:webHidden/>
        </w:rPr>
        <w:fldChar w:fldCharType="separate"/>
      </w:r>
      <w:ins w:id="629" w:author="nick" w:date="2021-07-14T20:24:00Z">
        <w:r w:rsidR="0004792C">
          <w:rPr>
            <w:noProof/>
            <w:webHidden/>
          </w:rPr>
          <w:t>175</w:t>
        </w:r>
      </w:ins>
      <w:ins w:id="630" w:author="nick" w:date="2021-07-13T20:52:00Z">
        <w:r>
          <w:rPr>
            <w:noProof/>
            <w:webHidden/>
          </w:rPr>
          <w:fldChar w:fldCharType="end"/>
        </w:r>
        <w:r w:rsidRPr="00896DAE">
          <w:rPr>
            <w:rStyle w:val="Hyperlink"/>
            <w:noProof/>
          </w:rPr>
          <w:fldChar w:fldCharType="end"/>
        </w:r>
      </w:ins>
    </w:p>
    <w:p w14:paraId="2AE08A6E" w14:textId="77777777" w:rsidR="003F511B" w:rsidRDefault="003F511B">
      <w:pPr>
        <w:pStyle w:val="TOC2"/>
        <w:tabs>
          <w:tab w:val="left" w:pos="660"/>
          <w:tab w:val="right" w:leader="dot" w:pos="9060"/>
        </w:tabs>
        <w:rPr>
          <w:ins w:id="631" w:author="nick" w:date="2021-07-13T20:52:00Z"/>
          <w:rFonts w:asciiTheme="minorHAnsi" w:eastAsiaTheme="minorEastAsia" w:hAnsiTheme="minorHAnsi" w:cstheme="minorBidi"/>
          <w:b w:val="0"/>
          <w:bCs w:val="0"/>
          <w:noProof/>
          <w:sz w:val="22"/>
          <w:szCs w:val="22"/>
          <w:lang w:eastAsia="en-US"/>
        </w:rPr>
      </w:pPr>
      <w:ins w:id="6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9.1</w:t>
        </w:r>
        <w:r>
          <w:rPr>
            <w:rFonts w:asciiTheme="minorHAnsi" w:eastAsiaTheme="minorEastAsia" w:hAnsiTheme="minorHAnsi" w:cstheme="minorBidi"/>
            <w:b w:val="0"/>
            <w:bCs w:val="0"/>
            <w:noProof/>
            <w:sz w:val="22"/>
            <w:szCs w:val="22"/>
            <w:lang w:eastAsia="en-US"/>
          </w:rPr>
          <w:tab/>
        </w:r>
        <w:r w:rsidRPr="00896DAE">
          <w:rPr>
            <w:rStyle w:val="Hyperlink"/>
            <w:noProof/>
          </w:rPr>
          <w:t>Generic Definitions</w:t>
        </w:r>
        <w:r>
          <w:rPr>
            <w:noProof/>
            <w:webHidden/>
          </w:rPr>
          <w:tab/>
        </w:r>
        <w:r>
          <w:rPr>
            <w:noProof/>
            <w:webHidden/>
          </w:rPr>
          <w:fldChar w:fldCharType="begin"/>
        </w:r>
        <w:r>
          <w:rPr>
            <w:noProof/>
            <w:webHidden/>
          </w:rPr>
          <w:instrText xml:space="preserve"> PAGEREF _Toc77102140 \h </w:instrText>
        </w:r>
        <w:r>
          <w:rPr>
            <w:noProof/>
            <w:webHidden/>
          </w:rPr>
        </w:r>
      </w:ins>
      <w:r>
        <w:rPr>
          <w:noProof/>
          <w:webHidden/>
        </w:rPr>
        <w:fldChar w:fldCharType="separate"/>
      </w:r>
      <w:ins w:id="633" w:author="nick" w:date="2021-07-14T20:24:00Z">
        <w:r w:rsidR="0004792C">
          <w:rPr>
            <w:noProof/>
            <w:webHidden/>
          </w:rPr>
          <w:t>175</w:t>
        </w:r>
      </w:ins>
      <w:ins w:id="634" w:author="nick" w:date="2021-07-13T20:52:00Z">
        <w:r>
          <w:rPr>
            <w:noProof/>
            <w:webHidden/>
          </w:rPr>
          <w:fldChar w:fldCharType="end"/>
        </w:r>
        <w:r w:rsidRPr="00896DAE">
          <w:rPr>
            <w:rStyle w:val="Hyperlink"/>
            <w:noProof/>
          </w:rPr>
          <w:fldChar w:fldCharType="end"/>
        </w:r>
      </w:ins>
    </w:p>
    <w:p w14:paraId="032B6034" w14:textId="77777777" w:rsidR="003F511B" w:rsidRDefault="003F511B">
      <w:pPr>
        <w:pStyle w:val="TOC3"/>
        <w:rPr>
          <w:ins w:id="635" w:author="nick" w:date="2021-07-13T20:52:00Z"/>
          <w:rFonts w:asciiTheme="minorHAnsi" w:eastAsiaTheme="minorEastAsia" w:hAnsiTheme="minorHAnsi" w:cstheme="minorBidi"/>
          <w:noProof/>
          <w:sz w:val="22"/>
          <w:szCs w:val="22"/>
          <w:lang w:eastAsia="en-US"/>
        </w:rPr>
      </w:pPr>
      <w:ins w:id="6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9.1.1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_Toc77102141 \h </w:instrText>
        </w:r>
        <w:r>
          <w:rPr>
            <w:noProof/>
            <w:webHidden/>
          </w:rPr>
        </w:r>
      </w:ins>
      <w:r>
        <w:rPr>
          <w:noProof/>
          <w:webHidden/>
        </w:rPr>
        <w:fldChar w:fldCharType="separate"/>
      </w:r>
      <w:ins w:id="637" w:author="nick" w:date="2021-07-14T20:24:00Z">
        <w:r w:rsidR="0004792C">
          <w:rPr>
            <w:noProof/>
            <w:webHidden/>
          </w:rPr>
          <w:t>175</w:t>
        </w:r>
      </w:ins>
      <w:ins w:id="638" w:author="nick" w:date="2021-07-13T20:52:00Z">
        <w:r>
          <w:rPr>
            <w:noProof/>
            <w:webHidden/>
          </w:rPr>
          <w:fldChar w:fldCharType="end"/>
        </w:r>
        <w:r w:rsidRPr="00896DAE">
          <w:rPr>
            <w:rStyle w:val="Hyperlink"/>
            <w:noProof/>
          </w:rPr>
          <w:fldChar w:fldCharType="end"/>
        </w:r>
      </w:ins>
    </w:p>
    <w:p w14:paraId="32164DE2" w14:textId="77777777" w:rsidR="003F511B" w:rsidRDefault="003F511B">
      <w:pPr>
        <w:pStyle w:val="TOC3"/>
        <w:rPr>
          <w:ins w:id="639" w:author="nick" w:date="2021-07-13T20:52:00Z"/>
          <w:rFonts w:asciiTheme="minorHAnsi" w:eastAsiaTheme="minorEastAsia" w:hAnsiTheme="minorHAnsi" w:cstheme="minorBidi"/>
          <w:noProof/>
          <w:sz w:val="22"/>
          <w:szCs w:val="22"/>
          <w:lang w:eastAsia="en-US"/>
        </w:rPr>
      </w:pPr>
      <w:ins w:id="6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"_Toc77102142"</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9.1.2</w:t>
        </w:r>
        <w:r>
          <w:rPr>
            <w:rFonts w:asciiTheme="minorHAnsi" w:eastAsiaTheme="minorEastAsia" w:hAnsiTheme="minorHAnsi" w:cstheme="minorBidi"/>
            <w:noProof/>
            <w:sz w:val="22"/>
            <w:szCs w:val="22"/>
            <w:lang w:eastAsia="en-US"/>
          </w:rPr>
          <w:tab/>
        </w:r>
        <w:r w:rsidRPr="00896DAE">
          <w:rPr>
            <w:rStyle w:val="Hyperlink"/>
            <w:noProof/>
          </w:rPr>
          <w:t>Connection Face</w:t>
        </w:r>
        <w:r>
          <w:rPr>
            <w:noProof/>
            <w:webHidden/>
          </w:rPr>
          <w:tab/>
        </w:r>
        <w:r>
          <w:rPr>
            <w:noProof/>
            <w:webHidden/>
          </w:rPr>
          <w:fldChar w:fldCharType="begin"/>
        </w:r>
        <w:r>
          <w:rPr>
            <w:noProof/>
            <w:webHidden/>
          </w:rPr>
          <w:instrText xml:space="preserve"> PAGEREF _Toc77102142 \h </w:instrText>
        </w:r>
        <w:r>
          <w:rPr>
            <w:noProof/>
            <w:webHidden/>
          </w:rPr>
        </w:r>
      </w:ins>
      <w:r>
        <w:rPr>
          <w:noProof/>
          <w:webHidden/>
        </w:rPr>
        <w:fldChar w:fldCharType="separate"/>
      </w:r>
      <w:ins w:id="641" w:author="nick" w:date="2021-07-14T20:24:00Z">
        <w:r w:rsidR="0004792C">
          <w:rPr>
            <w:noProof/>
            <w:webHidden/>
          </w:rPr>
          <w:t>175</w:t>
        </w:r>
      </w:ins>
      <w:ins w:id="642" w:author="nick" w:date="2021-07-13T20:52:00Z">
        <w:r>
          <w:rPr>
            <w:noProof/>
            <w:webHidden/>
          </w:rPr>
          <w:fldChar w:fldCharType="end"/>
        </w:r>
        <w:r w:rsidRPr="00896DAE">
          <w:rPr>
            <w:rStyle w:val="Hyperlink"/>
            <w:noProof/>
          </w:rPr>
          <w:fldChar w:fldCharType="end"/>
        </w:r>
      </w:ins>
    </w:p>
    <w:p w14:paraId="1CB6AA47" w14:textId="77777777" w:rsidR="003F511B" w:rsidRDefault="003F511B">
      <w:pPr>
        <w:pStyle w:val="TOC3"/>
        <w:rPr>
          <w:ins w:id="643" w:author="nick" w:date="2021-07-13T20:52:00Z"/>
          <w:rFonts w:asciiTheme="minorHAnsi" w:eastAsiaTheme="minorEastAsia" w:hAnsiTheme="minorHAnsi" w:cstheme="minorBidi"/>
          <w:noProof/>
          <w:sz w:val="22"/>
          <w:szCs w:val="22"/>
          <w:lang w:eastAsia="en-US"/>
        </w:rPr>
      </w:pPr>
      <w:ins w:id="6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"_Toc77102143"</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9.1.3</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_Toc77102143 \h </w:instrText>
        </w:r>
        <w:r>
          <w:rPr>
            <w:noProof/>
            <w:webHidden/>
          </w:rPr>
        </w:r>
      </w:ins>
      <w:r>
        <w:rPr>
          <w:noProof/>
          <w:webHidden/>
        </w:rPr>
        <w:fldChar w:fldCharType="separate"/>
      </w:r>
      <w:ins w:id="645" w:author="nick" w:date="2021-07-14T20:24:00Z">
        <w:r w:rsidR="0004792C">
          <w:rPr>
            <w:noProof/>
            <w:webHidden/>
          </w:rPr>
          <w:t>177</w:t>
        </w:r>
      </w:ins>
      <w:ins w:id="646" w:author="nick" w:date="2021-07-13T20:52:00Z">
        <w:r>
          <w:rPr>
            <w:noProof/>
            <w:webHidden/>
          </w:rPr>
          <w:fldChar w:fldCharType="end"/>
        </w:r>
        <w:r w:rsidRPr="00896DAE">
          <w:rPr>
            <w:rStyle w:val="Hyperlink"/>
            <w:noProof/>
          </w:rPr>
          <w:fldChar w:fldCharType="end"/>
        </w:r>
      </w:ins>
    </w:p>
    <w:p w14:paraId="26AF21BD" w14:textId="77777777" w:rsidR="003F511B" w:rsidRDefault="003F511B">
      <w:pPr>
        <w:pStyle w:val="TOC2"/>
        <w:tabs>
          <w:tab w:val="left" w:pos="660"/>
          <w:tab w:val="right" w:leader="dot" w:pos="9060"/>
        </w:tabs>
        <w:rPr>
          <w:ins w:id="647" w:author="nick" w:date="2021-07-13T20:52:00Z"/>
          <w:rFonts w:asciiTheme="minorHAnsi" w:eastAsiaTheme="minorEastAsia" w:hAnsiTheme="minorHAnsi" w:cstheme="minorBidi"/>
          <w:b w:val="0"/>
          <w:bCs w:val="0"/>
          <w:noProof/>
          <w:sz w:val="22"/>
          <w:szCs w:val="22"/>
          <w:lang w:eastAsia="en-US"/>
        </w:rPr>
      </w:pPr>
      <w:ins w:id="6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"_Toc77102144"</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9.2</w:t>
        </w:r>
        <w:r>
          <w:rPr>
            <w:rFonts w:asciiTheme="minorHAnsi" w:eastAsiaTheme="minorEastAsia" w:hAnsiTheme="minorHAnsi" w:cstheme="minorBidi"/>
            <w:b w:val="0"/>
            <w:bCs w:val="0"/>
            <w:noProof/>
            <w:sz w:val="22"/>
            <w:szCs w:val="22"/>
            <w:lang w:eastAsia="en-US"/>
          </w:rPr>
          <w:tab/>
        </w:r>
        <w:r w:rsidRPr="00896DAE">
          <w:rPr>
            <w:rStyle w:val="Hyperlink"/>
            <w:noProof/>
          </w:rPr>
          <w:t>Adhesive Faces</w:t>
        </w:r>
        <w:r>
          <w:rPr>
            <w:noProof/>
            <w:webHidden/>
          </w:rPr>
          <w:tab/>
        </w:r>
        <w:r>
          <w:rPr>
            <w:noProof/>
            <w:webHidden/>
          </w:rPr>
          <w:fldChar w:fldCharType="begin"/>
        </w:r>
        <w:r>
          <w:rPr>
            <w:noProof/>
            <w:webHidden/>
          </w:rPr>
          <w:instrText xml:space="preserve"> PAGEREF _Toc77102144 \h </w:instrText>
        </w:r>
        <w:r>
          <w:rPr>
            <w:noProof/>
            <w:webHidden/>
          </w:rPr>
        </w:r>
      </w:ins>
      <w:r>
        <w:rPr>
          <w:noProof/>
          <w:webHidden/>
        </w:rPr>
        <w:fldChar w:fldCharType="separate"/>
      </w:r>
      <w:ins w:id="649" w:author="nick" w:date="2021-07-14T20:24:00Z">
        <w:r w:rsidR="0004792C">
          <w:rPr>
            <w:noProof/>
            <w:webHidden/>
          </w:rPr>
          <w:t>178</w:t>
        </w:r>
      </w:ins>
      <w:ins w:id="650" w:author="nick" w:date="2021-07-13T20:52:00Z">
        <w:r>
          <w:rPr>
            <w:noProof/>
            <w:webHidden/>
          </w:rPr>
          <w:fldChar w:fldCharType="end"/>
        </w:r>
        <w:r w:rsidRPr="00896DAE">
          <w:rPr>
            <w:rStyle w:val="Hyperlink"/>
            <w:noProof/>
          </w:rPr>
          <w:fldChar w:fldCharType="end"/>
        </w:r>
      </w:ins>
    </w:p>
    <w:p w14:paraId="27AE0F20" w14:textId="77777777" w:rsidR="003F511B" w:rsidRDefault="003F511B">
      <w:pPr>
        <w:pStyle w:val="TOC1"/>
        <w:tabs>
          <w:tab w:val="left" w:pos="660"/>
          <w:tab w:val="right" w:leader="dot" w:pos="9060"/>
        </w:tabs>
        <w:rPr>
          <w:ins w:id="651" w:author="nick" w:date="2021-07-13T20:52:00Z"/>
          <w:rFonts w:asciiTheme="minorHAnsi" w:eastAsiaTheme="minorEastAsia" w:hAnsiTheme="minorHAnsi" w:cstheme="minorBidi"/>
          <w:b w:val="0"/>
          <w:bCs w:val="0"/>
          <w:caps w:val="0"/>
          <w:noProof/>
          <w:sz w:val="22"/>
          <w:szCs w:val="22"/>
          <w:lang w:eastAsia="en-US"/>
        </w:rPr>
      </w:pPr>
      <w:ins w:id="6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"_Toc77102145"</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896DAE">
          <w:rPr>
            <w:rStyle w:val="Hyperlink"/>
            <w:noProof/>
          </w:rPr>
          <w:t>Appendix</w:t>
        </w:r>
        <w:r>
          <w:rPr>
            <w:noProof/>
            <w:webHidden/>
          </w:rPr>
          <w:tab/>
        </w:r>
        <w:r>
          <w:rPr>
            <w:noProof/>
            <w:webHidden/>
          </w:rPr>
          <w:fldChar w:fldCharType="begin"/>
        </w:r>
        <w:r>
          <w:rPr>
            <w:noProof/>
            <w:webHidden/>
          </w:rPr>
          <w:instrText xml:space="preserve"> PAGEREF _Toc77102145 \h </w:instrText>
        </w:r>
        <w:r>
          <w:rPr>
            <w:noProof/>
            <w:webHidden/>
          </w:rPr>
        </w:r>
      </w:ins>
      <w:r>
        <w:rPr>
          <w:noProof/>
          <w:webHidden/>
        </w:rPr>
        <w:fldChar w:fldCharType="separate"/>
      </w:r>
      <w:ins w:id="653" w:author="nick" w:date="2021-07-14T20:24:00Z">
        <w:r w:rsidR="0004792C">
          <w:rPr>
            <w:noProof/>
            <w:webHidden/>
          </w:rPr>
          <w:t>180</w:t>
        </w:r>
      </w:ins>
      <w:ins w:id="654" w:author="nick" w:date="2021-07-13T20:52:00Z">
        <w:r>
          <w:rPr>
            <w:noProof/>
            <w:webHidden/>
          </w:rPr>
          <w:fldChar w:fldCharType="end"/>
        </w:r>
        <w:r w:rsidRPr="00896DAE">
          <w:rPr>
            <w:rStyle w:val="Hyperlink"/>
            <w:noProof/>
          </w:rPr>
          <w:fldChar w:fldCharType="end"/>
        </w:r>
      </w:ins>
    </w:p>
    <w:p w14:paraId="5B8712B1" w14:textId="77777777" w:rsidR="003F511B" w:rsidRDefault="003F511B">
      <w:pPr>
        <w:pStyle w:val="TOC2"/>
        <w:tabs>
          <w:tab w:val="left" w:pos="660"/>
          <w:tab w:val="right" w:leader="dot" w:pos="9060"/>
        </w:tabs>
        <w:rPr>
          <w:ins w:id="655" w:author="nick" w:date="2021-07-13T20:52:00Z"/>
          <w:rFonts w:asciiTheme="minorHAnsi" w:eastAsiaTheme="minorEastAsia" w:hAnsiTheme="minorHAnsi" w:cstheme="minorBidi"/>
          <w:b w:val="0"/>
          <w:bCs w:val="0"/>
          <w:noProof/>
          <w:sz w:val="22"/>
          <w:szCs w:val="22"/>
          <w:lang w:eastAsia="en-US"/>
        </w:rPr>
      </w:pPr>
      <w:ins w:id="6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"_Toc77102146"</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10.1</w:t>
        </w:r>
        <w:r>
          <w:rPr>
            <w:rFonts w:asciiTheme="minorHAnsi" w:eastAsiaTheme="minorEastAsia" w:hAnsiTheme="minorHAnsi" w:cstheme="minorBidi"/>
            <w:b w:val="0"/>
            <w:bCs w:val="0"/>
            <w:noProof/>
            <w:sz w:val="22"/>
            <w:szCs w:val="22"/>
            <w:lang w:eastAsia="en-US"/>
          </w:rPr>
          <w:tab/>
        </w:r>
        <w:r w:rsidRPr="00896DAE">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_Toc77102146 \h </w:instrText>
        </w:r>
        <w:r>
          <w:rPr>
            <w:noProof/>
            <w:webHidden/>
          </w:rPr>
        </w:r>
      </w:ins>
      <w:r>
        <w:rPr>
          <w:noProof/>
          <w:webHidden/>
        </w:rPr>
        <w:fldChar w:fldCharType="separate"/>
      </w:r>
      <w:ins w:id="657" w:author="nick" w:date="2021-07-14T20:24:00Z">
        <w:r w:rsidR="0004792C">
          <w:rPr>
            <w:noProof/>
            <w:webHidden/>
          </w:rPr>
          <w:t>180</w:t>
        </w:r>
      </w:ins>
      <w:ins w:id="658" w:author="nick" w:date="2021-07-13T20:52:00Z">
        <w:r>
          <w:rPr>
            <w:noProof/>
            <w:webHidden/>
          </w:rPr>
          <w:fldChar w:fldCharType="end"/>
        </w:r>
        <w:r w:rsidRPr="00896DAE">
          <w:rPr>
            <w:rStyle w:val="Hyperlink"/>
            <w:noProof/>
          </w:rPr>
          <w:fldChar w:fldCharType="end"/>
        </w:r>
      </w:ins>
    </w:p>
    <w:p w14:paraId="67E508DC" w14:textId="77777777" w:rsidR="003F511B" w:rsidRDefault="003F511B">
      <w:pPr>
        <w:pStyle w:val="TOC1"/>
        <w:tabs>
          <w:tab w:val="left" w:pos="660"/>
          <w:tab w:val="right" w:leader="dot" w:pos="9060"/>
        </w:tabs>
        <w:rPr>
          <w:ins w:id="659" w:author="nick" w:date="2021-07-13T20:52:00Z"/>
          <w:rFonts w:asciiTheme="minorHAnsi" w:eastAsiaTheme="minorEastAsia" w:hAnsiTheme="minorHAnsi" w:cstheme="minorBidi"/>
          <w:b w:val="0"/>
          <w:bCs w:val="0"/>
          <w:caps w:val="0"/>
          <w:noProof/>
          <w:sz w:val="22"/>
          <w:szCs w:val="22"/>
          <w:lang w:eastAsia="en-US"/>
        </w:rPr>
      </w:pPr>
      <w:ins w:id="6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"_Toc77102147"</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896DAE">
          <w:rPr>
            <w:rStyle w:val="Hyperlink"/>
            <w:noProof/>
          </w:rPr>
          <w:t>Future extensions</w:t>
        </w:r>
        <w:r>
          <w:rPr>
            <w:noProof/>
            <w:webHidden/>
          </w:rPr>
          <w:tab/>
        </w:r>
        <w:r>
          <w:rPr>
            <w:noProof/>
            <w:webHidden/>
          </w:rPr>
          <w:fldChar w:fldCharType="begin"/>
        </w:r>
        <w:r>
          <w:rPr>
            <w:noProof/>
            <w:webHidden/>
          </w:rPr>
          <w:instrText xml:space="preserve"> PAGEREF _Toc77102147 \h </w:instrText>
        </w:r>
        <w:r>
          <w:rPr>
            <w:noProof/>
            <w:webHidden/>
          </w:rPr>
        </w:r>
      </w:ins>
      <w:r>
        <w:rPr>
          <w:noProof/>
          <w:webHidden/>
        </w:rPr>
        <w:fldChar w:fldCharType="separate"/>
      </w:r>
      <w:ins w:id="661" w:author="nick" w:date="2021-07-14T20:24:00Z">
        <w:r w:rsidR="0004792C">
          <w:rPr>
            <w:noProof/>
            <w:webHidden/>
          </w:rPr>
          <w:t>183</w:t>
        </w:r>
      </w:ins>
      <w:ins w:id="662" w:author="nick" w:date="2021-07-13T20:52:00Z">
        <w:r>
          <w:rPr>
            <w:noProof/>
            <w:webHidden/>
          </w:rPr>
          <w:fldChar w:fldCharType="end"/>
        </w:r>
        <w:r w:rsidRPr="00896DAE">
          <w:rPr>
            <w:rStyle w:val="Hyperlink"/>
            <w:noProof/>
          </w:rPr>
          <w:fldChar w:fldCharType="end"/>
        </w:r>
      </w:ins>
    </w:p>
    <w:p w14:paraId="5891C3BA" w14:textId="77777777" w:rsidR="003F511B" w:rsidRDefault="003F511B">
      <w:pPr>
        <w:pStyle w:val="TOC2"/>
        <w:tabs>
          <w:tab w:val="left" w:pos="660"/>
          <w:tab w:val="right" w:leader="dot" w:pos="9060"/>
        </w:tabs>
        <w:rPr>
          <w:ins w:id="663" w:author="nick" w:date="2021-07-13T20:52:00Z"/>
          <w:rFonts w:asciiTheme="minorHAnsi" w:eastAsiaTheme="minorEastAsia" w:hAnsiTheme="minorHAnsi" w:cstheme="minorBidi"/>
          <w:b w:val="0"/>
          <w:bCs w:val="0"/>
          <w:noProof/>
          <w:sz w:val="22"/>
          <w:szCs w:val="22"/>
          <w:lang w:eastAsia="en-US"/>
        </w:rPr>
      </w:pPr>
      <w:ins w:id="6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"_Toc77102148"</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11.1</w:t>
        </w:r>
        <w:r>
          <w:rPr>
            <w:rFonts w:asciiTheme="minorHAnsi" w:eastAsiaTheme="minorEastAsia" w:hAnsiTheme="minorHAnsi" w:cstheme="minorBidi"/>
            <w:b w:val="0"/>
            <w:bCs w:val="0"/>
            <w:noProof/>
            <w:sz w:val="22"/>
            <w:szCs w:val="22"/>
            <w:lang w:eastAsia="en-US"/>
          </w:rPr>
          <w:tab/>
        </w:r>
        <w:r w:rsidRPr="00896DAE">
          <w:rPr>
            <w:rStyle w:val="Hyperlink"/>
            <w:noProof/>
          </w:rPr>
          <w:t>Additional parameters for spot and seam welds</w:t>
        </w:r>
        <w:r>
          <w:rPr>
            <w:noProof/>
            <w:webHidden/>
          </w:rPr>
          <w:tab/>
        </w:r>
        <w:r>
          <w:rPr>
            <w:noProof/>
            <w:webHidden/>
          </w:rPr>
          <w:fldChar w:fldCharType="begin"/>
        </w:r>
        <w:r>
          <w:rPr>
            <w:noProof/>
            <w:webHidden/>
          </w:rPr>
          <w:instrText xml:space="preserve"> PAGEREF _Toc77102148 \h </w:instrText>
        </w:r>
        <w:r>
          <w:rPr>
            <w:noProof/>
            <w:webHidden/>
          </w:rPr>
        </w:r>
      </w:ins>
      <w:r>
        <w:rPr>
          <w:noProof/>
          <w:webHidden/>
        </w:rPr>
        <w:fldChar w:fldCharType="separate"/>
      </w:r>
      <w:ins w:id="665" w:author="nick" w:date="2021-07-14T20:24:00Z">
        <w:r w:rsidR="0004792C">
          <w:rPr>
            <w:noProof/>
            <w:webHidden/>
          </w:rPr>
          <w:t>183</w:t>
        </w:r>
      </w:ins>
      <w:ins w:id="666" w:author="nick" w:date="2021-07-13T20:52:00Z">
        <w:r>
          <w:rPr>
            <w:noProof/>
            <w:webHidden/>
          </w:rPr>
          <w:fldChar w:fldCharType="end"/>
        </w:r>
        <w:r w:rsidRPr="00896DAE">
          <w:rPr>
            <w:rStyle w:val="Hyperlink"/>
            <w:noProof/>
          </w:rPr>
          <w:fldChar w:fldCharType="end"/>
        </w:r>
      </w:ins>
    </w:p>
    <w:p w14:paraId="6B0E8E4F" w14:textId="77777777" w:rsidR="003F511B" w:rsidRDefault="003F511B">
      <w:pPr>
        <w:pStyle w:val="TOC2"/>
        <w:tabs>
          <w:tab w:val="left" w:pos="660"/>
          <w:tab w:val="right" w:leader="dot" w:pos="9060"/>
        </w:tabs>
        <w:rPr>
          <w:ins w:id="667" w:author="nick" w:date="2021-07-13T20:52:00Z"/>
          <w:rFonts w:asciiTheme="minorHAnsi" w:eastAsiaTheme="minorEastAsia" w:hAnsiTheme="minorHAnsi" w:cstheme="minorBidi"/>
          <w:b w:val="0"/>
          <w:bCs w:val="0"/>
          <w:noProof/>
          <w:sz w:val="22"/>
          <w:szCs w:val="22"/>
          <w:lang w:eastAsia="en-US"/>
        </w:rPr>
      </w:pPr>
      <w:ins w:id="668"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"_Toc77102149"</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rPr>
          <w:t>11.2</w:t>
        </w:r>
        <w:r>
          <w:rPr>
            <w:rFonts w:asciiTheme="minorHAnsi" w:eastAsiaTheme="minorEastAsia" w:hAnsiTheme="minorHAnsi" w:cstheme="minorBidi"/>
            <w:b w:val="0"/>
            <w:bCs w:val="0"/>
            <w:noProof/>
            <w:sz w:val="22"/>
            <w:szCs w:val="22"/>
            <w:lang w:eastAsia="en-US"/>
          </w:rPr>
          <w:tab/>
        </w:r>
        <w:r w:rsidRPr="00896DAE">
          <w:rPr>
            <w:rStyle w:val="Hyperlink"/>
            <w:noProof/>
          </w:rPr>
          <w:t>Other relevant and new joint types</w:t>
        </w:r>
        <w:r>
          <w:rPr>
            <w:noProof/>
            <w:webHidden/>
          </w:rPr>
          <w:tab/>
        </w:r>
        <w:r>
          <w:rPr>
            <w:noProof/>
            <w:webHidden/>
          </w:rPr>
          <w:fldChar w:fldCharType="begin"/>
        </w:r>
        <w:r>
          <w:rPr>
            <w:noProof/>
            <w:webHidden/>
          </w:rPr>
          <w:instrText xml:space="preserve"> PAGEREF _Toc77102149 \h </w:instrText>
        </w:r>
        <w:r>
          <w:rPr>
            <w:noProof/>
            <w:webHidden/>
          </w:rPr>
        </w:r>
      </w:ins>
      <w:r>
        <w:rPr>
          <w:noProof/>
          <w:webHidden/>
        </w:rPr>
        <w:fldChar w:fldCharType="separate"/>
      </w:r>
      <w:ins w:id="669" w:author="nick" w:date="2021-07-14T20:24:00Z">
        <w:r w:rsidR="0004792C">
          <w:rPr>
            <w:noProof/>
            <w:webHidden/>
          </w:rPr>
          <w:t>183</w:t>
        </w:r>
      </w:ins>
      <w:ins w:id="670" w:author="nick" w:date="2021-07-13T20:52:00Z">
        <w:r>
          <w:rPr>
            <w:noProof/>
            <w:webHidden/>
          </w:rPr>
          <w:fldChar w:fldCharType="end"/>
        </w:r>
        <w:r w:rsidRPr="00896DAE">
          <w:rPr>
            <w:rStyle w:val="Hyperlink"/>
            <w:noProof/>
          </w:rPr>
          <w:fldChar w:fldCharType="end"/>
        </w:r>
      </w:ins>
    </w:p>
    <w:p w14:paraId="28766170" w14:textId="77777777" w:rsidR="003F511B" w:rsidRDefault="003F511B">
      <w:pPr>
        <w:pStyle w:val="TOC1"/>
        <w:tabs>
          <w:tab w:val="left" w:pos="660"/>
          <w:tab w:val="right" w:leader="dot" w:pos="9060"/>
        </w:tabs>
        <w:rPr>
          <w:ins w:id="671" w:author="nick" w:date="2021-07-13T20:52:00Z"/>
          <w:rFonts w:asciiTheme="minorHAnsi" w:eastAsiaTheme="minorEastAsia" w:hAnsiTheme="minorHAnsi" w:cstheme="minorBidi"/>
          <w:b w:val="0"/>
          <w:bCs w:val="0"/>
          <w:caps w:val="0"/>
          <w:noProof/>
          <w:sz w:val="22"/>
          <w:szCs w:val="22"/>
          <w:lang w:eastAsia="en-US"/>
        </w:rPr>
      </w:pPr>
      <w:ins w:id="6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"_Toc77102150"</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896DAE">
          <w:rPr>
            <w:rStyle w:val="Hyperlink"/>
            <w:noProof/>
          </w:rPr>
          <w:t>Disclaimer</w:t>
        </w:r>
        <w:r>
          <w:rPr>
            <w:noProof/>
            <w:webHidden/>
          </w:rPr>
          <w:tab/>
        </w:r>
        <w:r>
          <w:rPr>
            <w:noProof/>
            <w:webHidden/>
          </w:rPr>
          <w:fldChar w:fldCharType="begin"/>
        </w:r>
        <w:r>
          <w:rPr>
            <w:noProof/>
            <w:webHidden/>
          </w:rPr>
          <w:instrText xml:space="preserve"> PAGEREF _Toc77102150 \h </w:instrText>
        </w:r>
        <w:r>
          <w:rPr>
            <w:noProof/>
            <w:webHidden/>
          </w:rPr>
        </w:r>
      </w:ins>
      <w:r>
        <w:rPr>
          <w:noProof/>
          <w:webHidden/>
        </w:rPr>
        <w:fldChar w:fldCharType="separate"/>
      </w:r>
      <w:ins w:id="673" w:author="nick" w:date="2021-07-14T20:24:00Z">
        <w:r w:rsidR="0004792C">
          <w:rPr>
            <w:noProof/>
            <w:webHidden/>
          </w:rPr>
          <w:t>184</w:t>
        </w:r>
      </w:ins>
      <w:ins w:id="674" w:author="nick" w:date="2021-07-13T20:52:00Z">
        <w:r>
          <w:rPr>
            <w:noProof/>
            <w:webHidden/>
          </w:rPr>
          <w:fldChar w:fldCharType="end"/>
        </w:r>
        <w:r w:rsidRPr="00896DAE">
          <w:rPr>
            <w:rStyle w:val="Hyperlink"/>
            <w:noProof/>
          </w:rPr>
          <w:fldChar w:fldCharType="end"/>
        </w:r>
      </w:ins>
    </w:p>
    <w:p w14:paraId="6084DF86" w14:textId="77777777" w:rsidR="003F511B" w:rsidRDefault="003F511B">
      <w:pPr>
        <w:pStyle w:val="TOC1"/>
        <w:tabs>
          <w:tab w:val="left" w:pos="660"/>
          <w:tab w:val="right" w:leader="dot" w:pos="9060"/>
        </w:tabs>
        <w:rPr>
          <w:ins w:id="675" w:author="nick" w:date="2021-07-13T20:52:00Z"/>
          <w:rFonts w:asciiTheme="minorHAnsi" w:eastAsiaTheme="minorEastAsia" w:hAnsiTheme="minorHAnsi" w:cstheme="minorBidi"/>
          <w:b w:val="0"/>
          <w:bCs w:val="0"/>
          <w:caps w:val="0"/>
          <w:noProof/>
          <w:sz w:val="22"/>
          <w:szCs w:val="22"/>
          <w:lang w:eastAsia="en-US"/>
        </w:rPr>
      </w:pPr>
      <w:ins w:id="6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"_Toc77102151"</w:instrText>
        </w:r>
        <w:r w:rsidRPr="00896DAE">
          <w:rPr>
            <w:rStyle w:val="Hyperlink"/>
            <w:noProof/>
          </w:rPr>
          <w:instrText xml:space="preserve"> </w:instrText>
        </w:r>
        <w:r w:rsidRPr="00896DAE">
          <w:rPr>
            <w:rStyle w:val="Hyperlink"/>
            <w:noProof/>
          </w:rPr>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eastAsia="en-US"/>
          </w:rPr>
          <w:tab/>
        </w:r>
        <w:r w:rsidRPr="00896DAE">
          <w:rPr>
            <w:rStyle w:val="Hyperlink"/>
            <w:noProof/>
          </w:rPr>
          <w:t>References</w:t>
        </w:r>
        <w:r>
          <w:rPr>
            <w:noProof/>
            <w:webHidden/>
          </w:rPr>
          <w:tab/>
        </w:r>
        <w:r>
          <w:rPr>
            <w:noProof/>
            <w:webHidden/>
          </w:rPr>
          <w:fldChar w:fldCharType="begin"/>
        </w:r>
        <w:r>
          <w:rPr>
            <w:noProof/>
            <w:webHidden/>
          </w:rPr>
          <w:instrText xml:space="preserve"> PAGEREF _Toc77102151 \h </w:instrText>
        </w:r>
        <w:r>
          <w:rPr>
            <w:noProof/>
            <w:webHidden/>
          </w:rPr>
        </w:r>
      </w:ins>
      <w:r>
        <w:rPr>
          <w:noProof/>
          <w:webHidden/>
        </w:rPr>
        <w:fldChar w:fldCharType="separate"/>
      </w:r>
      <w:ins w:id="677" w:author="nick" w:date="2021-07-14T20:24:00Z">
        <w:r w:rsidR="0004792C">
          <w:rPr>
            <w:noProof/>
            <w:webHidden/>
          </w:rPr>
          <w:t>185</w:t>
        </w:r>
      </w:ins>
      <w:ins w:id="678" w:author="nick" w:date="2021-07-13T20:52:00Z">
        <w:r>
          <w:rPr>
            <w:noProof/>
            <w:webHidden/>
          </w:rPr>
          <w:fldChar w:fldCharType="end"/>
        </w:r>
        <w:r w:rsidRPr="00896DAE">
          <w:rPr>
            <w:rStyle w:val="Hyperlink"/>
            <w:noProof/>
          </w:rPr>
          <w:fldChar w:fldCharType="end"/>
        </w:r>
      </w:ins>
    </w:p>
    <w:p w14:paraId="5ADF9E7A" w14:textId="7B07A541" w:rsidR="008F6A37" w:rsidDel="003F511B" w:rsidRDefault="008F6A37">
      <w:pPr>
        <w:pStyle w:val="TOC1"/>
        <w:tabs>
          <w:tab w:val="left" w:pos="440"/>
          <w:tab w:val="right" w:leader="dot" w:pos="9060"/>
        </w:tabs>
        <w:rPr>
          <w:del w:id="679" w:author="nick" w:date="2021-07-13T20:52:00Z"/>
          <w:rFonts w:asciiTheme="minorHAnsi" w:eastAsiaTheme="minorEastAsia" w:hAnsiTheme="minorHAnsi" w:cstheme="minorBidi"/>
          <w:b w:val="0"/>
          <w:bCs w:val="0"/>
          <w:caps w:val="0"/>
          <w:noProof/>
          <w:sz w:val="22"/>
          <w:szCs w:val="22"/>
          <w:lang w:val="de-DE"/>
        </w:rPr>
      </w:pPr>
      <w:del w:id="680" w:author="nick" w:date="2021-07-13T20:52:00Z">
        <w:r w:rsidRPr="003F511B" w:rsidDel="003F511B">
          <w:rPr>
            <w:noProof/>
            <w14:scene3d>
              <w14:camera w14:prst="orthographicFront"/>
              <w14:lightRig w14:rig="threePt" w14:dir="t">
                <w14:rot w14:lat="0" w14:lon="0" w14:rev="0"/>
              </w14:lightRig>
            </w14:scene3d>
          </w:rPr>
          <w:delText>1</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Introduction</w:delText>
        </w:r>
        <w:r w:rsidDel="003F511B">
          <w:rPr>
            <w:noProof/>
            <w:webHidden/>
          </w:rPr>
          <w:tab/>
        </w:r>
        <w:r w:rsidR="003F511B" w:rsidDel="003F511B">
          <w:rPr>
            <w:noProof/>
            <w:webHidden/>
          </w:rPr>
          <w:delText>21</w:delText>
        </w:r>
      </w:del>
    </w:p>
    <w:p w14:paraId="4FCFA53B" w14:textId="711A6DBE" w:rsidR="008F6A37" w:rsidDel="003F511B" w:rsidRDefault="008F6A37">
      <w:pPr>
        <w:pStyle w:val="TOC2"/>
        <w:tabs>
          <w:tab w:val="left" w:pos="660"/>
          <w:tab w:val="right" w:leader="dot" w:pos="9060"/>
        </w:tabs>
        <w:rPr>
          <w:del w:id="681" w:author="nick" w:date="2021-07-13T20:52:00Z"/>
          <w:rFonts w:asciiTheme="minorHAnsi" w:eastAsiaTheme="minorEastAsia" w:hAnsiTheme="minorHAnsi" w:cstheme="minorBidi"/>
          <w:b w:val="0"/>
          <w:bCs w:val="0"/>
          <w:noProof/>
          <w:sz w:val="22"/>
          <w:szCs w:val="22"/>
          <w:lang w:val="de-DE"/>
        </w:rPr>
      </w:pPr>
      <w:del w:id="682" w:author="nick" w:date="2021-07-13T20:52:00Z">
        <w:r w:rsidRPr="003F511B" w:rsidDel="003F511B">
          <w:rPr>
            <w:noProof/>
          </w:rPr>
          <w:delText>1.1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Motivation</w:delText>
        </w:r>
        <w:r w:rsidDel="003F511B">
          <w:rPr>
            <w:noProof/>
            <w:webHidden/>
          </w:rPr>
          <w:tab/>
        </w:r>
        <w:r w:rsidR="003F511B" w:rsidDel="003F511B">
          <w:rPr>
            <w:noProof/>
            <w:webHidden/>
          </w:rPr>
          <w:delText>21</w:delText>
        </w:r>
      </w:del>
    </w:p>
    <w:p w14:paraId="6C02AC63" w14:textId="5D7BB74B" w:rsidR="008F6A37" w:rsidDel="003F511B" w:rsidRDefault="008F6A37">
      <w:pPr>
        <w:pStyle w:val="TOC2"/>
        <w:tabs>
          <w:tab w:val="left" w:pos="660"/>
          <w:tab w:val="right" w:leader="dot" w:pos="9060"/>
        </w:tabs>
        <w:rPr>
          <w:del w:id="683" w:author="nick" w:date="2021-07-13T20:52:00Z"/>
          <w:rFonts w:asciiTheme="minorHAnsi" w:eastAsiaTheme="minorEastAsia" w:hAnsiTheme="minorHAnsi" w:cstheme="minorBidi"/>
          <w:b w:val="0"/>
          <w:bCs w:val="0"/>
          <w:noProof/>
          <w:sz w:val="22"/>
          <w:szCs w:val="22"/>
          <w:lang w:val="de-DE"/>
        </w:rPr>
      </w:pPr>
      <w:del w:id="684" w:author="nick" w:date="2021-07-13T20:52:00Z">
        <w:r w:rsidRPr="003F511B" w:rsidDel="003F511B">
          <w:rPr>
            <w:noProof/>
          </w:rPr>
          <w:delText>1.2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MCF at Ford</w:delText>
        </w:r>
        <w:r w:rsidDel="003F511B">
          <w:rPr>
            <w:noProof/>
            <w:webHidden/>
          </w:rPr>
          <w:tab/>
        </w:r>
        <w:r w:rsidR="003F511B" w:rsidDel="003F511B">
          <w:rPr>
            <w:noProof/>
            <w:webHidden/>
          </w:rPr>
          <w:delText>21</w:delText>
        </w:r>
      </w:del>
    </w:p>
    <w:p w14:paraId="3D9C37A5" w14:textId="2B198EF3" w:rsidR="008F6A37" w:rsidDel="003F511B" w:rsidRDefault="008F6A37">
      <w:pPr>
        <w:pStyle w:val="TOC2"/>
        <w:tabs>
          <w:tab w:val="left" w:pos="660"/>
          <w:tab w:val="right" w:leader="dot" w:pos="9060"/>
        </w:tabs>
        <w:rPr>
          <w:del w:id="685" w:author="nick" w:date="2021-07-13T20:52:00Z"/>
          <w:rFonts w:asciiTheme="minorHAnsi" w:eastAsiaTheme="minorEastAsia" w:hAnsiTheme="minorHAnsi" w:cstheme="minorBidi"/>
          <w:b w:val="0"/>
          <w:bCs w:val="0"/>
          <w:noProof/>
          <w:sz w:val="22"/>
          <w:szCs w:val="22"/>
          <w:lang w:val="de-DE"/>
        </w:rPr>
      </w:pPr>
      <w:del w:id="686" w:author="nick" w:date="2021-07-13T20:52:00Z">
        <w:r w:rsidRPr="003F511B" w:rsidDel="003F511B">
          <w:rPr>
            <w:noProof/>
          </w:rPr>
          <w:delText>1.3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From MCF to χMCF - The Scope of the Document</w:delText>
        </w:r>
        <w:r w:rsidDel="003F511B">
          <w:rPr>
            <w:noProof/>
            <w:webHidden/>
          </w:rPr>
          <w:tab/>
        </w:r>
        <w:r w:rsidR="003F511B" w:rsidDel="003F511B">
          <w:rPr>
            <w:noProof/>
            <w:webHidden/>
          </w:rPr>
          <w:delText>21</w:delText>
        </w:r>
      </w:del>
    </w:p>
    <w:p w14:paraId="2D0F7B27" w14:textId="774BF856" w:rsidR="008F6A37" w:rsidDel="003F511B" w:rsidRDefault="008F6A37">
      <w:pPr>
        <w:pStyle w:val="TOC1"/>
        <w:tabs>
          <w:tab w:val="left" w:pos="440"/>
          <w:tab w:val="right" w:leader="dot" w:pos="9060"/>
        </w:tabs>
        <w:rPr>
          <w:del w:id="687" w:author="nick" w:date="2021-07-13T20:52:00Z"/>
          <w:rFonts w:asciiTheme="minorHAnsi" w:eastAsiaTheme="minorEastAsia" w:hAnsiTheme="minorHAnsi" w:cstheme="minorBidi"/>
          <w:b w:val="0"/>
          <w:bCs w:val="0"/>
          <w:caps w:val="0"/>
          <w:noProof/>
          <w:sz w:val="22"/>
          <w:szCs w:val="22"/>
          <w:lang w:val="de-DE"/>
        </w:rPr>
      </w:pPr>
      <w:del w:id="688" w:author="nick" w:date="2021-07-13T20:52:00Z">
        <w:r w:rsidRPr="003F511B" w:rsidDel="003F511B">
          <w:rPr>
            <w:noProof/>
            <w14:scene3d>
              <w14:camera w14:prst="orthographicFront"/>
              <w14:lightRig w14:rig="threePt" w14:dir="t">
                <w14:rot w14:lat="0" w14:lon="0" w14:rev="0"/>
              </w14:lightRig>
            </w14:scene3d>
          </w:rPr>
          <w:delText>2</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Design Principles and Basic Features of χMCF</w:delText>
        </w:r>
        <w:r w:rsidDel="003F511B">
          <w:rPr>
            <w:noProof/>
            <w:webHidden/>
          </w:rPr>
          <w:tab/>
        </w:r>
        <w:r w:rsidR="003F511B" w:rsidDel="003F511B">
          <w:rPr>
            <w:noProof/>
            <w:webHidden/>
          </w:rPr>
          <w:delText>23</w:delText>
        </w:r>
      </w:del>
    </w:p>
    <w:p w14:paraId="45F44236" w14:textId="4CDABCFE" w:rsidR="008F6A37" w:rsidDel="003F511B" w:rsidRDefault="008F6A37">
      <w:pPr>
        <w:pStyle w:val="TOC2"/>
        <w:tabs>
          <w:tab w:val="left" w:pos="660"/>
          <w:tab w:val="right" w:leader="dot" w:pos="9060"/>
        </w:tabs>
        <w:rPr>
          <w:del w:id="689" w:author="nick" w:date="2021-07-13T20:52:00Z"/>
          <w:rFonts w:asciiTheme="minorHAnsi" w:eastAsiaTheme="minorEastAsia" w:hAnsiTheme="minorHAnsi" w:cstheme="minorBidi"/>
          <w:b w:val="0"/>
          <w:bCs w:val="0"/>
          <w:noProof/>
          <w:sz w:val="22"/>
          <w:szCs w:val="22"/>
          <w:lang w:val="de-DE"/>
        </w:rPr>
      </w:pPr>
      <w:del w:id="690" w:author="nick" w:date="2021-07-13T20:52:00Z">
        <w:r w:rsidRPr="003F511B" w:rsidDel="003F511B">
          <w:rPr>
            <w:noProof/>
          </w:rPr>
          <w:delText>2.1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Design Principles</w:delText>
        </w:r>
        <w:r w:rsidDel="003F511B">
          <w:rPr>
            <w:noProof/>
            <w:webHidden/>
          </w:rPr>
          <w:tab/>
        </w:r>
        <w:r w:rsidR="003F511B" w:rsidDel="003F511B">
          <w:rPr>
            <w:noProof/>
            <w:webHidden/>
          </w:rPr>
          <w:delText>23</w:delText>
        </w:r>
      </w:del>
    </w:p>
    <w:p w14:paraId="469CF08D" w14:textId="3BC20B35" w:rsidR="008F6A37" w:rsidDel="003F511B" w:rsidRDefault="008F6A37">
      <w:pPr>
        <w:pStyle w:val="TOC2"/>
        <w:tabs>
          <w:tab w:val="left" w:pos="660"/>
          <w:tab w:val="right" w:leader="dot" w:pos="9060"/>
        </w:tabs>
        <w:rPr>
          <w:del w:id="691" w:author="nick" w:date="2021-07-13T20:52:00Z"/>
          <w:rFonts w:asciiTheme="minorHAnsi" w:eastAsiaTheme="minorEastAsia" w:hAnsiTheme="minorHAnsi" w:cstheme="minorBidi"/>
          <w:b w:val="0"/>
          <w:bCs w:val="0"/>
          <w:noProof/>
          <w:sz w:val="22"/>
          <w:szCs w:val="22"/>
          <w:lang w:val="de-DE"/>
        </w:rPr>
      </w:pPr>
      <w:del w:id="692" w:author="nick" w:date="2021-07-13T20:52:00Z">
        <w:r w:rsidRPr="003F511B" w:rsidDel="003F511B">
          <w:rPr>
            <w:noProof/>
          </w:rPr>
          <w:delText>2.2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Idealization of Joints</w:delText>
        </w:r>
        <w:r w:rsidDel="003F511B">
          <w:rPr>
            <w:noProof/>
            <w:webHidden/>
          </w:rPr>
          <w:tab/>
        </w:r>
        <w:r w:rsidR="003F511B" w:rsidDel="003F511B">
          <w:rPr>
            <w:noProof/>
            <w:webHidden/>
          </w:rPr>
          <w:delText>24</w:delText>
        </w:r>
      </w:del>
    </w:p>
    <w:p w14:paraId="0DC53063" w14:textId="52222865" w:rsidR="008F6A37" w:rsidDel="003F511B" w:rsidRDefault="008F6A37">
      <w:pPr>
        <w:pStyle w:val="TOC2"/>
        <w:tabs>
          <w:tab w:val="left" w:pos="660"/>
          <w:tab w:val="right" w:leader="dot" w:pos="9060"/>
        </w:tabs>
        <w:rPr>
          <w:del w:id="693" w:author="nick" w:date="2021-07-13T20:52:00Z"/>
          <w:rFonts w:asciiTheme="minorHAnsi" w:eastAsiaTheme="minorEastAsia" w:hAnsiTheme="minorHAnsi" w:cstheme="minorBidi"/>
          <w:b w:val="0"/>
          <w:bCs w:val="0"/>
          <w:noProof/>
          <w:sz w:val="22"/>
          <w:szCs w:val="22"/>
          <w:lang w:val="de-DE"/>
        </w:rPr>
      </w:pPr>
      <w:del w:id="694" w:author="nick" w:date="2021-07-13T20:52:00Z">
        <w:r w:rsidRPr="003F511B" w:rsidDel="003F511B">
          <w:rPr>
            <w:noProof/>
          </w:rPr>
          <w:delText>2.3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Reconstruction of Joints from χMCF</w:delText>
        </w:r>
        <w:r w:rsidDel="003F511B">
          <w:rPr>
            <w:noProof/>
            <w:webHidden/>
          </w:rPr>
          <w:tab/>
        </w:r>
        <w:r w:rsidR="003F511B" w:rsidDel="003F511B">
          <w:rPr>
            <w:noProof/>
            <w:webHidden/>
          </w:rPr>
          <w:delText>24</w:delText>
        </w:r>
      </w:del>
    </w:p>
    <w:p w14:paraId="60DDED4D" w14:textId="1F91224A" w:rsidR="008F6A37" w:rsidDel="003F511B" w:rsidRDefault="008F6A37">
      <w:pPr>
        <w:pStyle w:val="TOC2"/>
        <w:tabs>
          <w:tab w:val="left" w:pos="660"/>
          <w:tab w:val="right" w:leader="dot" w:pos="9060"/>
        </w:tabs>
        <w:rPr>
          <w:del w:id="695" w:author="nick" w:date="2021-07-13T20:52:00Z"/>
          <w:rFonts w:asciiTheme="minorHAnsi" w:eastAsiaTheme="minorEastAsia" w:hAnsiTheme="minorHAnsi" w:cstheme="minorBidi"/>
          <w:b w:val="0"/>
          <w:bCs w:val="0"/>
          <w:noProof/>
          <w:sz w:val="22"/>
          <w:szCs w:val="22"/>
          <w:lang w:val="de-DE"/>
        </w:rPr>
      </w:pPr>
      <w:del w:id="696" w:author="nick" w:date="2021-07-13T20:52:00Z">
        <w:r w:rsidRPr="003F511B" w:rsidDel="003F511B">
          <w:rPr>
            <w:noProof/>
          </w:rPr>
          <w:delText>2.4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Description of Topology</w:delText>
        </w:r>
        <w:r w:rsidDel="003F511B">
          <w:rPr>
            <w:noProof/>
            <w:webHidden/>
          </w:rPr>
          <w:tab/>
        </w:r>
        <w:r w:rsidR="003F511B" w:rsidDel="003F511B">
          <w:rPr>
            <w:noProof/>
            <w:webHidden/>
          </w:rPr>
          <w:delText>24</w:delText>
        </w:r>
      </w:del>
    </w:p>
    <w:p w14:paraId="3CE58AAD" w14:textId="0A9B7D30" w:rsidR="008F6A37" w:rsidDel="003F511B" w:rsidRDefault="008F6A37">
      <w:pPr>
        <w:pStyle w:val="TOC2"/>
        <w:tabs>
          <w:tab w:val="left" w:pos="660"/>
          <w:tab w:val="right" w:leader="dot" w:pos="9060"/>
        </w:tabs>
        <w:rPr>
          <w:del w:id="697" w:author="nick" w:date="2021-07-13T20:52:00Z"/>
          <w:rFonts w:asciiTheme="minorHAnsi" w:eastAsiaTheme="minorEastAsia" w:hAnsiTheme="minorHAnsi" w:cstheme="minorBidi"/>
          <w:b w:val="0"/>
          <w:bCs w:val="0"/>
          <w:noProof/>
          <w:sz w:val="22"/>
          <w:szCs w:val="22"/>
          <w:lang w:val="de-DE"/>
        </w:rPr>
      </w:pPr>
      <w:del w:id="698" w:author="nick" w:date="2021-07-13T20:52:00Z">
        <w:r w:rsidRPr="003F511B" w:rsidDel="003F511B">
          <w:rPr>
            <w:noProof/>
          </w:rPr>
          <w:delText>2.5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χMCF in the Development Processes</w:delText>
        </w:r>
        <w:r w:rsidDel="003F511B">
          <w:rPr>
            <w:noProof/>
            <w:webHidden/>
          </w:rPr>
          <w:tab/>
        </w:r>
        <w:r w:rsidR="003F511B" w:rsidDel="003F511B">
          <w:rPr>
            <w:noProof/>
            <w:webHidden/>
          </w:rPr>
          <w:delText>25</w:delText>
        </w:r>
      </w:del>
    </w:p>
    <w:p w14:paraId="4D05D14F" w14:textId="5B7E8228" w:rsidR="008F6A37" w:rsidDel="003F511B" w:rsidRDefault="008F6A37">
      <w:pPr>
        <w:pStyle w:val="TOC1"/>
        <w:tabs>
          <w:tab w:val="left" w:pos="440"/>
          <w:tab w:val="right" w:leader="dot" w:pos="9060"/>
        </w:tabs>
        <w:rPr>
          <w:del w:id="699" w:author="nick" w:date="2021-07-13T20:52:00Z"/>
          <w:rFonts w:asciiTheme="minorHAnsi" w:eastAsiaTheme="minorEastAsia" w:hAnsiTheme="minorHAnsi" w:cstheme="minorBidi"/>
          <w:b w:val="0"/>
          <w:bCs w:val="0"/>
          <w:caps w:val="0"/>
          <w:noProof/>
          <w:sz w:val="22"/>
          <w:szCs w:val="22"/>
          <w:lang w:val="de-DE"/>
        </w:rPr>
      </w:pPr>
      <w:del w:id="700" w:author="nick" w:date="2021-07-13T20:52:00Z">
        <w:r w:rsidRPr="003F511B" w:rsidDel="003F511B">
          <w:rPr>
            <w:noProof/>
            <w14:scene3d>
              <w14:camera w14:prst="orthographicFront"/>
              <w14:lightRig w14:rig="threePt" w14:dir="t">
                <w14:rot w14:lat="0" w14:lon="0" w14:rev="0"/>
              </w14:lightRig>
            </w14:scene3d>
          </w:rPr>
          <w:delText>3</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Keywords of XML specification</w:delText>
        </w:r>
        <w:r w:rsidDel="003F511B">
          <w:rPr>
            <w:noProof/>
            <w:webHidden/>
          </w:rPr>
          <w:tab/>
        </w:r>
        <w:r w:rsidR="003F511B" w:rsidDel="003F511B">
          <w:rPr>
            <w:noProof/>
            <w:webHidden/>
          </w:rPr>
          <w:delText>28</w:delText>
        </w:r>
      </w:del>
    </w:p>
    <w:p w14:paraId="733BA1F5" w14:textId="409C808B" w:rsidR="008F6A37" w:rsidDel="003F511B" w:rsidRDefault="008F6A37">
      <w:pPr>
        <w:pStyle w:val="TOC2"/>
        <w:tabs>
          <w:tab w:val="left" w:pos="660"/>
          <w:tab w:val="right" w:leader="dot" w:pos="9060"/>
        </w:tabs>
        <w:rPr>
          <w:del w:id="701" w:author="nick" w:date="2021-07-13T20:52:00Z"/>
          <w:rFonts w:asciiTheme="minorHAnsi" w:eastAsiaTheme="minorEastAsia" w:hAnsiTheme="minorHAnsi" w:cstheme="minorBidi"/>
          <w:b w:val="0"/>
          <w:bCs w:val="0"/>
          <w:noProof/>
          <w:sz w:val="22"/>
          <w:szCs w:val="22"/>
          <w:lang w:val="de-DE"/>
        </w:rPr>
      </w:pPr>
      <w:del w:id="702" w:author="nick" w:date="2021-07-13T20:52:00Z">
        <w:r w:rsidRPr="003F511B" w:rsidDel="003F511B">
          <w:rPr>
            <w:noProof/>
          </w:rPr>
          <w:delText>3.1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Keywords</w:delText>
        </w:r>
        <w:r w:rsidDel="003F511B">
          <w:rPr>
            <w:noProof/>
            <w:webHidden/>
          </w:rPr>
          <w:tab/>
        </w:r>
        <w:r w:rsidR="003F511B" w:rsidDel="003F511B">
          <w:rPr>
            <w:noProof/>
            <w:webHidden/>
          </w:rPr>
          <w:delText>28</w:delText>
        </w:r>
      </w:del>
    </w:p>
    <w:p w14:paraId="51C1212C" w14:textId="132852BA" w:rsidR="008F6A37" w:rsidDel="003F511B" w:rsidRDefault="008F6A37">
      <w:pPr>
        <w:pStyle w:val="TOC1"/>
        <w:tabs>
          <w:tab w:val="left" w:pos="440"/>
          <w:tab w:val="right" w:leader="dot" w:pos="9060"/>
        </w:tabs>
        <w:rPr>
          <w:del w:id="703" w:author="nick" w:date="2021-07-13T20:52:00Z"/>
          <w:rFonts w:asciiTheme="minorHAnsi" w:eastAsiaTheme="minorEastAsia" w:hAnsiTheme="minorHAnsi" w:cstheme="minorBidi"/>
          <w:b w:val="0"/>
          <w:bCs w:val="0"/>
          <w:caps w:val="0"/>
          <w:noProof/>
          <w:sz w:val="22"/>
          <w:szCs w:val="22"/>
          <w:lang w:val="de-DE"/>
        </w:rPr>
      </w:pPr>
      <w:del w:id="704" w:author="nick" w:date="2021-07-13T20:52:00Z">
        <w:r w:rsidRPr="003F511B" w:rsidDel="003F511B">
          <w:rPr>
            <w:noProof/>
            <w14:scene3d>
              <w14:camera w14:prst="orthographicFront"/>
              <w14:lightRig w14:rig="threePt" w14:dir="t">
                <w14:rot w14:lat="0" w14:lon="0" w14:rev="0"/>
              </w14:lightRig>
            </w14:scene3d>
          </w:rPr>
          <w:delText>4</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Parts, Properties and Assemblies</w:delText>
        </w:r>
        <w:r w:rsidDel="003F511B">
          <w:rPr>
            <w:noProof/>
            <w:webHidden/>
          </w:rPr>
          <w:tab/>
        </w:r>
        <w:r w:rsidR="003F511B" w:rsidDel="003F511B">
          <w:rPr>
            <w:noProof/>
            <w:webHidden/>
          </w:rPr>
          <w:delText>30</w:delText>
        </w:r>
      </w:del>
    </w:p>
    <w:p w14:paraId="792287D9" w14:textId="52316403" w:rsidR="008F6A37" w:rsidDel="003F511B" w:rsidRDefault="008F6A37">
      <w:pPr>
        <w:pStyle w:val="TOC2"/>
        <w:tabs>
          <w:tab w:val="left" w:pos="660"/>
          <w:tab w:val="right" w:leader="dot" w:pos="9060"/>
        </w:tabs>
        <w:rPr>
          <w:del w:id="705" w:author="nick" w:date="2021-07-13T20:52:00Z"/>
          <w:rFonts w:asciiTheme="minorHAnsi" w:eastAsiaTheme="minorEastAsia" w:hAnsiTheme="minorHAnsi" w:cstheme="minorBidi"/>
          <w:b w:val="0"/>
          <w:bCs w:val="0"/>
          <w:noProof/>
          <w:sz w:val="22"/>
          <w:szCs w:val="22"/>
          <w:lang w:val="de-DE"/>
        </w:rPr>
      </w:pPr>
      <w:del w:id="706" w:author="nick" w:date="2021-07-13T20:52:00Z">
        <w:r w:rsidRPr="003F511B" w:rsidDel="003F511B">
          <w:rPr>
            <w:noProof/>
          </w:rPr>
          <w:delText>4.1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Parts</w:delText>
        </w:r>
        <w:r w:rsidDel="003F511B">
          <w:rPr>
            <w:noProof/>
            <w:webHidden/>
          </w:rPr>
          <w:tab/>
        </w:r>
        <w:r w:rsidR="003F511B" w:rsidDel="003F511B">
          <w:rPr>
            <w:noProof/>
            <w:webHidden/>
          </w:rPr>
          <w:delText>30</w:delText>
        </w:r>
      </w:del>
    </w:p>
    <w:p w14:paraId="3CC27B21" w14:textId="57BFED24" w:rsidR="008F6A37" w:rsidDel="003F511B" w:rsidRDefault="008F6A37">
      <w:pPr>
        <w:pStyle w:val="TOC3"/>
        <w:rPr>
          <w:del w:id="707" w:author="nick" w:date="2021-07-13T20:52:00Z"/>
          <w:rFonts w:asciiTheme="minorHAnsi" w:eastAsiaTheme="minorEastAsia" w:hAnsiTheme="minorHAnsi" w:cstheme="minorBidi"/>
          <w:noProof/>
          <w:sz w:val="22"/>
          <w:szCs w:val="22"/>
          <w:lang w:val="de-DE"/>
        </w:rPr>
      </w:pPr>
      <w:del w:id="708" w:author="nick" w:date="2021-07-13T20:52:00Z">
        <w:r w:rsidRPr="003F511B" w:rsidDel="003F511B">
          <w:rPr>
            <w:noProof/>
          </w:rPr>
          <w:delText>4.1.1</w:delText>
        </w:r>
        <w:r w:rsidDel="003F511B">
          <w:rPr>
            <w:rFonts w:asciiTheme="minorHAnsi" w:eastAsiaTheme="minorEastAsia" w:hAnsiTheme="minorHAnsi" w:cstheme="minorBidi"/>
            <w:noProof/>
            <w:sz w:val="22"/>
            <w:szCs w:val="22"/>
            <w:lang w:val="de-DE"/>
          </w:rPr>
          <w:tab/>
        </w:r>
        <w:r w:rsidRPr="003F511B" w:rsidDel="003F511B">
          <w:rPr>
            <w:noProof/>
          </w:rPr>
          <w:delText>Part Labels</w:delText>
        </w:r>
        <w:r w:rsidDel="003F511B">
          <w:rPr>
            <w:noProof/>
            <w:webHidden/>
          </w:rPr>
          <w:tab/>
        </w:r>
        <w:r w:rsidR="003F511B" w:rsidDel="003F511B">
          <w:rPr>
            <w:noProof/>
            <w:webHidden/>
          </w:rPr>
          <w:delText>30</w:delText>
        </w:r>
      </w:del>
    </w:p>
    <w:p w14:paraId="0BFA7F07" w14:textId="15FC8F4E" w:rsidR="008F6A37" w:rsidDel="003F511B" w:rsidRDefault="008F6A37">
      <w:pPr>
        <w:pStyle w:val="TOC2"/>
        <w:tabs>
          <w:tab w:val="left" w:pos="660"/>
          <w:tab w:val="right" w:leader="dot" w:pos="9060"/>
        </w:tabs>
        <w:rPr>
          <w:del w:id="709" w:author="nick" w:date="2021-07-13T20:52:00Z"/>
          <w:rFonts w:asciiTheme="minorHAnsi" w:eastAsiaTheme="minorEastAsia" w:hAnsiTheme="minorHAnsi" w:cstheme="minorBidi"/>
          <w:b w:val="0"/>
          <w:bCs w:val="0"/>
          <w:noProof/>
          <w:sz w:val="22"/>
          <w:szCs w:val="22"/>
          <w:lang w:val="de-DE"/>
        </w:rPr>
      </w:pPr>
      <w:del w:id="710" w:author="nick" w:date="2021-07-13T20:52:00Z">
        <w:r w:rsidRPr="003F511B" w:rsidDel="003F511B">
          <w:rPr>
            <w:noProof/>
          </w:rPr>
          <w:delText>4.2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Properties</w:delText>
        </w:r>
        <w:r w:rsidDel="003F511B">
          <w:rPr>
            <w:noProof/>
            <w:webHidden/>
          </w:rPr>
          <w:tab/>
        </w:r>
        <w:r w:rsidR="003F511B" w:rsidDel="003F511B">
          <w:rPr>
            <w:noProof/>
            <w:webHidden/>
          </w:rPr>
          <w:delText>30</w:delText>
        </w:r>
      </w:del>
    </w:p>
    <w:p w14:paraId="23E7E172" w14:textId="2FA3FFBC" w:rsidR="008F6A37" w:rsidDel="003F511B" w:rsidRDefault="008F6A37">
      <w:pPr>
        <w:pStyle w:val="TOC2"/>
        <w:tabs>
          <w:tab w:val="left" w:pos="660"/>
          <w:tab w:val="right" w:leader="dot" w:pos="9060"/>
        </w:tabs>
        <w:rPr>
          <w:del w:id="711" w:author="nick" w:date="2021-07-13T20:52:00Z"/>
          <w:rFonts w:asciiTheme="minorHAnsi" w:eastAsiaTheme="minorEastAsia" w:hAnsiTheme="minorHAnsi" w:cstheme="minorBidi"/>
          <w:b w:val="0"/>
          <w:bCs w:val="0"/>
          <w:noProof/>
          <w:sz w:val="22"/>
          <w:szCs w:val="22"/>
          <w:lang w:val="de-DE"/>
        </w:rPr>
      </w:pPr>
      <w:del w:id="712" w:author="nick" w:date="2021-07-13T20:52:00Z">
        <w:r w:rsidRPr="003F511B" w:rsidDel="003F511B">
          <w:rPr>
            <w:noProof/>
          </w:rPr>
          <w:delText>4.3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Assemblies</w:delText>
        </w:r>
        <w:r w:rsidDel="003F511B">
          <w:rPr>
            <w:noProof/>
            <w:webHidden/>
          </w:rPr>
          <w:tab/>
        </w:r>
        <w:r w:rsidR="003F511B" w:rsidDel="003F511B">
          <w:rPr>
            <w:noProof/>
            <w:webHidden/>
          </w:rPr>
          <w:delText>31</w:delText>
        </w:r>
      </w:del>
    </w:p>
    <w:p w14:paraId="11C0AB35" w14:textId="26888402" w:rsidR="008F6A37" w:rsidDel="003F511B" w:rsidRDefault="008F6A37">
      <w:pPr>
        <w:pStyle w:val="TOC1"/>
        <w:tabs>
          <w:tab w:val="left" w:pos="440"/>
          <w:tab w:val="right" w:leader="dot" w:pos="9060"/>
        </w:tabs>
        <w:rPr>
          <w:del w:id="713" w:author="nick" w:date="2021-07-13T20:52:00Z"/>
          <w:rFonts w:asciiTheme="minorHAnsi" w:eastAsiaTheme="minorEastAsia" w:hAnsiTheme="minorHAnsi" w:cstheme="minorBidi"/>
          <w:b w:val="0"/>
          <w:bCs w:val="0"/>
          <w:caps w:val="0"/>
          <w:noProof/>
          <w:sz w:val="22"/>
          <w:szCs w:val="22"/>
          <w:lang w:val="de-DE"/>
        </w:rPr>
      </w:pPr>
      <w:del w:id="714" w:author="nick" w:date="2021-07-13T20:52:00Z">
        <w:r w:rsidRPr="003F511B" w:rsidDel="003F511B">
          <w:rPr>
            <w:noProof/>
            <w14:scene3d>
              <w14:camera w14:prst="orthographicFront"/>
              <w14:lightRig w14:rig="threePt" w14:dir="t">
                <w14:rot w14:lat="0" w14:lon="0" w14:rev="0"/>
              </w14:lightRig>
            </w14:scene3d>
          </w:rPr>
          <w:delText>5</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File Structure of χMCF</w:delText>
        </w:r>
        <w:r w:rsidDel="003F511B">
          <w:rPr>
            <w:noProof/>
            <w:webHidden/>
          </w:rPr>
          <w:tab/>
        </w:r>
        <w:r w:rsidR="003F511B" w:rsidDel="003F511B">
          <w:rPr>
            <w:noProof/>
            <w:webHidden/>
          </w:rPr>
          <w:delText>32</w:delText>
        </w:r>
      </w:del>
    </w:p>
    <w:p w14:paraId="2774CD19" w14:textId="777791E9" w:rsidR="008F6A37" w:rsidDel="003F511B" w:rsidRDefault="008F6A37">
      <w:pPr>
        <w:pStyle w:val="TOC2"/>
        <w:tabs>
          <w:tab w:val="left" w:pos="660"/>
          <w:tab w:val="right" w:leader="dot" w:pos="9060"/>
        </w:tabs>
        <w:rPr>
          <w:del w:id="715" w:author="nick" w:date="2021-07-13T20:52:00Z"/>
          <w:rFonts w:asciiTheme="minorHAnsi" w:eastAsiaTheme="minorEastAsia" w:hAnsiTheme="minorHAnsi" w:cstheme="minorBidi"/>
          <w:b w:val="0"/>
          <w:bCs w:val="0"/>
          <w:noProof/>
          <w:sz w:val="22"/>
          <w:szCs w:val="22"/>
          <w:lang w:val="de-DE"/>
        </w:rPr>
      </w:pPr>
      <w:del w:id="716" w:author="nick" w:date="2021-07-13T20:52:00Z">
        <w:r w:rsidRPr="003F511B" w:rsidDel="003F511B">
          <w:rPr>
            <w:noProof/>
          </w:rPr>
          <w:delText>5.1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Elements containing general information</w:delText>
        </w:r>
        <w:r w:rsidDel="003F511B">
          <w:rPr>
            <w:noProof/>
            <w:webHidden/>
          </w:rPr>
          <w:tab/>
        </w:r>
        <w:r w:rsidR="003F511B" w:rsidDel="003F511B">
          <w:rPr>
            <w:noProof/>
            <w:webHidden/>
          </w:rPr>
          <w:delText>32</w:delText>
        </w:r>
      </w:del>
    </w:p>
    <w:p w14:paraId="46ECFE71" w14:textId="7890C0EC" w:rsidR="008F6A37" w:rsidDel="003F511B" w:rsidRDefault="008F6A37">
      <w:pPr>
        <w:pStyle w:val="TOC3"/>
        <w:rPr>
          <w:del w:id="717" w:author="nick" w:date="2021-07-13T20:52:00Z"/>
          <w:rFonts w:asciiTheme="minorHAnsi" w:eastAsiaTheme="minorEastAsia" w:hAnsiTheme="minorHAnsi" w:cstheme="minorBidi"/>
          <w:noProof/>
          <w:sz w:val="22"/>
          <w:szCs w:val="22"/>
          <w:lang w:val="de-DE"/>
        </w:rPr>
      </w:pPr>
      <w:del w:id="718" w:author="nick" w:date="2021-07-13T20:52:00Z">
        <w:r w:rsidRPr="003F511B" w:rsidDel="003F511B">
          <w:rPr>
            <w:noProof/>
          </w:rPr>
          <w:delText>5.1.1</w:delText>
        </w:r>
        <w:r w:rsidDel="003F511B">
          <w:rPr>
            <w:rFonts w:asciiTheme="minorHAnsi" w:eastAsiaTheme="minorEastAsia" w:hAnsiTheme="minorHAnsi" w:cstheme="minorBidi"/>
            <w:noProof/>
            <w:sz w:val="22"/>
            <w:szCs w:val="22"/>
            <w:lang w:val="de-DE"/>
          </w:rPr>
          <w:tab/>
        </w:r>
        <w:r w:rsidRPr="003F511B" w:rsidDel="003F511B">
          <w:rPr>
            <w:noProof/>
          </w:rPr>
          <w:delText>Date</w:delText>
        </w:r>
        <w:r w:rsidDel="003F511B">
          <w:rPr>
            <w:noProof/>
            <w:webHidden/>
          </w:rPr>
          <w:tab/>
        </w:r>
        <w:r w:rsidR="003F511B" w:rsidDel="003F511B">
          <w:rPr>
            <w:noProof/>
            <w:webHidden/>
          </w:rPr>
          <w:delText>32</w:delText>
        </w:r>
      </w:del>
    </w:p>
    <w:p w14:paraId="0CE9FE09" w14:textId="79C142EA" w:rsidR="008F6A37" w:rsidDel="003F511B" w:rsidRDefault="008F6A37">
      <w:pPr>
        <w:pStyle w:val="TOC3"/>
        <w:rPr>
          <w:del w:id="719" w:author="nick" w:date="2021-07-13T20:52:00Z"/>
          <w:rFonts w:asciiTheme="minorHAnsi" w:eastAsiaTheme="minorEastAsia" w:hAnsiTheme="minorHAnsi" w:cstheme="minorBidi"/>
          <w:noProof/>
          <w:sz w:val="22"/>
          <w:szCs w:val="22"/>
          <w:lang w:val="de-DE"/>
        </w:rPr>
      </w:pPr>
      <w:del w:id="720" w:author="nick" w:date="2021-07-13T20:52:00Z">
        <w:r w:rsidRPr="003F511B" w:rsidDel="003F511B">
          <w:rPr>
            <w:noProof/>
          </w:rPr>
          <w:delText>5.1.2</w:delText>
        </w:r>
        <w:r w:rsidDel="003F511B">
          <w:rPr>
            <w:rFonts w:asciiTheme="minorHAnsi" w:eastAsiaTheme="minorEastAsia" w:hAnsiTheme="minorHAnsi" w:cstheme="minorBidi"/>
            <w:noProof/>
            <w:sz w:val="22"/>
            <w:szCs w:val="22"/>
            <w:lang w:val="de-DE"/>
          </w:rPr>
          <w:tab/>
        </w:r>
        <w:r w:rsidRPr="003F511B" w:rsidDel="003F511B">
          <w:rPr>
            <w:noProof/>
          </w:rPr>
          <w:delText>Version</w:delText>
        </w:r>
        <w:r w:rsidDel="003F511B">
          <w:rPr>
            <w:noProof/>
            <w:webHidden/>
          </w:rPr>
          <w:tab/>
        </w:r>
        <w:r w:rsidR="003F511B" w:rsidDel="003F511B">
          <w:rPr>
            <w:noProof/>
            <w:webHidden/>
          </w:rPr>
          <w:delText>33</w:delText>
        </w:r>
      </w:del>
    </w:p>
    <w:p w14:paraId="07C34F9A" w14:textId="2D2F6E8D" w:rsidR="008F6A37" w:rsidDel="003F511B" w:rsidRDefault="008F6A37">
      <w:pPr>
        <w:pStyle w:val="TOC3"/>
        <w:rPr>
          <w:del w:id="721" w:author="nick" w:date="2021-07-13T20:52:00Z"/>
          <w:rFonts w:asciiTheme="minorHAnsi" w:eastAsiaTheme="minorEastAsia" w:hAnsiTheme="minorHAnsi" w:cstheme="minorBidi"/>
          <w:noProof/>
          <w:sz w:val="22"/>
          <w:szCs w:val="22"/>
          <w:lang w:val="de-DE"/>
        </w:rPr>
      </w:pPr>
      <w:del w:id="722" w:author="nick" w:date="2021-07-13T20:52:00Z">
        <w:r w:rsidRPr="003F511B" w:rsidDel="003F511B">
          <w:rPr>
            <w:noProof/>
          </w:rPr>
          <w:delText>5.1.3</w:delText>
        </w:r>
        <w:r w:rsidDel="003F511B">
          <w:rPr>
            <w:rFonts w:asciiTheme="minorHAnsi" w:eastAsiaTheme="minorEastAsia" w:hAnsiTheme="minorHAnsi" w:cstheme="minorBidi"/>
            <w:noProof/>
            <w:sz w:val="22"/>
            <w:szCs w:val="22"/>
            <w:lang w:val="de-DE"/>
          </w:rPr>
          <w:tab/>
        </w:r>
        <w:r w:rsidRPr="003F511B" w:rsidDel="003F511B">
          <w:rPr>
            <w:noProof/>
          </w:rPr>
          <w:delText>Unit System</w:delText>
        </w:r>
        <w:r w:rsidDel="003F511B">
          <w:rPr>
            <w:noProof/>
            <w:webHidden/>
          </w:rPr>
          <w:tab/>
        </w:r>
        <w:r w:rsidR="003F511B" w:rsidDel="003F511B">
          <w:rPr>
            <w:noProof/>
            <w:webHidden/>
          </w:rPr>
          <w:delText>33</w:delText>
        </w:r>
      </w:del>
    </w:p>
    <w:p w14:paraId="6AD1807D" w14:textId="079C8C45" w:rsidR="008F6A37" w:rsidDel="003F511B" w:rsidRDefault="008F6A37">
      <w:pPr>
        <w:pStyle w:val="TOC2"/>
        <w:tabs>
          <w:tab w:val="left" w:pos="660"/>
          <w:tab w:val="right" w:leader="dot" w:pos="9060"/>
        </w:tabs>
        <w:rPr>
          <w:del w:id="723" w:author="nick" w:date="2021-07-13T20:52:00Z"/>
          <w:rFonts w:asciiTheme="minorHAnsi" w:eastAsiaTheme="minorEastAsia" w:hAnsiTheme="minorHAnsi" w:cstheme="minorBidi"/>
          <w:b w:val="0"/>
          <w:bCs w:val="0"/>
          <w:noProof/>
          <w:sz w:val="22"/>
          <w:szCs w:val="22"/>
          <w:lang w:val="de-DE"/>
        </w:rPr>
      </w:pPr>
      <w:del w:id="724" w:author="nick" w:date="2021-07-13T20:52:00Z">
        <w:r w:rsidRPr="003F511B" w:rsidDel="003F511B">
          <w:rPr>
            <w:noProof/>
          </w:rPr>
          <w:delText>5.2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Application, User and Process Specific Data</w:delText>
        </w:r>
        <w:r w:rsidDel="003F511B">
          <w:rPr>
            <w:noProof/>
            <w:webHidden/>
          </w:rPr>
          <w:tab/>
        </w:r>
        <w:r w:rsidR="003F511B" w:rsidDel="003F511B">
          <w:rPr>
            <w:noProof/>
            <w:webHidden/>
          </w:rPr>
          <w:delText>34</w:delText>
        </w:r>
      </w:del>
    </w:p>
    <w:p w14:paraId="023B286F" w14:textId="7826E595" w:rsidR="008F6A37" w:rsidDel="003F511B" w:rsidRDefault="008F6A37">
      <w:pPr>
        <w:pStyle w:val="TOC3"/>
        <w:rPr>
          <w:del w:id="725" w:author="nick" w:date="2021-07-13T20:52:00Z"/>
          <w:rFonts w:asciiTheme="minorHAnsi" w:eastAsiaTheme="minorEastAsia" w:hAnsiTheme="minorHAnsi" w:cstheme="minorBidi"/>
          <w:noProof/>
          <w:sz w:val="22"/>
          <w:szCs w:val="22"/>
          <w:lang w:val="de-DE"/>
        </w:rPr>
      </w:pPr>
      <w:del w:id="726" w:author="nick" w:date="2021-07-13T20:52:00Z">
        <w:r w:rsidRPr="003F511B" w:rsidDel="003F511B">
          <w:rPr>
            <w:noProof/>
          </w:rPr>
          <w:delText>5.2.1</w:delText>
        </w:r>
        <w:r w:rsidDel="003F511B">
          <w:rPr>
            <w:rFonts w:asciiTheme="minorHAnsi" w:eastAsiaTheme="minorEastAsia" w:hAnsiTheme="minorHAnsi" w:cstheme="minorBidi"/>
            <w:noProof/>
            <w:sz w:val="22"/>
            <w:szCs w:val="22"/>
            <w:lang w:val="de-DE"/>
          </w:rPr>
          <w:tab/>
        </w:r>
        <w:r w:rsidRPr="003F511B" w:rsidDel="003F511B">
          <w:rPr>
            <w:noProof/>
          </w:rPr>
          <w:delText xml:space="preserve">User Specific Data </w:delText>
        </w:r>
        <w:r w:rsidRPr="003F511B" w:rsidDel="003F511B">
          <w:rPr>
            <w:rFonts w:ascii="Courier New" w:hAnsi="Courier New" w:cs="Courier New"/>
            <w:i/>
            <w:noProof/>
          </w:rPr>
          <w:delText>&lt;appdata/&gt;</w:delText>
        </w:r>
        <w:r w:rsidDel="003F511B">
          <w:rPr>
            <w:noProof/>
            <w:webHidden/>
          </w:rPr>
          <w:tab/>
        </w:r>
        <w:r w:rsidR="003F511B" w:rsidDel="003F511B">
          <w:rPr>
            <w:noProof/>
            <w:webHidden/>
          </w:rPr>
          <w:delText>34</w:delText>
        </w:r>
      </w:del>
    </w:p>
    <w:p w14:paraId="328AE8E4" w14:textId="4E7B575D" w:rsidR="008F6A37" w:rsidDel="003F511B" w:rsidRDefault="008F6A37">
      <w:pPr>
        <w:pStyle w:val="TOC3"/>
        <w:rPr>
          <w:del w:id="727" w:author="nick" w:date="2021-07-13T20:52:00Z"/>
          <w:rFonts w:asciiTheme="minorHAnsi" w:eastAsiaTheme="minorEastAsia" w:hAnsiTheme="minorHAnsi" w:cstheme="minorBidi"/>
          <w:noProof/>
          <w:sz w:val="22"/>
          <w:szCs w:val="22"/>
          <w:lang w:val="de-DE"/>
        </w:rPr>
      </w:pPr>
      <w:del w:id="728" w:author="nick" w:date="2021-07-13T20:52:00Z">
        <w:r w:rsidRPr="003F511B" w:rsidDel="003F511B">
          <w:rPr>
            <w:noProof/>
          </w:rPr>
          <w:delText>5.2.2</w:delText>
        </w:r>
        <w:r w:rsidDel="003F511B">
          <w:rPr>
            <w:rFonts w:asciiTheme="minorHAnsi" w:eastAsiaTheme="minorEastAsia" w:hAnsiTheme="minorHAnsi" w:cstheme="minorBidi"/>
            <w:noProof/>
            <w:sz w:val="22"/>
            <w:szCs w:val="22"/>
            <w:lang w:val="de-DE"/>
          </w:rPr>
          <w:tab/>
        </w:r>
        <w:r w:rsidRPr="003F511B" w:rsidDel="003F511B">
          <w:rPr>
            <w:noProof/>
          </w:rPr>
          <w:delText xml:space="preserve">Finite Element Specific Data </w:delText>
        </w:r>
        <w:r w:rsidRPr="003F511B" w:rsidDel="003F511B">
          <w:rPr>
            <w:rFonts w:ascii="Courier New" w:hAnsi="Courier New" w:cs="Courier New"/>
            <w:i/>
            <w:noProof/>
          </w:rPr>
          <w:delText>&lt;femdata/&gt;</w:delText>
        </w:r>
        <w:r w:rsidDel="003F511B">
          <w:rPr>
            <w:noProof/>
            <w:webHidden/>
          </w:rPr>
          <w:tab/>
        </w:r>
        <w:r w:rsidR="003F511B" w:rsidDel="003F511B">
          <w:rPr>
            <w:noProof/>
            <w:webHidden/>
          </w:rPr>
          <w:delText>36</w:delText>
        </w:r>
      </w:del>
    </w:p>
    <w:p w14:paraId="16154002" w14:textId="735391B5" w:rsidR="008F6A37" w:rsidDel="003F511B" w:rsidRDefault="008F6A37">
      <w:pPr>
        <w:pStyle w:val="TOC4"/>
        <w:tabs>
          <w:tab w:val="left" w:pos="1320"/>
          <w:tab w:val="right" w:leader="dot" w:pos="9060"/>
        </w:tabs>
        <w:rPr>
          <w:del w:id="729" w:author="nick" w:date="2021-07-13T20:52:00Z"/>
          <w:rFonts w:asciiTheme="minorHAnsi" w:eastAsiaTheme="minorEastAsia" w:hAnsiTheme="minorHAnsi" w:cstheme="minorBidi"/>
          <w:noProof/>
          <w:sz w:val="22"/>
          <w:szCs w:val="22"/>
          <w:lang w:val="de-DE"/>
        </w:rPr>
      </w:pPr>
      <w:del w:id="730" w:author="nick" w:date="2021-07-13T20:52:00Z">
        <w:r w:rsidRPr="003F511B" w:rsidDel="003F511B">
          <w:rPr>
            <w:noProof/>
          </w:rPr>
          <w:delText>5.2.2.1</w:delText>
        </w:r>
        <w:r w:rsidDel="003F511B">
          <w:rPr>
            <w:rFonts w:asciiTheme="minorHAnsi" w:eastAsiaTheme="minorEastAsia" w:hAnsiTheme="minorHAnsi" w:cstheme="minorBidi"/>
            <w:noProof/>
            <w:sz w:val="22"/>
            <w:szCs w:val="22"/>
            <w:lang w:val="de-DE"/>
          </w:rPr>
          <w:tab/>
        </w:r>
        <w:r w:rsidRPr="003F511B" w:rsidDel="003F511B">
          <w:rPr>
            <w:noProof/>
          </w:rPr>
          <w:delText xml:space="preserve">Reasoning about </w:delText>
        </w:r>
        <w:r w:rsidRPr="003F511B" w:rsidDel="003F511B">
          <w:rPr>
            <w:rFonts w:ascii="Courier New" w:hAnsi="Courier New" w:cs="Courier New"/>
            <w:i/>
            <w:noProof/>
          </w:rPr>
          <w:delText>&lt;femdata/&gt;</w:delText>
        </w:r>
        <w:r w:rsidDel="003F511B">
          <w:rPr>
            <w:noProof/>
            <w:webHidden/>
          </w:rPr>
          <w:tab/>
        </w:r>
        <w:r w:rsidR="003F511B" w:rsidDel="003F511B">
          <w:rPr>
            <w:noProof/>
            <w:webHidden/>
          </w:rPr>
          <w:delText>38</w:delText>
        </w:r>
      </w:del>
    </w:p>
    <w:p w14:paraId="48455AA7" w14:textId="62C22487" w:rsidR="008F6A37" w:rsidDel="003F511B" w:rsidRDefault="008F6A37">
      <w:pPr>
        <w:pStyle w:val="TOC2"/>
        <w:tabs>
          <w:tab w:val="left" w:pos="660"/>
          <w:tab w:val="right" w:leader="dot" w:pos="9060"/>
        </w:tabs>
        <w:rPr>
          <w:del w:id="731" w:author="nick" w:date="2021-07-13T20:52:00Z"/>
          <w:rFonts w:asciiTheme="minorHAnsi" w:eastAsiaTheme="minorEastAsia" w:hAnsiTheme="minorHAnsi" w:cstheme="minorBidi"/>
          <w:b w:val="0"/>
          <w:bCs w:val="0"/>
          <w:noProof/>
          <w:sz w:val="22"/>
          <w:szCs w:val="22"/>
          <w:lang w:val="de-DE"/>
        </w:rPr>
      </w:pPr>
      <w:del w:id="732" w:author="nick" w:date="2021-07-13T20:52:00Z">
        <w:r w:rsidRPr="003F511B" w:rsidDel="003F511B">
          <w:rPr>
            <w:noProof/>
          </w:rPr>
          <w:delText>5.3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Connection Data </w:delText>
        </w:r>
        <w:r w:rsidRPr="003F511B" w:rsidDel="003F511B">
          <w:rPr>
            <w:rFonts w:ascii="Courier New" w:hAnsi="Courier New" w:cs="Courier New"/>
            <w:noProof/>
          </w:rPr>
          <w:delText>&lt;connection_group/&gt;</w:delText>
        </w:r>
        <w:r w:rsidDel="003F511B">
          <w:rPr>
            <w:noProof/>
            <w:webHidden/>
          </w:rPr>
          <w:tab/>
        </w:r>
        <w:r w:rsidR="003F511B" w:rsidDel="003F511B">
          <w:rPr>
            <w:noProof/>
            <w:webHidden/>
          </w:rPr>
          <w:delText>38</w:delText>
        </w:r>
      </w:del>
    </w:p>
    <w:p w14:paraId="27B38EEA" w14:textId="588E40F6" w:rsidR="008F6A37" w:rsidDel="003F511B" w:rsidRDefault="008F6A37">
      <w:pPr>
        <w:pStyle w:val="TOC3"/>
        <w:rPr>
          <w:del w:id="733" w:author="nick" w:date="2021-07-13T20:52:00Z"/>
          <w:rFonts w:asciiTheme="minorHAnsi" w:eastAsiaTheme="minorEastAsia" w:hAnsiTheme="minorHAnsi" w:cstheme="minorBidi"/>
          <w:noProof/>
          <w:sz w:val="22"/>
          <w:szCs w:val="22"/>
          <w:lang w:val="de-DE"/>
        </w:rPr>
      </w:pPr>
      <w:del w:id="734" w:author="nick" w:date="2021-07-13T20:52:00Z">
        <w:r w:rsidRPr="003F511B" w:rsidDel="003F511B">
          <w:rPr>
            <w:noProof/>
          </w:rPr>
          <w:delText>5.3.1</w:delText>
        </w:r>
        <w:r w:rsidDel="003F511B">
          <w:rPr>
            <w:rFonts w:asciiTheme="minorHAnsi" w:eastAsiaTheme="minorEastAsia" w:hAnsiTheme="minorHAnsi" w:cstheme="minorBidi"/>
            <w:noProof/>
            <w:sz w:val="22"/>
            <w:szCs w:val="22"/>
            <w:lang w:val="de-DE"/>
          </w:rPr>
          <w:tab/>
        </w:r>
        <w:r w:rsidRPr="003F511B" w:rsidDel="003F511B">
          <w:rPr>
            <w:noProof/>
          </w:rPr>
          <w:delText>Connected Objects</w:delText>
        </w:r>
        <w:r w:rsidDel="003F511B">
          <w:rPr>
            <w:noProof/>
            <w:webHidden/>
          </w:rPr>
          <w:tab/>
        </w:r>
        <w:r w:rsidR="003F511B" w:rsidDel="003F511B">
          <w:rPr>
            <w:noProof/>
            <w:webHidden/>
          </w:rPr>
          <w:delText>39</w:delText>
        </w:r>
      </w:del>
    </w:p>
    <w:p w14:paraId="2E7E5D1C" w14:textId="2CB3E2E2" w:rsidR="008F6A37" w:rsidDel="003F511B" w:rsidRDefault="008F6A37">
      <w:pPr>
        <w:pStyle w:val="TOC4"/>
        <w:tabs>
          <w:tab w:val="left" w:pos="1320"/>
          <w:tab w:val="right" w:leader="dot" w:pos="9060"/>
        </w:tabs>
        <w:rPr>
          <w:del w:id="735" w:author="nick" w:date="2021-07-13T20:52:00Z"/>
          <w:rFonts w:asciiTheme="minorHAnsi" w:eastAsiaTheme="minorEastAsia" w:hAnsiTheme="minorHAnsi" w:cstheme="minorBidi"/>
          <w:noProof/>
          <w:sz w:val="22"/>
          <w:szCs w:val="22"/>
          <w:lang w:val="de-DE"/>
        </w:rPr>
      </w:pPr>
      <w:del w:id="736" w:author="nick" w:date="2021-07-13T20:52:00Z">
        <w:r w:rsidRPr="003F511B" w:rsidDel="003F511B">
          <w:rPr>
            <w:noProof/>
          </w:rPr>
          <w:lastRenderedPageBreak/>
          <w:delText>5.3.1.1</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noProof/>
          </w:rPr>
          <w:delText>&lt;part/&gt;</w:delText>
        </w:r>
        <w:r w:rsidDel="003F511B">
          <w:rPr>
            <w:noProof/>
            <w:webHidden/>
          </w:rPr>
          <w:tab/>
        </w:r>
        <w:r w:rsidR="003F511B" w:rsidDel="003F511B">
          <w:rPr>
            <w:noProof/>
            <w:webHidden/>
          </w:rPr>
          <w:delText>39</w:delText>
        </w:r>
      </w:del>
    </w:p>
    <w:p w14:paraId="40C6B431" w14:textId="440BAAC6" w:rsidR="008F6A37" w:rsidDel="003F511B" w:rsidRDefault="008F6A37">
      <w:pPr>
        <w:pStyle w:val="TOC4"/>
        <w:tabs>
          <w:tab w:val="left" w:pos="1320"/>
          <w:tab w:val="right" w:leader="dot" w:pos="9060"/>
        </w:tabs>
        <w:rPr>
          <w:del w:id="737" w:author="nick" w:date="2021-07-13T20:52:00Z"/>
          <w:rFonts w:asciiTheme="minorHAnsi" w:eastAsiaTheme="minorEastAsia" w:hAnsiTheme="minorHAnsi" w:cstheme="minorBidi"/>
          <w:noProof/>
          <w:sz w:val="22"/>
          <w:szCs w:val="22"/>
          <w:lang w:val="de-DE"/>
        </w:rPr>
      </w:pPr>
      <w:del w:id="738" w:author="nick" w:date="2021-07-13T20:52:00Z">
        <w:r w:rsidRPr="003F511B" w:rsidDel="003F511B">
          <w:rPr>
            <w:noProof/>
          </w:rPr>
          <w:delText>5.3.1.2</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noProof/>
          </w:rPr>
          <w:delText>&lt;assy/&gt;</w:delText>
        </w:r>
        <w:r w:rsidDel="003F511B">
          <w:rPr>
            <w:noProof/>
            <w:webHidden/>
          </w:rPr>
          <w:tab/>
        </w:r>
        <w:r w:rsidR="003F511B" w:rsidDel="003F511B">
          <w:rPr>
            <w:noProof/>
            <w:webHidden/>
          </w:rPr>
          <w:delText>40</w:delText>
        </w:r>
      </w:del>
    </w:p>
    <w:p w14:paraId="21FB9E69" w14:textId="099D4D57" w:rsidR="008F6A37" w:rsidDel="003F511B" w:rsidRDefault="008F6A37">
      <w:pPr>
        <w:pStyle w:val="TOC4"/>
        <w:tabs>
          <w:tab w:val="left" w:pos="1320"/>
          <w:tab w:val="right" w:leader="dot" w:pos="9060"/>
        </w:tabs>
        <w:rPr>
          <w:del w:id="739" w:author="nick" w:date="2021-07-13T20:52:00Z"/>
          <w:rFonts w:asciiTheme="minorHAnsi" w:eastAsiaTheme="minorEastAsia" w:hAnsiTheme="minorHAnsi" w:cstheme="minorBidi"/>
          <w:noProof/>
          <w:sz w:val="22"/>
          <w:szCs w:val="22"/>
          <w:lang w:val="de-DE"/>
        </w:rPr>
      </w:pPr>
      <w:del w:id="740" w:author="nick" w:date="2021-07-13T20:52:00Z">
        <w:r w:rsidRPr="003F511B" w:rsidDel="003F511B">
          <w:rPr>
            <w:noProof/>
          </w:rPr>
          <w:delText>5.3.1.3</w:delText>
        </w:r>
        <w:r w:rsidDel="003F511B">
          <w:rPr>
            <w:rFonts w:asciiTheme="minorHAnsi" w:eastAsiaTheme="minorEastAsia" w:hAnsiTheme="minorHAnsi" w:cstheme="minorBidi"/>
            <w:noProof/>
            <w:sz w:val="22"/>
            <w:szCs w:val="22"/>
            <w:lang w:val="de-DE"/>
          </w:rPr>
          <w:tab/>
        </w:r>
        <w:r w:rsidRPr="003F511B" w:rsidDel="003F511B">
          <w:rPr>
            <w:noProof/>
          </w:rPr>
          <w:delText>Special Topological situations</w:delText>
        </w:r>
        <w:r w:rsidDel="003F511B">
          <w:rPr>
            <w:noProof/>
            <w:webHidden/>
          </w:rPr>
          <w:tab/>
        </w:r>
        <w:r w:rsidR="003F511B" w:rsidDel="003F511B">
          <w:rPr>
            <w:noProof/>
            <w:webHidden/>
          </w:rPr>
          <w:delText>41</w:delText>
        </w:r>
      </w:del>
    </w:p>
    <w:p w14:paraId="4CF8D71E" w14:textId="44D66053" w:rsidR="008F6A37" w:rsidDel="003F511B" w:rsidRDefault="008F6A37">
      <w:pPr>
        <w:pStyle w:val="TOC3"/>
        <w:rPr>
          <w:del w:id="741" w:author="nick" w:date="2021-07-13T20:52:00Z"/>
          <w:rFonts w:asciiTheme="minorHAnsi" w:eastAsiaTheme="minorEastAsia" w:hAnsiTheme="minorHAnsi" w:cstheme="minorBidi"/>
          <w:noProof/>
          <w:sz w:val="22"/>
          <w:szCs w:val="22"/>
          <w:lang w:val="de-DE"/>
        </w:rPr>
      </w:pPr>
      <w:del w:id="742" w:author="nick" w:date="2021-07-13T20:52:00Z">
        <w:r w:rsidRPr="003F511B" w:rsidDel="003F511B">
          <w:rPr>
            <w:noProof/>
          </w:rPr>
          <w:delText>5.3.2</w:delText>
        </w:r>
        <w:r w:rsidDel="003F511B">
          <w:rPr>
            <w:rFonts w:asciiTheme="minorHAnsi" w:eastAsiaTheme="minorEastAsia" w:hAnsiTheme="minorHAnsi" w:cstheme="minorBidi"/>
            <w:noProof/>
            <w:sz w:val="22"/>
            <w:szCs w:val="22"/>
            <w:lang w:val="de-DE"/>
          </w:rPr>
          <w:tab/>
        </w:r>
        <w:r w:rsidRPr="003F511B" w:rsidDel="003F511B">
          <w:rPr>
            <w:noProof/>
          </w:rPr>
          <w:delText>Contacts and Friction</w:delText>
        </w:r>
        <w:r w:rsidDel="003F511B">
          <w:rPr>
            <w:noProof/>
            <w:webHidden/>
          </w:rPr>
          <w:tab/>
        </w:r>
        <w:r w:rsidR="003F511B" w:rsidDel="003F511B">
          <w:rPr>
            <w:noProof/>
            <w:webHidden/>
          </w:rPr>
          <w:delText>44</w:delText>
        </w:r>
      </w:del>
    </w:p>
    <w:p w14:paraId="016183DA" w14:textId="6938749C" w:rsidR="008F6A37" w:rsidDel="003F511B" w:rsidRDefault="008F6A37">
      <w:pPr>
        <w:pStyle w:val="TOC4"/>
        <w:tabs>
          <w:tab w:val="left" w:pos="1320"/>
          <w:tab w:val="right" w:leader="dot" w:pos="9060"/>
        </w:tabs>
        <w:rPr>
          <w:del w:id="743" w:author="nick" w:date="2021-07-13T20:52:00Z"/>
          <w:rFonts w:asciiTheme="minorHAnsi" w:eastAsiaTheme="minorEastAsia" w:hAnsiTheme="minorHAnsi" w:cstheme="minorBidi"/>
          <w:noProof/>
          <w:sz w:val="22"/>
          <w:szCs w:val="22"/>
          <w:lang w:val="de-DE"/>
        </w:rPr>
      </w:pPr>
      <w:del w:id="744" w:author="nick" w:date="2021-07-13T20:52:00Z">
        <w:r w:rsidRPr="003F511B" w:rsidDel="003F511B">
          <w:rPr>
            <w:noProof/>
          </w:rPr>
          <w:delText>5.3.2.1</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&lt;contact_list/&gt;</w:delText>
        </w:r>
        <w:r w:rsidDel="003F511B">
          <w:rPr>
            <w:noProof/>
            <w:webHidden/>
          </w:rPr>
          <w:tab/>
        </w:r>
        <w:r w:rsidR="003F511B" w:rsidDel="003F511B">
          <w:rPr>
            <w:noProof/>
            <w:webHidden/>
          </w:rPr>
          <w:delText>44</w:delText>
        </w:r>
      </w:del>
    </w:p>
    <w:p w14:paraId="150BEF88" w14:textId="7EBCA3DB" w:rsidR="008F6A37" w:rsidDel="003F511B" w:rsidRDefault="008F6A37">
      <w:pPr>
        <w:pStyle w:val="TOC4"/>
        <w:tabs>
          <w:tab w:val="left" w:pos="1320"/>
          <w:tab w:val="right" w:leader="dot" w:pos="9060"/>
        </w:tabs>
        <w:rPr>
          <w:del w:id="745" w:author="nick" w:date="2021-07-13T20:52:00Z"/>
          <w:rFonts w:asciiTheme="minorHAnsi" w:eastAsiaTheme="minorEastAsia" w:hAnsiTheme="minorHAnsi" w:cstheme="minorBidi"/>
          <w:noProof/>
          <w:sz w:val="22"/>
          <w:szCs w:val="22"/>
          <w:lang w:val="de-DE"/>
        </w:rPr>
      </w:pPr>
      <w:del w:id="746" w:author="nick" w:date="2021-07-13T20:52:00Z">
        <w:r w:rsidRPr="003F511B" w:rsidDel="003F511B">
          <w:rPr>
            <w:noProof/>
          </w:rPr>
          <w:delText>5.3.2.2</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&lt;contact/&gt;</w:delText>
        </w:r>
        <w:r w:rsidDel="003F511B">
          <w:rPr>
            <w:noProof/>
            <w:webHidden/>
          </w:rPr>
          <w:tab/>
        </w:r>
        <w:r w:rsidR="003F511B" w:rsidDel="003F511B">
          <w:rPr>
            <w:noProof/>
            <w:webHidden/>
          </w:rPr>
          <w:delText>44</w:delText>
        </w:r>
      </w:del>
    </w:p>
    <w:p w14:paraId="05F0E3C4" w14:textId="50360E7B" w:rsidR="008F6A37" w:rsidDel="003F511B" w:rsidRDefault="008F6A37">
      <w:pPr>
        <w:pStyle w:val="TOC4"/>
        <w:tabs>
          <w:tab w:val="left" w:pos="1320"/>
          <w:tab w:val="right" w:leader="dot" w:pos="9060"/>
        </w:tabs>
        <w:rPr>
          <w:del w:id="747" w:author="nick" w:date="2021-07-13T20:52:00Z"/>
          <w:rFonts w:asciiTheme="minorHAnsi" w:eastAsiaTheme="minorEastAsia" w:hAnsiTheme="minorHAnsi" w:cstheme="minorBidi"/>
          <w:noProof/>
          <w:sz w:val="22"/>
          <w:szCs w:val="22"/>
          <w:lang w:val="de-DE"/>
        </w:rPr>
      </w:pPr>
      <w:del w:id="748" w:author="nick" w:date="2021-07-13T20:52:00Z">
        <w:r w:rsidRPr="003F511B" w:rsidDel="003F511B">
          <w:rPr>
            <w:i/>
            <w:noProof/>
          </w:rPr>
          <w:delText>5.3.2.3</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&lt;partner/&gt;</w:delText>
        </w:r>
        <w:r w:rsidDel="003F511B">
          <w:rPr>
            <w:noProof/>
            <w:webHidden/>
          </w:rPr>
          <w:tab/>
        </w:r>
        <w:r w:rsidR="003F511B" w:rsidDel="003F511B">
          <w:rPr>
            <w:noProof/>
            <w:webHidden/>
          </w:rPr>
          <w:delText>45</w:delText>
        </w:r>
      </w:del>
    </w:p>
    <w:p w14:paraId="055E8D64" w14:textId="204E2312" w:rsidR="008F6A37" w:rsidDel="003F511B" w:rsidRDefault="008F6A37">
      <w:pPr>
        <w:pStyle w:val="TOC4"/>
        <w:tabs>
          <w:tab w:val="left" w:pos="1320"/>
          <w:tab w:val="right" w:leader="dot" w:pos="9060"/>
        </w:tabs>
        <w:rPr>
          <w:del w:id="749" w:author="nick" w:date="2021-07-13T20:52:00Z"/>
          <w:rFonts w:asciiTheme="minorHAnsi" w:eastAsiaTheme="minorEastAsia" w:hAnsiTheme="minorHAnsi" w:cstheme="minorBidi"/>
          <w:noProof/>
          <w:sz w:val="22"/>
          <w:szCs w:val="22"/>
          <w:lang w:val="de-DE"/>
        </w:rPr>
      </w:pPr>
      <w:del w:id="750" w:author="nick" w:date="2021-07-13T20:52:00Z">
        <w:r w:rsidRPr="003F511B" w:rsidDel="003F511B">
          <w:rPr>
            <w:i/>
            <w:noProof/>
          </w:rPr>
          <w:delText>5.3.2.4</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&lt;coefficients/&gt;</w:delText>
        </w:r>
        <w:r w:rsidDel="003F511B">
          <w:rPr>
            <w:noProof/>
            <w:webHidden/>
          </w:rPr>
          <w:tab/>
        </w:r>
        <w:r w:rsidR="003F511B" w:rsidDel="003F511B">
          <w:rPr>
            <w:noProof/>
            <w:webHidden/>
          </w:rPr>
          <w:delText>45</w:delText>
        </w:r>
      </w:del>
    </w:p>
    <w:p w14:paraId="1762F37C" w14:textId="32F1C080" w:rsidR="008F6A37" w:rsidDel="003F511B" w:rsidRDefault="008F6A37">
      <w:pPr>
        <w:pStyle w:val="TOC4"/>
        <w:tabs>
          <w:tab w:val="left" w:pos="1320"/>
          <w:tab w:val="right" w:leader="dot" w:pos="9060"/>
        </w:tabs>
        <w:rPr>
          <w:del w:id="751" w:author="nick" w:date="2021-07-13T20:52:00Z"/>
          <w:rFonts w:asciiTheme="minorHAnsi" w:eastAsiaTheme="minorEastAsia" w:hAnsiTheme="minorHAnsi" w:cstheme="minorBidi"/>
          <w:noProof/>
          <w:sz w:val="22"/>
          <w:szCs w:val="22"/>
          <w:lang w:val="de-DE"/>
        </w:rPr>
      </w:pPr>
      <w:del w:id="752" w:author="nick" w:date="2021-07-13T20:52:00Z">
        <w:r w:rsidRPr="003F511B" w:rsidDel="003F511B">
          <w:rPr>
            <w:noProof/>
          </w:rPr>
          <w:delText>5.3.2.5</w:delText>
        </w:r>
        <w:r w:rsidDel="003F511B">
          <w:rPr>
            <w:rFonts w:asciiTheme="minorHAnsi" w:eastAsiaTheme="minorEastAsia" w:hAnsiTheme="minorHAnsi" w:cstheme="minorBidi"/>
            <w:noProof/>
            <w:sz w:val="22"/>
            <w:szCs w:val="22"/>
            <w:lang w:val="de-DE"/>
          </w:rPr>
          <w:tab/>
        </w:r>
        <w:r w:rsidRPr="003F511B" w:rsidDel="003F511B">
          <w:rPr>
            <w:noProof/>
          </w:rPr>
          <w:delText>Local Contact Properties</w:delText>
        </w:r>
        <w:r w:rsidDel="003F511B">
          <w:rPr>
            <w:noProof/>
            <w:webHidden/>
          </w:rPr>
          <w:tab/>
        </w:r>
        <w:r w:rsidR="003F511B" w:rsidDel="003F511B">
          <w:rPr>
            <w:noProof/>
            <w:webHidden/>
          </w:rPr>
          <w:delText>45</w:delText>
        </w:r>
      </w:del>
    </w:p>
    <w:p w14:paraId="4A239614" w14:textId="00E0FBAB" w:rsidR="008F6A37" w:rsidDel="003F511B" w:rsidRDefault="008F6A37">
      <w:pPr>
        <w:pStyle w:val="TOC3"/>
        <w:rPr>
          <w:del w:id="753" w:author="nick" w:date="2021-07-13T20:52:00Z"/>
          <w:rFonts w:asciiTheme="minorHAnsi" w:eastAsiaTheme="minorEastAsia" w:hAnsiTheme="minorHAnsi" w:cstheme="minorBidi"/>
          <w:noProof/>
          <w:sz w:val="22"/>
          <w:szCs w:val="22"/>
          <w:lang w:val="de-DE"/>
        </w:rPr>
      </w:pPr>
      <w:del w:id="754" w:author="nick" w:date="2021-07-13T20:52:00Z">
        <w:r w:rsidRPr="003F511B" w:rsidDel="003F511B">
          <w:rPr>
            <w:noProof/>
          </w:rPr>
          <w:delText>5.3.3</w:delText>
        </w:r>
        <w:r w:rsidDel="003F511B">
          <w:rPr>
            <w:rFonts w:asciiTheme="minorHAnsi" w:eastAsiaTheme="minorEastAsia" w:hAnsiTheme="minorHAnsi" w:cstheme="minorBidi"/>
            <w:noProof/>
            <w:sz w:val="22"/>
            <w:szCs w:val="22"/>
            <w:lang w:val="de-DE"/>
          </w:rPr>
          <w:tab/>
        </w:r>
        <w:r w:rsidRPr="003F511B" w:rsidDel="003F511B">
          <w:rPr>
            <w:noProof/>
          </w:rPr>
          <w:delText>Joints</w:delText>
        </w:r>
        <w:r w:rsidDel="003F511B">
          <w:rPr>
            <w:noProof/>
            <w:webHidden/>
          </w:rPr>
          <w:tab/>
        </w:r>
        <w:r w:rsidR="003F511B" w:rsidDel="003F511B">
          <w:rPr>
            <w:noProof/>
            <w:webHidden/>
          </w:rPr>
          <w:delText>46</w:delText>
        </w:r>
      </w:del>
    </w:p>
    <w:p w14:paraId="52415E09" w14:textId="6306CED8" w:rsidR="008F6A37" w:rsidDel="003F511B" w:rsidRDefault="008F6A37">
      <w:pPr>
        <w:pStyle w:val="TOC2"/>
        <w:tabs>
          <w:tab w:val="left" w:pos="660"/>
          <w:tab w:val="right" w:leader="dot" w:pos="9060"/>
        </w:tabs>
        <w:rPr>
          <w:del w:id="755" w:author="nick" w:date="2021-07-13T20:52:00Z"/>
          <w:rFonts w:asciiTheme="minorHAnsi" w:eastAsiaTheme="minorEastAsia" w:hAnsiTheme="minorHAnsi" w:cstheme="minorBidi"/>
          <w:b w:val="0"/>
          <w:bCs w:val="0"/>
          <w:noProof/>
          <w:sz w:val="22"/>
          <w:szCs w:val="22"/>
          <w:lang w:val="de-DE"/>
        </w:rPr>
      </w:pPr>
      <w:del w:id="756" w:author="nick" w:date="2021-07-13T20:52:00Z">
        <w:r w:rsidRPr="003F511B" w:rsidDel="003F511B">
          <w:rPr>
            <w:noProof/>
          </w:rPr>
          <w:delText>5.4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 Minimalistic Example of a χMCF file</w:delText>
        </w:r>
        <w:r w:rsidDel="003F511B">
          <w:rPr>
            <w:noProof/>
            <w:webHidden/>
          </w:rPr>
          <w:tab/>
        </w:r>
        <w:r w:rsidR="003F511B" w:rsidDel="003F511B">
          <w:rPr>
            <w:noProof/>
            <w:webHidden/>
          </w:rPr>
          <w:delText>47</w:delText>
        </w:r>
      </w:del>
    </w:p>
    <w:p w14:paraId="30C15C7B" w14:textId="556E385B" w:rsidR="008F6A37" w:rsidDel="003F511B" w:rsidRDefault="008F6A37">
      <w:pPr>
        <w:pStyle w:val="TOC2"/>
        <w:tabs>
          <w:tab w:val="left" w:pos="660"/>
          <w:tab w:val="right" w:leader="dot" w:pos="9060"/>
        </w:tabs>
        <w:rPr>
          <w:del w:id="757" w:author="nick" w:date="2021-07-13T20:52:00Z"/>
          <w:rFonts w:asciiTheme="minorHAnsi" w:eastAsiaTheme="minorEastAsia" w:hAnsiTheme="minorHAnsi" w:cstheme="minorBidi"/>
          <w:b w:val="0"/>
          <w:bCs w:val="0"/>
          <w:noProof/>
          <w:sz w:val="22"/>
          <w:szCs w:val="22"/>
          <w:lang w:val="de-DE"/>
        </w:rPr>
      </w:pPr>
      <w:del w:id="758" w:author="nick" w:date="2021-07-13T20:52:00Z">
        <w:r w:rsidRPr="003F511B" w:rsidDel="003F511B">
          <w:rPr>
            <w:noProof/>
          </w:rPr>
          <w:delText>5.5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XML Schema Definition</w:delText>
        </w:r>
        <w:r w:rsidDel="003F511B">
          <w:rPr>
            <w:noProof/>
            <w:webHidden/>
          </w:rPr>
          <w:tab/>
        </w:r>
        <w:r w:rsidR="003F511B" w:rsidDel="003F511B">
          <w:rPr>
            <w:noProof/>
            <w:webHidden/>
          </w:rPr>
          <w:delText>47</w:delText>
        </w:r>
      </w:del>
    </w:p>
    <w:p w14:paraId="0505B307" w14:textId="2978BC07" w:rsidR="008F6A37" w:rsidDel="003F511B" w:rsidRDefault="008F6A37">
      <w:pPr>
        <w:pStyle w:val="TOC1"/>
        <w:tabs>
          <w:tab w:val="left" w:pos="440"/>
          <w:tab w:val="right" w:leader="dot" w:pos="9060"/>
        </w:tabs>
        <w:rPr>
          <w:del w:id="759" w:author="nick" w:date="2021-07-13T20:52:00Z"/>
          <w:rFonts w:asciiTheme="minorHAnsi" w:eastAsiaTheme="minorEastAsia" w:hAnsiTheme="minorHAnsi" w:cstheme="minorBidi"/>
          <w:b w:val="0"/>
          <w:bCs w:val="0"/>
          <w:caps w:val="0"/>
          <w:noProof/>
          <w:sz w:val="22"/>
          <w:szCs w:val="22"/>
          <w:lang w:val="de-DE"/>
        </w:rPr>
      </w:pPr>
      <w:del w:id="760" w:author="nick" w:date="2021-07-13T20:52:00Z">
        <w:r w:rsidRPr="003F511B" w:rsidDel="003F511B">
          <w:rPr>
            <w:noProof/>
            <w14:scene3d>
              <w14:camera w14:prst="orthographicFront"/>
              <w14:lightRig w14:rig="threePt" w14:dir="t">
                <w14:rot w14:lat="0" w14:lon="0" w14:rev="0"/>
              </w14:lightRig>
            </w14:scene3d>
          </w:rPr>
          <w:delText>6</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Data Common to any Connection</w:delText>
        </w:r>
        <w:r w:rsidDel="003F511B">
          <w:rPr>
            <w:noProof/>
            <w:webHidden/>
          </w:rPr>
          <w:tab/>
        </w:r>
        <w:r w:rsidR="003F511B" w:rsidDel="003F511B">
          <w:rPr>
            <w:noProof/>
            <w:webHidden/>
          </w:rPr>
          <w:delText>48</w:delText>
        </w:r>
      </w:del>
    </w:p>
    <w:p w14:paraId="46B1CCF0" w14:textId="62F7DE7D" w:rsidR="008F6A37" w:rsidDel="003F511B" w:rsidRDefault="008F6A37">
      <w:pPr>
        <w:pStyle w:val="TOC2"/>
        <w:tabs>
          <w:tab w:val="left" w:pos="660"/>
          <w:tab w:val="right" w:leader="dot" w:pos="9060"/>
        </w:tabs>
        <w:rPr>
          <w:del w:id="761" w:author="nick" w:date="2021-07-13T20:52:00Z"/>
          <w:rFonts w:asciiTheme="minorHAnsi" w:eastAsiaTheme="minorEastAsia" w:hAnsiTheme="minorHAnsi" w:cstheme="minorBidi"/>
          <w:b w:val="0"/>
          <w:bCs w:val="0"/>
          <w:noProof/>
          <w:sz w:val="22"/>
          <w:szCs w:val="22"/>
          <w:lang w:val="de-DE"/>
        </w:rPr>
      </w:pPr>
      <w:del w:id="762" w:author="nick" w:date="2021-07-13T20:52:00Z">
        <w:r w:rsidRPr="003F511B" w:rsidDel="003F511B">
          <w:rPr>
            <w:noProof/>
          </w:rPr>
          <w:delText>6.1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Indices and their properties</w:delText>
        </w:r>
        <w:r w:rsidDel="003F511B">
          <w:rPr>
            <w:noProof/>
            <w:webHidden/>
          </w:rPr>
          <w:tab/>
        </w:r>
        <w:r w:rsidR="003F511B" w:rsidDel="003F511B">
          <w:rPr>
            <w:noProof/>
            <w:webHidden/>
          </w:rPr>
          <w:delText>48</w:delText>
        </w:r>
      </w:del>
    </w:p>
    <w:p w14:paraId="2E0FF246" w14:textId="13F7564B" w:rsidR="008F6A37" w:rsidDel="003F511B" w:rsidRDefault="008F6A37">
      <w:pPr>
        <w:pStyle w:val="TOC2"/>
        <w:tabs>
          <w:tab w:val="left" w:pos="660"/>
          <w:tab w:val="right" w:leader="dot" w:pos="9060"/>
        </w:tabs>
        <w:rPr>
          <w:del w:id="763" w:author="nick" w:date="2021-07-13T20:52:00Z"/>
          <w:rFonts w:asciiTheme="minorHAnsi" w:eastAsiaTheme="minorEastAsia" w:hAnsiTheme="minorHAnsi" w:cstheme="minorBidi"/>
          <w:b w:val="0"/>
          <w:bCs w:val="0"/>
          <w:noProof/>
          <w:sz w:val="22"/>
          <w:szCs w:val="22"/>
          <w:lang w:val="de-DE"/>
        </w:rPr>
      </w:pPr>
      <w:del w:id="764" w:author="nick" w:date="2021-07-13T20:52:00Z">
        <w:r w:rsidRPr="003F511B" w:rsidDel="003F511B">
          <w:rPr>
            <w:noProof/>
          </w:rPr>
          <w:delText>6.2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Attribute </w:delText>
        </w:r>
        <w:r w:rsidRPr="003F511B" w:rsidDel="003F511B">
          <w:rPr>
            <w:rFonts w:ascii="Courier New" w:hAnsi="Courier New" w:cs="Courier New"/>
            <w:noProof/>
            <w:highlight w:val="white"/>
          </w:rPr>
          <w:delText>label</w:delText>
        </w:r>
        <w:r w:rsidDel="003F511B">
          <w:rPr>
            <w:noProof/>
            <w:webHidden/>
          </w:rPr>
          <w:tab/>
        </w:r>
        <w:r w:rsidR="003F511B" w:rsidDel="003F511B">
          <w:rPr>
            <w:noProof/>
            <w:webHidden/>
          </w:rPr>
          <w:delText>48</w:delText>
        </w:r>
      </w:del>
    </w:p>
    <w:p w14:paraId="34CE2E2A" w14:textId="44F22CC9" w:rsidR="008F6A37" w:rsidDel="003F511B" w:rsidRDefault="008F6A37">
      <w:pPr>
        <w:pStyle w:val="TOC2"/>
        <w:tabs>
          <w:tab w:val="left" w:pos="660"/>
          <w:tab w:val="right" w:leader="dot" w:pos="9060"/>
        </w:tabs>
        <w:rPr>
          <w:del w:id="765" w:author="nick" w:date="2021-07-13T20:52:00Z"/>
          <w:rFonts w:asciiTheme="minorHAnsi" w:eastAsiaTheme="minorEastAsia" w:hAnsiTheme="minorHAnsi" w:cstheme="minorBidi"/>
          <w:b w:val="0"/>
          <w:bCs w:val="0"/>
          <w:noProof/>
          <w:sz w:val="22"/>
          <w:szCs w:val="22"/>
          <w:lang w:val="de-DE"/>
        </w:rPr>
      </w:pPr>
      <w:del w:id="766" w:author="nick" w:date="2021-07-13T20:52:00Z">
        <w:r w:rsidRPr="003F511B" w:rsidDel="003F511B">
          <w:rPr>
            <w:noProof/>
          </w:rPr>
          <w:delText>6.3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Dimensions and Coordinates</w:delText>
        </w:r>
        <w:r w:rsidDel="003F511B">
          <w:rPr>
            <w:noProof/>
            <w:webHidden/>
          </w:rPr>
          <w:tab/>
        </w:r>
      </w:del>
      <w:del w:id="767" w:author="nick" w:date="2021-07-13T20:51:00Z">
        <w:r w:rsidDel="003F511B">
          <w:rPr>
            <w:noProof/>
            <w:webHidden/>
          </w:rPr>
          <w:delText>48</w:delText>
        </w:r>
      </w:del>
    </w:p>
    <w:p w14:paraId="64CDC6B7" w14:textId="425D5DD1" w:rsidR="008F6A37" w:rsidDel="003F511B" w:rsidRDefault="008F6A37">
      <w:pPr>
        <w:pStyle w:val="TOC2"/>
        <w:tabs>
          <w:tab w:val="left" w:pos="660"/>
          <w:tab w:val="right" w:leader="dot" w:pos="9060"/>
        </w:tabs>
        <w:rPr>
          <w:del w:id="768" w:author="nick" w:date="2021-07-13T20:52:00Z"/>
          <w:rFonts w:asciiTheme="minorHAnsi" w:eastAsiaTheme="minorEastAsia" w:hAnsiTheme="minorHAnsi" w:cstheme="minorBidi"/>
          <w:b w:val="0"/>
          <w:bCs w:val="0"/>
          <w:noProof/>
          <w:sz w:val="22"/>
          <w:szCs w:val="22"/>
          <w:lang w:val="de-DE"/>
        </w:rPr>
      </w:pPr>
      <w:del w:id="769" w:author="nick" w:date="2021-07-13T20:52:00Z">
        <w:r w:rsidRPr="003F511B" w:rsidDel="003F511B">
          <w:rPr>
            <w:noProof/>
          </w:rPr>
          <w:delText>6.4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Attribute </w:delText>
        </w:r>
        <w:r w:rsidRPr="003F511B" w:rsidDel="003F511B">
          <w:rPr>
            <w:rFonts w:ascii="Courier New" w:hAnsi="Courier New" w:cs="Courier New"/>
            <w:noProof/>
            <w:highlight w:val="white"/>
          </w:rPr>
          <w:delText>quality_control</w:delText>
        </w:r>
        <w:r w:rsidDel="003F511B">
          <w:rPr>
            <w:noProof/>
            <w:webHidden/>
          </w:rPr>
          <w:tab/>
        </w:r>
      </w:del>
      <w:del w:id="770" w:author="nick" w:date="2021-07-13T20:51:00Z">
        <w:r w:rsidDel="003F511B">
          <w:rPr>
            <w:noProof/>
            <w:webHidden/>
          </w:rPr>
          <w:delText>48</w:delText>
        </w:r>
      </w:del>
    </w:p>
    <w:p w14:paraId="454D42EE" w14:textId="4C569A00" w:rsidR="008F6A37" w:rsidDel="003F511B" w:rsidRDefault="008F6A37">
      <w:pPr>
        <w:pStyle w:val="TOC2"/>
        <w:tabs>
          <w:tab w:val="left" w:pos="660"/>
          <w:tab w:val="right" w:leader="dot" w:pos="9060"/>
        </w:tabs>
        <w:rPr>
          <w:del w:id="771" w:author="nick" w:date="2021-07-13T20:52:00Z"/>
          <w:rFonts w:asciiTheme="minorHAnsi" w:eastAsiaTheme="minorEastAsia" w:hAnsiTheme="minorHAnsi" w:cstheme="minorBidi"/>
          <w:b w:val="0"/>
          <w:bCs w:val="0"/>
          <w:noProof/>
          <w:sz w:val="22"/>
          <w:szCs w:val="22"/>
          <w:lang w:val="de-DE"/>
        </w:rPr>
      </w:pPr>
      <w:del w:id="772" w:author="nick" w:date="2021-07-13T20:52:00Z">
        <w:r w:rsidRPr="003F511B" w:rsidDel="003F511B">
          <w:rPr>
            <w:noProof/>
          </w:rPr>
          <w:delText>6.5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Custom Attributes list</w:delText>
        </w:r>
        <w:r w:rsidDel="003F511B">
          <w:rPr>
            <w:noProof/>
            <w:webHidden/>
          </w:rPr>
          <w:tab/>
        </w:r>
        <w:r w:rsidR="003F511B" w:rsidDel="003F511B">
          <w:rPr>
            <w:noProof/>
            <w:webHidden/>
          </w:rPr>
          <w:delText>49</w:delText>
        </w:r>
      </w:del>
    </w:p>
    <w:p w14:paraId="400D863E" w14:textId="51215665" w:rsidR="008F6A37" w:rsidDel="003F511B" w:rsidRDefault="008F6A37">
      <w:pPr>
        <w:pStyle w:val="TOC2"/>
        <w:tabs>
          <w:tab w:val="left" w:pos="660"/>
          <w:tab w:val="right" w:leader="dot" w:pos="9060"/>
        </w:tabs>
        <w:rPr>
          <w:del w:id="773" w:author="nick" w:date="2021-07-13T20:52:00Z"/>
          <w:rFonts w:asciiTheme="minorHAnsi" w:eastAsiaTheme="minorEastAsia" w:hAnsiTheme="minorHAnsi" w:cstheme="minorBidi"/>
          <w:b w:val="0"/>
          <w:bCs w:val="0"/>
          <w:noProof/>
          <w:sz w:val="22"/>
          <w:szCs w:val="22"/>
          <w:lang w:val="de-DE"/>
        </w:rPr>
      </w:pPr>
      <w:del w:id="774" w:author="nick" w:date="2021-07-13T20:52:00Z">
        <w:r w:rsidRPr="003F511B" w:rsidDel="003F511B">
          <w:rPr>
            <w:noProof/>
          </w:rPr>
          <w:delText>6.6</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Distinction between </w:delText>
        </w:r>
        <w:r w:rsidRPr="003F511B" w:rsidDel="003F511B">
          <w:rPr>
            <w:rFonts w:ascii="Courier New" w:hAnsi="Courier New" w:cs="Courier New"/>
            <w:noProof/>
          </w:rPr>
          <w:delText>&lt;custom_attributes/&gt;</w:delText>
        </w:r>
        <w:r w:rsidRPr="003F511B" w:rsidDel="003F511B">
          <w:rPr>
            <w:noProof/>
          </w:rPr>
          <w:delText xml:space="preserve"> and </w:delText>
        </w:r>
        <w:r w:rsidRPr="003F511B" w:rsidDel="003F511B">
          <w:rPr>
            <w:rFonts w:ascii="Courier New" w:hAnsi="Courier New" w:cs="Courier New"/>
            <w:noProof/>
          </w:rPr>
          <w:delText>&lt;appdata/&gt;</w:delText>
        </w:r>
        <w:r w:rsidDel="003F511B">
          <w:rPr>
            <w:noProof/>
            <w:webHidden/>
          </w:rPr>
          <w:tab/>
        </w:r>
        <w:r w:rsidR="003F511B" w:rsidDel="003F511B">
          <w:rPr>
            <w:noProof/>
            <w:webHidden/>
          </w:rPr>
          <w:delText>54</w:delText>
        </w:r>
      </w:del>
    </w:p>
    <w:p w14:paraId="61E3D3EF" w14:textId="46D29B74" w:rsidR="008F6A37" w:rsidDel="003F511B" w:rsidRDefault="008F6A37">
      <w:pPr>
        <w:pStyle w:val="TOC3"/>
        <w:rPr>
          <w:del w:id="775" w:author="nick" w:date="2021-07-13T20:52:00Z"/>
          <w:rFonts w:asciiTheme="minorHAnsi" w:eastAsiaTheme="minorEastAsia" w:hAnsiTheme="minorHAnsi" w:cstheme="minorBidi"/>
          <w:noProof/>
          <w:sz w:val="22"/>
          <w:szCs w:val="22"/>
          <w:lang w:val="de-DE"/>
        </w:rPr>
      </w:pPr>
      <w:del w:id="776" w:author="nick" w:date="2021-07-13T20:52:00Z">
        <w:r w:rsidRPr="003F511B" w:rsidDel="003F511B">
          <w:rPr>
            <w:noProof/>
          </w:rPr>
          <w:delText>6.6.1</w:delText>
        </w:r>
        <w:r w:rsidDel="003F511B">
          <w:rPr>
            <w:rFonts w:asciiTheme="minorHAnsi" w:eastAsiaTheme="minorEastAsia" w:hAnsiTheme="minorHAnsi" w:cstheme="minorBidi"/>
            <w:noProof/>
            <w:sz w:val="22"/>
            <w:szCs w:val="22"/>
            <w:lang w:val="de-DE"/>
          </w:rPr>
          <w:tab/>
        </w:r>
        <w:r w:rsidRPr="003F511B" w:rsidDel="003F511B">
          <w:rPr>
            <w:noProof/>
          </w:rPr>
          <w:delText xml:space="preserve">Needs of different process roles, addressed by </w:delText>
        </w:r>
        <w:r w:rsidRPr="003F511B" w:rsidDel="003F511B">
          <w:rPr>
            <w:rFonts w:ascii="Courier New" w:hAnsi="Courier New" w:cs="Courier New"/>
            <w:i/>
            <w:iCs/>
            <w:noProof/>
          </w:rPr>
          <w:delText>&lt;custom_attributes/&gt;</w:delText>
        </w:r>
        <w:r w:rsidRPr="003F511B" w:rsidDel="003F511B">
          <w:rPr>
            <w:noProof/>
          </w:rPr>
          <w:delText xml:space="preserve"> and </w:delText>
        </w:r>
        <w:r w:rsidRPr="003F511B" w:rsidDel="003F511B">
          <w:rPr>
            <w:rFonts w:ascii="Courier New" w:hAnsi="Courier New" w:cs="Courier New"/>
            <w:i/>
            <w:iCs/>
            <w:noProof/>
          </w:rPr>
          <w:delText>&lt;appdata/&gt;</w:delText>
        </w:r>
        <w:r w:rsidDel="003F511B">
          <w:rPr>
            <w:noProof/>
            <w:webHidden/>
          </w:rPr>
          <w:tab/>
        </w:r>
        <w:r w:rsidR="003F511B" w:rsidDel="003F511B">
          <w:rPr>
            <w:noProof/>
            <w:webHidden/>
          </w:rPr>
          <w:delText>54</w:delText>
        </w:r>
      </w:del>
    </w:p>
    <w:p w14:paraId="7C4668BD" w14:textId="47299183" w:rsidR="008F6A37" w:rsidDel="003F511B" w:rsidRDefault="008F6A37">
      <w:pPr>
        <w:pStyle w:val="TOC3"/>
        <w:rPr>
          <w:del w:id="777" w:author="nick" w:date="2021-07-13T20:52:00Z"/>
          <w:rFonts w:asciiTheme="minorHAnsi" w:eastAsiaTheme="minorEastAsia" w:hAnsiTheme="minorHAnsi" w:cstheme="minorBidi"/>
          <w:noProof/>
          <w:sz w:val="22"/>
          <w:szCs w:val="22"/>
          <w:lang w:val="de-DE"/>
        </w:rPr>
      </w:pPr>
      <w:del w:id="778" w:author="nick" w:date="2021-07-13T20:52:00Z">
        <w:r w:rsidRPr="003F511B" w:rsidDel="003F511B">
          <w:rPr>
            <w:noProof/>
          </w:rPr>
          <w:delText>6.6.2</w:delText>
        </w:r>
        <w:r w:rsidDel="003F511B">
          <w:rPr>
            <w:rFonts w:asciiTheme="minorHAnsi" w:eastAsiaTheme="minorEastAsia" w:hAnsiTheme="minorHAnsi" w:cstheme="minorBidi"/>
            <w:noProof/>
            <w:sz w:val="22"/>
            <w:szCs w:val="22"/>
            <w:lang w:val="de-DE"/>
          </w:rPr>
          <w:tab/>
        </w:r>
        <w:r w:rsidRPr="003F511B" w:rsidDel="003F511B">
          <w:rPr>
            <w:noProof/>
          </w:rPr>
          <w:delText xml:space="preserve">Needs of different applications, addressed by </w:delText>
        </w:r>
        <w:r w:rsidRPr="003F511B" w:rsidDel="003F511B">
          <w:rPr>
            <w:rFonts w:ascii="Courier New" w:hAnsi="Courier New" w:cs="Courier New"/>
            <w:i/>
            <w:iCs/>
            <w:noProof/>
          </w:rPr>
          <w:delText>&lt;custom_attributes/&gt;</w:delText>
        </w:r>
        <w:r w:rsidRPr="003F511B" w:rsidDel="003F511B">
          <w:rPr>
            <w:noProof/>
          </w:rPr>
          <w:delText xml:space="preserve"> and </w:delText>
        </w:r>
        <w:r w:rsidRPr="003F511B" w:rsidDel="003F511B">
          <w:rPr>
            <w:rFonts w:ascii="Courier New" w:hAnsi="Courier New" w:cs="Courier New"/>
            <w:i/>
            <w:iCs/>
            <w:noProof/>
          </w:rPr>
          <w:delText>&lt;appdata/&gt;</w:delText>
        </w:r>
        <w:r w:rsidDel="003F511B">
          <w:rPr>
            <w:noProof/>
            <w:webHidden/>
          </w:rPr>
          <w:tab/>
        </w:r>
        <w:r w:rsidR="003F511B" w:rsidDel="003F511B">
          <w:rPr>
            <w:noProof/>
            <w:webHidden/>
          </w:rPr>
          <w:delText>54</w:delText>
        </w:r>
      </w:del>
    </w:p>
    <w:p w14:paraId="342D1099" w14:textId="2057BBE0" w:rsidR="008F6A37" w:rsidDel="003F511B" w:rsidRDefault="008F6A37">
      <w:pPr>
        <w:pStyle w:val="TOC3"/>
        <w:rPr>
          <w:del w:id="779" w:author="nick" w:date="2021-07-13T20:52:00Z"/>
          <w:rFonts w:asciiTheme="minorHAnsi" w:eastAsiaTheme="minorEastAsia" w:hAnsiTheme="minorHAnsi" w:cstheme="minorBidi"/>
          <w:noProof/>
          <w:sz w:val="22"/>
          <w:szCs w:val="22"/>
          <w:lang w:val="de-DE"/>
        </w:rPr>
      </w:pPr>
      <w:del w:id="780" w:author="nick" w:date="2021-07-13T20:52:00Z">
        <w:r w:rsidRPr="003F511B" w:rsidDel="003F511B">
          <w:rPr>
            <w:noProof/>
          </w:rPr>
          <w:delText>6.6.3</w:delText>
        </w:r>
        <w:r w:rsidDel="003F511B">
          <w:rPr>
            <w:rFonts w:asciiTheme="minorHAnsi" w:eastAsiaTheme="minorEastAsia" w:hAnsiTheme="minorHAnsi" w:cstheme="minorBidi"/>
            <w:noProof/>
            <w:sz w:val="22"/>
            <w:szCs w:val="22"/>
            <w:lang w:val="de-DE"/>
          </w:rPr>
          <w:tab/>
        </w:r>
        <w:r w:rsidRPr="003F511B" w:rsidDel="003F511B">
          <w:rPr>
            <w:noProof/>
          </w:rPr>
          <w:delText xml:space="preserve">Different levels of </w:delText>
        </w:r>
        <w:r w:rsidRPr="003F511B" w:rsidDel="003F511B">
          <w:rPr>
            <w:rFonts w:ascii="Courier New" w:hAnsi="Courier New" w:cs="Courier New"/>
            <w:i/>
            <w:iCs/>
            <w:noProof/>
          </w:rPr>
          <w:delText>&lt;custom_attributes/&gt;</w:delText>
        </w:r>
        <w:r w:rsidRPr="003F511B" w:rsidDel="003F511B">
          <w:rPr>
            <w:noProof/>
          </w:rPr>
          <w:delText xml:space="preserve"> and </w:delText>
        </w:r>
        <w:r w:rsidRPr="003F511B" w:rsidDel="003F511B">
          <w:rPr>
            <w:rFonts w:ascii="Courier New" w:hAnsi="Courier New" w:cs="Courier New"/>
            <w:i/>
            <w:iCs/>
            <w:noProof/>
          </w:rPr>
          <w:delText>&lt;appdata/&gt;</w:delText>
        </w:r>
        <w:r w:rsidRPr="003F511B" w:rsidDel="003F511B">
          <w:rPr>
            <w:noProof/>
          </w:rPr>
          <w:delText xml:space="preserve"> within χMCF data model</w:delText>
        </w:r>
        <w:r w:rsidDel="003F511B">
          <w:rPr>
            <w:noProof/>
            <w:webHidden/>
          </w:rPr>
          <w:tab/>
        </w:r>
        <w:r w:rsidR="003F511B" w:rsidDel="003F511B">
          <w:rPr>
            <w:noProof/>
            <w:webHidden/>
          </w:rPr>
          <w:delText>55</w:delText>
        </w:r>
      </w:del>
    </w:p>
    <w:p w14:paraId="3FE293D3" w14:textId="1FD3B2B3" w:rsidR="008F6A37" w:rsidDel="003F511B" w:rsidRDefault="008F6A37">
      <w:pPr>
        <w:pStyle w:val="TOC1"/>
        <w:tabs>
          <w:tab w:val="left" w:pos="440"/>
          <w:tab w:val="right" w:leader="dot" w:pos="9060"/>
        </w:tabs>
        <w:rPr>
          <w:del w:id="781" w:author="nick" w:date="2021-07-13T20:52:00Z"/>
          <w:rFonts w:asciiTheme="minorHAnsi" w:eastAsiaTheme="minorEastAsia" w:hAnsiTheme="minorHAnsi" w:cstheme="minorBidi"/>
          <w:b w:val="0"/>
          <w:bCs w:val="0"/>
          <w:caps w:val="0"/>
          <w:noProof/>
          <w:sz w:val="22"/>
          <w:szCs w:val="22"/>
          <w:lang w:val="de-DE"/>
        </w:rPr>
      </w:pPr>
      <w:del w:id="782" w:author="nick" w:date="2021-07-13T20:52:00Z">
        <w:r w:rsidRPr="003F511B" w:rsidDel="003F511B">
          <w:rPr>
            <w:noProof/>
            <w14:scene3d>
              <w14:camera w14:prst="orthographicFront"/>
              <w14:lightRig w14:rig="threePt" w14:dir="t">
                <w14:rot w14:lat="0" w14:lon="0" w14:rev="0"/>
              </w14:lightRig>
            </w14:scene3d>
          </w:rPr>
          <w:delText>7</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0D connections</w:delText>
        </w:r>
        <w:r w:rsidDel="003F511B">
          <w:rPr>
            <w:noProof/>
            <w:webHidden/>
          </w:rPr>
          <w:tab/>
        </w:r>
        <w:r w:rsidR="003F511B" w:rsidDel="003F511B">
          <w:rPr>
            <w:noProof/>
            <w:webHidden/>
          </w:rPr>
          <w:delText>56</w:delText>
        </w:r>
      </w:del>
    </w:p>
    <w:p w14:paraId="724DE21C" w14:textId="63B11456" w:rsidR="008F6A37" w:rsidDel="003F511B" w:rsidRDefault="008F6A37">
      <w:pPr>
        <w:pStyle w:val="TOC2"/>
        <w:tabs>
          <w:tab w:val="left" w:pos="660"/>
          <w:tab w:val="right" w:leader="dot" w:pos="9060"/>
        </w:tabs>
        <w:rPr>
          <w:del w:id="783" w:author="nick" w:date="2021-07-13T20:52:00Z"/>
          <w:rFonts w:asciiTheme="minorHAnsi" w:eastAsiaTheme="minorEastAsia" w:hAnsiTheme="minorHAnsi" w:cstheme="minorBidi"/>
          <w:b w:val="0"/>
          <w:bCs w:val="0"/>
          <w:noProof/>
          <w:sz w:val="22"/>
          <w:szCs w:val="22"/>
          <w:lang w:val="de-DE"/>
        </w:rPr>
      </w:pPr>
      <w:del w:id="784" w:author="nick" w:date="2021-07-13T20:52:00Z">
        <w:r w:rsidRPr="003F511B" w:rsidDel="003F511B">
          <w:rPr>
            <w:noProof/>
          </w:rPr>
          <w:delText>7.1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Generic Definitions</w:delText>
        </w:r>
        <w:r w:rsidDel="003F511B">
          <w:rPr>
            <w:noProof/>
            <w:webHidden/>
          </w:rPr>
          <w:tab/>
        </w:r>
        <w:r w:rsidR="003F511B" w:rsidDel="003F511B">
          <w:rPr>
            <w:noProof/>
            <w:webHidden/>
          </w:rPr>
          <w:delText>56</w:delText>
        </w:r>
      </w:del>
    </w:p>
    <w:p w14:paraId="30E851EC" w14:textId="314033A8" w:rsidR="008F6A37" w:rsidDel="003F511B" w:rsidRDefault="008F6A37">
      <w:pPr>
        <w:pStyle w:val="TOC3"/>
        <w:rPr>
          <w:del w:id="785" w:author="nick" w:date="2021-07-13T20:52:00Z"/>
          <w:rFonts w:asciiTheme="minorHAnsi" w:eastAsiaTheme="minorEastAsia" w:hAnsiTheme="minorHAnsi" w:cstheme="minorBidi"/>
          <w:noProof/>
          <w:sz w:val="22"/>
          <w:szCs w:val="22"/>
          <w:lang w:val="de-DE"/>
        </w:rPr>
      </w:pPr>
      <w:del w:id="786" w:author="nick" w:date="2021-07-13T20:52:00Z">
        <w:r w:rsidRPr="003F511B" w:rsidDel="003F511B">
          <w:rPr>
            <w:noProof/>
          </w:rPr>
          <w:delText>7.1.1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56</w:delText>
        </w:r>
      </w:del>
    </w:p>
    <w:p w14:paraId="5B9B870D" w14:textId="06CE9CF3" w:rsidR="008F6A37" w:rsidDel="003F511B" w:rsidRDefault="008F6A37">
      <w:pPr>
        <w:pStyle w:val="TOC3"/>
        <w:rPr>
          <w:del w:id="787" w:author="nick" w:date="2021-07-13T20:52:00Z"/>
          <w:rFonts w:asciiTheme="minorHAnsi" w:eastAsiaTheme="minorEastAsia" w:hAnsiTheme="minorHAnsi" w:cstheme="minorBidi"/>
          <w:noProof/>
          <w:sz w:val="22"/>
          <w:szCs w:val="22"/>
          <w:lang w:val="de-DE"/>
        </w:rPr>
      </w:pPr>
      <w:del w:id="788" w:author="nick" w:date="2021-07-13T20:52:00Z">
        <w:r w:rsidRPr="003F511B" w:rsidDel="003F511B">
          <w:rPr>
            <w:noProof/>
          </w:rPr>
          <w:delText>7.1.2</w:delText>
        </w:r>
        <w:r w:rsidDel="003F511B">
          <w:rPr>
            <w:rFonts w:asciiTheme="minorHAnsi" w:eastAsiaTheme="minorEastAsia" w:hAnsiTheme="minorHAnsi" w:cstheme="minorBidi"/>
            <w:noProof/>
            <w:sz w:val="22"/>
            <w:szCs w:val="22"/>
            <w:lang w:val="de-DE"/>
          </w:rPr>
          <w:tab/>
        </w:r>
        <w:r w:rsidRPr="003F511B" w:rsidDel="003F511B">
          <w:rPr>
            <w:noProof/>
          </w:rPr>
          <w:delText>Location</w:delText>
        </w:r>
        <w:r w:rsidDel="003F511B">
          <w:rPr>
            <w:noProof/>
            <w:webHidden/>
          </w:rPr>
          <w:tab/>
        </w:r>
        <w:r w:rsidR="003F511B" w:rsidDel="003F511B">
          <w:rPr>
            <w:noProof/>
            <w:webHidden/>
          </w:rPr>
          <w:delText>56</w:delText>
        </w:r>
      </w:del>
    </w:p>
    <w:p w14:paraId="7898E007" w14:textId="5C4F1672" w:rsidR="008F6A37" w:rsidDel="003F511B" w:rsidRDefault="008F6A37">
      <w:pPr>
        <w:pStyle w:val="TOC3"/>
        <w:rPr>
          <w:del w:id="789" w:author="nick" w:date="2021-07-13T20:52:00Z"/>
          <w:rFonts w:asciiTheme="minorHAnsi" w:eastAsiaTheme="minorEastAsia" w:hAnsiTheme="minorHAnsi" w:cstheme="minorBidi"/>
          <w:noProof/>
          <w:sz w:val="22"/>
          <w:szCs w:val="22"/>
          <w:lang w:val="de-DE"/>
        </w:rPr>
      </w:pPr>
      <w:del w:id="790" w:author="nick" w:date="2021-07-13T20:52:00Z">
        <w:r w:rsidRPr="003F511B" w:rsidDel="003F511B">
          <w:rPr>
            <w:noProof/>
          </w:rPr>
          <w:delText>7.1.3</w:delText>
        </w:r>
        <w:r w:rsidDel="003F511B">
          <w:rPr>
            <w:rFonts w:asciiTheme="minorHAnsi" w:eastAsiaTheme="minorEastAsia" w:hAnsiTheme="minorHAnsi" w:cstheme="minorBidi"/>
            <w:noProof/>
            <w:sz w:val="22"/>
            <w:szCs w:val="22"/>
            <w:lang w:val="de-DE"/>
          </w:rPr>
          <w:tab/>
        </w:r>
        <w:r w:rsidRPr="003F511B" w:rsidDel="003F511B">
          <w:rPr>
            <w:noProof/>
          </w:rPr>
          <w:delText>Direction</w:delText>
        </w:r>
        <w:r w:rsidDel="003F511B">
          <w:rPr>
            <w:noProof/>
            <w:webHidden/>
          </w:rPr>
          <w:tab/>
        </w:r>
        <w:r w:rsidR="003F511B" w:rsidDel="003F511B">
          <w:rPr>
            <w:noProof/>
            <w:webHidden/>
          </w:rPr>
          <w:delText>57</w:delText>
        </w:r>
      </w:del>
    </w:p>
    <w:p w14:paraId="1BD75260" w14:textId="45661092" w:rsidR="008F6A37" w:rsidDel="003F511B" w:rsidRDefault="008F6A37">
      <w:pPr>
        <w:pStyle w:val="TOC3"/>
        <w:rPr>
          <w:del w:id="791" w:author="nick" w:date="2021-07-13T20:52:00Z"/>
          <w:rFonts w:asciiTheme="minorHAnsi" w:eastAsiaTheme="minorEastAsia" w:hAnsiTheme="minorHAnsi" w:cstheme="minorBidi"/>
          <w:noProof/>
          <w:sz w:val="22"/>
          <w:szCs w:val="22"/>
          <w:lang w:val="de-DE"/>
        </w:rPr>
      </w:pPr>
      <w:del w:id="792" w:author="nick" w:date="2021-07-13T20:52:00Z">
        <w:r w:rsidRPr="003F511B" w:rsidDel="003F511B">
          <w:rPr>
            <w:noProof/>
          </w:rPr>
          <w:delText>7.1.4</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58</w:delText>
        </w:r>
      </w:del>
    </w:p>
    <w:p w14:paraId="2E7FDAA8" w14:textId="52CEC976" w:rsidR="008F6A37" w:rsidDel="003F511B" w:rsidRDefault="008F6A37">
      <w:pPr>
        <w:pStyle w:val="TOC2"/>
        <w:tabs>
          <w:tab w:val="left" w:pos="660"/>
          <w:tab w:val="right" w:leader="dot" w:pos="9060"/>
        </w:tabs>
        <w:rPr>
          <w:del w:id="793" w:author="nick" w:date="2021-07-13T20:52:00Z"/>
          <w:rFonts w:asciiTheme="minorHAnsi" w:eastAsiaTheme="minorEastAsia" w:hAnsiTheme="minorHAnsi" w:cstheme="minorBidi"/>
          <w:b w:val="0"/>
          <w:bCs w:val="0"/>
          <w:noProof/>
          <w:sz w:val="22"/>
          <w:szCs w:val="22"/>
          <w:lang w:val="de-DE"/>
        </w:rPr>
      </w:pPr>
      <w:del w:id="794" w:author="nick" w:date="2021-07-13T20:52:00Z">
        <w:r w:rsidRPr="003F511B" w:rsidDel="003F511B">
          <w:rPr>
            <w:noProof/>
          </w:rPr>
          <w:delText>7.2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Spot Welds</w:delText>
        </w:r>
        <w:r w:rsidDel="003F511B">
          <w:rPr>
            <w:noProof/>
            <w:webHidden/>
          </w:rPr>
          <w:tab/>
        </w:r>
        <w:r w:rsidR="003F511B" w:rsidDel="003F511B">
          <w:rPr>
            <w:noProof/>
            <w:webHidden/>
          </w:rPr>
          <w:delText>58</w:delText>
        </w:r>
      </w:del>
    </w:p>
    <w:p w14:paraId="79F43831" w14:textId="1E239ADF" w:rsidR="008F6A37" w:rsidDel="003F511B" w:rsidRDefault="008F6A37">
      <w:pPr>
        <w:pStyle w:val="TOC2"/>
        <w:tabs>
          <w:tab w:val="left" w:pos="660"/>
          <w:tab w:val="right" w:leader="dot" w:pos="9060"/>
        </w:tabs>
        <w:rPr>
          <w:del w:id="795" w:author="nick" w:date="2021-07-13T20:52:00Z"/>
          <w:rFonts w:asciiTheme="minorHAnsi" w:eastAsiaTheme="minorEastAsia" w:hAnsiTheme="minorHAnsi" w:cstheme="minorBidi"/>
          <w:b w:val="0"/>
          <w:bCs w:val="0"/>
          <w:noProof/>
          <w:sz w:val="22"/>
          <w:szCs w:val="22"/>
          <w:lang w:val="de-DE"/>
        </w:rPr>
      </w:pPr>
      <w:del w:id="796" w:author="nick" w:date="2021-07-13T20:52:00Z">
        <w:r w:rsidRPr="003F511B" w:rsidDel="003F511B">
          <w:rPr>
            <w:noProof/>
          </w:rPr>
          <w:delText>7.3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Robscans</w:delText>
        </w:r>
        <w:r w:rsidDel="003F511B">
          <w:rPr>
            <w:noProof/>
            <w:webHidden/>
          </w:rPr>
          <w:tab/>
        </w:r>
        <w:r w:rsidR="003F511B" w:rsidDel="003F511B">
          <w:rPr>
            <w:noProof/>
            <w:webHidden/>
          </w:rPr>
          <w:delText>59</w:delText>
        </w:r>
      </w:del>
    </w:p>
    <w:p w14:paraId="291CB5D9" w14:textId="6ECEC676" w:rsidR="008F6A37" w:rsidDel="003F511B" w:rsidRDefault="008F6A37">
      <w:pPr>
        <w:pStyle w:val="TOC2"/>
        <w:tabs>
          <w:tab w:val="left" w:pos="660"/>
          <w:tab w:val="right" w:leader="dot" w:pos="9060"/>
        </w:tabs>
        <w:rPr>
          <w:del w:id="797" w:author="nick" w:date="2021-07-13T20:52:00Z"/>
          <w:rFonts w:asciiTheme="minorHAnsi" w:eastAsiaTheme="minorEastAsia" w:hAnsiTheme="minorHAnsi" w:cstheme="minorBidi"/>
          <w:b w:val="0"/>
          <w:bCs w:val="0"/>
          <w:noProof/>
          <w:sz w:val="22"/>
          <w:szCs w:val="22"/>
          <w:lang w:val="de-DE"/>
        </w:rPr>
      </w:pPr>
      <w:del w:id="798" w:author="nick" w:date="2021-07-13T20:52:00Z">
        <w:r w:rsidRPr="003F511B" w:rsidDel="003F511B">
          <w:rPr>
            <w:noProof/>
          </w:rPr>
          <w:delText>7.4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Rivets</w:delText>
        </w:r>
        <w:r w:rsidDel="003F511B">
          <w:rPr>
            <w:noProof/>
            <w:webHidden/>
          </w:rPr>
          <w:tab/>
        </w:r>
        <w:r w:rsidR="003F511B" w:rsidDel="003F511B">
          <w:rPr>
            <w:noProof/>
            <w:webHidden/>
          </w:rPr>
          <w:delText>62</w:delText>
        </w:r>
      </w:del>
    </w:p>
    <w:p w14:paraId="4D791E06" w14:textId="6B547900" w:rsidR="008F6A37" w:rsidDel="003F511B" w:rsidRDefault="008F6A37">
      <w:pPr>
        <w:pStyle w:val="TOC3"/>
        <w:rPr>
          <w:del w:id="799" w:author="nick" w:date="2021-07-13T20:52:00Z"/>
          <w:rFonts w:asciiTheme="minorHAnsi" w:eastAsiaTheme="minorEastAsia" w:hAnsiTheme="minorHAnsi" w:cstheme="minorBidi"/>
          <w:noProof/>
          <w:sz w:val="22"/>
          <w:szCs w:val="22"/>
          <w:lang w:val="de-DE"/>
        </w:rPr>
      </w:pPr>
      <w:del w:id="800" w:author="nick" w:date="2021-07-13T20:52:00Z">
        <w:r w:rsidRPr="003F511B" w:rsidDel="003F511B">
          <w:rPr>
            <w:noProof/>
          </w:rPr>
          <w:delText>7.4.1</w:delText>
        </w:r>
        <w:r w:rsidDel="003F511B">
          <w:rPr>
            <w:rFonts w:asciiTheme="minorHAnsi" w:eastAsiaTheme="minorEastAsia" w:hAnsiTheme="minorHAnsi" w:cstheme="minorBidi"/>
            <w:noProof/>
            <w:sz w:val="22"/>
            <w:szCs w:val="22"/>
            <w:lang w:val="de-DE"/>
          </w:rPr>
          <w:tab/>
        </w:r>
        <w:r w:rsidRPr="003F511B" w:rsidDel="003F511B">
          <w:rPr>
            <w:noProof/>
          </w:rPr>
          <w:delText>Blind Rivets</w:delText>
        </w:r>
        <w:r w:rsidDel="003F511B">
          <w:rPr>
            <w:noProof/>
            <w:webHidden/>
          </w:rPr>
          <w:tab/>
        </w:r>
        <w:r w:rsidR="003F511B" w:rsidDel="003F511B">
          <w:rPr>
            <w:noProof/>
            <w:webHidden/>
          </w:rPr>
          <w:delText>64</w:delText>
        </w:r>
      </w:del>
    </w:p>
    <w:p w14:paraId="3A819E01" w14:textId="23F07016" w:rsidR="008F6A37" w:rsidDel="003F511B" w:rsidRDefault="008F6A37">
      <w:pPr>
        <w:pStyle w:val="TOC3"/>
        <w:rPr>
          <w:del w:id="801" w:author="nick" w:date="2021-07-13T20:52:00Z"/>
          <w:rFonts w:asciiTheme="minorHAnsi" w:eastAsiaTheme="minorEastAsia" w:hAnsiTheme="minorHAnsi" w:cstheme="minorBidi"/>
          <w:noProof/>
          <w:sz w:val="22"/>
          <w:szCs w:val="22"/>
          <w:lang w:val="de-DE"/>
        </w:rPr>
      </w:pPr>
      <w:del w:id="802" w:author="nick" w:date="2021-07-13T20:52:00Z">
        <w:r w:rsidRPr="003F511B" w:rsidDel="003F511B">
          <w:rPr>
            <w:noProof/>
          </w:rPr>
          <w:delText>7.4.2</w:delText>
        </w:r>
        <w:r w:rsidDel="003F511B">
          <w:rPr>
            <w:rFonts w:asciiTheme="minorHAnsi" w:eastAsiaTheme="minorEastAsia" w:hAnsiTheme="minorHAnsi" w:cstheme="minorBidi"/>
            <w:noProof/>
            <w:sz w:val="22"/>
            <w:szCs w:val="22"/>
            <w:lang w:val="de-DE"/>
          </w:rPr>
          <w:tab/>
        </w:r>
        <w:r w:rsidRPr="003F511B" w:rsidDel="003F511B">
          <w:rPr>
            <w:noProof/>
          </w:rPr>
          <w:delText>Self-Piercing Rivets</w:delText>
        </w:r>
        <w:r w:rsidDel="003F511B">
          <w:rPr>
            <w:noProof/>
            <w:webHidden/>
          </w:rPr>
          <w:tab/>
        </w:r>
        <w:r w:rsidR="003F511B" w:rsidDel="003F511B">
          <w:rPr>
            <w:noProof/>
            <w:webHidden/>
          </w:rPr>
          <w:delText>67</w:delText>
        </w:r>
      </w:del>
    </w:p>
    <w:p w14:paraId="19974D54" w14:textId="2669CBF3" w:rsidR="008F6A37" w:rsidDel="003F511B" w:rsidRDefault="008F6A37">
      <w:pPr>
        <w:pStyle w:val="TOC3"/>
        <w:rPr>
          <w:del w:id="803" w:author="nick" w:date="2021-07-13T20:52:00Z"/>
          <w:rFonts w:asciiTheme="minorHAnsi" w:eastAsiaTheme="minorEastAsia" w:hAnsiTheme="minorHAnsi" w:cstheme="minorBidi"/>
          <w:noProof/>
          <w:sz w:val="22"/>
          <w:szCs w:val="22"/>
          <w:lang w:val="de-DE"/>
        </w:rPr>
      </w:pPr>
      <w:del w:id="804" w:author="nick" w:date="2021-07-13T20:52:00Z">
        <w:r w:rsidRPr="003F511B" w:rsidDel="003F511B">
          <w:rPr>
            <w:noProof/>
          </w:rPr>
          <w:delText>7.4.3</w:delText>
        </w:r>
        <w:r w:rsidDel="003F511B">
          <w:rPr>
            <w:rFonts w:asciiTheme="minorHAnsi" w:eastAsiaTheme="minorEastAsia" w:hAnsiTheme="minorHAnsi" w:cstheme="minorBidi"/>
            <w:noProof/>
            <w:sz w:val="22"/>
            <w:szCs w:val="22"/>
            <w:lang w:val="de-DE"/>
          </w:rPr>
          <w:tab/>
        </w:r>
        <w:r w:rsidRPr="003F511B" w:rsidDel="003F511B">
          <w:rPr>
            <w:noProof/>
          </w:rPr>
          <w:delText>Solid Rivets</w:delText>
        </w:r>
        <w:r w:rsidDel="003F511B">
          <w:rPr>
            <w:noProof/>
            <w:webHidden/>
          </w:rPr>
          <w:tab/>
        </w:r>
        <w:r w:rsidR="003F511B" w:rsidDel="003F511B">
          <w:rPr>
            <w:noProof/>
            <w:webHidden/>
          </w:rPr>
          <w:delText>68</w:delText>
        </w:r>
      </w:del>
    </w:p>
    <w:p w14:paraId="5C7E557F" w14:textId="77BB29AF" w:rsidR="008F6A37" w:rsidDel="003F511B" w:rsidRDefault="008F6A37">
      <w:pPr>
        <w:pStyle w:val="TOC3"/>
        <w:rPr>
          <w:del w:id="805" w:author="nick" w:date="2021-07-13T20:52:00Z"/>
          <w:rFonts w:asciiTheme="minorHAnsi" w:eastAsiaTheme="minorEastAsia" w:hAnsiTheme="minorHAnsi" w:cstheme="minorBidi"/>
          <w:noProof/>
          <w:sz w:val="22"/>
          <w:szCs w:val="22"/>
          <w:lang w:val="de-DE"/>
        </w:rPr>
      </w:pPr>
      <w:del w:id="806" w:author="nick" w:date="2021-07-13T20:52:00Z">
        <w:r w:rsidRPr="003F511B" w:rsidDel="003F511B">
          <w:rPr>
            <w:noProof/>
          </w:rPr>
          <w:delText>7.4.4</w:delText>
        </w:r>
        <w:r w:rsidDel="003F511B">
          <w:rPr>
            <w:rFonts w:asciiTheme="minorHAnsi" w:eastAsiaTheme="minorEastAsia" w:hAnsiTheme="minorHAnsi" w:cstheme="minorBidi"/>
            <w:noProof/>
            <w:sz w:val="22"/>
            <w:szCs w:val="22"/>
            <w:lang w:val="de-DE"/>
          </w:rPr>
          <w:tab/>
        </w:r>
        <w:r w:rsidRPr="003F511B" w:rsidDel="003F511B">
          <w:rPr>
            <w:noProof/>
          </w:rPr>
          <w:delText>Swop Rivets</w:delText>
        </w:r>
        <w:r w:rsidDel="003F511B">
          <w:rPr>
            <w:noProof/>
            <w:webHidden/>
          </w:rPr>
          <w:tab/>
        </w:r>
        <w:r w:rsidR="003F511B" w:rsidDel="003F511B">
          <w:rPr>
            <w:noProof/>
            <w:webHidden/>
          </w:rPr>
          <w:delText>71</w:delText>
        </w:r>
      </w:del>
    </w:p>
    <w:p w14:paraId="75A2DC00" w14:textId="764F0BA2" w:rsidR="008F6A37" w:rsidDel="003F511B" w:rsidRDefault="008F6A37">
      <w:pPr>
        <w:pStyle w:val="TOC3"/>
        <w:rPr>
          <w:del w:id="807" w:author="nick" w:date="2021-07-13T20:52:00Z"/>
          <w:rFonts w:asciiTheme="minorHAnsi" w:eastAsiaTheme="minorEastAsia" w:hAnsiTheme="minorHAnsi" w:cstheme="minorBidi"/>
          <w:noProof/>
          <w:sz w:val="22"/>
          <w:szCs w:val="22"/>
          <w:lang w:val="de-DE"/>
        </w:rPr>
      </w:pPr>
      <w:del w:id="808" w:author="nick" w:date="2021-07-13T20:52:00Z">
        <w:r w:rsidRPr="003F511B" w:rsidDel="003F511B">
          <w:rPr>
            <w:noProof/>
          </w:rPr>
          <w:delText>7.4.5</w:delText>
        </w:r>
        <w:r w:rsidDel="003F511B">
          <w:rPr>
            <w:rFonts w:asciiTheme="minorHAnsi" w:eastAsiaTheme="minorEastAsia" w:hAnsiTheme="minorHAnsi" w:cstheme="minorBidi"/>
            <w:noProof/>
            <w:sz w:val="22"/>
            <w:szCs w:val="22"/>
            <w:lang w:val="de-DE"/>
          </w:rPr>
          <w:tab/>
        </w:r>
        <w:r w:rsidRPr="003F511B" w:rsidDel="003F511B">
          <w:rPr>
            <w:noProof/>
          </w:rPr>
          <w:delText>Clinch Rivet Studs</w:delText>
        </w:r>
        <w:r w:rsidDel="003F511B">
          <w:rPr>
            <w:noProof/>
            <w:webHidden/>
          </w:rPr>
          <w:tab/>
        </w:r>
        <w:r w:rsidR="003F511B" w:rsidDel="003F511B">
          <w:rPr>
            <w:noProof/>
            <w:webHidden/>
          </w:rPr>
          <w:delText>72</w:delText>
        </w:r>
      </w:del>
    </w:p>
    <w:p w14:paraId="03DED74D" w14:textId="2C4EF8BF" w:rsidR="008F6A37" w:rsidDel="003F511B" w:rsidRDefault="008F6A37">
      <w:pPr>
        <w:pStyle w:val="TOC2"/>
        <w:tabs>
          <w:tab w:val="left" w:pos="660"/>
          <w:tab w:val="right" w:leader="dot" w:pos="9060"/>
        </w:tabs>
        <w:rPr>
          <w:del w:id="809" w:author="nick" w:date="2021-07-13T20:52:00Z"/>
          <w:rFonts w:asciiTheme="minorHAnsi" w:eastAsiaTheme="minorEastAsia" w:hAnsiTheme="minorHAnsi" w:cstheme="minorBidi"/>
          <w:b w:val="0"/>
          <w:bCs w:val="0"/>
          <w:noProof/>
          <w:sz w:val="22"/>
          <w:szCs w:val="22"/>
          <w:lang w:val="de-DE"/>
        </w:rPr>
      </w:pPr>
      <w:del w:id="810" w:author="nick" w:date="2021-07-13T20:52:00Z">
        <w:r w:rsidRPr="003F511B" w:rsidDel="003F511B">
          <w:rPr>
            <w:noProof/>
          </w:rPr>
          <w:delText>7.5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Threaded Connections: Bolts and Screws</w:delText>
        </w:r>
        <w:r w:rsidDel="003F511B">
          <w:rPr>
            <w:noProof/>
            <w:webHidden/>
          </w:rPr>
          <w:tab/>
        </w:r>
        <w:r w:rsidR="003F511B" w:rsidDel="003F511B">
          <w:rPr>
            <w:noProof/>
            <w:webHidden/>
          </w:rPr>
          <w:delText>75</w:delText>
        </w:r>
      </w:del>
    </w:p>
    <w:p w14:paraId="16F65CA6" w14:textId="65A44CE4" w:rsidR="008F6A37" w:rsidDel="003F511B" w:rsidRDefault="008F6A37">
      <w:pPr>
        <w:pStyle w:val="TOC3"/>
        <w:rPr>
          <w:del w:id="811" w:author="nick" w:date="2021-07-13T20:52:00Z"/>
          <w:rFonts w:asciiTheme="minorHAnsi" w:eastAsiaTheme="minorEastAsia" w:hAnsiTheme="minorHAnsi" w:cstheme="minorBidi"/>
          <w:noProof/>
          <w:sz w:val="22"/>
          <w:szCs w:val="22"/>
          <w:lang w:val="de-DE"/>
        </w:rPr>
      </w:pPr>
      <w:del w:id="812" w:author="nick" w:date="2021-07-13T20:52:00Z">
        <w:r w:rsidRPr="003F511B" w:rsidDel="003F511B">
          <w:rPr>
            <w:noProof/>
          </w:rPr>
          <w:delText>7.5.1</w:delText>
        </w:r>
        <w:r w:rsidDel="003F511B">
          <w:rPr>
            <w:rFonts w:asciiTheme="minorHAnsi" w:eastAsiaTheme="minorEastAsia" w:hAnsiTheme="minorHAnsi" w:cstheme="minorBidi"/>
            <w:noProof/>
            <w:sz w:val="22"/>
            <w:szCs w:val="22"/>
            <w:lang w:val="de-DE"/>
          </w:rPr>
          <w:tab/>
        </w:r>
        <w:r w:rsidRPr="003F511B" w:rsidDel="003F511B">
          <w:rPr>
            <w:noProof/>
          </w:rPr>
          <w:delText>Introduction</w:delText>
        </w:r>
        <w:r w:rsidDel="003F511B">
          <w:rPr>
            <w:noProof/>
            <w:webHidden/>
          </w:rPr>
          <w:tab/>
        </w:r>
        <w:r w:rsidR="003F511B" w:rsidDel="003F511B">
          <w:rPr>
            <w:noProof/>
            <w:webHidden/>
          </w:rPr>
          <w:delText>75</w:delText>
        </w:r>
      </w:del>
    </w:p>
    <w:p w14:paraId="044CFE36" w14:textId="1088ED10" w:rsidR="008F6A37" w:rsidDel="003F511B" w:rsidRDefault="008F6A37">
      <w:pPr>
        <w:pStyle w:val="TOC3"/>
        <w:rPr>
          <w:del w:id="813" w:author="nick" w:date="2021-07-13T20:52:00Z"/>
          <w:rFonts w:asciiTheme="minorHAnsi" w:eastAsiaTheme="minorEastAsia" w:hAnsiTheme="minorHAnsi" w:cstheme="minorBidi"/>
          <w:noProof/>
          <w:sz w:val="22"/>
          <w:szCs w:val="22"/>
          <w:lang w:val="de-DE"/>
        </w:rPr>
      </w:pPr>
      <w:del w:id="814" w:author="nick" w:date="2021-07-13T20:52:00Z">
        <w:r w:rsidRPr="003F511B" w:rsidDel="003F511B">
          <w:rPr>
            <w:noProof/>
          </w:rPr>
          <w:delText>7.5.2</w:delText>
        </w:r>
        <w:r w:rsidDel="003F511B">
          <w:rPr>
            <w:rFonts w:asciiTheme="minorHAnsi" w:eastAsiaTheme="minorEastAsia" w:hAnsiTheme="minorHAnsi" w:cstheme="minorBidi"/>
            <w:noProof/>
            <w:sz w:val="22"/>
            <w:szCs w:val="22"/>
            <w:lang w:val="de-DE"/>
          </w:rPr>
          <w:tab/>
        </w:r>
        <w:r w:rsidRPr="003F511B" w:rsidDel="003F511B">
          <w:rPr>
            <w:noProof/>
          </w:rPr>
          <w:delText>Contacts and Friction</w:delText>
        </w:r>
        <w:r w:rsidDel="003F511B">
          <w:rPr>
            <w:noProof/>
            <w:webHidden/>
          </w:rPr>
          <w:tab/>
        </w:r>
        <w:r w:rsidR="003F511B" w:rsidDel="003F511B">
          <w:rPr>
            <w:noProof/>
            <w:webHidden/>
          </w:rPr>
          <w:delText>76</w:delText>
        </w:r>
      </w:del>
    </w:p>
    <w:p w14:paraId="18C1100C" w14:textId="66C826CE" w:rsidR="008F6A37" w:rsidDel="003F511B" w:rsidRDefault="008F6A37">
      <w:pPr>
        <w:pStyle w:val="TOC3"/>
        <w:rPr>
          <w:del w:id="815" w:author="nick" w:date="2021-07-13T20:52:00Z"/>
          <w:rFonts w:asciiTheme="minorHAnsi" w:eastAsiaTheme="minorEastAsia" w:hAnsiTheme="minorHAnsi" w:cstheme="minorBidi"/>
          <w:noProof/>
          <w:sz w:val="22"/>
          <w:szCs w:val="22"/>
          <w:lang w:val="de-DE"/>
        </w:rPr>
      </w:pPr>
      <w:del w:id="816" w:author="nick" w:date="2021-07-13T20:52:00Z">
        <w:r w:rsidRPr="003F511B" w:rsidDel="003F511B">
          <w:rPr>
            <w:noProof/>
          </w:rPr>
          <w:delText>7.5.3</w:delText>
        </w:r>
        <w:r w:rsidDel="003F511B">
          <w:rPr>
            <w:rFonts w:asciiTheme="minorHAnsi" w:eastAsiaTheme="minorEastAsia" w:hAnsiTheme="minorHAnsi" w:cstheme="minorBidi"/>
            <w:noProof/>
            <w:sz w:val="22"/>
            <w:szCs w:val="22"/>
            <w:lang w:val="de-DE"/>
          </w:rPr>
          <w:tab/>
        </w:r>
        <w:r w:rsidRPr="003F511B" w:rsidDel="003F511B">
          <w:rPr>
            <w:noProof/>
          </w:rPr>
          <w:delText xml:space="preserve">Definition of element </w:delText>
        </w:r>
        <w:r w:rsidRPr="003F511B" w:rsidDel="003F511B">
          <w:rPr>
            <w:rFonts w:ascii="Courier New" w:hAnsi="Courier New" w:cs="Courier New"/>
            <w:i/>
            <w:noProof/>
          </w:rPr>
          <w:delText>&lt;threaded_connection/&gt;</w:delText>
        </w:r>
        <w:r w:rsidDel="003F511B">
          <w:rPr>
            <w:noProof/>
            <w:webHidden/>
          </w:rPr>
          <w:tab/>
        </w:r>
        <w:r w:rsidR="003F511B" w:rsidDel="003F511B">
          <w:rPr>
            <w:noProof/>
            <w:webHidden/>
          </w:rPr>
          <w:delText>79</w:delText>
        </w:r>
      </w:del>
    </w:p>
    <w:p w14:paraId="41915934" w14:textId="714AB20A" w:rsidR="008F6A37" w:rsidDel="003F511B" w:rsidRDefault="008F6A37">
      <w:pPr>
        <w:pStyle w:val="TOC3"/>
        <w:rPr>
          <w:del w:id="817" w:author="nick" w:date="2021-07-13T20:52:00Z"/>
          <w:rFonts w:asciiTheme="minorHAnsi" w:eastAsiaTheme="minorEastAsia" w:hAnsiTheme="minorHAnsi" w:cstheme="minorBidi"/>
          <w:noProof/>
          <w:sz w:val="22"/>
          <w:szCs w:val="22"/>
          <w:lang w:val="de-DE"/>
        </w:rPr>
      </w:pPr>
      <w:del w:id="818" w:author="nick" w:date="2021-07-13T20:52:00Z">
        <w:r w:rsidRPr="003F511B" w:rsidDel="003F511B">
          <w:rPr>
            <w:noProof/>
          </w:rPr>
          <w:delText>7.5.4</w:delText>
        </w:r>
        <w:r w:rsidDel="003F511B">
          <w:rPr>
            <w:rFonts w:asciiTheme="minorHAnsi" w:eastAsiaTheme="minorEastAsia" w:hAnsiTheme="minorHAnsi" w:cstheme="minorBidi"/>
            <w:noProof/>
            <w:sz w:val="22"/>
            <w:szCs w:val="22"/>
            <w:lang w:val="de-DE"/>
          </w:rPr>
          <w:tab/>
        </w:r>
        <w:r w:rsidRPr="003F511B" w:rsidDel="003F511B">
          <w:rPr>
            <w:noProof/>
          </w:rPr>
          <w:delText>Washer</w:delText>
        </w:r>
        <w:r w:rsidDel="003F511B">
          <w:rPr>
            <w:noProof/>
            <w:webHidden/>
          </w:rPr>
          <w:tab/>
        </w:r>
        <w:r w:rsidR="003F511B" w:rsidDel="003F511B">
          <w:rPr>
            <w:noProof/>
            <w:webHidden/>
          </w:rPr>
          <w:delText>82</w:delText>
        </w:r>
      </w:del>
    </w:p>
    <w:p w14:paraId="0017E641" w14:textId="28981643" w:rsidR="008F6A37" w:rsidDel="003F511B" w:rsidRDefault="008F6A37">
      <w:pPr>
        <w:pStyle w:val="TOC3"/>
        <w:rPr>
          <w:del w:id="819" w:author="nick" w:date="2021-07-13T20:52:00Z"/>
          <w:rFonts w:asciiTheme="minorHAnsi" w:eastAsiaTheme="minorEastAsia" w:hAnsiTheme="minorHAnsi" w:cstheme="minorBidi"/>
          <w:noProof/>
          <w:sz w:val="22"/>
          <w:szCs w:val="22"/>
          <w:lang w:val="de-DE"/>
        </w:rPr>
      </w:pPr>
      <w:del w:id="820" w:author="nick" w:date="2021-07-13T20:52:00Z">
        <w:r w:rsidRPr="003F511B" w:rsidDel="003F511B">
          <w:rPr>
            <w:noProof/>
          </w:rPr>
          <w:lastRenderedPageBreak/>
          <w:delText>7.5.5</w:delText>
        </w:r>
        <w:r w:rsidDel="003F511B">
          <w:rPr>
            <w:rFonts w:asciiTheme="minorHAnsi" w:eastAsiaTheme="minorEastAsia" w:hAnsiTheme="minorHAnsi" w:cstheme="minorBidi"/>
            <w:noProof/>
            <w:sz w:val="22"/>
            <w:szCs w:val="22"/>
            <w:lang w:val="de-DE"/>
          </w:rPr>
          <w:tab/>
        </w:r>
        <w:r w:rsidRPr="003F511B" w:rsidDel="003F511B">
          <w:rPr>
            <w:noProof/>
          </w:rPr>
          <w:delText>Nut</w:delText>
        </w:r>
        <w:r w:rsidDel="003F511B">
          <w:rPr>
            <w:noProof/>
            <w:webHidden/>
          </w:rPr>
          <w:tab/>
        </w:r>
        <w:r w:rsidR="003F511B" w:rsidDel="003F511B">
          <w:rPr>
            <w:noProof/>
            <w:webHidden/>
          </w:rPr>
          <w:delText>83</w:delText>
        </w:r>
      </w:del>
    </w:p>
    <w:p w14:paraId="2FE8EE3B" w14:textId="7942EA36" w:rsidR="008F6A37" w:rsidDel="003F511B" w:rsidRDefault="008F6A37">
      <w:pPr>
        <w:pStyle w:val="TOC3"/>
        <w:rPr>
          <w:del w:id="821" w:author="nick" w:date="2021-07-13T20:52:00Z"/>
          <w:rFonts w:asciiTheme="minorHAnsi" w:eastAsiaTheme="minorEastAsia" w:hAnsiTheme="minorHAnsi" w:cstheme="minorBidi"/>
          <w:noProof/>
          <w:sz w:val="22"/>
          <w:szCs w:val="22"/>
          <w:lang w:val="de-DE"/>
        </w:rPr>
      </w:pPr>
      <w:del w:id="822" w:author="nick" w:date="2021-07-13T20:52:00Z">
        <w:r w:rsidRPr="003F511B" w:rsidDel="003F511B">
          <w:rPr>
            <w:noProof/>
          </w:rPr>
          <w:delText>7.5.6</w:delText>
        </w:r>
        <w:r w:rsidDel="003F511B">
          <w:rPr>
            <w:rFonts w:asciiTheme="minorHAnsi" w:eastAsiaTheme="minorEastAsia" w:hAnsiTheme="minorHAnsi" w:cstheme="minorBidi"/>
            <w:noProof/>
            <w:sz w:val="22"/>
            <w:szCs w:val="22"/>
            <w:lang w:val="de-DE"/>
          </w:rPr>
          <w:tab/>
        </w:r>
        <w:r w:rsidRPr="003F511B" w:rsidDel="003F511B">
          <w:rPr>
            <w:noProof/>
          </w:rPr>
          <w:delText>Bolt</w:delText>
        </w:r>
        <w:r w:rsidDel="003F511B">
          <w:rPr>
            <w:noProof/>
            <w:webHidden/>
          </w:rPr>
          <w:tab/>
        </w:r>
        <w:r w:rsidR="003F511B" w:rsidDel="003F511B">
          <w:rPr>
            <w:noProof/>
            <w:webHidden/>
          </w:rPr>
          <w:delText>84</w:delText>
        </w:r>
      </w:del>
    </w:p>
    <w:p w14:paraId="16082421" w14:textId="6379712B" w:rsidR="008F6A37" w:rsidDel="003F511B" w:rsidRDefault="008F6A37">
      <w:pPr>
        <w:pStyle w:val="TOC4"/>
        <w:tabs>
          <w:tab w:val="left" w:pos="1320"/>
          <w:tab w:val="right" w:leader="dot" w:pos="9060"/>
        </w:tabs>
        <w:rPr>
          <w:del w:id="823" w:author="nick" w:date="2021-07-13T20:52:00Z"/>
          <w:rFonts w:asciiTheme="minorHAnsi" w:eastAsiaTheme="minorEastAsia" w:hAnsiTheme="minorHAnsi" w:cstheme="minorBidi"/>
          <w:noProof/>
          <w:sz w:val="22"/>
          <w:szCs w:val="22"/>
          <w:lang w:val="de-DE"/>
        </w:rPr>
      </w:pPr>
      <w:del w:id="824" w:author="nick" w:date="2021-07-13T20:52:00Z">
        <w:r w:rsidRPr="003F511B" w:rsidDel="003F511B">
          <w:rPr>
            <w:noProof/>
          </w:rPr>
          <w:delText>7.5.6.1</w:delText>
        </w:r>
        <w:r w:rsidDel="003F511B">
          <w:rPr>
            <w:rFonts w:asciiTheme="minorHAnsi" w:eastAsiaTheme="minorEastAsia" w:hAnsiTheme="minorHAnsi" w:cstheme="minorBidi"/>
            <w:noProof/>
            <w:sz w:val="22"/>
            <w:szCs w:val="22"/>
            <w:lang w:val="de-DE"/>
          </w:rPr>
          <w:tab/>
        </w:r>
        <w:r w:rsidRPr="003F511B" w:rsidDel="003F511B">
          <w:rPr>
            <w:noProof/>
          </w:rPr>
          <w:delText>Possible Bolt and Screw Assemblies</w:delText>
        </w:r>
        <w:r w:rsidDel="003F511B">
          <w:rPr>
            <w:noProof/>
            <w:webHidden/>
          </w:rPr>
          <w:tab/>
        </w:r>
        <w:r w:rsidR="003F511B" w:rsidDel="003F511B">
          <w:rPr>
            <w:noProof/>
            <w:webHidden/>
          </w:rPr>
          <w:delText>87</w:delText>
        </w:r>
      </w:del>
    </w:p>
    <w:p w14:paraId="515ECD2B" w14:textId="3B83E3BD" w:rsidR="008F6A37" w:rsidDel="003F511B" w:rsidRDefault="008F6A37">
      <w:pPr>
        <w:pStyle w:val="TOC3"/>
        <w:rPr>
          <w:del w:id="825" w:author="nick" w:date="2021-07-13T20:52:00Z"/>
          <w:rFonts w:asciiTheme="minorHAnsi" w:eastAsiaTheme="minorEastAsia" w:hAnsiTheme="minorHAnsi" w:cstheme="minorBidi"/>
          <w:noProof/>
          <w:sz w:val="22"/>
          <w:szCs w:val="22"/>
          <w:lang w:val="de-DE"/>
        </w:rPr>
      </w:pPr>
      <w:del w:id="826" w:author="nick" w:date="2021-07-13T20:52:00Z">
        <w:r w:rsidRPr="003F511B" w:rsidDel="003F511B">
          <w:rPr>
            <w:noProof/>
          </w:rPr>
          <w:delText>7.5.7</w:delText>
        </w:r>
        <w:r w:rsidDel="003F511B">
          <w:rPr>
            <w:rFonts w:asciiTheme="minorHAnsi" w:eastAsiaTheme="minorEastAsia" w:hAnsiTheme="minorHAnsi" w:cstheme="minorBidi"/>
            <w:noProof/>
            <w:sz w:val="22"/>
            <w:szCs w:val="22"/>
            <w:lang w:val="de-DE"/>
          </w:rPr>
          <w:tab/>
        </w:r>
        <w:r w:rsidRPr="003F511B" w:rsidDel="003F511B">
          <w:rPr>
            <w:noProof/>
          </w:rPr>
          <w:delText>Screw</w:delText>
        </w:r>
        <w:r w:rsidDel="003F511B">
          <w:rPr>
            <w:noProof/>
            <w:webHidden/>
          </w:rPr>
          <w:tab/>
        </w:r>
        <w:r w:rsidR="003F511B" w:rsidDel="003F511B">
          <w:rPr>
            <w:noProof/>
            <w:webHidden/>
          </w:rPr>
          <w:delText>89</w:delText>
        </w:r>
      </w:del>
    </w:p>
    <w:p w14:paraId="3CF1D9E4" w14:textId="3E6ED3CD" w:rsidR="008F6A37" w:rsidDel="003F511B" w:rsidRDefault="008F6A37">
      <w:pPr>
        <w:pStyle w:val="TOC4"/>
        <w:tabs>
          <w:tab w:val="right" w:leader="dot" w:pos="9060"/>
        </w:tabs>
        <w:rPr>
          <w:del w:id="827" w:author="nick" w:date="2021-07-13T20:52:00Z"/>
          <w:rFonts w:asciiTheme="minorHAnsi" w:eastAsiaTheme="minorEastAsia" w:hAnsiTheme="minorHAnsi" w:cstheme="minorBidi"/>
          <w:noProof/>
          <w:sz w:val="22"/>
          <w:szCs w:val="22"/>
          <w:lang w:val="de-DE"/>
        </w:rPr>
      </w:pPr>
      <w:del w:id="828" w:author="nick" w:date="2021-07-13T20:52:00Z">
        <w:r w:rsidRPr="003F511B" w:rsidDel="003F511B">
          <w:rPr>
            <w:noProof/>
          </w:rPr>
          <w:delText>7.5.7.1 Flow Drilled Screws (FDS)</w:delText>
        </w:r>
        <w:r w:rsidDel="003F511B">
          <w:rPr>
            <w:noProof/>
            <w:webHidden/>
          </w:rPr>
          <w:tab/>
        </w:r>
        <w:r w:rsidR="003F511B" w:rsidDel="003F511B">
          <w:rPr>
            <w:noProof/>
            <w:webHidden/>
          </w:rPr>
          <w:delText>90</w:delText>
        </w:r>
      </w:del>
    </w:p>
    <w:p w14:paraId="2540CF8E" w14:textId="2ACABEAB" w:rsidR="008F6A37" w:rsidDel="003F511B" w:rsidRDefault="008F6A37">
      <w:pPr>
        <w:pStyle w:val="TOC2"/>
        <w:tabs>
          <w:tab w:val="left" w:pos="660"/>
          <w:tab w:val="right" w:leader="dot" w:pos="9060"/>
        </w:tabs>
        <w:rPr>
          <w:del w:id="829" w:author="nick" w:date="2021-07-13T20:52:00Z"/>
          <w:rFonts w:asciiTheme="minorHAnsi" w:eastAsiaTheme="minorEastAsia" w:hAnsiTheme="minorHAnsi" w:cstheme="minorBidi"/>
          <w:b w:val="0"/>
          <w:bCs w:val="0"/>
          <w:noProof/>
          <w:sz w:val="22"/>
          <w:szCs w:val="22"/>
          <w:lang w:val="de-DE"/>
        </w:rPr>
      </w:pPr>
      <w:del w:id="830" w:author="nick" w:date="2021-07-13T20:52:00Z">
        <w:r w:rsidRPr="003F511B" w:rsidDel="003F511B">
          <w:rPr>
            <w:noProof/>
          </w:rPr>
          <w:delText>7.6</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Gum Drops</w:delText>
        </w:r>
        <w:r w:rsidDel="003F511B">
          <w:rPr>
            <w:noProof/>
            <w:webHidden/>
          </w:rPr>
          <w:tab/>
        </w:r>
        <w:r w:rsidR="003F511B" w:rsidDel="003F511B">
          <w:rPr>
            <w:noProof/>
            <w:webHidden/>
          </w:rPr>
          <w:delText>92</w:delText>
        </w:r>
      </w:del>
    </w:p>
    <w:p w14:paraId="42673841" w14:textId="27174665" w:rsidR="008F6A37" w:rsidDel="003F511B" w:rsidRDefault="008F6A37">
      <w:pPr>
        <w:pStyle w:val="TOC2"/>
        <w:tabs>
          <w:tab w:val="left" w:pos="660"/>
          <w:tab w:val="right" w:leader="dot" w:pos="9060"/>
        </w:tabs>
        <w:rPr>
          <w:del w:id="831" w:author="nick" w:date="2021-07-13T20:52:00Z"/>
          <w:rFonts w:asciiTheme="minorHAnsi" w:eastAsiaTheme="minorEastAsia" w:hAnsiTheme="minorHAnsi" w:cstheme="minorBidi"/>
          <w:b w:val="0"/>
          <w:bCs w:val="0"/>
          <w:noProof/>
          <w:sz w:val="22"/>
          <w:szCs w:val="22"/>
          <w:lang w:val="de-DE"/>
        </w:rPr>
      </w:pPr>
      <w:del w:id="832" w:author="nick" w:date="2021-07-13T20:52:00Z">
        <w:r w:rsidRPr="003F511B" w:rsidDel="003F511B">
          <w:rPr>
            <w:noProof/>
          </w:rPr>
          <w:delText>7.7</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Clinches</w:delText>
        </w:r>
        <w:r w:rsidDel="003F511B">
          <w:rPr>
            <w:noProof/>
            <w:webHidden/>
          </w:rPr>
          <w:tab/>
        </w:r>
        <w:r w:rsidR="003F511B" w:rsidDel="003F511B">
          <w:rPr>
            <w:noProof/>
            <w:webHidden/>
          </w:rPr>
          <w:delText>93</w:delText>
        </w:r>
      </w:del>
    </w:p>
    <w:p w14:paraId="0CE5DBE6" w14:textId="3302CAA3" w:rsidR="008F6A37" w:rsidDel="003F511B" w:rsidRDefault="008F6A37">
      <w:pPr>
        <w:pStyle w:val="TOC2"/>
        <w:tabs>
          <w:tab w:val="left" w:pos="660"/>
          <w:tab w:val="right" w:leader="dot" w:pos="9060"/>
        </w:tabs>
        <w:rPr>
          <w:del w:id="833" w:author="nick" w:date="2021-07-13T20:52:00Z"/>
          <w:rFonts w:asciiTheme="minorHAnsi" w:eastAsiaTheme="minorEastAsia" w:hAnsiTheme="minorHAnsi" w:cstheme="minorBidi"/>
          <w:b w:val="0"/>
          <w:bCs w:val="0"/>
          <w:noProof/>
          <w:sz w:val="22"/>
          <w:szCs w:val="22"/>
          <w:lang w:val="de-DE"/>
        </w:rPr>
      </w:pPr>
      <w:del w:id="834" w:author="nick" w:date="2021-07-13T20:52:00Z">
        <w:r w:rsidRPr="003F511B" w:rsidDel="003F511B">
          <w:rPr>
            <w:noProof/>
          </w:rPr>
          <w:delText>7.8</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Heat Stakes / Thermal Stakes</w:delText>
        </w:r>
        <w:r w:rsidDel="003F511B">
          <w:rPr>
            <w:noProof/>
            <w:webHidden/>
          </w:rPr>
          <w:tab/>
        </w:r>
        <w:r w:rsidR="003F511B" w:rsidDel="003F511B">
          <w:rPr>
            <w:noProof/>
            <w:webHidden/>
          </w:rPr>
          <w:delText>96</w:delText>
        </w:r>
      </w:del>
    </w:p>
    <w:p w14:paraId="6931C890" w14:textId="3A2CC8C1" w:rsidR="008F6A37" w:rsidDel="003F511B" w:rsidRDefault="008F6A37">
      <w:pPr>
        <w:pStyle w:val="TOC2"/>
        <w:tabs>
          <w:tab w:val="left" w:pos="660"/>
          <w:tab w:val="right" w:leader="dot" w:pos="9060"/>
        </w:tabs>
        <w:rPr>
          <w:del w:id="835" w:author="nick" w:date="2021-07-13T20:52:00Z"/>
          <w:rFonts w:asciiTheme="minorHAnsi" w:eastAsiaTheme="minorEastAsia" w:hAnsiTheme="minorHAnsi" w:cstheme="minorBidi"/>
          <w:b w:val="0"/>
          <w:bCs w:val="0"/>
          <w:noProof/>
          <w:sz w:val="22"/>
          <w:szCs w:val="22"/>
          <w:lang w:val="de-DE"/>
        </w:rPr>
      </w:pPr>
      <w:del w:id="836" w:author="nick" w:date="2021-07-13T20:52:00Z">
        <w:r w:rsidRPr="003F511B" w:rsidDel="003F511B">
          <w:rPr>
            <w:noProof/>
          </w:rPr>
          <w:delText>7.9</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Clips/Snap Joints</w:delText>
        </w:r>
        <w:r w:rsidDel="003F511B">
          <w:rPr>
            <w:noProof/>
            <w:webHidden/>
          </w:rPr>
          <w:tab/>
        </w:r>
        <w:r w:rsidR="003F511B" w:rsidDel="003F511B">
          <w:rPr>
            <w:noProof/>
            <w:webHidden/>
          </w:rPr>
          <w:delText>98</w:delText>
        </w:r>
      </w:del>
    </w:p>
    <w:p w14:paraId="35E83D7D" w14:textId="29C27BF9" w:rsidR="008F6A37" w:rsidDel="003F511B" w:rsidRDefault="008F6A37">
      <w:pPr>
        <w:pStyle w:val="TOC2"/>
        <w:tabs>
          <w:tab w:val="left" w:pos="660"/>
          <w:tab w:val="right" w:leader="dot" w:pos="9060"/>
        </w:tabs>
        <w:rPr>
          <w:del w:id="837" w:author="nick" w:date="2021-07-13T20:52:00Z"/>
          <w:rFonts w:asciiTheme="minorHAnsi" w:eastAsiaTheme="minorEastAsia" w:hAnsiTheme="minorHAnsi" w:cstheme="minorBidi"/>
          <w:b w:val="0"/>
          <w:bCs w:val="0"/>
          <w:noProof/>
          <w:sz w:val="22"/>
          <w:szCs w:val="22"/>
          <w:lang w:val="de-DE"/>
        </w:rPr>
      </w:pPr>
      <w:del w:id="838" w:author="nick" w:date="2021-07-13T20:52:00Z">
        <w:r w:rsidRPr="003F511B" w:rsidDel="003F511B">
          <w:rPr>
            <w:noProof/>
          </w:rPr>
          <w:delText>7.10</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Nails</w:delText>
        </w:r>
        <w:r w:rsidDel="003F511B">
          <w:rPr>
            <w:noProof/>
            <w:webHidden/>
          </w:rPr>
          <w:tab/>
        </w:r>
        <w:r w:rsidR="003F511B" w:rsidDel="003F511B">
          <w:rPr>
            <w:noProof/>
            <w:webHidden/>
          </w:rPr>
          <w:delText>101</w:delText>
        </w:r>
      </w:del>
    </w:p>
    <w:p w14:paraId="298BC3F2" w14:textId="6421B272" w:rsidR="008F6A37" w:rsidDel="003F511B" w:rsidRDefault="008F6A37">
      <w:pPr>
        <w:pStyle w:val="TOC2"/>
        <w:tabs>
          <w:tab w:val="left" w:pos="660"/>
          <w:tab w:val="right" w:leader="dot" w:pos="9060"/>
        </w:tabs>
        <w:rPr>
          <w:del w:id="839" w:author="nick" w:date="2021-07-13T20:52:00Z"/>
          <w:rFonts w:asciiTheme="minorHAnsi" w:eastAsiaTheme="minorEastAsia" w:hAnsiTheme="minorHAnsi" w:cstheme="minorBidi"/>
          <w:b w:val="0"/>
          <w:bCs w:val="0"/>
          <w:noProof/>
          <w:sz w:val="22"/>
          <w:szCs w:val="22"/>
          <w:lang w:val="de-DE"/>
        </w:rPr>
      </w:pPr>
      <w:del w:id="840" w:author="nick" w:date="2021-07-13T20:52:00Z">
        <w:r w:rsidRPr="003F511B" w:rsidDel="003F511B">
          <w:rPr>
            <w:noProof/>
          </w:rPr>
          <w:delText>7.11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Rotation Joints</w:delText>
        </w:r>
        <w:r w:rsidDel="003F511B">
          <w:rPr>
            <w:noProof/>
            <w:webHidden/>
          </w:rPr>
          <w:tab/>
        </w:r>
        <w:r w:rsidR="003F511B" w:rsidDel="003F511B">
          <w:rPr>
            <w:noProof/>
            <w:webHidden/>
          </w:rPr>
          <w:delText>104</w:delText>
        </w:r>
      </w:del>
    </w:p>
    <w:p w14:paraId="71E8E517" w14:textId="0102ADA1" w:rsidR="008F6A37" w:rsidDel="003F511B" w:rsidRDefault="008F6A37">
      <w:pPr>
        <w:pStyle w:val="TOC3"/>
        <w:rPr>
          <w:del w:id="841" w:author="nick" w:date="2021-07-13T20:52:00Z"/>
          <w:rFonts w:asciiTheme="minorHAnsi" w:eastAsiaTheme="minorEastAsia" w:hAnsiTheme="minorHAnsi" w:cstheme="minorBidi"/>
          <w:noProof/>
          <w:sz w:val="22"/>
          <w:szCs w:val="22"/>
          <w:lang w:val="de-DE"/>
        </w:rPr>
      </w:pPr>
      <w:del w:id="842" w:author="nick" w:date="2021-07-13T20:52:00Z">
        <w:r w:rsidRPr="003F511B" w:rsidDel="003F511B">
          <w:rPr>
            <w:noProof/>
          </w:rPr>
          <w:delText>7.11.1</w:delText>
        </w:r>
        <w:r w:rsidDel="003F511B">
          <w:rPr>
            <w:rFonts w:asciiTheme="minorHAnsi" w:eastAsiaTheme="minorEastAsia" w:hAnsiTheme="minorHAnsi" w:cstheme="minorBidi"/>
            <w:noProof/>
            <w:sz w:val="22"/>
            <w:szCs w:val="22"/>
            <w:lang w:val="de-DE"/>
          </w:rPr>
          <w:tab/>
        </w:r>
        <w:r w:rsidRPr="003F511B" w:rsidDel="003F511B">
          <w:rPr>
            <w:noProof/>
          </w:rPr>
          <w:delText>ROTAV</w:delText>
        </w:r>
        <w:r w:rsidDel="003F511B">
          <w:rPr>
            <w:noProof/>
            <w:webHidden/>
          </w:rPr>
          <w:tab/>
        </w:r>
        <w:r w:rsidR="003F511B" w:rsidDel="003F511B">
          <w:rPr>
            <w:noProof/>
            <w:webHidden/>
          </w:rPr>
          <w:delText>105</w:delText>
        </w:r>
      </w:del>
    </w:p>
    <w:p w14:paraId="0EA99CD1" w14:textId="3B6EEA50" w:rsidR="008F6A37" w:rsidDel="003F511B" w:rsidRDefault="008F6A37">
      <w:pPr>
        <w:pStyle w:val="TOC1"/>
        <w:tabs>
          <w:tab w:val="left" w:pos="440"/>
          <w:tab w:val="right" w:leader="dot" w:pos="9060"/>
        </w:tabs>
        <w:rPr>
          <w:del w:id="843" w:author="nick" w:date="2021-07-13T20:52:00Z"/>
          <w:rFonts w:asciiTheme="minorHAnsi" w:eastAsiaTheme="minorEastAsia" w:hAnsiTheme="minorHAnsi" w:cstheme="minorBidi"/>
          <w:b w:val="0"/>
          <w:bCs w:val="0"/>
          <w:caps w:val="0"/>
          <w:noProof/>
          <w:sz w:val="22"/>
          <w:szCs w:val="22"/>
          <w:lang w:val="de-DE"/>
        </w:rPr>
      </w:pPr>
      <w:del w:id="844" w:author="nick" w:date="2021-07-13T20:52:00Z">
        <w:r w:rsidRPr="003F511B" w:rsidDel="003F511B">
          <w:rPr>
            <w:noProof/>
            <w14:scene3d>
              <w14:camera w14:prst="orthographicFront"/>
              <w14:lightRig w14:rig="threePt" w14:dir="t">
                <w14:rot w14:lat="0" w14:lon="0" w14:rev="0"/>
              </w14:lightRig>
            </w14:scene3d>
          </w:rPr>
          <w:delText>8</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1D connections</w:delText>
        </w:r>
        <w:r w:rsidDel="003F511B">
          <w:rPr>
            <w:noProof/>
            <w:webHidden/>
          </w:rPr>
          <w:tab/>
        </w:r>
        <w:r w:rsidR="003F511B" w:rsidDel="003F511B">
          <w:rPr>
            <w:noProof/>
            <w:webHidden/>
          </w:rPr>
          <w:delText>108</w:delText>
        </w:r>
      </w:del>
    </w:p>
    <w:p w14:paraId="1BF1C256" w14:textId="0844FBB2" w:rsidR="008F6A37" w:rsidDel="003F511B" w:rsidRDefault="008F6A37">
      <w:pPr>
        <w:pStyle w:val="TOC2"/>
        <w:tabs>
          <w:tab w:val="left" w:pos="660"/>
          <w:tab w:val="right" w:leader="dot" w:pos="9060"/>
        </w:tabs>
        <w:rPr>
          <w:del w:id="845" w:author="nick" w:date="2021-07-13T20:52:00Z"/>
          <w:rFonts w:asciiTheme="minorHAnsi" w:eastAsiaTheme="minorEastAsia" w:hAnsiTheme="minorHAnsi" w:cstheme="minorBidi"/>
          <w:b w:val="0"/>
          <w:bCs w:val="0"/>
          <w:noProof/>
          <w:sz w:val="22"/>
          <w:szCs w:val="22"/>
          <w:lang w:val="de-DE"/>
        </w:rPr>
      </w:pPr>
      <w:del w:id="846" w:author="nick" w:date="2021-07-13T20:52:00Z">
        <w:r w:rsidRPr="003F511B" w:rsidDel="003F511B">
          <w:rPr>
            <w:noProof/>
          </w:rPr>
          <w:delText>8.1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Generic Definitions</w:delText>
        </w:r>
        <w:r w:rsidDel="003F511B">
          <w:rPr>
            <w:noProof/>
            <w:webHidden/>
          </w:rPr>
          <w:tab/>
        </w:r>
        <w:r w:rsidR="003F511B" w:rsidDel="003F511B">
          <w:rPr>
            <w:noProof/>
            <w:webHidden/>
          </w:rPr>
          <w:delText>108</w:delText>
        </w:r>
      </w:del>
    </w:p>
    <w:p w14:paraId="24B930DD" w14:textId="6AF49095" w:rsidR="008F6A37" w:rsidDel="003F511B" w:rsidRDefault="008F6A37">
      <w:pPr>
        <w:pStyle w:val="TOC3"/>
        <w:rPr>
          <w:del w:id="847" w:author="nick" w:date="2021-07-13T20:52:00Z"/>
          <w:rFonts w:asciiTheme="minorHAnsi" w:eastAsiaTheme="minorEastAsia" w:hAnsiTheme="minorHAnsi" w:cstheme="minorBidi"/>
          <w:noProof/>
          <w:sz w:val="22"/>
          <w:szCs w:val="22"/>
          <w:lang w:val="de-DE"/>
        </w:rPr>
      </w:pPr>
      <w:del w:id="848" w:author="nick" w:date="2021-07-13T20:52:00Z">
        <w:r w:rsidRPr="003F511B" w:rsidDel="003F511B">
          <w:rPr>
            <w:noProof/>
          </w:rPr>
          <w:delText>8.1.1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108</w:delText>
        </w:r>
      </w:del>
    </w:p>
    <w:p w14:paraId="6F945D08" w14:textId="6FF8650F" w:rsidR="008F6A37" w:rsidDel="003F511B" w:rsidRDefault="008F6A37">
      <w:pPr>
        <w:pStyle w:val="TOC3"/>
        <w:rPr>
          <w:del w:id="849" w:author="nick" w:date="2021-07-13T20:52:00Z"/>
          <w:rFonts w:asciiTheme="minorHAnsi" w:eastAsiaTheme="minorEastAsia" w:hAnsiTheme="minorHAnsi" w:cstheme="minorBidi"/>
          <w:noProof/>
          <w:sz w:val="22"/>
          <w:szCs w:val="22"/>
          <w:lang w:val="de-DE"/>
        </w:rPr>
      </w:pPr>
      <w:del w:id="850" w:author="nick" w:date="2021-07-13T20:52:00Z">
        <w:r w:rsidRPr="003F511B" w:rsidDel="003F511B">
          <w:rPr>
            <w:noProof/>
          </w:rPr>
          <w:delText>8.1.2</w:delText>
        </w:r>
        <w:r w:rsidDel="003F511B">
          <w:rPr>
            <w:rFonts w:asciiTheme="minorHAnsi" w:eastAsiaTheme="minorEastAsia" w:hAnsiTheme="minorHAnsi" w:cstheme="minorBidi"/>
            <w:noProof/>
            <w:sz w:val="22"/>
            <w:szCs w:val="22"/>
            <w:lang w:val="de-DE"/>
          </w:rPr>
          <w:tab/>
        </w:r>
        <w:r w:rsidRPr="003F511B" w:rsidDel="003F511B">
          <w:rPr>
            <w:noProof/>
          </w:rPr>
          <w:delText>Location</w:delText>
        </w:r>
        <w:r w:rsidDel="003F511B">
          <w:rPr>
            <w:noProof/>
            <w:webHidden/>
          </w:rPr>
          <w:tab/>
        </w:r>
        <w:r w:rsidR="003F511B" w:rsidDel="003F511B">
          <w:rPr>
            <w:noProof/>
            <w:webHidden/>
          </w:rPr>
          <w:delText>108</w:delText>
        </w:r>
      </w:del>
    </w:p>
    <w:p w14:paraId="29C1F870" w14:textId="05C8D00C" w:rsidR="008F6A37" w:rsidDel="003F511B" w:rsidRDefault="008F6A37">
      <w:pPr>
        <w:pStyle w:val="TOC4"/>
        <w:tabs>
          <w:tab w:val="left" w:pos="1320"/>
          <w:tab w:val="right" w:leader="dot" w:pos="9060"/>
        </w:tabs>
        <w:rPr>
          <w:del w:id="851" w:author="nick" w:date="2021-07-13T20:52:00Z"/>
          <w:rFonts w:asciiTheme="minorHAnsi" w:eastAsiaTheme="minorEastAsia" w:hAnsiTheme="minorHAnsi" w:cstheme="minorBidi"/>
          <w:noProof/>
          <w:sz w:val="22"/>
          <w:szCs w:val="22"/>
          <w:lang w:val="de-DE"/>
        </w:rPr>
      </w:pPr>
      <w:del w:id="852" w:author="nick" w:date="2021-07-13T20:52:00Z">
        <w:r w:rsidRPr="003F511B" w:rsidDel="003F511B">
          <w:rPr>
            <w:noProof/>
          </w:rPr>
          <w:delText>8.1.2.1</w:delText>
        </w:r>
        <w:r w:rsidDel="003F511B">
          <w:rPr>
            <w:rFonts w:asciiTheme="minorHAnsi" w:eastAsiaTheme="minorEastAsia" w:hAnsiTheme="minorHAnsi" w:cstheme="minorBidi"/>
            <w:noProof/>
            <w:sz w:val="22"/>
            <w:szCs w:val="22"/>
            <w:lang w:val="de-DE"/>
          </w:rPr>
          <w:tab/>
        </w:r>
        <w:r w:rsidRPr="003F511B" w:rsidDel="003F511B">
          <w:rPr>
            <w:noProof/>
          </w:rPr>
          <w:delText>Intermittent Connection Lines</w:delText>
        </w:r>
        <w:r w:rsidDel="003F511B">
          <w:rPr>
            <w:noProof/>
            <w:webHidden/>
          </w:rPr>
          <w:tab/>
        </w:r>
        <w:r w:rsidR="003F511B" w:rsidDel="003F511B">
          <w:rPr>
            <w:noProof/>
            <w:webHidden/>
          </w:rPr>
          <w:delText>109</w:delText>
        </w:r>
      </w:del>
    </w:p>
    <w:p w14:paraId="1164B655" w14:textId="62C90167" w:rsidR="008F6A37" w:rsidDel="003F511B" w:rsidRDefault="008F6A37">
      <w:pPr>
        <w:pStyle w:val="TOC3"/>
        <w:rPr>
          <w:del w:id="853" w:author="nick" w:date="2021-07-13T20:52:00Z"/>
          <w:rFonts w:asciiTheme="minorHAnsi" w:eastAsiaTheme="minorEastAsia" w:hAnsiTheme="minorHAnsi" w:cstheme="minorBidi"/>
          <w:noProof/>
          <w:sz w:val="22"/>
          <w:szCs w:val="22"/>
          <w:lang w:val="de-DE"/>
        </w:rPr>
      </w:pPr>
      <w:del w:id="854" w:author="nick" w:date="2021-07-13T20:52:00Z">
        <w:r w:rsidRPr="003F511B" w:rsidDel="003F511B">
          <w:rPr>
            <w:noProof/>
          </w:rPr>
          <w:delText>8.1.3</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115</w:delText>
        </w:r>
      </w:del>
    </w:p>
    <w:p w14:paraId="5FB3A5F5" w14:textId="45B8381A" w:rsidR="008F6A37" w:rsidDel="003F511B" w:rsidRDefault="008F6A37">
      <w:pPr>
        <w:pStyle w:val="TOC2"/>
        <w:tabs>
          <w:tab w:val="left" w:pos="660"/>
          <w:tab w:val="right" w:leader="dot" w:pos="9060"/>
        </w:tabs>
        <w:rPr>
          <w:del w:id="855" w:author="nick" w:date="2021-07-13T20:52:00Z"/>
          <w:rFonts w:asciiTheme="minorHAnsi" w:eastAsiaTheme="minorEastAsia" w:hAnsiTheme="minorHAnsi" w:cstheme="minorBidi"/>
          <w:b w:val="0"/>
          <w:bCs w:val="0"/>
          <w:noProof/>
          <w:sz w:val="22"/>
          <w:szCs w:val="22"/>
          <w:lang w:val="de-DE"/>
        </w:rPr>
      </w:pPr>
      <w:del w:id="856" w:author="nick" w:date="2021-07-13T20:52:00Z">
        <w:r w:rsidRPr="003F511B" w:rsidDel="003F511B">
          <w:rPr>
            <w:noProof/>
          </w:rPr>
          <w:delText>8.2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Seam Welds</w:delText>
        </w:r>
        <w:r w:rsidDel="003F511B">
          <w:rPr>
            <w:noProof/>
            <w:webHidden/>
          </w:rPr>
          <w:tab/>
        </w:r>
        <w:r w:rsidR="003F511B" w:rsidDel="003F511B">
          <w:rPr>
            <w:noProof/>
            <w:webHidden/>
          </w:rPr>
          <w:delText>115</w:delText>
        </w:r>
      </w:del>
    </w:p>
    <w:p w14:paraId="09F281FF" w14:textId="4E68D5B5" w:rsidR="008F6A37" w:rsidDel="003F511B" w:rsidRDefault="008F6A37">
      <w:pPr>
        <w:pStyle w:val="TOC3"/>
        <w:rPr>
          <w:del w:id="857" w:author="nick" w:date="2021-07-13T20:52:00Z"/>
          <w:rFonts w:asciiTheme="minorHAnsi" w:eastAsiaTheme="minorEastAsia" w:hAnsiTheme="minorHAnsi" w:cstheme="minorBidi"/>
          <w:noProof/>
          <w:sz w:val="22"/>
          <w:szCs w:val="22"/>
          <w:lang w:val="de-DE"/>
        </w:rPr>
      </w:pPr>
      <w:del w:id="858" w:author="nick" w:date="2021-07-13T20:52:00Z">
        <w:r w:rsidRPr="003F511B" w:rsidDel="003F511B">
          <w:rPr>
            <w:noProof/>
          </w:rPr>
          <w:delText>8.2.1</w:delText>
        </w:r>
        <w:r w:rsidDel="003F511B">
          <w:rPr>
            <w:rFonts w:asciiTheme="minorHAnsi" w:eastAsiaTheme="minorEastAsia" w:hAnsiTheme="minorHAnsi" w:cstheme="minorBidi"/>
            <w:noProof/>
            <w:sz w:val="22"/>
            <w:szCs w:val="22"/>
            <w:lang w:val="de-DE"/>
          </w:rPr>
          <w:tab/>
        </w:r>
        <w:r w:rsidRPr="003F511B" w:rsidDel="003F511B">
          <w:rPr>
            <w:noProof/>
          </w:rPr>
          <w:delText>Description and Modeling Parameters</w:delText>
        </w:r>
        <w:r w:rsidDel="003F511B">
          <w:rPr>
            <w:noProof/>
            <w:webHidden/>
          </w:rPr>
          <w:tab/>
        </w:r>
        <w:r w:rsidR="003F511B" w:rsidDel="003F511B">
          <w:rPr>
            <w:noProof/>
            <w:webHidden/>
          </w:rPr>
          <w:delText>115</w:delText>
        </w:r>
      </w:del>
    </w:p>
    <w:p w14:paraId="3771CCE2" w14:textId="7EDE0BB8" w:rsidR="008F6A37" w:rsidDel="003F511B" w:rsidRDefault="008F6A37">
      <w:pPr>
        <w:pStyle w:val="TOC3"/>
        <w:rPr>
          <w:del w:id="859" w:author="nick" w:date="2021-07-13T20:52:00Z"/>
          <w:rFonts w:asciiTheme="minorHAnsi" w:eastAsiaTheme="minorEastAsia" w:hAnsiTheme="minorHAnsi" w:cstheme="minorBidi"/>
          <w:noProof/>
          <w:sz w:val="22"/>
          <w:szCs w:val="22"/>
          <w:lang w:val="de-DE"/>
        </w:rPr>
      </w:pPr>
      <w:del w:id="860" w:author="nick" w:date="2021-07-13T20:52:00Z">
        <w:r w:rsidRPr="003F511B" w:rsidDel="003F511B">
          <w:rPr>
            <w:noProof/>
          </w:rPr>
          <w:delText>8.2.2</w:delText>
        </w:r>
        <w:r w:rsidDel="003F511B">
          <w:rPr>
            <w:rFonts w:asciiTheme="minorHAnsi" w:eastAsiaTheme="minorEastAsia" w:hAnsiTheme="minorHAnsi" w:cstheme="minorBidi"/>
            <w:noProof/>
            <w:sz w:val="22"/>
            <w:szCs w:val="22"/>
            <w:lang w:val="de-DE"/>
          </w:rPr>
          <w:tab/>
        </w:r>
        <w:r w:rsidRPr="003F511B" w:rsidDel="003F511B">
          <w:rPr>
            <w:noProof/>
          </w:rPr>
          <w:delText>Seam Weld Definition Overview</w:delText>
        </w:r>
        <w:r w:rsidDel="003F511B">
          <w:rPr>
            <w:noProof/>
            <w:webHidden/>
          </w:rPr>
          <w:tab/>
        </w:r>
        <w:r w:rsidR="003F511B" w:rsidDel="003F511B">
          <w:rPr>
            <w:noProof/>
            <w:webHidden/>
          </w:rPr>
          <w:delText>116</w:delText>
        </w:r>
      </w:del>
    </w:p>
    <w:p w14:paraId="23CDCB40" w14:textId="17E94433" w:rsidR="008F6A37" w:rsidDel="003F511B" w:rsidRDefault="008F6A37">
      <w:pPr>
        <w:pStyle w:val="TOC3"/>
        <w:rPr>
          <w:del w:id="861" w:author="nick" w:date="2021-07-13T20:52:00Z"/>
          <w:rFonts w:asciiTheme="minorHAnsi" w:eastAsiaTheme="minorEastAsia" w:hAnsiTheme="minorHAnsi" w:cstheme="minorBidi"/>
          <w:noProof/>
          <w:sz w:val="22"/>
          <w:szCs w:val="22"/>
          <w:lang w:val="de-DE"/>
        </w:rPr>
      </w:pPr>
      <w:del w:id="862" w:author="nick" w:date="2021-07-13T20:52:00Z">
        <w:r w:rsidRPr="003F511B" w:rsidDel="003F511B">
          <w:rPr>
            <w:noProof/>
          </w:rPr>
          <w:delText>8.2.3</w:delText>
        </w:r>
        <w:r w:rsidDel="003F511B">
          <w:rPr>
            <w:rFonts w:asciiTheme="minorHAnsi" w:eastAsiaTheme="minorEastAsia" w:hAnsiTheme="minorHAnsi" w:cstheme="minorBidi"/>
            <w:noProof/>
            <w:sz w:val="22"/>
            <w:szCs w:val="22"/>
            <w:lang w:val="de-DE"/>
          </w:rPr>
          <w:tab/>
        </w:r>
        <w:r w:rsidRPr="003F511B" w:rsidDel="003F511B">
          <w:rPr>
            <w:noProof/>
          </w:rPr>
          <w:delText>Specific XML Realization</w:delText>
        </w:r>
        <w:r w:rsidDel="003F511B">
          <w:rPr>
            <w:noProof/>
            <w:webHidden/>
          </w:rPr>
          <w:tab/>
        </w:r>
        <w:r w:rsidR="003F511B" w:rsidDel="003F511B">
          <w:rPr>
            <w:noProof/>
            <w:webHidden/>
          </w:rPr>
          <w:delText>119</w:delText>
        </w:r>
      </w:del>
    </w:p>
    <w:p w14:paraId="28FB253A" w14:textId="65C4520F" w:rsidR="008F6A37" w:rsidDel="003F511B" w:rsidRDefault="008F6A37">
      <w:pPr>
        <w:pStyle w:val="TOC3"/>
        <w:rPr>
          <w:del w:id="863" w:author="nick" w:date="2021-07-13T20:52:00Z"/>
          <w:rFonts w:asciiTheme="minorHAnsi" w:eastAsiaTheme="minorEastAsia" w:hAnsiTheme="minorHAnsi" w:cstheme="minorBidi"/>
          <w:noProof/>
          <w:sz w:val="22"/>
          <w:szCs w:val="22"/>
          <w:lang w:val="de-DE"/>
        </w:rPr>
      </w:pPr>
      <w:del w:id="864" w:author="nick" w:date="2021-07-13T20:52:00Z">
        <w:r w:rsidRPr="003F511B" w:rsidDel="003F511B">
          <w:rPr>
            <w:noProof/>
          </w:rPr>
          <w:delText>8.2.4</w:delText>
        </w:r>
        <w:r w:rsidDel="003F511B">
          <w:rPr>
            <w:rFonts w:asciiTheme="minorHAnsi" w:eastAsiaTheme="minorEastAsia" w:hAnsiTheme="minorHAnsi" w:cstheme="minorBidi"/>
            <w:noProof/>
            <w:sz w:val="22"/>
            <w:szCs w:val="22"/>
            <w:lang w:val="de-DE"/>
          </w:rPr>
          <w:tab/>
        </w:r>
        <w:r w:rsidRPr="003F511B" w:rsidDel="003F511B">
          <w:rPr>
            <w:noProof/>
          </w:rPr>
          <w:delText>Generic Seam Weld Definition</w:delText>
        </w:r>
        <w:r w:rsidDel="003F511B">
          <w:rPr>
            <w:noProof/>
            <w:webHidden/>
          </w:rPr>
          <w:tab/>
        </w:r>
        <w:r w:rsidR="003F511B" w:rsidDel="003F511B">
          <w:rPr>
            <w:noProof/>
            <w:webHidden/>
          </w:rPr>
          <w:delText>119</w:delText>
        </w:r>
      </w:del>
    </w:p>
    <w:p w14:paraId="45CFE6C8" w14:textId="03A9FE19" w:rsidR="008F6A37" w:rsidDel="003F511B" w:rsidRDefault="008F6A37">
      <w:pPr>
        <w:pStyle w:val="TOC4"/>
        <w:tabs>
          <w:tab w:val="left" w:pos="1320"/>
          <w:tab w:val="right" w:leader="dot" w:pos="9060"/>
        </w:tabs>
        <w:rPr>
          <w:del w:id="865" w:author="nick" w:date="2021-07-13T20:52:00Z"/>
          <w:rFonts w:asciiTheme="minorHAnsi" w:eastAsiaTheme="minorEastAsia" w:hAnsiTheme="minorHAnsi" w:cstheme="minorBidi"/>
          <w:noProof/>
          <w:sz w:val="22"/>
          <w:szCs w:val="22"/>
          <w:lang w:val="de-DE"/>
        </w:rPr>
      </w:pPr>
      <w:del w:id="866" w:author="nick" w:date="2021-07-13T20:52:00Z">
        <w:r w:rsidRPr="003F511B" w:rsidDel="003F511B">
          <w:rPr>
            <w:noProof/>
          </w:rPr>
          <w:delText>8.2.4.1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119</w:delText>
        </w:r>
      </w:del>
    </w:p>
    <w:p w14:paraId="53D54FC9" w14:textId="097942A6" w:rsidR="008F6A37" w:rsidDel="003F511B" w:rsidRDefault="008F6A37">
      <w:pPr>
        <w:pStyle w:val="TOC4"/>
        <w:tabs>
          <w:tab w:val="left" w:pos="1320"/>
          <w:tab w:val="right" w:leader="dot" w:pos="9060"/>
        </w:tabs>
        <w:rPr>
          <w:del w:id="867" w:author="nick" w:date="2021-07-13T20:52:00Z"/>
          <w:rFonts w:asciiTheme="minorHAnsi" w:eastAsiaTheme="minorEastAsia" w:hAnsiTheme="minorHAnsi" w:cstheme="minorBidi"/>
          <w:noProof/>
          <w:sz w:val="22"/>
          <w:szCs w:val="22"/>
          <w:lang w:val="de-DE"/>
        </w:rPr>
      </w:pPr>
      <w:del w:id="868" w:author="nick" w:date="2021-07-13T20:52:00Z">
        <w:r w:rsidRPr="003F511B" w:rsidDel="003F511B">
          <w:rPr>
            <w:noProof/>
          </w:rPr>
          <w:delText>8.2.4.2</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120</w:delText>
        </w:r>
      </w:del>
    </w:p>
    <w:p w14:paraId="3962B6A6" w14:textId="00AB9B6C" w:rsidR="008F6A37" w:rsidDel="003F511B" w:rsidRDefault="008F6A37">
      <w:pPr>
        <w:pStyle w:val="TOC4"/>
        <w:tabs>
          <w:tab w:val="left" w:pos="1320"/>
          <w:tab w:val="right" w:leader="dot" w:pos="9060"/>
        </w:tabs>
        <w:rPr>
          <w:del w:id="869" w:author="nick" w:date="2021-07-13T20:52:00Z"/>
          <w:rFonts w:asciiTheme="minorHAnsi" w:eastAsiaTheme="minorEastAsia" w:hAnsiTheme="minorHAnsi" w:cstheme="minorBidi"/>
          <w:noProof/>
          <w:sz w:val="22"/>
          <w:szCs w:val="22"/>
          <w:lang w:val="de-DE"/>
        </w:rPr>
      </w:pPr>
      <w:del w:id="870" w:author="nick" w:date="2021-07-13T20:52:00Z">
        <w:r w:rsidRPr="003F511B" w:rsidDel="003F511B">
          <w:rPr>
            <w:noProof/>
          </w:rPr>
          <w:delText>8.2.4.3</w:delText>
        </w:r>
        <w:r w:rsidDel="003F511B">
          <w:rPr>
            <w:rFonts w:asciiTheme="minorHAnsi" w:eastAsiaTheme="minorEastAsia" w:hAnsiTheme="minorHAnsi" w:cstheme="minorBidi"/>
            <w:noProof/>
            <w:sz w:val="22"/>
            <w:szCs w:val="22"/>
            <w:lang w:val="de-DE"/>
          </w:rPr>
          <w:tab/>
        </w:r>
        <w:r w:rsidRPr="003F511B" w:rsidDel="003F511B">
          <w:rPr>
            <w:noProof/>
          </w:rPr>
          <w:delText>Weld Position and Sheet Metal Parameters</w:delText>
        </w:r>
        <w:r w:rsidDel="003F511B">
          <w:rPr>
            <w:noProof/>
            <w:webHidden/>
          </w:rPr>
          <w:tab/>
        </w:r>
        <w:r w:rsidR="003F511B" w:rsidDel="003F511B">
          <w:rPr>
            <w:noProof/>
            <w:webHidden/>
          </w:rPr>
          <w:delText>122</w:delText>
        </w:r>
      </w:del>
    </w:p>
    <w:p w14:paraId="1B05D5F9" w14:textId="62E35B57" w:rsidR="008F6A37" w:rsidDel="003F511B" w:rsidRDefault="008F6A37">
      <w:pPr>
        <w:pStyle w:val="TOC4"/>
        <w:tabs>
          <w:tab w:val="left" w:pos="1540"/>
          <w:tab w:val="right" w:leader="dot" w:pos="9060"/>
        </w:tabs>
        <w:rPr>
          <w:del w:id="871" w:author="nick" w:date="2021-07-13T20:52:00Z"/>
          <w:rFonts w:asciiTheme="minorHAnsi" w:eastAsiaTheme="minorEastAsia" w:hAnsiTheme="minorHAnsi" w:cstheme="minorBidi"/>
          <w:noProof/>
          <w:sz w:val="22"/>
          <w:szCs w:val="22"/>
          <w:lang w:val="de-DE"/>
        </w:rPr>
      </w:pPr>
      <w:del w:id="872" w:author="nick" w:date="2021-07-13T20:52:00Z">
        <w:r w:rsidRPr="003F511B" w:rsidDel="003F511B">
          <w:rPr>
            <w:noProof/>
          </w:rPr>
          <w:delText>8.2.4.3.1</w:delText>
        </w:r>
        <w:r w:rsidDel="003F511B">
          <w:rPr>
            <w:rFonts w:asciiTheme="minorHAnsi" w:eastAsiaTheme="minorEastAsia" w:hAnsiTheme="minorHAnsi" w:cstheme="minorBidi"/>
            <w:noProof/>
            <w:sz w:val="22"/>
            <w:szCs w:val="22"/>
            <w:lang w:val="de-DE"/>
          </w:rPr>
          <w:tab/>
        </w:r>
        <w:r w:rsidRPr="003F511B" w:rsidDel="003F511B">
          <w:rPr>
            <w:noProof/>
          </w:rPr>
          <w:delText>Parameters Assigned to a Specific Sheet of the Flange</w:delText>
        </w:r>
        <w:r w:rsidDel="003F511B">
          <w:rPr>
            <w:noProof/>
            <w:webHidden/>
          </w:rPr>
          <w:tab/>
        </w:r>
        <w:r w:rsidR="003F511B" w:rsidDel="003F511B">
          <w:rPr>
            <w:noProof/>
            <w:webHidden/>
          </w:rPr>
          <w:delText>122</w:delText>
        </w:r>
      </w:del>
    </w:p>
    <w:p w14:paraId="49EE78DD" w14:textId="15E238EE" w:rsidR="008F6A37" w:rsidDel="003F511B" w:rsidRDefault="008F6A37">
      <w:pPr>
        <w:pStyle w:val="TOC4"/>
        <w:tabs>
          <w:tab w:val="left" w:pos="1540"/>
          <w:tab w:val="right" w:leader="dot" w:pos="9060"/>
        </w:tabs>
        <w:rPr>
          <w:del w:id="873" w:author="nick" w:date="2021-07-13T20:52:00Z"/>
          <w:rFonts w:asciiTheme="minorHAnsi" w:eastAsiaTheme="minorEastAsia" w:hAnsiTheme="minorHAnsi" w:cstheme="minorBidi"/>
          <w:noProof/>
          <w:sz w:val="22"/>
          <w:szCs w:val="22"/>
          <w:lang w:val="de-DE"/>
        </w:rPr>
      </w:pPr>
      <w:del w:id="874" w:author="nick" w:date="2021-07-13T20:52:00Z">
        <w:r w:rsidRPr="003F511B" w:rsidDel="003F511B">
          <w:rPr>
            <w:noProof/>
          </w:rPr>
          <w:delText>8.2.4.3.2</w:delText>
        </w:r>
        <w:r w:rsidDel="003F511B">
          <w:rPr>
            <w:rFonts w:asciiTheme="minorHAnsi" w:eastAsiaTheme="minorEastAsia" w:hAnsiTheme="minorHAnsi" w:cstheme="minorBidi"/>
            <w:noProof/>
            <w:sz w:val="22"/>
            <w:szCs w:val="22"/>
            <w:lang w:val="de-DE"/>
          </w:rPr>
          <w:tab/>
        </w:r>
        <w:r w:rsidRPr="003F511B" w:rsidDel="003F511B">
          <w:rPr>
            <w:noProof/>
          </w:rPr>
          <w:delText>Welding Position</w:delText>
        </w:r>
        <w:r w:rsidDel="003F511B">
          <w:rPr>
            <w:noProof/>
            <w:webHidden/>
          </w:rPr>
          <w:tab/>
        </w:r>
        <w:r w:rsidR="003F511B" w:rsidDel="003F511B">
          <w:rPr>
            <w:noProof/>
            <w:webHidden/>
          </w:rPr>
          <w:delText>123</w:delText>
        </w:r>
      </w:del>
    </w:p>
    <w:p w14:paraId="5C9F9418" w14:textId="6B18C4DD" w:rsidR="008F6A37" w:rsidDel="003F511B" w:rsidRDefault="008F6A37">
      <w:pPr>
        <w:pStyle w:val="TOC3"/>
        <w:rPr>
          <w:del w:id="875" w:author="nick" w:date="2021-07-13T20:52:00Z"/>
          <w:rFonts w:asciiTheme="minorHAnsi" w:eastAsiaTheme="minorEastAsia" w:hAnsiTheme="minorHAnsi" w:cstheme="minorBidi"/>
          <w:noProof/>
          <w:sz w:val="22"/>
          <w:szCs w:val="22"/>
          <w:lang w:val="de-DE"/>
        </w:rPr>
      </w:pPr>
      <w:del w:id="876" w:author="nick" w:date="2021-07-13T20:52:00Z">
        <w:r w:rsidRPr="003F511B" w:rsidDel="003F511B">
          <w:rPr>
            <w:noProof/>
          </w:rPr>
          <w:delText>8.2.5</w:delText>
        </w:r>
        <w:r w:rsidDel="003F511B">
          <w:rPr>
            <w:rFonts w:asciiTheme="minorHAnsi" w:eastAsiaTheme="minorEastAsia" w:hAnsiTheme="minorHAnsi" w:cstheme="minorBidi"/>
            <w:noProof/>
            <w:sz w:val="22"/>
            <w:szCs w:val="22"/>
            <w:lang w:val="de-DE"/>
          </w:rPr>
          <w:tab/>
        </w:r>
        <w:r w:rsidRPr="003F511B" w:rsidDel="003F511B">
          <w:rPr>
            <w:noProof/>
          </w:rPr>
          <w:delText>Butt Joint</w:delText>
        </w:r>
        <w:r w:rsidDel="003F511B">
          <w:rPr>
            <w:noProof/>
            <w:webHidden/>
          </w:rPr>
          <w:tab/>
        </w:r>
        <w:r w:rsidR="003F511B" w:rsidDel="003F511B">
          <w:rPr>
            <w:noProof/>
            <w:webHidden/>
          </w:rPr>
          <w:delText>128</w:delText>
        </w:r>
      </w:del>
    </w:p>
    <w:p w14:paraId="71014671" w14:textId="4E67DB04" w:rsidR="008F6A37" w:rsidDel="003F511B" w:rsidRDefault="008F6A37">
      <w:pPr>
        <w:pStyle w:val="TOC4"/>
        <w:tabs>
          <w:tab w:val="left" w:pos="1320"/>
          <w:tab w:val="right" w:leader="dot" w:pos="9060"/>
        </w:tabs>
        <w:rPr>
          <w:del w:id="877" w:author="nick" w:date="2021-07-13T20:52:00Z"/>
          <w:rFonts w:asciiTheme="minorHAnsi" w:eastAsiaTheme="minorEastAsia" w:hAnsiTheme="minorHAnsi" w:cstheme="minorBidi"/>
          <w:noProof/>
          <w:sz w:val="22"/>
          <w:szCs w:val="22"/>
          <w:lang w:val="de-DE"/>
        </w:rPr>
      </w:pPr>
      <w:del w:id="878" w:author="nick" w:date="2021-07-13T20:52:00Z">
        <w:r w:rsidRPr="003F511B" w:rsidDel="003F511B">
          <w:rPr>
            <w:noProof/>
          </w:rPr>
          <w:delText>8.2.5.1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128</w:delText>
        </w:r>
      </w:del>
    </w:p>
    <w:p w14:paraId="58F84234" w14:textId="11CC321F" w:rsidR="008F6A37" w:rsidDel="003F511B" w:rsidRDefault="008F6A37">
      <w:pPr>
        <w:pStyle w:val="TOC4"/>
        <w:tabs>
          <w:tab w:val="left" w:pos="1320"/>
          <w:tab w:val="right" w:leader="dot" w:pos="9060"/>
        </w:tabs>
        <w:rPr>
          <w:del w:id="879" w:author="nick" w:date="2021-07-13T20:52:00Z"/>
          <w:rFonts w:asciiTheme="minorHAnsi" w:eastAsiaTheme="minorEastAsia" w:hAnsiTheme="minorHAnsi" w:cstheme="minorBidi"/>
          <w:noProof/>
          <w:sz w:val="22"/>
          <w:szCs w:val="22"/>
          <w:lang w:val="de-DE"/>
        </w:rPr>
      </w:pPr>
      <w:del w:id="880" w:author="nick" w:date="2021-07-13T20:52:00Z">
        <w:r w:rsidRPr="003F511B" w:rsidDel="003F511B">
          <w:rPr>
            <w:noProof/>
          </w:rPr>
          <w:delText>8.2.5.2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128</w:delText>
        </w:r>
      </w:del>
    </w:p>
    <w:p w14:paraId="4710A71F" w14:textId="328B3405" w:rsidR="008F6A37" w:rsidDel="003F511B" w:rsidRDefault="008F6A37">
      <w:pPr>
        <w:pStyle w:val="TOC4"/>
        <w:tabs>
          <w:tab w:val="left" w:pos="1320"/>
          <w:tab w:val="right" w:leader="dot" w:pos="9060"/>
        </w:tabs>
        <w:rPr>
          <w:del w:id="881" w:author="nick" w:date="2021-07-13T20:52:00Z"/>
          <w:rFonts w:asciiTheme="minorHAnsi" w:eastAsiaTheme="minorEastAsia" w:hAnsiTheme="minorHAnsi" w:cstheme="minorBidi"/>
          <w:noProof/>
          <w:sz w:val="22"/>
          <w:szCs w:val="22"/>
          <w:lang w:val="de-DE"/>
        </w:rPr>
      </w:pPr>
      <w:del w:id="882" w:author="nick" w:date="2021-07-13T20:52:00Z">
        <w:r w:rsidRPr="003F511B" w:rsidDel="003F511B">
          <w:rPr>
            <w:noProof/>
          </w:rPr>
          <w:delText>8.2.5.3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128</w:delText>
        </w:r>
      </w:del>
    </w:p>
    <w:p w14:paraId="64E82F1E" w14:textId="71BFE94C" w:rsidR="008F6A37" w:rsidDel="003F511B" w:rsidRDefault="008F6A37">
      <w:pPr>
        <w:pStyle w:val="TOC4"/>
        <w:tabs>
          <w:tab w:val="left" w:pos="1320"/>
          <w:tab w:val="right" w:leader="dot" w:pos="9060"/>
        </w:tabs>
        <w:rPr>
          <w:del w:id="883" w:author="nick" w:date="2021-07-13T20:52:00Z"/>
          <w:rFonts w:asciiTheme="minorHAnsi" w:eastAsiaTheme="minorEastAsia" w:hAnsiTheme="minorHAnsi" w:cstheme="minorBidi"/>
          <w:noProof/>
          <w:sz w:val="22"/>
          <w:szCs w:val="22"/>
          <w:lang w:val="de-DE"/>
        </w:rPr>
      </w:pPr>
      <w:del w:id="884" w:author="nick" w:date="2021-07-13T20:52:00Z">
        <w:r w:rsidRPr="003F511B" w:rsidDel="003F511B">
          <w:rPr>
            <w:noProof/>
          </w:rPr>
          <w:delText>8.2.5.4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129</w:delText>
        </w:r>
      </w:del>
    </w:p>
    <w:p w14:paraId="3A649074" w14:textId="19144615" w:rsidR="008F6A37" w:rsidDel="003F511B" w:rsidRDefault="008F6A37">
      <w:pPr>
        <w:pStyle w:val="TOC4"/>
        <w:tabs>
          <w:tab w:val="left" w:pos="1320"/>
          <w:tab w:val="right" w:leader="dot" w:pos="9060"/>
        </w:tabs>
        <w:rPr>
          <w:del w:id="885" w:author="nick" w:date="2021-07-13T20:52:00Z"/>
          <w:rFonts w:asciiTheme="minorHAnsi" w:eastAsiaTheme="minorEastAsia" w:hAnsiTheme="minorHAnsi" w:cstheme="minorBidi"/>
          <w:noProof/>
          <w:sz w:val="22"/>
          <w:szCs w:val="22"/>
          <w:lang w:val="de-DE"/>
        </w:rPr>
      </w:pPr>
      <w:del w:id="886" w:author="nick" w:date="2021-07-13T20:52:00Z">
        <w:r w:rsidRPr="003F511B" w:rsidDel="003F511B">
          <w:rPr>
            <w:noProof/>
          </w:rPr>
          <w:delText>8.2.5.5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130</w:delText>
        </w:r>
      </w:del>
    </w:p>
    <w:p w14:paraId="3F0683F6" w14:textId="794CBF96" w:rsidR="008F6A37" w:rsidDel="003F511B" w:rsidRDefault="008F6A37">
      <w:pPr>
        <w:pStyle w:val="TOC3"/>
        <w:rPr>
          <w:del w:id="887" w:author="nick" w:date="2021-07-13T20:52:00Z"/>
          <w:rFonts w:asciiTheme="minorHAnsi" w:eastAsiaTheme="minorEastAsia" w:hAnsiTheme="minorHAnsi" w:cstheme="minorBidi"/>
          <w:noProof/>
          <w:sz w:val="22"/>
          <w:szCs w:val="22"/>
          <w:lang w:val="de-DE"/>
        </w:rPr>
      </w:pPr>
      <w:del w:id="888" w:author="nick" w:date="2021-07-13T20:52:00Z">
        <w:r w:rsidRPr="003F511B" w:rsidDel="003F511B">
          <w:rPr>
            <w:noProof/>
          </w:rPr>
          <w:delText>8.2.6</w:delText>
        </w:r>
        <w:r w:rsidDel="003F511B">
          <w:rPr>
            <w:rFonts w:asciiTheme="minorHAnsi" w:eastAsiaTheme="minorEastAsia" w:hAnsiTheme="minorHAnsi" w:cstheme="minorBidi"/>
            <w:noProof/>
            <w:sz w:val="22"/>
            <w:szCs w:val="22"/>
            <w:lang w:val="de-DE"/>
          </w:rPr>
          <w:tab/>
        </w:r>
        <w:r w:rsidRPr="003F511B" w:rsidDel="003F511B">
          <w:rPr>
            <w:noProof/>
          </w:rPr>
          <w:delText>Corner Weld</w:delText>
        </w:r>
        <w:r w:rsidDel="003F511B">
          <w:rPr>
            <w:noProof/>
            <w:webHidden/>
          </w:rPr>
          <w:tab/>
        </w:r>
        <w:r w:rsidR="003F511B" w:rsidDel="003F511B">
          <w:rPr>
            <w:noProof/>
            <w:webHidden/>
          </w:rPr>
          <w:delText>131</w:delText>
        </w:r>
      </w:del>
    </w:p>
    <w:p w14:paraId="78015BB1" w14:textId="7C61108A" w:rsidR="008F6A37" w:rsidDel="003F511B" w:rsidRDefault="008F6A37">
      <w:pPr>
        <w:pStyle w:val="TOC4"/>
        <w:tabs>
          <w:tab w:val="left" w:pos="1320"/>
          <w:tab w:val="right" w:leader="dot" w:pos="9060"/>
        </w:tabs>
        <w:rPr>
          <w:del w:id="889" w:author="nick" w:date="2021-07-13T20:52:00Z"/>
          <w:rFonts w:asciiTheme="minorHAnsi" w:eastAsiaTheme="minorEastAsia" w:hAnsiTheme="minorHAnsi" w:cstheme="minorBidi"/>
          <w:noProof/>
          <w:sz w:val="22"/>
          <w:szCs w:val="22"/>
          <w:lang w:val="de-DE"/>
        </w:rPr>
      </w:pPr>
      <w:del w:id="890" w:author="nick" w:date="2021-07-13T20:52:00Z">
        <w:r w:rsidRPr="003F511B" w:rsidDel="003F511B">
          <w:rPr>
            <w:noProof/>
          </w:rPr>
          <w:delText>8.2.6.1</w:delText>
        </w:r>
        <w:r w:rsidDel="003F511B">
          <w:rPr>
            <w:rFonts w:asciiTheme="minorHAnsi" w:eastAsiaTheme="minorEastAsia" w:hAnsiTheme="minorHAnsi" w:cstheme="minorBidi"/>
            <w:noProof/>
            <w:sz w:val="22"/>
            <w:szCs w:val="22"/>
            <w:lang w:val="de-DE"/>
          </w:rPr>
          <w:tab/>
        </w:r>
        <w:r w:rsidRPr="003F511B" w:rsidDel="003F511B">
          <w:rPr>
            <w:noProof/>
          </w:rPr>
          <w:delText>Simple Corner Weld</w:delText>
        </w:r>
        <w:r w:rsidDel="003F511B">
          <w:rPr>
            <w:noProof/>
            <w:webHidden/>
          </w:rPr>
          <w:tab/>
        </w:r>
        <w:r w:rsidR="003F511B" w:rsidDel="003F511B">
          <w:rPr>
            <w:noProof/>
            <w:webHidden/>
          </w:rPr>
          <w:delText>131</w:delText>
        </w:r>
      </w:del>
    </w:p>
    <w:p w14:paraId="672781A5" w14:textId="41747E03" w:rsidR="008F6A37" w:rsidDel="003F511B" w:rsidRDefault="008F6A37">
      <w:pPr>
        <w:pStyle w:val="TOC4"/>
        <w:tabs>
          <w:tab w:val="left" w:pos="1320"/>
          <w:tab w:val="right" w:leader="dot" w:pos="9060"/>
        </w:tabs>
        <w:rPr>
          <w:del w:id="891" w:author="nick" w:date="2021-07-13T20:52:00Z"/>
          <w:rFonts w:asciiTheme="minorHAnsi" w:eastAsiaTheme="minorEastAsia" w:hAnsiTheme="minorHAnsi" w:cstheme="minorBidi"/>
          <w:noProof/>
          <w:sz w:val="22"/>
          <w:szCs w:val="22"/>
          <w:lang w:val="de-DE"/>
        </w:rPr>
      </w:pPr>
      <w:del w:id="892" w:author="nick" w:date="2021-07-13T20:52:00Z">
        <w:r w:rsidRPr="003F511B" w:rsidDel="003F511B">
          <w:rPr>
            <w:noProof/>
          </w:rPr>
          <w:delText>8.2.6.2</w:delText>
        </w:r>
        <w:r w:rsidDel="003F511B">
          <w:rPr>
            <w:rFonts w:asciiTheme="minorHAnsi" w:eastAsiaTheme="minorEastAsia" w:hAnsiTheme="minorHAnsi" w:cstheme="minorBidi"/>
            <w:noProof/>
            <w:sz w:val="22"/>
            <w:szCs w:val="22"/>
            <w:lang w:val="de-DE"/>
          </w:rPr>
          <w:tab/>
        </w:r>
        <w:r w:rsidRPr="003F511B" w:rsidDel="003F511B">
          <w:rPr>
            <w:noProof/>
          </w:rPr>
          <w:delText>Double Corner Weld</w:delText>
        </w:r>
        <w:r w:rsidDel="003F511B">
          <w:rPr>
            <w:noProof/>
            <w:webHidden/>
          </w:rPr>
          <w:tab/>
        </w:r>
        <w:r w:rsidR="003F511B" w:rsidDel="003F511B">
          <w:rPr>
            <w:noProof/>
            <w:webHidden/>
          </w:rPr>
          <w:delText>132</w:delText>
        </w:r>
      </w:del>
    </w:p>
    <w:p w14:paraId="71A589F4" w14:textId="117DDA03" w:rsidR="008F6A37" w:rsidDel="003F511B" w:rsidRDefault="008F6A37">
      <w:pPr>
        <w:pStyle w:val="TOC4"/>
        <w:tabs>
          <w:tab w:val="left" w:pos="1320"/>
          <w:tab w:val="right" w:leader="dot" w:pos="9060"/>
        </w:tabs>
        <w:rPr>
          <w:del w:id="893" w:author="nick" w:date="2021-07-13T20:52:00Z"/>
          <w:rFonts w:asciiTheme="minorHAnsi" w:eastAsiaTheme="minorEastAsia" w:hAnsiTheme="minorHAnsi" w:cstheme="minorBidi"/>
          <w:noProof/>
          <w:sz w:val="22"/>
          <w:szCs w:val="22"/>
          <w:lang w:val="de-DE"/>
        </w:rPr>
      </w:pPr>
      <w:del w:id="894" w:author="nick" w:date="2021-07-13T20:52:00Z">
        <w:r w:rsidRPr="003F511B" w:rsidDel="003F511B">
          <w:rPr>
            <w:noProof/>
          </w:rPr>
          <w:delText>8.2.6.3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133</w:delText>
        </w:r>
      </w:del>
    </w:p>
    <w:p w14:paraId="76AA4EDF" w14:textId="4046CAF4" w:rsidR="008F6A37" w:rsidDel="003F511B" w:rsidRDefault="008F6A37">
      <w:pPr>
        <w:pStyle w:val="TOC4"/>
        <w:tabs>
          <w:tab w:val="left" w:pos="1320"/>
          <w:tab w:val="right" w:leader="dot" w:pos="9060"/>
        </w:tabs>
        <w:rPr>
          <w:del w:id="895" w:author="nick" w:date="2021-07-13T20:52:00Z"/>
          <w:rFonts w:asciiTheme="minorHAnsi" w:eastAsiaTheme="minorEastAsia" w:hAnsiTheme="minorHAnsi" w:cstheme="minorBidi"/>
          <w:noProof/>
          <w:sz w:val="22"/>
          <w:szCs w:val="22"/>
          <w:lang w:val="de-DE"/>
        </w:rPr>
      </w:pPr>
      <w:del w:id="896" w:author="nick" w:date="2021-07-13T20:52:00Z">
        <w:r w:rsidRPr="003F511B" w:rsidDel="003F511B">
          <w:rPr>
            <w:noProof/>
          </w:rPr>
          <w:delText>8.2.6.4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133</w:delText>
        </w:r>
      </w:del>
    </w:p>
    <w:p w14:paraId="7EA0BD50" w14:textId="20A4D434" w:rsidR="008F6A37" w:rsidDel="003F511B" w:rsidRDefault="008F6A37">
      <w:pPr>
        <w:pStyle w:val="TOC4"/>
        <w:tabs>
          <w:tab w:val="left" w:pos="1320"/>
          <w:tab w:val="right" w:leader="dot" w:pos="9060"/>
        </w:tabs>
        <w:rPr>
          <w:del w:id="897" w:author="nick" w:date="2021-07-13T20:52:00Z"/>
          <w:rFonts w:asciiTheme="minorHAnsi" w:eastAsiaTheme="minorEastAsia" w:hAnsiTheme="minorHAnsi" w:cstheme="minorBidi"/>
          <w:noProof/>
          <w:sz w:val="22"/>
          <w:szCs w:val="22"/>
          <w:lang w:val="de-DE"/>
        </w:rPr>
      </w:pPr>
      <w:del w:id="898" w:author="nick" w:date="2021-07-13T20:52:00Z">
        <w:r w:rsidRPr="003F511B" w:rsidDel="003F511B">
          <w:rPr>
            <w:noProof/>
          </w:rPr>
          <w:delText>8.2.6.5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135</w:delText>
        </w:r>
      </w:del>
    </w:p>
    <w:p w14:paraId="778BB373" w14:textId="24FCF61D" w:rsidR="008F6A37" w:rsidDel="003F511B" w:rsidRDefault="008F6A37">
      <w:pPr>
        <w:pStyle w:val="TOC3"/>
        <w:rPr>
          <w:del w:id="899" w:author="nick" w:date="2021-07-13T20:52:00Z"/>
          <w:rFonts w:asciiTheme="minorHAnsi" w:eastAsiaTheme="minorEastAsia" w:hAnsiTheme="minorHAnsi" w:cstheme="minorBidi"/>
          <w:noProof/>
          <w:sz w:val="22"/>
          <w:szCs w:val="22"/>
          <w:lang w:val="de-DE"/>
        </w:rPr>
      </w:pPr>
      <w:del w:id="900" w:author="nick" w:date="2021-07-13T20:52:00Z">
        <w:r w:rsidRPr="003F511B" w:rsidDel="003F511B">
          <w:rPr>
            <w:noProof/>
          </w:rPr>
          <w:delText>8.2.7</w:delText>
        </w:r>
        <w:r w:rsidDel="003F511B">
          <w:rPr>
            <w:rFonts w:asciiTheme="minorHAnsi" w:eastAsiaTheme="minorEastAsia" w:hAnsiTheme="minorHAnsi" w:cstheme="minorBidi"/>
            <w:noProof/>
            <w:sz w:val="22"/>
            <w:szCs w:val="22"/>
            <w:lang w:val="de-DE"/>
          </w:rPr>
          <w:tab/>
        </w:r>
        <w:r w:rsidRPr="003F511B" w:rsidDel="003F511B">
          <w:rPr>
            <w:noProof/>
          </w:rPr>
          <w:delText>Edge Weld</w:delText>
        </w:r>
        <w:r w:rsidDel="003F511B">
          <w:rPr>
            <w:noProof/>
            <w:webHidden/>
          </w:rPr>
          <w:tab/>
        </w:r>
        <w:r w:rsidR="003F511B" w:rsidDel="003F511B">
          <w:rPr>
            <w:noProof/>
            <w:webHidden/>
          </w:rPr>
          <w:delText>135</w:delText>
        </w:r>
      </w:del>
    </w:p>
    <w:p w14:paraId="457039B0" w14:textId="5ED94639" w:rsidR="008F6A37" w:rsidDel="003F511B" w:rsidRDefault="008F6A37">
      <w:pPr>
        <w:pStyle w:val="TOC4"/>
        <w:tabs>
          <w:tab w:val="left" w:pos="1320"/>
          <w:tab w:val="right" w:leader="dot" w:pos="9060"/>
        </w:tabs>
        <w:rPr>
          <w:del w:id="901" w:author="nick" w:date="2021-07-13T20:52:00Z"/>
          <w:rFonts w:asciiTheme="minorHAnsi" w:eastAsiaTheme="minorEastAsia" w:hAnsiTheme="minorHAnsi" w:cstheme="minorBidi"/>
          <w:noProof/>
          <w:sz w:val="22"/>
          <w:szCs w:val="22"/>
          <w:lang w:val="de-DE"/>
        </w:rPr>
      </w:pPr>
      <w:del w:id="902" w:author="nick" w:date="2021-07-13T20:52:00Z">
        <w:r w:rsidRPr="003F511B" w:rsidDel="003F511B">
          <w:rPr>
            <w:noProof/>
          </w:rPr>
          <w:delText>8.2.7.1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135</w:delText>
        </w:r>
      </w:del>
    </w:p>
    <w:p w14:paraId="7D61F8F7" w14:textId="61F67845" w:rsidR="008F6A37" w:rsidDel="003F511B" w:rsidRDefault="008F6A37">
      <w:pPr>
        <w:pStyle w:val="TOC4"/>
        <w:tabs>
          <w:tab w:val="left" w:pos="1320"/>
          <w:tab w:val="right" w:leader="dot" w:pos="9060"/>
        </w:tabs>
        <w:rPr>
          <w:del w:id="903" w:author="nick" w:date="2021-07-13T20:52:00Z"/>
          <w:rFonts w:asciiTheme="minorHAnsi" w:eastAsiaTheme="minorEastAsia" w:hAnsiTheme="minorHAnsi" w:cstheme="minorBidi"/>
          <w:noProof/>
          <w:sz w:val="22"/>
          <w:szCs w:val="22"/>
          <w:lang w:val="de-DE"/>
        </w:rPr>
      </w:pPr>
      <w:del w:id="904" w:author="nick" w:date="2021-07-13T20:52:00Z">
        <w:r w:rsidRPr="003F511B" w:rsidDel="003F511B">
          <w:rPr>
            <w:noProof/>
          </w:rPr>
          <w:delText>8.2.7.2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135</w:delText>
        </w:r>
      </w:del>
    </w:p>
    <w:p w14:paraId="32990861" w14:textId="7B8C90EB" w:rsidR="008F6A37" w:rsidDel="003F511B" w:rsidRDefault="008F6A37">
      <w:pPr>
        <w:pStyle w:val="TOC4"/>
        <w:tabs>
          <w:tab w:val="left" w:pos="1320"/>
          <w:tab w:val="right" w:leader="dot" w:pos="9060"/>
        </w:tabs>
        <w:rPr>
          <w:del w:id="905" w:author="nick" w:date="2021-07-13T20:52:00Z"/>
          <w:rFonts w:asciiTheme="minorHAnsi" w:eastAsiaTheme="minorEastAsia" w:hAnsiTheme="minorHAnsi" w:cstheme="minorBidi"/>
          <w:noProof/>
          <w:sz w:val="22"/>
          <w:szCs w:val="22"/>
          <w:lang w:val="de-DE"/>
        </w:rPr>
      </w:pPr>
      <w:del w:id="906" w:author="nick" w:date="2021-07-13T20:52:00Z">
        <w:r w:rsidRPr="003F511B" w:rsidDel="003F511B">
          <w:rPr>
            <w:noProof/>
          </w:rPr>
          <w:delText>8.2.7.3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136</w:delText>
        </w:r>
      </w:del>
    </w:p>
    <w:p w14:paraId="33E33367" w14:textId="23D686B0" w:rsidR="008F6A37" w:rsidDel="003F511B" w:rsidRDefault="008F6A37">
      <w:pPr>
        <w:pStyle w:val="TOC4"/>
        <w:tabs>
          <w:tab w:val="left" w:pos="1320"/>
          <w:tab w:val="right" w:leader="dot" w:pos="9060"/>
        </w:tabs>
        <w:rPr>
          <w:del w:id="907" w:author="nick" w:date="2021-07-13T20:52:00Z"/>
          <w:rFonts w:asciiTheme="minorHAnsi" w:eastAsiaTheme="minorEastAsia" w:hAnsiTheme="minorHAnsi" w:cstheme="minorBidi"/>
          <w:noProof/>
          <w:sz w:val="22"/>
          <w:szCs w:val="22"/>
          <w:lang w:val="de-DE"/>
        </w:rPr>
      </w:pPr>
      <w:del w:id="908" w:author="nick" w:date="2021-07-13T20:52:00Z">
        <w:r w:rsidRPr="003F511B" w:rsidDel="003F511B">
          <w:rPr>
            <w:noProof/>
          </w:rPr>
          <w:delText>8.2.7.4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136</w:delText>
        </w:r>
      </w:del>
    </w:p>
    <w:p w14:paraId="2E37B8CE" w14:textId="28F22EEF" w:rsidR="008F6A37" w:rsidDel="003F511B" w:rsidRDefault="008F6A37">
      <w:pPr>
        <w:pStyle w:val="TOC4"/>
        <w:tabs>
          <w:tab w:val="left" w:pos="1320"/>
          <w:tab w:val="right" w:leader="dot" w:pos="9060"/>
        </w:tabs>
        <w:rPr>
          <w:del w:id="909" w:author="nick" w:date="2021-07-13T20:52:00Z"/>
          <w:rFonts w:asciiTheme="minorHAnsi" w:eastAsiaTheme="minorEastAsia" w:hAnsiTheme="minorHAnsi" w:cstheme="minorBidi"/>
          <w:noProof/>
          <w:sz w:val="22"/>
          <w:szCs w:val="22"/>
          <w:lang w:val="de-DE"/>
        </w:rPr>
      </w:pPr>
      <w:del w:id="910" w:author="nick" w:date="2021-07-13T20:52:00Z">
        <w:r w:rsidRPr="003F511B" w:rsidDel="003F511B">
          <w:rPr>
            <w:noProof/>
          </w:rPr>
          <w:delText>8.2.7.5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137</w:delText>
        </w:r>
      </w:del>
    </w:p>
    <w:p w14:paraId="2AB98E21" w14:textId="3176B02B" w:rsidR="008F6A37" w:rsidDel="003F511B" w:rsidRDefault="008F6A37">
      <w:pPr>
        <w:pStyle w:val="TOC3"/>
        <w:rPr>
          <w:del w:id="911" w:author="nick" w:date="2021-07-13T20:52:00Z"/>
          <w:rFonts w:asciiTheme="minorHAnsi" w:eastAsiaTheme="minorEastAsia" w:hAnsiTheme="minorHAnsi" w:cstheme="minorBidi"/>
          <w:noProof/>
          <w:sz w:val="22"/>
          <w:szCs w:val="22"/>
          <w:lang w:val="de-DE"/>
        </w:rPr>
      </w:pPr>
      <w:del w:id="912" w:author="nick" w:date="2021-07-13T20:52:00Z">
        <w:r w:rsidRPr="003F511B" w:rsidDel="003F511B">
          <w:rPr>
            <w:noProof/>
          </w:rPr>
          <w:delText>8.2.8</w:delText>
        </w:r>
        <w:r w:rsidDel="003F511B">
          <w:rPr>
            <w:rFonts w:asciiTheme="minorHAnsi" w:eastAsiaTheme="minorEastAsia" w:hAnsiTheme="minorHAnsi" w:cstheme="minorBidi"/>
            <w:noProof/>
            <w:sz w:val="22"/>
            <w:szCs w:val="22"/>
            <w:lang w:val="de-DE"/>
          </w:rPr>
          <w:tab/>
        </w:r>
        <w:r w:rsidRPr="003F511B" w:rsidDel="003F511B">
          <w:rPr>
            <w:noProof/>
          </w:rPr>
          <w:delText>I-Weld</w:delText>
        </w:r>
        <w:r w:rsidDel="003F511B">
          <w:rPr>
            <w:noProof/>
            <w:webHidden/>
          </w:rPr>
          <w:tab/>
        </w:r>
        <w:r w:rsidR="003F511B" w:rsidDel="003F511B">
          <w:rPr>
            <w:noProof/>
            <w:webHidden/>
          </w:rPr>
          <w:delText>137</w:delText>
        </w:r>
      </w:del>
    </w:p>
    <w:p w14:paraId="2B8E52EB" w14:textId="6399EFB7" w:rsidR="008F6A37" w:rsidDel="003F511B" w:rsidRDefault="008F6A37">
      <w:pPr>
        <w:pStyle w:val="TOC4"/>
        <w:tabs>
          <w:tab w:val="left" w:pos="1320"/>
          <w:tab w:val="right" w:leader="dot" w:pos="9060"/>
        </w:tabs>
        <w:rPr>
          <w:del w:id="913" w:author="nick" w:date="2021-07-13T20:52:00Z"/>
          <w:rFonts w:asciiTheme="minorHAnsi" w:eastAsiaTheme="minorEastAsia" w:hAnsiTheme="minorHAnsi" w:cstheme="minorBidi"/>
          <w:noProof/>
          <w:sz w:val="22"/>
          <w:szCs w:val="22"/>
          <w:lang w:val="de-DE"/>
        </w:rPr>
      </w:pPr>
      <w:del w:id="914" w:author="nick" w:date="2021-07-13T20:52:00Z">
        <w:r w:rsidRPr="003F511B" w:rsidDel="003F511B">
          <w:rPr>
            <w:noProof/>
          </w:rPr>
          <w:delText>8.2.8.1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137</w:delText>
        </w:r>
      </w:del>
    </w:p>
    <w:p w14:paraId="0E0FCD6D" w14:textId="0C3E7F00" w:rsidR="008F6A37" w:rsidDel="003F511B" w:rsidRDefault="008F6A37">
      <w:pPr>
        <w:pStyle w:val="TOC4"/>
        <w:tabs>
          <w:tab w:val="left" w:pos="1320"/>
          <w:tab w:val="right" w:leader="dot" w:pos="9060"/>
        </w:tabs>
        <w:rPr>
          <w:del w:id="915" w:author="nick" w:date="2021-07-13T20:52:00Z"/>
          <w:rFonts w:asciiTheme="minorHAnsi" w:eastAsiaTheme="minorEastAsia" w:hAnsiTheme="minorHAnsi" w:cstheme="minorBidi"/>
          <w:noProof/>
          <w:sz w:val="22"/>
          <w:szCs w:val="22"/>
          <w:lang w:val="de-DE"/>
        </w:rPr>
      </w:pPr>
      <w:del w:id="916" w:author="nick" w:date="2021-07-13T20:52:00Z">
        <w:r w:rsidRPr="003F511B" w:rsidDel="003F511B">
          <w:rPr>
            <w:noProof/>
          </w:rPr>
          <w:lastRenderedPageBreak/>
          <w:delText>8.2.8.2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138</w:delText>
        </w:r>
      </w:del>
    </w:p>
    <w:p w14:paraId="0F489017" w14:textId="7E3A1917" w:rsidR="008F6A37" w:rsidDel="003F511B" w:rsidRDefault="008F6A37">
      <w:pPr>
        <w:pStyle w:val="TOC4"/>
        <w:tabs>
          <w:tab w:val="left" w:pos="1320"/>
          <w:tab w:val="right" w:leader="dot" w:pos="9060"/>
        </w:tabs>
        <w:rPr>
          <w:del w:id="917" w:author="nick" w:date="2021-07-13T20:52:00Z"/>
          <w:rFonts w:asciiTheme="minorHAnsi" w:eastAsiaTheme="minorEastAsia" w:hAnsiTheme="minorHAnsi" w:cstheme="minorBidi"/>
          <w:noProof/>
          <w:sz w:val="22"/>
          <w:szCs w:val="22"/>
          <w:lang w:val="de-DE"/>
        </w:rPr>
      </w:pPr>
      <w:del w:id="918" w:author="nick" w:date="2021-07-13T20:52:00Z">
        <w:r w:rsidRPr="003F511B" w:rsidDel="003F511B">
          <w:rPr>
            <w:noProof/>
          </w:rPr>
          <w:delText>8.2.8.3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138</w:delText>
        </w:r>
      </w:del>
    </w:p>
    <w:p w14:paraId="6DCC6C63" w14:textId="43644890" w:rsidR="008F6A37" w:rsidDel="003F511B" w:rsidRDefault="008F6A37">
      <w:pPr>
        <w:pStyle w:val="TOC4"/>
        <w:tabs>
          <w:tab w:val="left" w:pos="1320"/>
          <w:tab w:val="right" w:leader="dot" w:pos="9060"/>
        </w:tabs>
        <w:rPr>
          <w:del w:id="919" w:author="nick" w:date="2021-07-13T20:52:00Z"/>
          <w:rFonts w:asciiTheme="minorHAnsi" w:eastAsiaTheme="minorEastAsia" w:hAnsiTheme="minorHAnsi" w:cstheme="minorBidi"/>
          <w:noProof/>
          <w:sz w:val="22"/>
          <w:szCs w:val="22"/>
          <w:lang w:val="de-DE"/>
        </w:rPr>
      </w:pPr>
      <w:del w:id="920" w:author="nick" w:date="2021-07-13T20:52:00Z">
        <w:r w:rsidRPr="003F511B" w:rsidDel="003F511B">
          <w:rPr>
            <w:noProof/>
          </w:rPr>
          <w:delText>8.2.8.4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138</w:delText>
        </w:r>
      </w:del>
    </w:p>
    <w:p w14:paraId="56670E58" w14:textId="0168A6E3" w:rsidR="008F6A37" w:rsidDel="003F511B" w:rsidRDefault="008F6A37">
      <w:pPr>
        <w:pStyle w:val="TOC4"/>
        <w:tabs>
          <w:tab w:val="left" w:pos="1320"/>
          <w:tab w:val="right" w:leader="dot" w:pos="9060"/>
        </w:tabs>
        <w:rPr>
          <w:del w:id="921" w:author="nick" w:date="2021-07-13T20:52:00Z"/>
          <w:rFonts w:asciiTheme="minorHAnsi" w:eastAsiaTheme="minorEastAsia" w:hAnsiTheme="minorHAnsi" w:cstheme="minorBidi"/>
          <w:noProof/>
          <w:sz w:val="22"/>
          <w:szCs w:val="22"/>
          <w:lang w:val="de-DE"/>
        </w:rPr>
      </w:pPr>
      <w:del w:id="922" w:author="nick" w:date="2021-07-13T20:52:00Z">
        <w:r w:rsidRPr="003F511B" w:rsidDel="003F511B">
          <w:rPr>
            <w:noProof/>
          </w:rPr>
          <w:delText>8.2.8.5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139</w:delText>
        </w:r>
      </w:del>
    </w:p>
    <w:p w14:paraId="4A9E33E3" w14:textId="0B043FFD" w:rsidR="008F6A37" w:rsidDel="003F511B" w:rsidRDefault="008F6A37">
      <w:pPr>
        <w:pStyle w:val="TOC3"/>
        <w:rPr>
          <w:del w:id="923" w:author="nick" w:date="2021-07-13T20:52:00Z"/>
          <w:rFonts w:asciiTheme="minorHAnsi" w:eastAsiaTheme="minorEastAsia" w:hAnsiTheme="minorHAnsi" w:cstheme="minorBidi"/>
          <w:noProof/>
          <w:sz w:val="22"/>
          <w:szCs w:val="22"/>
          <w:lang w:val="de-DE"/>
        </w:rPr>
      </w:pPr>
      <w:del w:id="924" w:author="nick" w:date="2021-07-13T20:52:00Z">
        <w:r w:rsidRPr="003F511B" w:rsidDel="003F511B">
          <w:rPr>
            <w:noProof/>
          </w:rPr>
          <w:delText>8.2.9</w:delText>
        </w:r>
        <w:r w:rsidDel="003F511B">
          <w:rPr>
            <w:rFonts w:asciiTheme="minorHAnsi" w:eastAsiaTheme="minorEastAsia" w:hAnsiTheme="minorHAnsi" w:cstheme="minorBidi"/>
            <w:noProof/>
            <w:sz w:val="22"/>
            <w:szCs w:val="22"/>
            <w:lang w:val="de-DE"/>
          </w:rPr>
          <w:tab/>
        </w:r>
        <w:r w:rsidRPr="003F511B" w:rsidDel="003F511B">
          <w:rPr>
            <w:noProof/>
          </w:rPr>
          <w:delText>Overlap Weld</w:delText>
        </w:r>
        <w:r w:rsidDel="003F511B">
          <w:rPr>
            <w:noProof/>
            <w:webHidden/>
          </w:rPr>
          <w:tab/>
        </w:r>
        <w:r w:rsidR="003F511B" w:rsidDel="003F511B">
          <w:rPr>
            <w:noProof/>
            <w:webHidden/>
          </w:rPr>
          <w:delText>139</w:delText>
        </w:r>
      </w:del>
    </w:p>
    <w:p w14:paraId="32397737" w14:textId="4092CF63" w:rsidR="008F6A37" w:rsidDel="003F511B" w:rsidRDefault="008F6A37">
      <w:pPr>
        <w:pStyle w:val="TOC4"/>
        <w:tabs>
          <w:tab w:val="left" w:pos="1320"/>
          <w:tab w:val="right" w:leader="dot" w:pos="9060"/>
        </w:tabs>
        <w:rPr>
          <w:del w:id="925" w:author="nick" w:date="2021-07-13T20:52:00Z"/>
          <w:rFonts w:asciiTheme="minorHAnsi" w:eastAsiaTheme="minorEastAsia" w:hAnsiTheme="minorHAnsi" w:cstheme="minorBidi"/>
          <w:noProof/>
          <w:sz w:val="22"/>
          <w:szCs w:val="22"/>
          <w:lang w:val="de-DE"/>
        </w:rPr>
      </w:pPr>
      <w:del w:id="926" w:author="nick" w:date="2021-07-13T20:52:00Z">
        <w:r w:rsidRPr="003F511B" w:rsidDel="003F511B">
          <w:rPr>
            <w:noProof/>
          </w:rPr>
          <w:delText>8.2.9.1</w:delText>
        </w:r>
        <w:r w:rsidDel="003F511B">
          <w:rPr>
            <w:rFonts w:asciiTheme="minorHAnsi" w:eastAsiaTheme="minorEastAsia" w:hAnsiTheme="minorHAnsi" w:cstheme="minorBidi"/>
            <w:noProof/>
            <w:sz w:val="22"/>
            <w:szCs w:val="22"/>
            <w:lang w:val="de-DE"/>
          </w:rPr>
          <w:tab/>
        </w:r>
        <w:r w:rsidRPr="003F511B" w:rsidDel="003F511B">
          <w:rPr>
            <w:noProof/>
          </w:rPr>
          <w:delText>Simple Overlap Weld</w:delText>
        </w:r>
        <w:r w:rsidDel="003F511B">
          <w:rPr>
            <w:noProof/>
            <w:webHidden/>
          </w:rPr>
          <w:tab/>
        </w:r>
        <w:r w:rsidR="003F511B" w:rsidDel="003F511B">
          <w:rPr>
            <w:noProof/>
            <w:webHidden/>
          </w:rPr>
          <w:delText>140</w:delText>
        </w:r>
      </w:del>
    </w:p>
    <w:p w14:paraId="619F3419" w14:textId="2B519FED" w:rsidR="008F6A37" w:rsidDel="003F511B" w:rsidRDefault="008F6A37">
      <w:pPr>
        <w:pStyle w:val="TOC4"/>
        <w:tabs>
          <w:tab w:val="left" w:pos="1320"/>
          <w:tab w:val="right" w:leader="dot" w:pos="9060"/>
        </w:tabs>
        <w:rPr>
          <w:del w:id="927" w:author="nick" w:date="2021-07-13T20:52:00Z"/>
          <w:rFonts w:asciiTheme="minorHAnsi" w:eastAsiaTheme="minorEastAsia" w:hAnsiTheme="minorHAnsi" w:cstheme="minorBidi"/>
          <w:noProof/>
          <w:sz w:val="22"/>
          <w:szCs w:val="22"/>
          <w:lang w:val="de-DE"/>
        </w:rPr>
      </w:pPr>
      <w:del w:id="928" w:author="nick" w:date="2021-07-13T20:52:00Z">
        <w:r w:rsidRPr="003F511B" w:rsidDel="003F511B">
          <w:rPr>
            <w:noProof/>
          </w:rPr>
          <w:delText>8.2.9.2</w:delText>
        </w:r>
        <w:r w:rsidDel="003F511B">
          <w:rPr>
            <w:rFonts w:asciiTheme="minorHAnsi" w:eastAsiaTheme="minorEastAsia" w:hAnsiTheme="minorHAnsi" w:cstheme="minorBidi"/>
            <w:noProof/>
            <w:sz w:val="22"/>
            <w:szCs w:val="22"/>
            <w:lang w:val="de-DE"/>
          </w:rPr>
          <w:tab/>
        </w:r>
        <w:r w:rsidRPr="003F511B" w:rsidDel="003F511B">
          <w:rPr>
            <w:noProof/>
          </w:rPr>
          <w:delText>Single Sided Double Overlap Weld</w:delText>
        </w:r>
        <w:r w:rsidDel="003F511B">
          <w:rPr>
            <w:noProof/>
            <w:webHidden/>
          </w:rPr>
          <w:tab/>
        </w:r>
        <w:r w:rsidR="003F511B" w:rsidDel="003F511B">
          <w:rPr>
            <w:noProof/>
            <w:webHidden/>
          </w:rPr>
          <w:delText>140</w:delText>
        </w:r>
      </w:del>
    </w:p>
    <w:p w14:paraId="339E88FC" w14:textId="2F7B695A" w:rsidR="008F6A37" w:rsidDel="003F511B" w:rsidRDefault="008F6A37">
      <w:pPr>
        <w:pStyle w:val="TOC4"/>
        <w:tabs>
          <w:tab w:val="left" w:pos="1320"/>
          <w:tab w:val="right" w:leader="dot" w:pos="9060"/>
        </w:tabs>
        <w:rPr>
          <w:del w:id="929" w:author="nick" w:date="2021-07-13T20:52:00Z"/>
          <w:rFonts w:asciiTheme="minorHAnsi" w:eastAsiaTheme="minorEastAsia" w:hAnsiTheme="minorHAnsi" w:cstheme="minorBidi"/>
          <w:noProof/>
          <w:sz w:val="22"/>
          <w:szCs w:val="22"/>
          <w:lang w:val="de-DE"/>
        </w:rPr>
      </w:pPr>
      <w:del w:id="930" w:author="nick" w:date="2021-07-13T20:52:00Z">
        <w:r w:rsidRPr="003F511B" w:rsidDel="003F511B">
          <w:rPr>
            <w:noProof/>
          </w:rPr>
          <w:delText>8.2.9.3</w:delText>
        </w:r>
        <w:r w:rsidDel="003F511B">
          <w:rPr>
            <w:rFonts w:asciiTheme="minorHAnsi" w:eastAsiaTheme="minorEastAsia" w:hAnsiTheme="minorHAnsi" w:cstheme="minorBidi"/>
            <w:noProof/>
            <w:sz w:val="22"/>
            <w:szCs w:val="22"/>
            <w:lang w:val="de-DE"/>
          </w:rPr>
          <w:tab/>
        </w:r>
        <w:r w:rsidRPr="003F511B" w:rsidDel="003F511B">
          <w:rPr>
            <w:noProof/>
          </w:rPr>
          <w:delText>Double Sided Double Overlap Weld</w:delText>
        </w:r>
        <w:r w:rsidDel="003F511B">
          <w:rPr>
            <w:noProof/>
            <w:webHidden/>
          </w:rPr>
          <w:tab/>
        </w:r>
        <w:r w:rsidR="003F511B" w:rsidDel="003F511B">
          <w:rPr>
            <w:noProof/>
            <w:webHidden/>
          </w:rPr>
          <w:delText>141</w:delText>
        </w:r>
      </w:del>
    </w:p>
    <w:p w14:paraId="63FA0695" w14:textId="72951277" w:rsidR="008F6A37" w:rsidDel="003F511B" w:rsidRDefault="008F6A37">
      <w:pPr>
        <w:pStyle w:val="TOC4"/>
        <w:tabs>
          <w:tab w:val="left" w:pos="1320"/>
          <w:tab w:val="right" w:leader="dot" w:pos="9060"/>
        </w:tabs>
        <w:rPr>
          <w:del w:id="931" w:author="nick" w:date="2021-07-13T20:52:00Z"/>
          <w:rFonts w:asciiTheme="minorHAnsi" w:eastAsiaTheme="minorEastAsia" w:hAnsiTheme="minorHAnsi" w:cstheme="minorBidi"/>
          <w:noProof/>
          <w:sz w:val="22"/>
          <w:szCs w:val="22"/>
          <w:lang w:val="de-DE"/>
        </w:rPr>
      </w:pPr>
      <w:del w:id="932" w:author="nick" w:date="2021-07-13T20:52:00Z">
        <w:r w:rsidRPr="003F511B" w:rsidDel="003F511B">
          <w:rPr>
            <w:noProof/>
          </w:rPr>
          <w:delText>8.2.9.4</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142</w:delText>
        </w:r>
      </w:del>
    </w:p>
    <w:p w14:paraId="09DB7692" w14:textId="5726C696" w:rsidR="008F6A37" w:rsidDel="003F511B" w:rsidRDefault="008F6A37">
      <w:pPr>
        <w:pStyle w:val="TOC4"/>
        <w:tabs>
          <w:tab w:val="left" w:pos="1320"/>
          <w:tab w:val="right" w:leader="dot" w:pos="9060"/>
        </w:tabs>
        <w:rPr>
          <w:del w:id="933" w:author="nick" w:date="2021-07-13T20:52:00Z"/>
          <w:rFonts w:asciiTheme="minorHAnsi" w:eastAsiaTheme="minorEastAsia" w:hAnsiTheme="minorHAnsi" w:cstheme="minorBidi"/>
          <w:noProof/>
          <w:sz w:val="22"/>
          <w:szCs w:val="22"/>
          <w:lang w:val="de-DE"/>
        </w:rPr>
      </w:pPr>
      <w:del w:id="934" w:author="nick" w:date="2021-07-13T20:52:00Z">
        <w:r w:rsidRPr="003F511B" w:rsidDel="003F511B">
          <w:rPr>
            <w:noProof/>
          </w:rPr>
          <w:delText>8.2.9.5</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142</w:delText>
        </w:r>
      </w:del>
    </w:p>
    <w:p w14:paraId="43607CDB" w14:textId="1F7E4635" w:rsidR="008F6A37" w:rsidDel="003F511B" w:rsidRDefault="008F6A37">
      <w:pPr>
        <w:pStyle w:val="TOC4"/>
        <w:tabs>
          <w:tab w:val="left" w:pos="1320"/>
          <w:tab w:val="right" w:leader="dot" w:pos="9060"/>
        </w:tabs>
        <w:rPr>
          <w:del w:id="935" w:author="nick" w:date="2021-07-13T20:52:00Z"/>
          <w:rFonts w:asciiTheme="minorHAnsi" w:eastAsiaTheme="minorEastAsia" w:hAnsiTheme="minorHAnsi" w:cstheme="minorBidi"/>
          <w:noProof/>
          <w:sz w:val="22"/>
          <w:szCs w:val="22"/>
          <w:lang w:val="de-DE"/>
        </w:rPr>
      </w:pPr>
      <w:del w:id="936" w:author="nick" w:date="2021-07-13T20:52:00Z">
        <w:r w:rsidRPr="003F511B" w:rsidDel="003F511B">
          <w:rPr>
            <w:noProof/>
          </w:rPr>
          <w:delText>8.2.9.6</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144</w:delText>
        </w:r>
      </w:del>
    </w:p>
    <w:p w14:paraId="67A2B1C7" w14:textId="2BDC4CC4" w:rsidR="008F6A37" w:rsidDel="003F511B" w:rsidRDefault="008F6A37">
      <w:pPr>
        <w:pStyle w:val="TOC3"/>
        <w:rPr>
          <w:del w:id="937" w:author="nick" w:date="2021-07-13T20:52:00Z"/>
          <w:rFonts w:asciiTheme="minorHAnsi" w:eastAsiaTheme="minorEastAsia" w:hAnsiTheme="minorHAnsi" w:cstheme="minorBidi"/>
          <w:noProof/>
          <w:sz w:val="22"/>
          <w:szCs w:val="22"/>
          <w:lang w:val="de-DE"/>
        </w:rPr>
      </w:pPr>
      <w:del w:id="938" w:author="nick" w:date="2021-07-13T20:52:00Z">
        <w:r w:rsidRPr="003F511B" w:rsidDel="003F511B">
          <w:rPr>
            <w:noProof/>
          </w:rPr>
          <w:delText>8.2.10</w:delText>
        </w:r>
        <w:r w:rsidDel="003F511B">
          <w:rPr>
            <w:rFonts w:asciiTheme="minorHAnsi" w:eastAsiaTheme="minorEastAsia" w:hAnsiTheme="minorHAnsi" w:cstheme="minorBidi"/>
            <w:noProof/>
            <w:sz w:val="22"/>
            <w:szCs w:val="22"/>
            <w:lang w:val="de-DE"/>
          </w:rPr>
          <w:tab/>
        </w:r>
        <w:r w:rsidRPr="003F511B" w:rsidDel="003F511B">
          <w:rPr>
            <w:noProof/>
          </w:rPr>
          <w:delText>Y-Joint</w:delText>
        </w:r>
        <w:r w:rsidDel="003F511B">
          <w:rPr>
            <w:noProof/>
            <w:webHidden/>
          </w:rPr>
          <w:tab/>
        </w:r>
        <w:r w:rsidR="003F511B" w:rsidDel="003F511B">
          <w:rPr>
            <w:noProof/>
            <w:webHidden/>
          </w:rPr>
          <w:delText>144</w:delText>
        </w:r>
      </w:del>
    </w:p>
    <w:p w14:paraId="678AFF6D" w14:textId="2773047F" w:rsidR="008F6A37" w:rsidDel="003F511B" w:rsidRDefault="008F6A37">
      <w:pPr>
        <w:pStyle w:val="TOC4"/>
        <w:tabs>
          <w:tab w:val="left" w:pos="1320"/>
          <w:tab w:val="right" w:leader="dot" w:pos="9060"/>
        </w:tabs>
        <w:rPr>
          <w:del w:id="939" w:author="nick" w:date="2021-07-13T20:52:00Z"/>
          <w:rFonts w:asciiTheme="minorHAnsi" w:eastAsiaTheme="minorEastAsia" w:hAnsiTheme="minorHAnsi" w:cstheme="minorBidi"/>
          <w:noProof/>
          <w:sz w:val="22"/>
          <w:szCs w:val="22"/>
          <w:lang w:val="de-DE"/>
        </w:rPr>
      </w:pPr>
      <w:del w:id="940" w:author="nick" w:date="2021-07-13T20:52:00Z">
        <w:r w:rsidRPr="003F511B" w:rsidDel="003F511B">
          <w:rPr>
            <w:noProof/>
          </w:rPr>
          <w:delText>8.2.10.1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145</w:delText>
        </w:r>
      </w:del>
    </w:p>
    <w:p w14:paraId="5A75D429" w14:textId="03949A11" w:rsidR="008F6A37" w:rsidDel="003F511B" w:rsidRDefault="008F6A37">
      <w:pPr>
        <w:pStyle w:val="TOC4"/>
        <w:tabs>
          <w:tab w:val="left" w:pos="1320"/>
          <w:tab w:val="right" w:leader="dot" w:pos="9060"/>
        </w:tabs>
        <w:rPr>
          <w:del w:id="941" w:author="nick" w:date="2021-07-13T20:52:00Z"/>
          <w:rFonts w:asciiTheme="minorHAnsi" w:eastAsiaTheme="minorEastAsia" w:hAnsiTheme="minorHAnsi" w:cstheme="minorBidi"/>
          <w:noProof/>
          <w:sz w:val="22"/>
          <w:szCs w:val="22"/>
          <w:lang w:val="de-DE"/>
        </w:rPr>
      </w:pPr>
      <w:del w:id="942" w:author="nick" w:date="2021-07-13T20:52:00Z">
        <w:r w:rsidRPr="003F511B" w:rsidDel="003F511B">
          <w:rPr>
            <w:noProof/>
          </w:rPr>
          <w:delText>8.2.10.2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145</w:delText>
        </w:r>
      </w:del>
    </w:p>
    <w:p w14:paraId="75590162" w14:textId="15A57F70" w:rsidR="008F6A37" w:rsidDel="003F511B" w:rsidRDefault="008F6A37">
      <w:pPr>
        <w:pStyle w:val="TOC4"/>
        <w:tabs>
          <w:tab w:val="left" w:pos="1320"/>
          <w:tab w:val="right" w:leader="dot" w:pos="9060"/>
        </w:tabs>
        <w:rPr>
          <w:del w:id="943" w:author="nick" w:date="2021-07-13T20:52:00Z"/>
          <w:rFonts w:asciiTheme="minorHAnsi" w:eastAsiaTheme="minorEastAsia" w:hAnsiTheme="minorHAnsi" w:cstheme="minorBidi"/>
          <w:noProof/>
          <w:sz w:val="22"/>
          <w:szCs w:val="22"/>
          <w:lang w:val="de-DE"/>
        </w:rPr>
      </w:pPr>
      <w:del w:id="944" w:author="nick" w:date="2021-07-13T20:52:00Z">
        <w:r w:rsidRPr="003F511B" w:rsidDel="003F511B">
          <w:rPr>
            <w:noProof/>
          </w:rPr>
          <w:delText>8.2.10.3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145</w:delText>
        </w:r>
      </w:del>
    </w:p>
    <w:p w14:paraId="7296FA4B" w14:textId="74D526B9" w:rsidR="008F6A37" w:rsidDel="003F511B" w:rsidRDefault="008F6A37">
      <w:pPr>
        <w:pStyle w:val="TOC4"/>
        <w:tabs>
          <w:tab w:val="left" w:pos="1320"/>
          <w:tab w:val="right" w:leader="dot" w:pos="9060"/>
        </w:tabs>
        <w:rPr>
          <w:del w:id="945" w:author="nick" w:date="2021-07-13T20:52:00Z"/>
          <w:rFonts w:asciiTheme="minorHAnsi" w:eastAsiaTheme="minorEastAsia" w:hAnsiTheme="minorHAnsi" w:cstheme="minorBidi"/>
          <w:noProof/>
          <w:sz w:val="22"/>
          <w:szCs w:val="22"/>
          <w:lang w:val="de-DE"/>
        </w:rPr>
      </w:pPr>
      <w:del w:id="946" w:author="nick" w:date="2021-07-13T20:52:00Z">
        <w:r w:rsidRPr="003F511B" w:rsidDel="003F511B">
          <w:rPr>
            <w:noProof/>
          </w:rPr>
          <w:delText>8.2.10.4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146</w:delText>
        </w:r>
      </w:del>
    </w:p>
    <w:p w14:paraId="250D0C74" w14:textId="199101FC" w:rsidR="008F6A37" w:rsidDel="003F511B" w:rsidRDefault="008F6A37">
      <w:pPr>
        <w:pStyle w:val="TOC4"/>
        <w:tabs>
          <w:tab w:val="left" w:pos="1320"/>
          <w:tab w:val="right" w:leader="dot" w:pos="9060"/>
        </w:tabs>
        <w:rPr>
          <w:del w:id="947" w:author="nick" w:date="2021-07-13T20:52:00Z"/>
          <w:rFonts w:asciiTheme="minorHAnsi" w:eastAsiaTheme="minorEastAsia" w:hAnsiTheme="minorHAnsi" w:cstheme="minorBidi"/>
          <w:noProof/>
          <w:sz w:val="22"/>
          <w:szCs w:val="22"/>
          <w:lang w:val="de-DE"/>
        </w:rPr>
      </w:pPr>
      <w:del w:id="948" w:author="nick" w:date="2021-07-13T20:52:00Z">
        <w:r w:rsidRPr="003F511B" w:rsidDel="003F511B">
          <w:rPr>
            <w:noProof/>
          </w:rPr>
          <w:delText>8.2.10.5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148</w:delText>
        </w:r>
      </w:del>
    </w:p>
    <w:p w14:paraId="00A385B4" w14:textId="5A524FA0" w:rsidR="008F6A37" w:rsidDel="003F511B" w:rsidRDefault="008F6A37">
      <w:pPr>
        <w:pStyle w:val="TOC3"/>
        <w:rPr>
          <w:del w:id="949" w:author="nick" w:date="2021-07-13T20:52:00Z"/>
          <w:rFonts w:asciiTheme="minorHAnsi" w:eastAsiaTheme="minorEastAsia" w:hAnsiTheme="minorHAnsi" w:cstheme="minorBidi"/>
          <w:noProof/>
          <w:sz w:val="22"/>
          <w:szCs w:val="22"/>
          <w:lang w:val="de-DE"/>
        </w:rPr>
      </w:pPr>
      <w:del w:id="950" w:author="nick" w:date="2021-07-13T20:52:00Z">
        <w:r w:rsidRPr="003F511B" w:rsidDel="003F511B">
          <w:rPr>
            <w:noProof/>
          </w:rPr>
          <w:delText>8.2.11</w:delText>
        </w:r>
        <w:r w:rsidDel="003F511B">
          <w:rPr>
            <w:rFonts w:asciiTheme="minorHAnsi" w:eastAsiaTheme="minorEastAsia" w:hAnsiTheme="minorHAnsi" w:cstheme="minorBidi"/>
            <w:noProof/>
            <w:sz w:val="22"/>
            <w:szCs w:val="22"/>
            <w:lang w:val="de-DE"/>
          </w:rPr>
          <w:tab/>
        </w:r>
        <w:r w:rsidRPr="003F511B" w:rsidDel="003F511B">
          <w:rPr>
            <w:noProof/>
          </w:rPr>
          <w:delText>K-Joint</w:delText>
        </w:r>
        <w:r w:rsidDel="003F511B">
          <w:rPr>
            <w:noProof/>
            <w:webHidden/>
          </w:rPr>
          <w:tab/>
        </w:r>
        <w:r w:rsidR="003F511B" w:rsidDel="003F511B">
          <w:rPr>
            <w:noProof/>
            <w:webHidden/>
          </w:rPr>
          <w:delText>148</w:delText>
        </w:r>
      </w:del>
    </w:p>
    <w:p w14:paraId="1C4CE96A" w14:textId="58855F08" w:rsidR="008F6A37" w:rsidDel="003F511B" w:rsidRDefault="008F6A37">
      <w:pPr>
        <w:pStyle w:val="TOC4"/>
        <w:tabs>
          <w:tab w:val="left" w:pos="1320"/>
          <w:tab w:val="right" w:leader="dot" w:pos="9060"/>
        </w:tabs>
        <w:rPr>
          <w:del w:id="951" w:author="nick" w:date="2021-07-13T20:52:00Z"/>
          <w:rFonts w:asciiTheme="minorHAnsi" w:eastAsiaTheme="minorEastAsia" w:hAnsiTheme="minorHAnsi" w:cstheme="minorBidi"/>
          <w:noProof/>
          <w:sz w:val="22"/>
          <w:szCs w:val="22"/>
          <w:lang w:val="de-DE"/>
        </w:rPr>
      </w:pPr>
      <w:del w:id="952" w:author="nick" w:date="2021-07-13T20:52:00Z">
        <w:r w:rsidRPr="003F511B" w:rsidDel="003F511B">
          <w:rPr>
            <w:noProof/>
          </w:rPr>
          <w:delText>8.2.11.1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148</w:delText>
        </w:r>
      </w:del>
    </w:p>
    <w:p w14:paraId="4DA342A0" w14:textId="6EB6D162" w:rsidR="008F6A37" w:rsidDel="003F511B" w:rsidRDefault="008F6A37">
      <w:pPr>
        <w:pStyle w:val="TOC4"/>
        <w:tabs>
          <w:tab w:val="left" w:pos="1320"/>
          <w:tab w:val="right" w:leader="dot" w:pos="9060"/>
        </w:tabs>
        <w:rPr>
          <w:del w:id="953" w:author="nick" w:date="2021-07-13T20:52:00Z"/>
          <w:rFonts w:asciiTheme="minorHAnsi" w:eastAsiaTheme="minorEastAsia" w:hAnsiTheme="minorHAnsi" w:cstheme="minorBidi"/>
          <w:noProof/>
          <w:sz w:val="22"/>
          <w:szCs w:val="22"/>
          <w:lang w:val="de-DE"/>
        </w:rPr>
      </w:pPr>
      <w:del w:id="954" w:author="nick" w:date="2021-07-13T20:52:00Z">
        <w:r w:rsidRPr="003F511B" w:rsidDel="003F511B">
          <w:rPr>
            <w:noProof/>
          </w:rPr>
          <w:delText>8.2.11.2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148</w:delText>
        </w:r>
      </w:del>
    </w:p>
    <w:p w14:paraId="0B3FE588" w14:textId="739926D1" w:rsidR="008F6A37" w:rsidDel="003F511B" w:rsidRDefault="008F6A37">
      <w:pPr>
        <w:pStyle w:val="TOC4"/>
        <w:tabs>
          <w:tab w:val="left" w:pos="1320"/>
          <w:tab w:val="right" w:leader="dot" w:pos="9060"/>
        </w:tabs>
        <w:rPr>
          <w:del w:id="955" w:author="nick" w:date="2021-07-13T20:52:00Z"/>
          <w:rFonts w:asciiTheme="minorHAnsi" w:eastAsiaTheme="minorEastAsia" w:hAnsiTheme="minorHAnsi" w:cstheme="minorBidi"/>
          <w:noProof/>
          <w:sz w:val="22"/>
          <w:szCs w:val="22"/>
          <w:lang w:val="de-DE"/>
        </w:rPr>
      </w:pPr>
      <w:del w:id="956" w:author="nick" w:date="2021-07-13T20:52:00Z">
        <w:r w:rsidRPr="003F511B" w:rsidDel="003F511B">
          <w:rPr>
            <w:noProof/>
          </w:rPr>
          <w:delText>8.2.11.3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149</w:delText>
        </w:r>
      </w:del>
    </w:p>
    <w:p w14:paraId="2D5555B1" w14:textId="5260F1EE" w:rsidR="008F6A37" w:rsidDel="003F511B" w:rsidRDefault="008F6A37">
      <w:pPr>
        <w:pStyle w:val="TOC4"/>
        <w:tabs>
          <w:tab w:val="left" w:pos="1320"/>
          <w:tab w:val="right" w:leader="dot" w:pos="9060"/>
        </w:tabs>
        <w:rPr>
          <w:del w:id="957" w:author="nick" w:date="2021-07-13T20:52:00Z"/>
          <w:rFonts w:asciiTheme="minorHAnsi" w:eastAsiaTheme="minorEastAsia" w:hAnsiTheme="minorHAnsi" w:cstheme="minorBidi"/>
          <w:noProof/>
          <w:sz w:val="22"/>
          <w:szCs w:val="22"/>
          <w:lang w:val="de-DE"/>
        </w:rPr>
      </w:pPr>
      <w:del w:id="958" w:author="nick" w:date="2021-07-13T20:52:00Z">
        <w:r w:rsidRPr="003F511B" w:rsidDel="003F511B">
          <w:rPr>
            <w:noProof/>
          </w:rPr>
          <w:delText>8.2.11.4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149</w:delText>
        </w:r>
      </w:del>
    </w:p>
    <w:p w14:paraId="3DC5457C" w14:textId="184934E0" w:rsidR="008F6A37" w:rsidDel="003F511B" w:rsidRDefault="008F6A37">
      <w:pPr>
        <w:pStyle w:val="TOC4"/>
        <w:tabs>
          <w:tab w:val="left" w:pos="1320"/>
          <w:tab w:val="right" w:leader="dot" w:pos="9060"/>
        </w:tabs>
        <w:rPr>
          <w:del w:id="959" w:author="nick" w:date="2021-07-13T20:52:00Z"/>
          <w:rFonts w:asciiTheme="minorHAnsi" w:eastAsiaTheme="minorEastAsia" w:hAnsiTheme="minorHAnsi" w:cstheme="minorBidi"/>
          <w:noProof/>
          <w:sz w:val="22"/>
          <w:szCs w:val="22"/>
          <w:lang w:val="de-DE"/>
        </w:rPr>
      </w:pPr>
      <w:del w:id="960" w:author="nick" w:date="2021-07-13T20:52:00Z">
        <w:r w:rsidRPr="003F511B" w:rsidDel="003F511B">
          <w:rPr>
            <w:noProof/>
          </w:rPr>
          <w:delText>8.2.11.5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151</w:delText>
        </w:r>
      </w:del>
    </w:p>
    <w:p w14:paraId="54078C40" w14:textId="7A828F48" w:rsidR="008F6A37" w:rsidDel="003F511B" w:rsidRDefault="008F6A37">
      <w:pPr>
        <w:pStyle w:val="TOC3"/>
        <w:rPr>
          <w:del w:id="961" w:author="nick" w:date="2021-07-13T20:52:00Z"/>
          <w:rFonts w:asciiTheme="minorHAnsi" w:eastAsiaTheme="minorEastAsia" w:hAnsiTheme="minorHAnsi" w:cstheme="minorBidi"/>
          <w:noProof/>
          <w:sz w:val="22"/>
          <w:szCs w:val="22"/>
          <w:lang w:val="de-DE"/>
        </w:rPr>
      </w:pPr>
      <w:del w:id="962" w:author="nick" w:date="2021-07-13T20:52:00Z">
        <w:r w:rsidRPr="003F511B" w:rsidDel="003F511B">
          <w:rPr>
            <w:noProof/>
          </w:rPr>
          <w:delText>8.2.12</w:delText>
        </w:r>
        <w:r w:rsidDel="003F511B">
          <w:rPr>
            <w:rFonts w:asciiTheme="minorHAnsi" w:eastAsiaTheme="minorEastAsia" w:hAnsiTheme="minorHAnsi" w:cstheme="minorBidi"/>
            <w:noProof/>
            <w:sz w:val="22"/>
            <w:szCs w:val="22"/>
            <w:lang w:val="de-DE"/>
          </w:rPr>
          <w:tab/>
        </w:r>
        <w:r w:rsidRPr="003F511B" w:rsidDel="003F511B">
          <w:rPr>
            <w:noProof/>
          </w:rPr>
          <w:delText>Cruciform Joint</w:delText>
        </w:r>
        <w:r w:rsidDel="003F511B">
          <w:rPr>
            <w:noProof/>
            <w:webHidden/>
          </w:rPr>
          <w:tab/>
        </w:r>
        <w:r w:rsidR="003F511B" w:rsidDel="003F511B">
          <w:rPr>
            <w:noProof/>
            <w:webHidden/>
          </w:rPr>
          <w:delText>152</w:delText>
        </w:r>
      </w:del>
    </w:p>
    <w:p w14:paraId="409C43CC" w14:textId="5CEE4AAC" w:rsidR="008F6A37" w:rsidDel="003F511B" w:rsidRDefault="008F6A37">
      <w:pPr>
        <w:pStyle w:val="TOC4"/>
        <w:tabs>
          <w:tab w:val="left" w:pos="1320"/>
          <w:tab w:val="right" w:leader="dot" w:pos="9060"/>
        </w:tabs>
        <w:rPr>
          <w:del w:id="963" w:author="nick" w:date="2021-07-13T20:52:00Z"/>
          <w:rFonts w:asciiTheme="minorHAnsi" w:eastAsiaTheme="minorEastAsia" w:hAnsiTheme="minorHAnsi" w:cstheme="minorBidi"/>
          <w:noProof/>
          <w:sz w:val="22"/>
          <w:szCs w:val="22"/>
          <w:lang w:val="de-DE"/>
        </w:rPr>
      </w:pPr>
      <w:del w:id="964" w:author="nick" w:date="2021-07-13T20:52:00Z">
        <w:r w:rsidRPr="003F511B" w:rsidDel="003F511B">
          <w:rPr>
            <w:noProof/>
          </w:rPr>
          <w:delText>8.2.12.1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152</w:delText>
        </w:r>
      </w:del>
    </w:p>
    <w:p w14:paraId="45E1CD10" w14:textId="4287A888" w:rsidR="008F6A37" w:rsidDel="003F511B" w:rsidRDefault="008F6A37">
      <w:pPr>
        <w:pStyle w:val="TOC4"/>
        <w:tabs>
          <w:tab w:val="left" w:pos="1320"/>
          <w:tab w:val="right" w:leader="dot" w:pos="9060"/>
        </w:tabs>
        <w:rPr>
          <w:del w:id="965" w:author="nick" w:date="2021-07-13T20:52:00Z"/>
          <w:rFonts w:asciiTheme="minorHAnsi" w:eastAsiaTheme="minorEastAsia" w:hAnsiTheme="minorHAnsi" w:cstheme="minorBidi"/>
          <w:noProof/>
          <w:sz w:val="22"/>
          <w:szCs w:val="22"/>
          <w:lang w:val="de-DE"/>
        </w:rPr>
      </w:pPr>
      <w:del w:id="966" w:author="nick" w:date="2021-07-13T20:52:00Z">
        <w:r w:rsidRPr="003F511B" w:rsidDel="003F511B">
          <w:rPr>
            <w:noProof/>
          </w:rPr>
          <w:delText>8.2.12.2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152</w:delText>
        </w:r>
      </w:del>
    </w:p>
    <w:p w14:paraId="0284C47F" w14:textId="1F47925F" w:rsidR="008F6A37" w:rsidDel="003F511B" w:rsidRDefault="008F6A37">
      <w:pPr>
        <w:pStyle w:val="TOC4"/>
        <w:tabs>
          <w:tab w:val="left" w:pos="1320"/>
          <w:tab w:val="right" w:leader="dot" w:pos="9060"/>
        </w:tabs>
        <w:rPr>
          <w:del w:id="967" w:author="nick" w:date="2021-07-13T20:52:00Z"/>
          <w:rFonts w:asciiTheme="minorHAnsi" w:eastAsiaTheme="minorEastAsia" w:hAnsiTheme="minorHAnsi" w:cstheme="minorBidi"/>
          <w:noProof/>
          <w:sz w:val="22"/>
          <w:szCs w:val="22"/>
          <w:lang w:val="de-DE"/>
        </w:rPr>
      </w:pPr>
      <w:del w:id="968" w:author="nick" w:date="2021-07-13T20:52:00Z">
        <w:r w:rsidRPr="003F511B" w:rsidDel="003F511B">
          <w:rPr>
            <w:noProof/>
          </w:rPr>
          <w:delText>8.2.12.3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153</w:delText>
        </w:r>
      </w:del>
    </w:p>
    <w:p w14:paraId="3A72DBE8" w14:textId="225DB75C" w:rsidR="008F6A37" w:rsidDel="003F511B" w:rsidRDefault="008F6A37">
      <w:pPr>
        <w:pStyle w:val="TOC4"/>
        <w:tabs>
          <w:tab w:val="left" w:pos="1320"/>
          <w:tab w:val="right" w:leader="dot" w:pos="9060"/>
        </w:tabs>
        <w:rPr>
          <w:del w:id="969" w:author="nick" w:date="2021-07-13T20:52:00Z"/>
          <w:rFonts w:asciiTheme="minorHAnsi" w:eastAsiaTheme="minorEastAsia" w:hAnsiTheme="minorHAnsi" w:cstheme="minorBidi"/>
          <w:noProof/>
          <w:sz w:val="22"/>
          <w:szCs w:val="22"/>
          <w:lang w:val="de-DE"/>
        </w:rPr>
      </w:pPr>
      <w:del w:id="970" w:author="nick" w:date="2021-07-13T20:52:00Z">
        <w:r w:rsidRPr="003F511B" w:rsidDel="003F511B">
          <w:rPr>
            <w:noProof/>
          </w:rPr>
          <w:delText>8.2.12.4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153</w:delText>
        </w:r>
      </w:del>
    </w:p>
    <w:p w14:paraId="636B2DB8" w14:textId="6D0E31D6" w:rsidR="008F6A37" w:rsidDel="003F511B" w:rsidRDefault="008F6A37">
      <w:pPr>
        <w:pStyle w:val="TOC4"/>
        <w:tabs>
          <w:tab w:val="left" w:pos="1320"/>
          <w:tab w:val="right" w:leader="dot" w:pos="9060"/>
        </w:tabs>
        <w:rPr>
          <w:del w:id="971" w:author="nick" w:date="2021-07-13T20:52:00Z"/>
          <w:rFonts w:asciiTheme="minorHAnsi" w:eastAsiaTheme="minorEastAsia" w:hAnsiTheme="minorHAnsi" w:cstheme="minorBidi"/>
          <w:noProof/>
          <w:sz w:val="22"/>
          <w:szCs w:val="22"/>
          <w:lang w:val="de-DE"/>
        </w:rPr>
      </w:pPr>
      <w:del w:id="972" w:author="nick" w:date="2021-07-13T20:52:00Z">
        <w:r w:rsidRPr="003F511B" w:rsidDel="003F511B">
          <w:rPr>
            <w:noProof/>
          </w:rPr>
          <w:delText>8.2.12.5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155</w:delText>
        </w:r>
      </w:del>
    </w:p>
    <w:p w14:paraId="21C5E5E7" w14:textId="64AC7081" w:rsidR="008F6A37" w:rsidDel="003F511B" w:rsidRDefault="008F6A37">
      <w:pPr>
        <w:pStyle w:val="TOC3"/>
        <w:rPr>
          <w:del w:id="973" w:author="nick" w:date="2021-07-13T20:52:00Z"/>
          <w:rFonts w:asciiTheme="minorHAnsi" w:eastAsiaTheme="minorEastAsia" w:hAnsiTheme="minorHAnsi" w:cstheme="minorBidi"/>
          <w:noProof/>
          <w:sz w:val="22"/>
          <w:szCs w:val="22"/>
          <w:lang w:val="de-DE"/>
        </w:rPr>
      </w:pPr>
      <w:del w:id="974" w:author="nick" w:date="2021-07-13T20:52:00Z">
        <w:r w:rsidRPr="003F511B" w:rsidDel="003F511B">
          <w:rPr>
            <w:noProof/>
          </w:rPr>
          <w:delText>8.2.13</w:delText>
        </w:r>
        <w:r w:rsidDel="003F511B">
          <w:rPr>
            <w:rFonts w:asciiTheme="minorHAnsi" w:eastAsiaTheme="minorEastAsia" w:hAnsiTheme="minorHAnsi" w:cstheme="minorBidi"/>
            <w:noProof/>
            <w:sz w:val="22"/>
            <w:szCs w:val="22"/>
            <w:lang w:val="de-DE"/>
          </w:rPr>
          <w:tab/>
        </w:r>
        <w:r w:rsidRPr="003F511B" w:rsidDel="003F511B">
          <w:rPr>
            <w:noProof/>
          </w:rPr>
          <w:delText>Flared Joint</w:delText>
        </w:r>
        <w:r w:rsidDel="003F511B">
          <w:rPr>
            <w:noProof/>
            <w:webHidden/>
          </w:rPr>
          <w:tab/>
        </w:r>
        <w:r w:rsidR="003F511B" w:rsidDel="003F511B">
          <w:rPr>
            <w:noProof/>
            <w:webHidden/>
          </w:rPr>
          <w:delText>156</w:delText>
        </w:r>
      </w:del>
    </w:p>
    <w:p w14:paraId="4011A4A3" w14:textId="300B9959" w:rsidR="008F6A37" w:rsidDel="003F511B" w:rsidRDefault="008F6A37">
      <w:pPr>
        <w:pStyle w:val="TOC4"/>
        <w:tabs>
          <w:tab w:val="left" w:pos="1320"/>
          <w:tab w:val="right" w:leader="dot" w:pos="9060"/>
        </w:tabs>
        <w:rPr>
          <w:del w:id="975" w:author="nick" w:date="2021-07-13T20:52:00Z"/>
          <w:rFonts w:asciiTheme="minorHAnsi" w:eastAsiaTheme="minorEastAsia" w:hAnsiTheme="minorHAnsi" w:cstheme="minorBidi"/>
          <w:noProof/>
          <w:sz w:val="22"/>
          <w:szCs w:val="22"/>
          <w:lang w:val="de-DE"/>
        </w:rPr>
      </w:pPr>
      <w:del w:id="976" w:author="nick" w:date="2021-07-13T20:52:00Z">
        <w:r w:rsidRPr="003F511B" w:rsidDel="003F511B">
          <w:rPr>
            <w:noProof/>
          </w:rPr>
          <w:delText>8.2.13.1</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156</w:delText>
        </w:r>
      </w:del>
    </w:p>
    <w:p w14:paraId="7FE5D342" w14:textId="6EA9807E" w:rsidR="008F6A37" w:rsidDel="003F511B" w:rsidRDefault="008F6A37">
      <w:pPr>
        <w:pStyle w:val="TOC4"/>
        <w:tabs>
          <w:tab w:val="left" w:pos="1320"/>
          <w:tab w:val="right" w:leader="dot" w:pos="9060"/>
        </w:tabs>
        <w:rPr>
          <w:del w:id="977" w:author="nick" w:date="2021-07-13T20:52:00Z"/>
          <w:rFonts w:asciiTheme="minorHAnsi" w:eastAsiaTheme="minorEastAsia" w:hAnsiTheme="minorHAnsi" w:cstheme="minorBidi"/>
          <w:noProof/>
          <w:sz w:val="22"/>
          <w:szCs w:val="22"/>
          <w:lang w:val="de-DE"/>
        </w:rPr>
      </w:pPr>
      <w:del w:id="978" w:author="nick" w:date="2021-07-13T20:52:00Z">
        <w:r w:rsidRPr="003F511B" w:rsidDel="003F511B">
          <w:rPr>
            <w:noProof/>
          </w:rPr>
          <w:delText>8.2.13.2</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156</w:delText>
        </w:r>
      </w:del>
    </w:p>
    <w:p w14:paraId="2EE68736" w14:textId="45609121" w:rsidR="008F6A37" w:rsidDel="003F511B" w:rsidRDefault="008F6A37">
      <w:pPr>
        <w:pStyle w:val="TOC4"/>
        <w:tabs>
          <w:tab w:val="left" w:pos="1320"/>
          <w:tab w:val="right" w:leader="dot" w:pos="9060"/>
        </w:tabs>
        <w:rPr>
          <w:del w:id="979" w:author="nick" w:date="2021-07-13T20:52:00Z"/>
          <w:rFonts w:asciiTheme="minorHAnsi" w:eastAsiaTheme="minorEastAsia" w:hAnsiTheme="minorHAnsi" w:cstheme="minorBidi"/>
          <w:noProof/>
          <w:sz w:val="22"/>
          <w:szCs w:val="22"/>
          <w:lang w:val="de-DE"/>
        </w:rPr>
      </w:pPr>
      <w:del w:id="980" w:author="nick" w:date="2021-07-13T20:52:00Z">
        <w:r w:rsidRPr="003F511B" w:rsidDel="003F511B">
          <w:rPr>
            <w:noProof/>
          </w:rPr>
          <w:delText>8.2.13.3</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157</w:delText>
        </w:r>
      </w:del>
    </w:p>
    <w:p w14:paraId="5CDDDC63" w14:textId="4DE027D7" w:rsidR="008F6A37" w:rsidDel="003F511B" w:rsidRDefault="008F6A37">
      <w:pPr>
        <w:pStyle w:val="TOC2"/>
        <w:tabs>
          <w:tab w:val="left" w:pos="660"/>
          <w:tab w:val="right" w:leader="dot" w:pos="9060"/>
        </w:tabs>
        <w:rPr>
          <w:del w:id="981" w:author="nick" w:date="2021-07-13T20:52:00Z"/>
          <w:rFonts w:asciiTheme="minorHAnsi" w:eastAsiaTheme="minorEastAsia" w:hAnsiTheme="minorHAnsi" w:cstheme="minorBidi"/>
          <w:b w:val="0"/>
          <w:bCs w:val="0"/>
          <w:noProof/>
          <w:sz w:val="22"/>
          <w:szCs w:val="22"/>
          <w:lang w:val="de-DE"/>
        </w:rPr>
      </w:pPr>
      <w:del w:id="982" w:author="nick" w:date="2021-07-13T20:52:00Z">
        <w:r w:rsidRPr="003F511B" w:rsidDel="003F511B">
          <w:rPr>
            <w:noProof/>
          </w:rPr>
          <w:delText>8.3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Adhesive Lines</w:delText>
        </w:r>
        <w:r w:rsidDel="003F511B">
          <w:rPr>
            <w:noProof/>
            <w:webHidden/>
          </w:rPr>
          <w:tab/>
        </w:r>
        <w:r w:rsidR="003F511B" w:rsidDel="003F511B">
          <w:rPr>
            <w:noProof/>
            <w:webHidden/>
          </w:rPr>
          <w:delText>158</w:delText>
        </w:r>
      </w:del>
    </w:p>
    <w:p w14:paraId="465C9D87" w14:textId="7A104263" w:rsidR="008F6A37" w:rsidDel="003F511B" w:rsidRDefault="008F6A37">
      <w:pPr>
        <w:pStyle w:val="TOC2"/>
        <w:tabs>
          <w:tab w:val="left" w:pos="660"/>
          <w:tab w:val="right" w:leader="dot" w:pos="9060"/>
        </w:tabs>
        <w:rPr>
          <w:del w:id="983" w:author="nick" w:date="2021-07-13T20:52:00Z"/>
          <w:rFonts w:asciiTheme="minorHAnsi" w:eastAsiaTheme="minorEastAsia" w:hAnsiTheme="minorHAnsi" w:cstheme="minorBidi"/>
          <w:b w:val="0"/>
          <w:bCs w:val="0"/>
          <w:noProof/>
          <w:sz w:val="22"/>
          <w:szCs w:val="22"/>
          <w:lang w:val="de-DE"/>
        </w:rPr>
      </w:pPr>
      <w:del w:id="984" w:author="nick" w:date="2021-07-13T20:52:00Z">
        <w:r w:rsidRPr="003F511B" w:rsidDel="003F511B">
          <w:rPr>
            <w:noProof/>
          </w:rPr>
          <w:delText>8.4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Hemming Flanges</w:delText>
        </w:r>
        <w:r w:rsidDel="003F511B">
          <w:rPr>
            <w:noProof/>
            <w:webHidden/>
          </w:rPr>
          <w:tab/>
        </w:r>
        <w:r w:rsidR="003F511B" w:rsidDel="003F511B">
          <w:rPr>
            <w:noProof/>
            <w:webHidden/>
          </w:rPr>
          <w:delText>160</w:delText>
        </w:r>
      </w:del>
    </w:p>
    <w:p w14:paraId="6A141C88" w14:textId="7A610666" w:rsidR="008F6A37" w:rsidDel="003F511B" w:rsidRDefault="008F6A37">
      <w:pPr>
        <w:pStyle w:val="TOC3"/>
        <w:rPr>
          <w:del w:id="985" w:author="nick" w:date="2021-07-13T20:52:00Z"/>
          <w:rFonts w:asciiTheme="minorHAnsi" w:eastAsiaTheme="minorEastAsia" w:hAnsiTheme="minorHAnsi" w:cstheme="minorBidi"/>
          <w:noProof/>
          <w:sz w:val="22"/>
          <w:szCs w:val="22"/>
          <w:lang w:val="de-DE"/>
        </w:rPr>
      </w:pPr>
      <w:del w:id="986" w:author="nick" w:date="2021-07-13T20:52:00Z">
        <w:r w:rsidRPr="003F511B" w:rsidDel="003F511B">
          <w:rPr>
            <w:noProof/>
          </w:rPr>
          <w:delText>8.4.1</w:delText>
        </w:r>
        <w:r w:rsidDel="003F511B">
          <w:rPr>
            <w:rFonts w:asciiTheme="minorHAnsi" w:eastAsiaTheme="minorEastAsia" w:hAnsiTheme="minorHAnsi" w:cstheme="minorBidi"/>
            <w:noProof/>
            <w:sz w:val="22"/>
            <w:szCs w:val="22"/>
            <w:lang w:val="de-DE"/>
          </w:rPr>
          <w:tab/>
        </w:r>
        <w:r w:rsidRPr="003F511B" w:rsidDel="003F511B">
          <w:rPr>
            <w:noProof/>
          </w:rPr>
          <w:delText>Introduction</w:delText>
        </w:r>
        <w:r w:rsidDel="003F511B">
          <w:rPr>
            <w:noProof/>
            <w:webHidden/>
          </w:rPr>
          <w:tab/>
        </w:r>
        <w:r w:rsidR="003F511B" w:rsidDel="003F511B">
          <w:rPr>
            <w:noProof/>
            <w:webHidden/>
          </w:rPr>
          <w:delText>160</w:delText>
        </w:r>
      </w:del>
    </w:p>
    <w:p w14:paraId="20977B1A" w14:textId="4EE8BB55" w:rsidR="008F6A37" w:rsidDel="003F511B" w:rsidRDefault="008F6A37">
      <w:pPr>
        <w:pStyle w:val="TOC3"/>
        <w:rPr>
          <w:del w:id="987" w:author="nick" w:date="2021-07-13T20:52:00Z"/>
          <w:rFonts w:asciiTheme="minorHAnsi" w:eastAsiaTheme="minorEastAsia" w:hAnsiTheme="minorHAnsi" w:cstheme="minorBidi"/>
          <w:noProof/>
          <w:sz w:val="22"/>
          <w:szCs w:val="22"/>
          <w:lang w:val="de-DE"/>
        </w:rPr>
      </w:pPr>
      <w:del w:id="988" w:author="nick" w:date="2021-07-13T20:52:00Z">
        <w:r w:rsidRPr="003F511B" w:rsidDel="003F511B">
          <w:rPr>
            <w:noProof/>
          </w:rPr>
          <w:delText>8.4.2</w:delText>
        </w:r>
        <w:r w:rsidDel="003F511B">
          <w:rPr>
            <w:rFonts w:asciiTheme="minorHAnsi" w:eastAsiaTheme="minorEastAsia" w:hAnsiTheme="minorHAnsi" w:cstheme="minorBidi"/>
            <w:noProof/>
            <w:sz w:val="22"/>
            <w:szCs w:val="22"/>
            <w:lang w:val="de-DE"/>
          </w:rPr>
          <w:tab/>
        </w:r>
        <w:r w:rsidRPr="003F511B" w:rsidDel="003F511B">
          <w:rPr>
            <w:noProof/>
          </w:rPr>
          <w:delText xml:space="preserve">Definition of element </w:delText>
        </w:r>
        <w:r w:rsidRPr="003F511B" w:rsidDel="003F511B">
          <w:rPr>
            <w:rFonts w:ascii="Courier New" w:hAnsi="Courier New" w:cs="Courier New"/>
            <w:noProof/>
          </w:rPr>
          <w:delText>&lt;hemming/&gt;</w:delText>
        </w:r>
        <w:r w:rsidDel="003F511B">
          <w:rPr>
            <w:noProof/>
            <w:webHidden/>
          </w:rPr>
          <w:tab/>
        </w:r>
        <w:r w:rsidR="003F511B" w:rsidDel="003F511B">
          <w:rPr>
            <w:noProof/>
            <w:webHidden/>
          </w:rPr>
          <w:delText>161</w:delText>
        </w:r>
      </w:del>
    </w:p>
    <w:p w14:paraId="6E5A6B49" w14:textId="59E1252E" w:rsidR="008F6A37" w:rsidDel="003F511B" w:rsidRDefault="008F6A37">
      <w:pPr>
        <w:pStyle w:val="TOC2"/>
        <w:tabs>
          <w:tab w:val="left" w:pos="660"/>
          <w:tab w:val="right" w:leader="dot" w:pos="9060"/>
        </w:tabs>
        <w:rPr>
          <w:del w:id="989" w:author="nick" w:date="2021-07-13T20:52:00Z"/>
          <w:rFonts w:asciiTheme="minorHAnsi" w:eastAsiaTheme="minorEastAsia" w:hAnsiTheme="minorHAnsi" w:cstheme="minorBidi"/>
          <w:b w:val="0"/>
          <w:bCs w:val="0"/>
          <w:noProof/>
          <w:sz w:val="22"/>
          <w:szCs w:val="22"/>
          <w:lang w:val="de-DE"/>
        </w:rPr>
      </w:pPr>
      <w:del w:id="990" w:author="nick" w:date="2021-07-13T20:52:00Z">
        <w:r w:rsidRPr="003F511B" w:rsidDel="003F511B">
          <w:rPr>
            <w:noProof/>
          </w:rPr>
          <w:delText>8.5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Sequence Connections</w:delText>
        </w:r>
        <w:r w:rsidDel="003F511B">
          <w:rPr>
            <w:noProof/>
            <w:webHidden/>
          </w:rPr>
          <w:tab/>
        </w:r>
        <w:r w:rsidR="003F511B" w:rsidDel="003F511B">
          <w:rPr>
            <w:noProof/>
            <w:webHidden/>
          </w:rPr>
          <w:delText>164</w:delText>
        </w:r>
      </w:del>
    </w:p>
    <w:p w14:paraId="1DD2BD5E" w14:textId="4FCEA378" w:rsidR="008F6A37" w:rsidDel="003F511B" w:rsidRDefault="008F6A37">
      <w:pPr>
        <w:pStyle w:val="TOC1"/>
        <w:tabs>
          <w:tab w:val="left" w:pos="440"/>
          <w:tab w:val="right" w:leader="dot" w:pos="9060"/>
        </w:tabs>
        <w:rPr>
          <w:del w:id="991" w:author="nick" w:date="2021-07-13T20:52:00Z"/>
          <w:rFonts w:asciiTheme="minorHAnsi" w:eastAsiaTheme="minorEastAsia" w:hAnsiTheme="minorHAnsi" w:cstheme="minorBidi"/>
          <w:b w:val="0"/>
          <w:bCs w:val="0"/>
          <w:caps w:val="0"/>
          <w:noProof/>
          <w:sz w:val="22"/>
          <w:szCs w:val="22"/>
          <w:lang w:val="de-DE"/>
        </w:rPr>
      </w:pPr>
      <w:del w:id="992" w:author="nick" w:date="2021-07-13T20:52:00Z">
        <w:r w:rsidRPr="003F511B" w:rsidDel="003F511B">
          <w:rPr>
            <w:noProof/>
            <w14:scene3d>
              <w14:camera w14:prst="orthographicFront"/>
              <w14:lightRig w14:rig="threePt" w14:dir="t">
                <w14:rot w14:lat="0" w14:lon="0" w14:rev="0"/>
              </w14:lightRig>
            </w14:scene3d>
          </w:rPr>
          <w:delText>9</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2D connections</w:delText>
        </w:r>
        <w:r w:rsidDel="003F511B">
          <w:rPr>
            <w:noProof/>
            <w:webHidden/>
          </w:rPr>
          <w:tab/>
        </w:r>
        <w:r w:rsidR="003F511B" w:rsidDel="003F511B">
          <w:rPr>
            <w:noProof/>
            <w:webHidden/>
          </w:rPr>
          <w:delText>167</w:delText>
        </w:r>
      </w:del>
    </w:p>
    <w:p w14:paraId="38B77DB7" w14:textId="46601728" w:rsidR="008F6A37" w:rsidDel="003F511B" w:rsidRDefault="008F6A37">
      <w:pPr>
        <w:pStyle w:val="TOC2"/>
        <w:tabs>
          <w:tab w:val="left" w:pos="660"/>
          <w:tab w:val="right" w:leader="dot" w:pos="9060"/>
        </w:tabs>
        <w:rPr>
          <w:del w:id="993" w:author="nick" w:date="2021-07-13T20:52:00Z"/>
          <w:rFonts w:asciiTheme="minorHAnsi" w:eastAsiaTheme="minorEastAsia" w:hAnsiTheme="minorHAnsi" w:cstheme="minorBidi"/>
          <w:b w:val="0"/>
          <w:bCs w:val="0"/>
          <w:noProof/>
          <w:sz w:val="22"/>
          <w:szCs w:val="22"/>
          <w:lang w:val="de-DE"/>
        </w:rPr>
      </w:pPr>
      <w:del w:id="994" w:author="nick" w:date="2021-07-13T20:52:00Z">
        <w:r w:rsidRPr="003F511B" w:rsidDel="003F511B">
          <w:rPr>
            <w:noProof/>
          </w:rPr>
          <w:delText>9.1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Generic Definitions</w:delText>
        </w:r>
        <w:r w:rsidDel="003F511B">
          <w:rPr>
            <w:noProof/>
            <w:webHidden/>
          </w:rPr>
          <w:tab/>
        </w:r>
        <w:r w:rsidR="003F511B" w:rsidDel="003F511B">
          <w:rPr>
            <w:noProof/>
            <w:webHidden/>
          </w:rPr>
          <w:delText>167</w:delText>
        </w:r>
      </w:del>
    </w:p>
    <w:p w14:paraId="725EA2A7" w14:textId="5BF84B97" w:rsidR="008F6A37" w:rsidDel="003F511B" w:rsidRDefault="008F6A37">
      <w:pPr>
        <w:pStyle w:val="TOC3"/>
        <w:rPr>
          <w:del w:id="995" w:author="nick" w:date="2021-07-13T20:52:00Z"/>
          <w:rFonts w:asciiTheme="minorHAnsi" w:eastAsiaTheme="minorEastAsia" w:hAnsiTheme="minorHAnsi" w:cstheme="minorBidi"/>
          <w:noProof/>
          <w:sz w:val="22"/>
          <w:szCs w:val="22"/>
          <w:lang w:val="de-DE"/>
        </w:rPr>
      </w:pPr>
      <w:del w:id="996" w:author="nick" w:date="2021-07-13T20:52:00Z">
        <w:r w:rsidRPr="003F511B" w:rsidDel="003F511B">
          <w:rPr>
            <w:noProof/>
          </w:rPr>
          <w:delText>9.1.1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167</w:delText>
        </w:r>
      </w:del>
    </w:p>
    <w:p w14:paraId="3392E451" w14:textId="6AEC29C9" w:rsidR="008F6A37" w:rsidDel="003F511B" w:rsidRDefault="008F6A37">
      <w:pPr>
        <w:pStyle w:val="TOC3"/>
        <w:rPr>
          <w:del w:id="997" w:author="nick" w:date="2021-07-13T20:52:00Z"/>
          <w:rFonts w:asciiTheme="minorHAnsi" w:eastAsiaTheme="minorEastAsia" w:hAnsiTheme="minorHAnsi" w:cstheme="minorBidi"/>
          <w:noProof/>
          <w:sz w:val="22"/>
          <w:szCs w:val="22"/>
          <w:lang w:val="de-DE"/>
        </w:rPr>
      </w:pPr>
      <w:del w:id="998" w:author="nick" w:date="2021-07-13T20:52:00Z">
        <w:r w:rsidRPr="003F511B" w:rsidDel="003F511B">
          <w:rPr>
            <w:noProof/>
          </w:rPr>
          <w:delText>9.1.2</w:delText>
        </w:r>
        <w:r w:rsidDel="003F511B">
          <w:rPr>
            <w:rFonts w:asciiTheme="minorHAnsi" w:eastAsiaTheme="minorEastAsia" w:hAnsiTheme="minorHAnsi" w:cstheme="minorBidi"/>
            <w:noProof/>
            <w:sz w:val="22"/>
            <w:szCs w:val="22"/>
            <w:lang w:val="de-DE"/>
          </w:rPr>
          <w:tab/>
        </w:r>
        <w:r w:rsidRPr="003F511B" w:rsidDel="003F511B">
          <w:rPr>
            <w:noProof/>
          </w:rPr>
          <w:delText>Connection Face</w:delText>
        </w:r>
        <w:r w:rsidDel="003F511B">
          <w:rPr>
            <w:noProof/>
            <w:webHidden/>
          </w:rPr>
          <w:tab/>
        </w:r>
        <w:r w:rsidR="003F511B" w:rsidDel="003F511B">
          <w:rPr>
            <w:noProof/>
            <w:webHidden/>
          </w:rPr>
          <w:delText>167</w:delText>
        </w:r>
      </w:del>
    </w:p>
    <w:p w14:paraId="254DD6D0" w14:textId="2524ED0F" w:rsidR="008F6A37" w:rsidDel="003F511B" w:rsidRDefault="008F6A37">
      <w:pPr>
        <w:pStyle w:val="TOC3"/>
        <w:rPr>
          <w:del w:id="999" w:author="nick" w:date="2021-07-13T20:52:00Z"/>
          <w:rFonts w:asciiTheme="minorHAnsi" w:eastAsiaTheme="minorEastAsia" w:hAnsiTheme="minorHAnsi" w:cstheme="minorBidi"/>
          <w:noProof/>
          <w:sz w:val="22"/>
          <w:szCs w:val="22"/>
          <w:lang w:val="de-DE"/>
        </w:rPr>
      </w:pPr>
      <w:del w:id="1000" w:author="nick" w:date="2021-07-13T20:52:00Z">
        <w:r w:rsidRPr="003F511B" w:rsidDel="003F511B">
          <w:rPr>
            <w:noProof/>
          </w:rPr>
          <w:delText>9.1.3</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169</w:delText>
        </w:r>
      </w:del>
    </w:p>
    <w:p w14:paraId="3636A5CE" w14:textId="67C30CF2" w:rsidR="008F6A37" w:rsidDel="003F511B" w:rsidRDefault="008F6A37">
      <w:pPr>
        <w:pStyle w:val="TOC2"/>
        <w:tabs>
          <w:tab w:val="left" w:pos="660"/>
          <w:tab w:val="right" w:leader="dot" w:pos="9060"/>
        </w:tabs>
        <w:rPr>
          <w:del w:id="1001" w:author="nick" w:date="2021-07-13T20:52:00Z"/>
          <w:rFonts w:asciiTheme="minorHAnsi" w:eastAsiaTheme="minorEastAsia" w:hAnsiTheme="minorHAnsi" w:cstheme="minorBidi"/>
          <w:b w:val="0"/>
          <w:bCs w:val="0"/>
          <w:noProof/>
          <w:sz w:val="22"/>
          <w:szCs w:val="22"/>
          <w:lang w:val="de-DE"/>
        </w:rPr>
      </w:pPr>
      <w:del w:id="1002" w:author="nick" w:date="2021-07-13T20:52:00Z">
        <w:r w:rsidRPr="003F511B" w:rsidDel="003F511B">
          <w:rPr>
            <w:noProof/>
          </w:rPr>
          <w:delText>9.2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Adhesive Faces</w:delText>
        </w:r>
        <w:r w:rsidDel="003F511B">
          <w:rPr>
            <w:noProof/>
            <w:webHidden/>
          </w:rPr>
          <w:tab/>
        </w:r>
        <w:r w:rsidR="003F511B" w:rsidDel="003F511B">
          <w:rPr>
            <w:noProof/>
            <w:webHidden/>
          </w:rPr>
          <w:delText>170</w:delText>
        </w:r>
      </w:del>
    </w:p>
    <w:p w14:paraId="6983AB2C" w14:textId="470AD26A" w:rsidR="008F6A37" w:rsidDel="003F511B" w:rsidRDefault="008F6A37">
      <w:pPr>
        <w:pStyle w:val="TOC1"/>
        <w:tabs>
          <w:tab w:val="left" w:pos="660"/>
          <w:tab w:val="right" w:leader="dot" w:pos="9060"/>
        </w:tabs>
        <w:rPr>
          <w:del w:id="1003" w:author="nick" w:date="2021-07-13T20:52:00Z"/>
          <w:rFonts w:asciiTheme="minorHAnsi" w:eastAsiaTheme="minorEastAsia" w:hAnsiTheme="minorHAnsi" w:cstheme="minorBidi"/>
          <w:b w:val="0"/>
          <w:bCs w:val="0"/>
          <w:caps w:val="0"/>
          <w:noProof/>
          <w:sz w:val="22"/>
          <w:szCs w:val="22"/>
          <w:lang w:val="de-DE"/>
        </w:rPr>
      </w:pPr>
      <w:del w:id="1004" w:author="nick" w:date="2021-07-13T20:52:00Z">
        <w:r w:rsidRPr="003F511B" w:rsidDel="003F511B">
          <w:rPr>
            <w:noProof/>
            <w14:scene3d>
              <w14:camera w14:prst="orthographicFront"/>
              <w14:lightRig w14:rig="threePt" w14:dir="t">
                <w14:rot w14:lat="0" w14:lon="0" w14:rev="0"/>
              </w14:lightRig>
            </w14:scene3d>
          </w:rPr>
          <w:delText>10</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Appendix</w:delText>
        </w:r>
        <w:r w:rsidDel="003F511B">
          <w:rPr>
            <w:noProof/>
            <w:webHidden/>
          </w:rPr>
          <w:tab/>
        </w:r>
        <w:r w:rsidR="003F511B" w:rsidDel="003F511B">
          <w:rPr>
            <w:noProof/>
            <w:webHidden/>
          </w:rPr>
          <w:delText>172</w:delText>
        </w:r>
      </w:del>
    </w:p>
    <w:p w14:paraId="7B4AA0EE" w14:textId="14077979" w:rsidR="008F6A37" w:rsidDel="003F511B" w:rsidRDefault="008F6A37">
      <w:pPr>
        <w:pStyle w:val="TOC2"/>
        <w:tabs>
          <w:tab w:val="left" w:pos="660"/>
          <w:tab w:val="right" w:leader="dot" w:pos="9060"/>
        </w:tabs>
        <w:rPr>
          <w:del w:id="1005" w:author="nick" w:date="2021-07-13T20:52:00Z"/>
          <w:rFonts w:asciiTheme="minorHAnsi" w:eastAsiaTheme="minorEastAsia" w:hAnsiTheme="minorHAnsi" w:cstheme="minorBidi"/>
          <w:b w:val="0"/>
          <w:bCs w:val="0"/>
          <w:noProof/>
          <w:sz w:val="22"/>
          <w:szCs w:val="22"/>
          <w:lang w:val="de-DE"/>
        </w:rPr>
      </w:pPr>
      <w:del w:id="1006" w:author="nick" w:date="2021-07-13T20:52:00Z">
        <w:r w:rsidRPr="003F511B" w:rsidDel="003F511B">
          <w:rPr>
            <w:noProof/>
          </w:rPr>
          <w:delText>10.1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Derivation of Formulae used for Regular Intermittent Welds</w:delText>
        </w:r>
        <w:r w:rsidDel="003F511B">
          <w:rPr>
            <w:noProof/>
            <w:webHidden/>
          </w:rPr>
          <w:tab/>
        </w:r>
        <w:r w:rsidR="003F511B" w:rsidDel="003F511B">
          <w:rPr>
            <w:noProof/>
            <w:webHidden/>
          </w:rPr>
          <w:delText>172</w:delText>
        </w:r>
      </w:del>
    </w:p>
    <w:p w14:paraId="790CC484" w14:textId="069D5A6C" w:rsidR="008F6A37" w:rsidDel="003F511B" w:rsidRDefault="008F6A37">
      <w:pPr>
        <w:pStyle w:val="TOC1"/>
        <w:tabs>
          <w:tab w:val="left" w:pos="660"/>
          <w:tab w:val="right" w:leader="dot" w:pos="9060"/>
        </w:tabs>
        <w:rPr>
          <w:del w:id="1007" w:author="nick" w:date="2021-07-13T20:52:00Z"/>
          <w:rFonts w:asciiTheme="minorHAnsi" w:eastAsiaTheme="minorEastAsia" w:hAnsiTheme="minorHAnsi" w:cstheme="minorBidi"/>
          <w:b w:val="0"/>
          <w:bCs w:val="0"/>
          <w:caps w:val="0"/>
          <w:noProof/>
          <w:sz w:val="22"/>
          <w:szCs w:val="22"/>
          <w:lang w:val="de-DE"/>
        </w:rPr>
      </w:pPr>
      <w:del w:id="1008" w:author="nick" w:date="2021-07-13T20:52:00Z">
        <w:r w:rsidRPr="003F511B" w:rsidDel="003F511B">
          <w:rPr>
            <w:noProof/>
            <w14:scene3d>
              <w14:camera w14:prst="orthographicFront"/>
              <w14:lightRig w14:rig="threePt" w14:dir="t">
                <w14:rot w14:lat="0" w14:lon="0" w14:rev="0"/>
              </w14:lightRig>
            </w14:scene3d>
          </w:rPr>
          <w:lastRenderedPageBreak/>
          <w:delText>11</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Future extensions</w:delText>
        </w:r>
        <w:r w:rsidDel="003F511B">
          <w:rPr>
            <w:noProof/>
            <w:webHidden/>
          </w:rPr>
          <w:tab/>
        </w:r>
        <w:r w:rsidR="003F511B" w:rsidDel="003F511B">
          <w:rPr>
            <w:noProof/>
            <w:webHidden/>
          </w:rPr>
          <w:delText>175</w:delText>
        </w:r>
      </w:del>
    </w:p>
    <w:p w14:paraId="79DBF81B" w14:textId="33DA196C" w:rsidR="008F6A37" w:rsidDel="003F511B" w:rsidRDefault="008F6A37">
      <w:pPr>
        <w:pStyle w:val="TOC2"/>
        <w:tabs>
          <w:tab w:val="left" w:pos="660"/>
          <w:tab w:val="right" w:leader="dot" w:pos="9060"/>
        </w:tabs>
        <w:rPr>
          <w:del w:id="1009" w:author="nick" w:date="2021-07-13T20:52:00Z"/>
          <w:rFonts w:asciiTheme="minorHAnsi" w:eastAsiaTheme="minorEastAsia" w:hAnsiTheme="minorHAnsi" w:cstheme="minorBidi"/>
          <w:b w:val="0"/>
          <w:bCs w:val="0"/>
          <w:noProof/>
          <w:sz w:val="22"/>
          <w:szCs w:val="22"/>
          <w:lang w:val="de-DE"/>
        </w:rPr>
      </w:pPr>
      <w:del w:id="1010" w:author="nick" w:date="2021-07-13T20:52:00Z">
        <w:r w:rsidRPr="003F511B" w:rsidDel="003F511B">
          <w:rPr>
            <w:noProof/>
          </w:rPr>
          <w:delText>11.1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Additional parameters for spot and seam welds</w:delText>
        </w:r>
        <w:r w:rsidDel="003F511B">
          <w:rPr>
            <w:noProof/>
            <w:webHidden/>
          </w:rPr>
          <w:tab/>
        </w:r>
        <w:r w:rsidR="003F511B" w:rsidDel="003F511B">
          <w:rPr>
            <w:noProof/>
            <w:webHidden/>
          </w:rPr>
          <w:delText>175</w:delText>
        </w:r>
      </w:del>
    </w:p>
    <w:p w14:paraId="06CA2344" w14:textId="1714912B" w:rsidR="008F6A37" w:rsidDel="003F511B" w:rsidRDefault="008F6A37">
      <w:pPr>
        <w:pStyle w:val="TOC2"/>
        <w:tabs>
          <w:tab w:val="left" w:pos="660"/>
          <w:tab w:val="right" w:leader="dot" w:pos="9060"/>
        </w:tabs>
        <w:rPr>
          <w:del w:id="1011" w:author="nick" w:date="2021-07-13T20:52:00Z"/>
          <w:rFonts w:asciiTheme="minorHAnsi" w:eastAsiaTheme="minorEastAsia" w:hAnsiTheme="minorHAnsi" w:cstheme="minorBidi"/>
          <w:b w:val="0"/>
          <w:bCs w:val="0"/>
          <w:noProof/>
          <w:sz w:val="22"/>
          <w:szCs w:val="22"/>
          <w:lang w:val="de-DE"/>
        </w:rPr>
      </w:pPr>
      <w:del w:id="1012" w:author="nick" w:date="2021-07-13T20:52:00Z">
        <w:r w:rsidRPr="003F511B" w:rsidDel="003F511B">
          <w:rPr>
            <w:noProof/>
          </w:rPr>
          <w:delText>11.2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Other relevant and new joint types</w:delText>
        </w:r>
        <w:r w:rsidDel="003F511B">
          <w:rPr>
            <w:noProof/>
            <w:webHidden/>
          </w:rPr>
          <w:tab/>
        </w:r>
        <w:r w:rsidR="003F511B" w:rsidDel="003F511B">
          <w:rPr>
            <w:noProof/>
            <w:webHidden/>
          </w:rPr>
          <w:delText>175</w:delText>
        </w:r>
      </w:del>
    </w:p>
    <w:p w14:paraId="13B79A22" w14:textId="12AE97D3" w:rsidR="008F6A37" w:rsidDel="003F511B" w:rsidRDefault="008F6A37">
      <w:pPr>
        <w:pStyle w:val="TOC1"/>
        <w:tabs>
          <w:tab w:val="left" w:pos="660"/>
          <w:tab w:val="right" w:leader="dot" w:pos="9060"/>
        </w:tabs>
        <w:rPr>
          <w:del w:id="1013" w:author="nick" w:date="2021-07-13T20:52:00Z"/>
          <w:rFonts w:asciiTheme="minorHAnsi" w:eastAsiaTheme="minorEastAsia" w:hAnsiTheme="minorHAnsi" w:cstheme="minorBidi"/>
          <w:b w:val="0"/>
          <w:bCs w:val="0"/>
          <w:caps w:val="0"/>
          <w:noProof/>
          <w:sz w:val="22"/>
          <w:szCs w:val="22"/>
          <w:lang w:val="de-DE"/>
        </w:rPr>
      </w:pPr>
      <w:del w:id="1014" w:author="nick" w:date="2021-07-13T20:52:00Z">
        <w:r w:rsidRPr="003F511B" w:rsidDel="003F511B">
          <w:rPr>
            <w:noProof/>
            <w14:scene3d>
              <w14:camera w14:prst="orthographicFront"/>
              <w14:lightRig w14:rig="threePt" w14:dir="t">
                <w14:rot w14:lat="0" w14:lon="0" w14:rev="0"/>
              </w14:lightRig>
            </w14:scene3d>
          </w:rPr>
          <w:delText>12</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Disclaimer</w:delText>
        </w:r>
        <w:r w:rsidDel="003F511B">
          <w:rPr>
            <w:noProof/>
            <w:webHidden/>
          </w:rPr>
          <w:tab/>
        </w:r>
        <w:r w:rsidR="003F511B" w:rsidDel="003F511B">
          <w:rPr>
            <w:noProof/>
            <w:webHidden/>
          </w:rPr>
          <w:delText>176</w:delText>
        </w:r>
      </w:del>
    </w:p>
    <w:p w14:paraId="05A0C732" w14:textId="4028769B" w:rsidR="008F6A37" w:rsidDel="003F511B" w:rsidRDefault="008F6A37">
      <w:pPr>
        <w:pStyle w:val="TOC1"/>
        <w:tabs>
          <w:tab w:val="left" w:pos="660"/>
          <w:tab w:val="right" w:leader="dot" w:pos="9060"/>
        </w:tabs>
        <w:rPr>
          <w:del w:id="1015" w:author="nick" w:date="2021-07-13T20:52:00Z"/>
          <w:rFonts w:asciiTheme="minorHAnsi" w:eastAsiaTheme="minorEastAsia" w:hAnsiTheme="minorHAnsi" w:cstheme="minorBidi"/>
          <w:b w:val="0"/>
          <w:bCs w:val="0"/>
          <w:caps w:val="0"/>
          <w:noProof/>
          <w:sz w:val="22"/>
          <w:szCs w:val="22"/>
          <w:lang w:val="de-DE"/>
        </w:rPr>
      </w:pPr>
      <w:del w:id="1016" w:author="nick" w:date="2021-07-13T20:52:00Z">
        <w:r w:rsidRPr="003F511B" w:rsidDel="003F511B">
          <w:rPr>
            <w:noProof/>
            <w14:scene3d>
              <w14:camera w14:prst="orthographicFront"/>
              <w14:lightRig w14:rig="threePt" w14:dir="t">
                <w14:rot w14:lat="0" w14:lon="0" w14:rev="0"/>
              </w14:lightRig>
            </w14:scene3d>
          </w:rPr>
          <w:delText>13</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References</w:delText>
        </w:r>
        <w:r w:rsidDel="003F511B">
          <w:rPr>
            <w:noProof/>
            <w:webHidden/>
          </w:rPr>
          <w:tab/>
        </w:r>
        <w:r w:rsidR="003F511B" w:rsidDel="003F511B">
          <w:rPr>
            <w:noProof/>
            <w:webHidden/>
          </w:rPr>
          <w:delText>177</w:delText>
        </w:r>
      </w:del>
    </w:p>
    <w:p w14:paraId="1B3DA069" w14:textId="04068F8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03F3021E" w14:textId="2913E352" w:rsidR="008F6A37"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r w:rsidR="000326EE">
        <w:rPr>
          <w:noProof/>
        </w:rPr>
        <w:fldChar w:fldCharType="begin"/>
      </w:r>
      <w:r w:rsidR="000326EE">
        <w:rPr>
          <w:noProof/>
        </w:rPr>
        <w:instrText xml:space="preserve"> HYPERLINK \l "_Toc76030522" </w:instrText>
      </w:r>
      <w:ins w:id="1017" w:author="nick" w:date="2021-07-13T20:52:00Z">
        <w:r w:rsidR="003F511B">
          <w:rPr>
            <w:noProof/>
          </w:rPr>
        </w:r>
      </w:ins>
      <w:r w:rsidR="000326EE">
        <w:rPr>
          <w:noProof/>
        </w:rPr>
        <w:fldChar w:fldCharType="separate"/>
      </w:r>
      <w:r w:rsidR="008F6A37" w:rsidRPr="00B95A41">
        <w:rPr>
          <w:rStyle w:val="Hyperlink"/>
          <w:noProof/>
        </w:rPr>
        <w:t>Figure 1: Seam weld as 1</w:t>
      </w:r>
      <w:r w:rsidR="008F6A37" w:rsidRPr="00B95A41">
        <w:rPr>
          <w:rStyle w:val="Hyperlink"/>
          <w:noProof/>
        </w:rPr>
        <w:noBreakHyphen/>
        <w:t>dimensional joint</w:t>
      </w:r>
      <w:r w:rsidR="008F6A37">
        <w:rPr>
          <w:noProof/>
          <w:webHidden/>
        </w:rPr>
        <w:tab/>
      </w:r>
      <w:r w:rsidR="008F6A37">
        <w:rPr>
          <w:noProof/>
          <w:webHidden/>
        </w:rPr>
        <w:fldChar w:fldCharType="begin"/>
      </w:r>
      <w:r w:rsidR="008F6A37">
        <w:rPr>
          <w:noProof/>
          <w:webHidden/>
        </w:rPr>
        <w:instrText xml:space="preserve"> PAGEREF _Toc76030522 \h </w:instrText>
      </w:r>
      <w:r w:rsidR="008F6A37">
        <w:rPr>
          <w:noProof/>
          <w:webHidden/>
        </w:rPr>
      </w:r>
      <w:r w:rsidR="008F6A37">
        <w:rPr>
          <w:noProof/>
          <w:webHidden/>
        </w:rPr>
        <w:fldChar w:fldCharType="separate"/>
      </w:r>
      <w:ins w:id="1018" w:author="nick" w:date="2021-07-14T20:24:00Z">
        <w:r w:rsidR="0004792C">
          <w:rPr>
            <w:noProof/>
            <w:webHidden/>
          </w:rPr>
          <w:t>32</w:t>
        </w:r>
      </w:ins>
      <w:del w:id="1019" w:author="nick" w:date="2021-07-14T20:23:00Z">
        <w:r w:rsidR="003F511B" w:rsidDel="0004792C">
          <w:rPr>
            <w:noProof/>
            <w:webHidden/>
          </w:rPr>
          <w:delText>24</w:delText>
        </w:r>
      </w:del>
      <w:r w:rsidR="008F6A37">
        <w:rPr>
          <w:noProof/>
          <w:webHidden/>
        </w:rPr>
        <w:fldChar w:fldCharType="end"/>
      </w:r>
      <w:r w:rsidR="000326EE">
        <w:rPr>
          <w:noProof/>
        </w:rPr>
        <w:fldChar w:fldCharType="end"/>
      </w:r>
    </w:p>
    <w:p w14:paraId="1CA4DCDE" w14:textId="5A86228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"_Toc76030523" </w:instrText>
      </w:r>
      <w:ins w:id="1020" w:author="nick" w:date="2021-07-13T20:52:00Z">
        <w:r w:rsidR="003F511B">
          <w:rPr>
            <w:noProof/>
          </w:rPr>
        </w:r>
      </w:ins>
      <w:r>
        <w:rPr>
          <w:noProof/>
        </w:rPr>
        <w:fldChar w:fldCharType="separate"/>
      </w:r>
      <w:r w:rsidR="008F6A37" w:rsidRPr="00B95A41">
        <w:rPr>
          <w:rStyle w:val="Hyperlink"/>
          <w:noProof/>
        </w:rPr>
        <w:t>Figure 2: Topological Relations between Parts and Assemblies</w:t>
      </w:r>
      <w:r w:rsidR="008F6A37">
        <w:rPr>
          <w:noProof/>
          <w:webHidden/>
        </w:rPr>
        <w:tab/>
      </w:r>
      <w:r w:rsidR="008F6A37">
        <w:rPr>
          <w:noProof/>
          <w:webHidden/>
        </w:rPr>
        <w:fldChar w:fldCharType="begin"/>
      </w:r>
      <w:r w:rsidR="008F6A37">
        <w:rPr>
          <w:noProof/>
          <w:webHidden/>
        </w:rPr>
        <w:instrText xml:space="preserve"> PAGEREF _Toc76030523 \h </w:instrText>
      </w:r>
      <w:r w:rsidR="008F6A37">
        <w:rPr>
          <w:noProof/>
          <w:webHidden/>
        </w:rPr>
      </w:r>
      <w:r w:rsidR="008F6A37">
        <w:rPr>
          <w:noProof/>
          <w:webHidden/>
        </w:rPr>
        <w:fldChar w:fldCharType="separate"/>
      </w:r>
      <w:ins w:id="1021" w:author="nick" w:date="2021-07-14T20:24:00Z">
        <w:r w:rsidR="0004792C">
          <w:rPr>
            <w:noProof/>
            <w:webHidden/>
          </w:rPr>
          <w:t>33</w:t>
        </w:r>
      </w:ins>
      <w:del w:id="1022" w:author="nick" w:date="2021-07-14T20:23:00Z">
        <w:r w:rsidR="003F511B" w:rsidDel="0004792C">
          <w:rPr>
            <w:noProof/>
            <w:webHidden/>
          </w:rPr>
          <w:delText>25</w:delText>
        </w:r>
      </w:del>
      <w:r w:rsidR="008F6A37">
        <w:rPr>
          <w:noProof/>
          <w:webHidden/>
        </w:rPr>
        <w:fldChar w:fldCharType="end"/>
      </w:r>
      <w:r>
        <w:rPr>
          <w:noProof/>
        </w:rPr>
        <w:fldChar w:fldCharType="end"/>
      </w:r>
    </w:p>
    <w:p w14:paraId="7BB9EB50" w14:textId="6BFF3DA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"_Toc76030524" </w:instrText>
      </w:r>
      <w:ins w:id="1023" w:author="nick" w:date="2021-07-13T20:52:00Z">
        <w:r w:rsidR="003F511B">
          <w:rPr>
            <w:noProof/>
          </w:rPr>
        </w:r>
      </w:ins>
      <w:r>
        <w:rPr>
          <w:noProof/>
        </w:rPr>
        <w:fldChar w:fldCharType="separate"/>
      </w:r>
      <w:r w:rsidR="008F6A37" w:rsidRPr="00B95A41">
        <w:rPr>
          <w:rStyle w:val="Hyperlink"/>
          <w:noProof/>
        </w:rPr>
        <w:t>Figure 3: Product Structures Fitting to Previous Figure.</w:t>
      </w:r>
      <w:r w:rsidR="008F6A37">
        <w:rPr>
          <w:noProof/>
          <w:webHidden/>
        </w:rPr>
        <w:tab/>
      </w:r>
      <w:r w:rsidR="008F6A37">
        <w:rPr>
          <w:noProof/>
          <w:webHidden/>
        </w:rPr>
        <w:fldChar w:fldCharType="begin"/>
      </w:r>
      <w:r w:rsidR="008F6A37">
        <w:rPr>
          <w:noProof/>
          <w:webHidden/>
        </w:rPr>
        <w:instrText xml:space="preserve"> PAGEREF _Toc76030524 \h </w:instrText>
      </w:r>
      <w:r w:rsidR="008F6A37">
        <w:rPr>
          <w:noProof/>
          <w:webHidden/>
        </w:rPr>
      </w:r>
      <w:r w:rsidR="008F6A37">
        <w:rPr>
          <w:noProof/>
          <w:webHidden/>
        </w:rPr>
        <w:fldChar w:fldCharType="separate"/>
      </w:r>
      <w:ins w:id="1024" w:author="nick" w:date="2021-07-14T20:24:00Z">
        <w:r w:rsidR="0004792C">
          <w:rPr>
            <w:noProof/>
            <w:webHidden/>
          </w:rPr>
          <w:t>33</w:t>
        </w:r>
      </w:ins>
      <w:del w:id="1025" w:author="nick" w:date="2021-07-14T20:23:00Z">
        <w:r w:rsidR="003F511B" w:rsidDel="0004792C">
          <w:rPr>
            <w:noProof/>
            <w:webHidden/>
          </w:rPr>
          <w:delText>25</w:delText>
        </w:r>
      </w:del>
      <w:r w:rsidR="008F6A37">
        <w:rPr>
          <w:noProof/>
          <w:webHidden/>
        </w:rPr>
        <w:fldChar w:fldCharType="end"/>
      </w:r>
      <w:r>
        <w:rPr>
          <w:noProof/>
        </w:rPr>
        <w:fldChar w:fldCharType="end"/>
      </w:r>
    </w:p>
    <w:p w14:paraId="268564E2" w14:textId="18E0920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"_Toc76030525" </w:instrText>
      </w:r>
      <w:ins w:id="1026" w:author="nick" w:date="2021-07-13T20:52:00Z">
        <w:r w:rsidR="003F511B">
          <w:rPr>
            <w:noProof/>
          </w:rPr>
        </w:r>
      </w:ins>
      <w:r>
        <w:rPr>
          <w:noProof/>
        </w:rPr>
        <w:fldChar w:fldCharType="separate"/>
      </w:r>
      <w:r w:rsidR="008F6A37" w:rsidRPr="00B95A41">
        <w:rPr>
          <w:rStyle w:val="Hyperlink"/>
          <w:noProof/>
        </w:rPr>
        <w:t>Figure 4: The Development Process</w:t>
      </w:r>
      <w:r w:rsidR="008F6A37">
        <w:rPr>
          <w:noProof/>
          <w:webHidden/>
        </w:rPr>
        <w:tab/>
      </w:r>
      <w:r w:rsidR="008F6A37">
        <w:rPr>
          <w:noProof/>
          <w:webHidden/>
        </w:rPr>
        <w:fldChar w:fldCharType="begin"/>
      </w:r>
      <w:r w:rsidR="008F6A37">
        <w:rPr>
          <w:noProof/>
          <w:webHidden/>
        </w:rPr>
        <w:instrText xml:space="preserve"> PAGEREF _Toc76030525 \h </w:instrText>
      </w:r>
      <w:r w:rsidR="008F6A37">
        <w:rPr>
          <w:noProof/>
          <w:webHidden/>
        </w:rPr>
      </w:r>
      <w:r w:rsidR="008F6A37">
        <w:rPr>
          <w:noProof/>
          <w:webHidden/>
        </w:rPr>
        <w:fldChar w:fldCharType="separate"/>
      </w:r>
      <w:ins w:id="1027" w:author="nick" w:date="2021-07-14T20:24:00Z">
        <w:r w:rsidR="0004792C">
          <w:rPr>
            <w:noProof/>
            <w:webHidden/>
          </w:rPr>
          <w:t>34</w:t>
        </w:r>
      </w:ins>
      <w:del w:id="1028" w:author="nick" w:date="2021-07-14T20:23:00Z">
        <w:r w:rsidR="003F511B" w:rsidDel="0004792C">
          <w:rPr>
            <w:noProof/>
            <w:webHidden/>
          </w:rPr>
          <w:delText>26</w:delText>
        </w:r>
      </w:del>
      <w:r w:rsidR="008F6A37">
        <w:rPr>
          <w:noProof/>
          <w:webHidden/>
        </w:rPr>
        <w:fldChar w:fldCharType="end"/>
      </w:r>
      <w:r>
        <w:rPr>
          <w:noProof/>
        </w:rPr>
        <w:fldChar w:fldCharType="end"/>
      </w:r>
    </w:p>
    <w:p w14:paraId="667BFFA6" w14:textId="4B8921D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"_Toc76030526" </w:instrText>
      </w:r>
      <w:ins w:id="1029" w:author="nick" w:date="2021-07-13T20:52:00Z">
        <w:r w:rsidR="003F511B">
          <w:rPr>
            <w:noProof/>
          </w:rPr>
        </w:r>
      </w:ins>
      <w:r>
        <w:rPr>
          <w:noProof/>
        </w:rPr>
        <w:fldChar w:fldCharType="separate"/>
      </w:r>
      <w:r w:rsidR="008F6A37" w:rsidRPr="00B95A41">
        <w:rPr>
          <w:rStyle w:val="Hyperlink"/>
          <w:noProof/>
        </w:rPr>
        <w:t>Figure 5: χMCF as a Platform for Connection Information in the Complete Development Process</w:t>
      </w:r>
      <w:r w:rsidR="008F6A37">
        <w:rPr>
          <w:noProof/>
          <w:webHidden/>
        </w:rPr>
        <w:tab/>
      </w:r>
      <w:r w:rsidR="008F6A37">
        <w:rPr>
          <w:noProof/>
          <w:webHidden/>
        </w:rPr>
        <w:fldChar w:fldCharType="begin"/>
      </w:r>
      <w:r w:rsidR="008F6A37">
        <w:rPr>
          <w:noProof/>
          <w:webHidden/>
        </w:rPr>
        <w:instrText xml:space="preserve"> PAGEREF _Toc76030526 \h </w:instrText>
      </w:r>
      <w:r w:rsidR="008F6A37">
        <w:rPr>
          <w:noProof/>
          <w:webHidden/>
        </w:rPr>
      </w:r>
      <w:r w:rsidR="008F6A37">
        <w:rPr>
          <w:noProof/>
          <w:webHidden/>
        </w:rPr>
        <w:fldChar w:fldCharType="separate"/>
      </w:r>
      <w:ins w:id="1030" w:author="nick" w:date="2021-07-14T20:24:00Z">
        <w:r w:rsidR="0004792C">
          <w:rPr>
            <w:noProof/>
            <w:webHidden/>
          </w:rPr>
          <w:t>34</w:t>
        </w:r>
      </w:ins>
      <w:del w:id="1031" w:author="nick" w:date="2021-07-14T20:23:00Z">
        <w:r w:rsidR="003F511B" w:rsidDel="0004792C">
          <w:rPr>
            <w:noProof/>
            <w:webHidden/>
          </w:rPr>
          <w:delText>26</w:delText>
        </w:r>
      </w:del>
      <w:r w:rsidR="008F6A37">
        <w:rPr>
          <w:noProof/>
          <w:webHidden/>
        </w:rPr>
        <w:fldChar w:fldCharType="end"/>
      </w:r>
      <w:r>
        <w:rPr>
          <w:noProof/>
        </w:rPr>
        <w:fldChar w:fldCharType="end"/>
      </w:r>
    </w:p>
    <w:p w14:paraId="3E0B836F" w14:textId="4DF70CEE"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"_Toc76030527" </w:instrText>
      </w:r>
      <w:ins w:id="1032" w:author="nick" w:date="2021-07-13T20:52:00Z">
        <w:r w:rsidR="003F511B">
          <w:rPr>
            <w:noProof/>
          </w:rPr>
        </w:r>
      </w:ins>
      <w:r>
        <w:rPr>
          <w:noProof/>
        </w:rPr>
        <w:fldChar w:fldCharType="separate"/>
      </w:r>
      <w:r w:rsidR="008F6A37" w:rsidRPr="00B95A41">
        <w:rPr>
          <w:rStyle w:val="Hyperlink"/>
          <w:noProof/>
        </w:rPr>
        <w:t>Figure 6: Weld line crossing tailored blank vs. weld line crossing physical gap</w:t>
      </w:r>
      <w:r w:rsidR="008F6A37">
        <w:rPr>
          <w:noProof/>
          <w:webHidden/>
        </w:rPr>
        <w:tab/>
      </w:r>
      <w:r w:rsidR="008F6A37">
        <w:rPr>
          <w:noProof/>
          <w:webHidden/>
        </w:rPr>
        <w:fldChar w:fldCharType="begin"/>
      </w:r>
      <w:r w:rsidR="008F6A37">
        <w:rPr>
          <w:noProof/>
          <w:webHidden/>
        </w:rPr>
        <w:instrText xml:space="preserve"> PAGEREF _Toc76030527 \h </w:instrText>
      </w:r>
      <w:r w:rsidR="008F6A37">
        <w:rPr>
          <w:noProof/>
          <w:webHidden/>
        </w:rPr>
      </w:r>
      <w:r w:rsidR="008F6A37">
        <w:rPr>
          <w:noProof/>
          <w:webHidden/>
        </w:rPr>
        <w:fldChar w:fldCharType="separate"/>
      </w:r>
      <w:ins w:id="1033" w:author="nick" w:date="2021-07-14T20:24:00Z">
        <w:r w:rsidR="0004792C">
          <w:rPr>
            <w:noProof/>
            <w:webHidden/>
          </w:rPr>
          <w:t>39</w:t>
        </w:r>
      </w:ins>
      <w:del w:id="1034" w:author="nick" w:date="2021-07-14T20:23:00Z">
        <w:r w:rsidR="003F511B" w:rsidDel="0004792C">
          <w:rPr>
            <w:noProof/>
            <w:webHidden/>
          </w:rPr>
          <w:delText>31</w:delText>
        </w:r>
      </w:del>
      <w:r w:rsidR="008F6A37">
        <w:rPr>
          <w:noProof/>
          <w:webHidden/>
        </w:rPr>
        <w:fldChar w:fldCharType="end"/>
      </w:r>
      <w:r>
        <w:rPr>
          <w:noProof/>
        </w:rPr>
        <w:fldChar w:fldCharType="end"/>
      </w:r>
    </w:p>
    <w:p w14:paraId="5ABE0407" w14:textId="684E0B1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"_Toc76030528" </w:instrText>
      </w:r>
      <w:ins w:id="1035" w:author="nick" w:date="2021-07-13T20:52:00Z">
        <w:r w:rsidR="003F511B">
          <w:rPr>
            <w:noProof/>
          </w:rPr>
        </w:r>
      </w:ins>
      <w:r>
        <w:rPr>
          <w:noProof/>
        </w:rPr>
        <w:fldChar w:fldCharType="separate"/>
      </w:r>
      <w:r w:rsidR="008F6A37" w:rsidRPr="00B95A41">
        <w:rPr>
          <w:rStyle w:val="Hyperlink"/>
          <w:noProof/>
        </w:rPr>
        <w:t>Figure 7: special topologies</w:t>
      </w:r>
      <w:r w:rsidR="008F6A37">
        <w:rPr>
          <w:noProof/>
          <w:webHidden/>
        </w:rPr>
        <w:tab/>
      </w:r>
      <w:r w:rsidR="008F6A37">
        <w:rPr>
          <w:noProof/>
          <w:webHidden/>
        </w:rPr>
        <w:fldChar w:fldCharType="begin"/>
      </w:r>
      <w:r w:rsidR="008F6A37">
        <w:rPr>
          <w:noProof/>
          <w:webHidden/>
        </w:rPr>
        <w:instrText xml:space="preserve"> PAGEREF _Toc76030528 \h </w:instrText>
      </w:r>
      <w:r w:rsidR="008F6A37">
        <w:rPr>
          <w:noProof/>
          <w:webHidden/>
        </w:rPr>
      </w:r>
      <w:r w:rsidR="008F6A37">
        <w:rPr>
          <w:noProof/>
          <w:webHidden/>
        </w:rPr>
        <w:fldChar w:fldCharType="separate"/>
      </w:r>
      <w:ins w:id="1036" w:author="nick" w:date="2021-07-14T20:24:00Z">
        <w:r w:rsidR="0004792C">
          <w:rPr>
            <w:noProof/>
            <w:webHidden/>
          </w:rPr>
          <w:t>49</w:t>
        </w:r>
      </w:ins>
      <w:del w:id="1037" w:author="nick" w:date="2021-07-14T20:23:00Z">
        <w:r w:rsidR="003F511B" w:rsidDel="0004792C">
          <w:rPr>
            <w:noProof/>
            <w:webHidden/>
          </w:rPr>
          <w:delText>41</w:delText>
        </w:r>
      </w:del>
      <w:r w:rsidR="008F6A37">
        <w:rPr>
          <w:noProof/>
          <w:webHidden/>
        </w:rPr>
        <w:fldChar w:fldCharType="end"/>
      </w:r>
      <w:r>
        <w:rPr>
          <w:noProof/>
        </w:rPr>
        <w:fldChar w:fldCharType="end"/>
      </w:r>
    </w:p>
    <w:p w14:paraId="46AD5E0E" w14:textId="635537B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"_Toc76030529" </w:instrText>
      </w:r>
      <w:ins w:id="1038" w:author="nick" w:date="2021-07-13T20:52:00Z">
        <w:r w:rsidR="003F511B">
          <w:rPr>
            <w:noProof/>
          </w:rPr>
        </w:r>
      </w:ins>
      <w:r>
        <w:rPr>
          <w:noProof/>
        </w:rPr>
        <w:fldChar w:fldCharType="separate"/>
      </w:r>
      <w:r w:rsidR="008F6A37" w:rsidRPr="00B95A41">
        <w:rPr>
          <w:rStyle w:val="Hyperlink"/>
          <w:noProof/>
        </w:rPr>
        <w:t>Figure 8: Robscans with Different Rotation Angles; Two of them Mirrored</w:t>
      </w:r>
      <w:r w:rsidR="008F6A37">
        <w:rPr>
          <w:noProof/>
          <w:webHidden/>
        </w:rPr>
        <w:tab/>
      </w:r>
      <w:r w:rsidR="008F6A37">
        <w:rPr>
          <w:noProof/>
          <w:webHidden/>
        </w:rPr>
        <w:fldChar w:fldCharType="begin"/>
      </w:r>
      <w:r w:rsidR="008F6A37">
        <w:rPr>
          <w:noProof/>
          <w:webHidden/>
        </w:rPr>
        <w:instrText xml:space="preserve"> PAGEREF _Toc76030529 \h </w:instrText>
      </w:r>
      <w:r w:rsidR="008F6A37">
        <w:rPr>
          <w:noProof/>
          <w:webHidden/>
        </w:rPr>
      </w:r>
      <w:r w:rsidR="008F6A37">
        <w:rPr>
          <w:noProof/>
          <w:webHidden/>
        </w:rPr>
        <w:fldChar w:fldCharType="separate"/>
      </w:r>
      <w:ins w:id="1039" w:author="nick" w:date="2021-07-14T20:24:00Z">
        <w:r w:rsidR="0004792C">
          <w:rPr>
            <w:noProof/>
            <w:webHidden/>
          </w:rPr>
          <w:t>68</w:t>
        </w:r>
      </w:ins>
      <w:del w:id="1040" w:author="nick" w:date="2021-07-14T20:23:00Z">
        <w:r w:rsidR="003F511B" w:rsidDel="0004792C">
          <w:rPr>
            <w:noProof/>
            <w:webHidden/>
          </w:rPr>
          <w:delText>60</w:delText>
        </w:r>
      </w:del>
      <w:r w:rsidR="008F6A37">
        <w:rPr>
          <w:noProof/>
          <w:webHidden/>
        </w:rPr>
        <w:fldChar w:fldCharType="end"/>
      </w:r>
      <w:r>
        <w:rPr>
          <w:noProof/>
        </w:rPr>
        <w:fldChar w:fldCharType="end"/>
      </w:r>
    </w:p>
    <w:p w14:paraId="03FE0CF1" w14:textId="2C17855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"_Toc76030530" </w:instrText>
      </w:r>
      <w:ins w:id="1041" w:author="nick" w:date="2021-07-13T20:52:00Z">
        <w:r w:rsidR="003F511B">
          <w:rPr>
            <w:noProof/>
          </w:rPr>
        </w:r>
      </w:ins>
      <w:r>
        <w:rPr>
          <w:noProof/>
        </w:rPr>
        <w:fldChar w:fldCharType="separate"/>
      </w:r>
      <w:r w:rsidR="008F6A37" w:rsidRPr="00B95A41">
        <w:rPr>
          <w:rStyle w:val="Hyperlink"/>
          <w:noProof/>
        </w:rPr>
        <w:t>Figure 9: Rivet head types</w:t>
      </w:r>
      <w:r w:rsidR="008F6A37">
        <w:rPr>
          <w:noProof/>
          <w:webHidden/>
        </w:rPr>
        <w:tab/>
      </w:r>
      <w:r w:rsidR="008F6A37">
        <w:rPr>
          <w:noProof/>
          <w:webHidden/>
        </w:rPr>
        <w:fldChar w:fldCharType="begin"/>
      </w:r>
      <w:r w:rsidR="008F6A37">
        <w:rPr>
          <w:noProof/>
          <w:webHidden/>
        </w:rPr>
        <w:instrText xml:space="preserve"> PAGEREF _Toc76030530 \h </w:instrText>
      </w:r>
      <w:r w:rsidR="008F6A37">
        <w:rPr>
          <w:noProof/>
          <w:webHidden/>
        </w:rPr>
      </w:r>
      <w:r w:rsidR="008F6A37">
        <w:rPr>
          <w:noProof/>
          <w:webHidden/>
        </w:rPr>
        <w:fldChar w:fldCharType="separate"/>
      </w:r>
      <w:ins w:id="1042" w:author="nick" w:date="2021-07-14T20:24:00Z">
        <w:r w:rsidR="0004792C">
          <w:rPr>
            <w:noProof/>
            <w:webHidden/>
          </w:rPr>
          <w:t>71</w:t>
        </w:r>
      </w:ins>
      <w:del w:id="1043" w:author="nick" w:date="2021-07-14T20:23:00Z">
        <w:r w:rsidR="003F511B" w:rsidDel="0004792C">
          <w:rPr>
            <w:noProof/>
            <w:webHidden/>
          </w:rPr>
          <w:delText>63</w:delText>
        </w:r>
      </w:del>
      <w:r w:rsidR="008F6A37">
        <w:rPr>
          <w:noProof/>
          <w:webHidden/>
        </w:rPr>
        <w:fldChar w:fldCharType="end"/>
      </w:r>
      <w:r>
        <w:rPr>
          <w:noProof/>
        </w:rPr>
        <w:fldChar w:fldCharType="end"/>
      </w:r>
    </w:p>
    <w:p w14:paraId="44432276" w14:textId="5381DF6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"_Toc76030531" </w:instrText>
      </w:r>
      <w:ins w:id="1044" w:author="nick" w:date="2021-07-13T20:52:00Z">
        <w:r w:rsidR="003F511B">
          <w:rPr>
            <w:noProof/>
          </w:rPr>
        </w:r>
      </w:ins>
      <w:r>
        <w:rPr>
          <w:noProof/>
        </w:rPr>
        <w:fldChar w:fldCharType="separate"/>
      </w:r>
      <w:r w:rsidR="008F6A37" w:rsidRPr="00B95A41">
        <w:rPr>
          <w:rStyle w:val="Hyperlink"/>
          <w:noProof/>
        </w:rPr>
        <w:t>Figure 10: Cross Section of a blind rivet</w:t>
      </w:r>
      <w:r w:rsidR="008F6A37">
        <w:rPr>
          <w:noProof/>
          <w:webHidden/>
        </w:rPr>
        <w:tab/>
      </w:r>
      <w:r w:rsidR="008F6A37">
        <w:rPr>
          <w:noProof/>
          <w:webHidden/>
        </w:rPr>
        <w:fldChar w:fldCharType="begin"/>
      </w:r>
      <w:r w:rsidR="008F6A37">
        <w:rPr>
          <w:noProof/>
          <w:webHidden/>
        </w:rPr>
        <w:instrText xml:space="preserve"> PAGEREF _Toc76030531 \h </w:instrText>
      </w:r>
      <w:r w:rsidR="008F6A37">
        <w:rPr>
          <w:noProof/>
          <w:webHidden/>
        </w:rPr>
      </w:r>
      <w:r w:rsidR="008F6A37">
        <w:rPr>
          <w:noProof/>
          <w:webHidden/>
        </w:rPr>
        <w:fldChar w:fldCharType="separate"/>
      </w:r>
      <w:ins w:id="1045" w:author="nick" w:date="2021-07-14T20:24:00Z">
        <w:r w:rsidR="0004792C">
          <w:rPr>
            <w:noProof/>
            <w:webHidden/>
          </w:rPr>
          <w:t>73</w:t>
        </w:r>
      </w:ins>
      <w:del w:id="1046" w:author="nick" w:date="2021-07-14T20:23:00Z">
        <w:r w:rsidR="003F511B" w:rsidDel="0004792C">
          <w:rPr>
            <w:noProof/>
            <w:webHidden/>
          </w:rPr>
          <w:delText>65</w:delText>
        </w:r>
      </w:del>
      <w:r w:rsidR="008F6A37">
        <w:rPr>
          <w:noProof/>
          <w:webHidden/>
        </w:rPr>
        <w:fldChar w:fldCharType="end"/>
      </w:r>
      <w:r>
        <w:rPr>
          <w:noProof/>
        </w:rPr>
        <w:fldChar w:fldCharType="end"/>
      </w:r>
    </w:p>
    <w:p w14:paraId="5E8DE973" w14:textId="5A4D17B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"_Toc76030532" </w:instrText>
      </w:r>
      <w:ins w:id="1047" w:author="nick" w:date="2021-07-13T20:52:00Z">
        <w:r w:rsidR="003F511B">
          <w:rPr>
            <w:noProof/>
          </w:rPr>
        </w:r>
      </w:ins>
      <w:r>
        <w:rPr>
          <w:noProof/>
        </w:rPr>
        <w:fldChar w:fldCharType="separate"/>
      </w:r>
      <w:r w:rsidR="008F6A37" w:rsidRPr="00B95A41">
        <w:rPr>
          <w:rStyle w:val="Hyperlink"/>
          <w:noProof/>
        </w:rPr>
        <w:t>Figure 11: Thick and Thin Assembling</w:t>
      </w:r>
      <w:r w:rsidR="008F6A37">
        <w:rPr>
          <w:noProof/>
          <w:webHidden/>
        </w:rPr>
        <w:tab/>
      </w:r>
      <w:r w:rsidR="008F6A37">
        <w:rPr>
          <w:noProof/>
          <w:webHidden/>
        </w:rPr>
        <w:fldChar w:fldCharType="begin"/>
      </w:r>
      <w:r w:rsidR="008F6A37">
        <w:rPr>
          <w:noProof/>
          <w:webHidden/>
        </w:rPr>
        <w:instrText xml:space="preserve"> PAGEREF _Toc76030532 \h </w:instrText>
      </w:r>
      <w:r w:rsidR="008F6A37">
        <w:rPr>
          <w:noProof/>
          <w:webHidden/>
        </w:rPr>
      </w:r>
      <w:r w:rsidR="008F6A37">
        <w:rPr>
          <w:noProof/>
          <w:webHidden/>
        </w:rPr>
        <w:fldChar w:fldCharType="separate"/>
      </w:r>
      <w:ins w:id="1048" w:author="nick" w:date="2021-07-14T20:24:00Z">
        <w:r w:rsidR="0004792C">
          <w:rPr>
            <w:noProof/>
            <w:webHidden/>
          </w:rPr>
          <w:t>74</w:t>
        </w:r>
      </w:ins>
      <w:del w:id="1049" w:author="nick" w:date="2021-07-14T20:23:00Z">
        <w:r w:rsidR="003F511B" w:rsidDel="0004792C">
          <w:rPr>
            <w:noProof/>
            <w:webHidden/>
          </w:rPr>
          <w:delText>66</w:delText>
        </w:r>
      </w:del>
      <w:r w:rsidR="008F6A37">
        <w:rPr>
          <w:noProof/>
          <w:webHidden/>
        </w:rPr>
        <w:fldChar w:fldCharType="end"/>
      </w:r>
      <w:r>
        <w:rPr>
          <w:noProof/>
        </w:rPr>
        <w:fldChar w:fldCharType="end"/>
      </w:r>
    </w:p>
    <w:p w14:paraId="0541BFCA" w14:textId="6CF9380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"_Toc76030533" </w:instrText>
      </w:r>
      <w:ins w:id="1050" w:author="nick" w:date="2021-07-13T20:52:00Z">
        <w:r w:rsidR="003F511B">
          <w:rPr>
            <w:noProof/>
          </w:rPr>
        </w:r>
      </w:ins>
      <w:r>
        <w:rPr>
          <w:noProof/>
        </w:rPr>
        <w:fldChar w:fldCharType="separate"/>
      </w:r>
      <w:r w:rsidR="008F6A37" w:rsidRPr="00B95A41">
        <w:rPr>
          <w:rStyle w:val="Hyperlink"/>
          <w:noProof/>
        </w:rPr>
        <w:t>Figure 12: Fastening Soft and Hard</w:t>
      </w:r>
      <w:r w:rsidR="008F6A37">
        <w:rPr>
          <w:noProof/>
          <w:webHidden/>
        </w:rPr>
        <w:tab/>
      </w:r>
      <w:r w:rsidR="008F6A37">
        <w:rPr>
          <w:noProof/>
          <w:webHidden/>
        </w:rPr>
        <w:fldChar w:fldCharType="begin"/>
      </w:r>
      <w:r w:rsidR="008F6A37">
        <w:rPr>
          <w:noProof/>
          <w:webHidden/>
        </w:rPr>
        <w:instrText xml:space="preserve"> PAGEREF _Toc76030533 \h </w:instrText>
      </w:r>
      <w:r w:rsidR="008F6A37">
        <w:rPr>
          <w:noProof/>
          <w:webHidden/>
        </w:rPr>
      </w:r>
      <w:r w:rsidR="008F6A37">
        <w:rPr>
          <w:noProof/>
          <w:webHidden/>
        </w:rPr>
        <w:fldChar w:fldCharType="separate"/>
      </w:r>
      <w:ins w:id="1051" w:author="nick" w:date="2021-07-14T20:24:00Z">
        <w:r w:rsidR="0004792C">
          <w:rPr>
            <w:noProof/>
            <w:webHidden/>
          </w:rPr>
          <w:t>74</w:t>
        </w:r>
      </w:ins>
      <w:del w:id="1052" w:author="nick" w:date="2021-07-14T20:23:00Z">
        <w:r w:rsidR="003F511B" w:rsidDel="0004792C">
          <w:rPr>
            <w:noProof/>
            <w:webHidden/>
          </w:rPr>
          <w:delText>66</w:delText>
        </w:r>
      </w:del>
      <w:r w:rsidR="008F6A37">
        <w:rPr>
          <w:noProof/>
          <w:webHidden/>
        </w:rPr>
        <w:fldChar w:fldCharType="end"/>
      </w:r>
      <w:r>
        <w:rPr>
          <w:noProof/>
        </w:rPr>
        <w:fldChar w:fldCharType="end"/>
      </w:r>
    </w:p>
    <w:p w14:paraId="46676826" w14:textId="028A661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"_Toc76030534" </w:instrText>
      </w:r>
      <w:ins w:id="1053" w:author="nick" w:date="2021-07-13T20:52:00Z">
        <w:r w:rsidR="003F511B">
          <w:rPr>
            <w:noProof/>
          </w:rPr>
        </w:r>
      </w:ins>
      <w:r>
        <w:rPr>
          <w:noProof/>
        </w:rPr>
        <w:fldChar w:fldCharType="separate"/>
      </w:r>
      <w:r w:rsidR="008F6A37" w:rsidRPr="00B95A41">
        <w:rPr>
          <w:rStyle w:val="Hyperlink"/>
          <w:noProof/>
        </w:rPr>
        <w:t>Figure 13: Cross Section of a Self-Piercing Rivet</w:t>
      </w:r>
      <w:r w:rsidR="008F6A37">
        <w:rPr>
          <w:noProof/>
          <w:webHidden/>
        </w:rPr>
        <w:tab/>
      </w:r>
      <w:r w:rsidR="008F6A37">
        <w:rPr>
          <w:noProof/>
          <w:webHidden/>
        </w:rPr>
        <w:fldChar w:fldCharType="begin"/>
      </w:r>
      <w:r w:rsidR="008F6A37">
        <w:rPr>
          <w:noProof/>
          <w:webHidden/>
        </w:rPr>
        <w:instrText xml:space="preserve"> PAGEREF _Toc76030534 \h </w:instrText>
      </w:r>
      <w:r w:rsidR="008F6A37">
        <w:rPr>
          <w:noProof/>
          <w:webHidden/>
        </w:rPr>
      </w:r>
      <w:r w:rsidR="008F6A37">
        <w:rPr>
          <w:noProof/>
          <w:webHidden/>
        </w:rPr>
        <w:fldChar w:fldCharType="separate"/>
      </w:r>
      <w:ins w:id="1054" w:author="nick" w:date="2021-07-14T20:24:00Z">
        <w:r w:rsidR="0004792C">
          <w:rPr>
            <w:noProof/>
            <w:webHidden/>
          </w:rPr>
          <w:t>75</w:t>
        </w:r>
      </w:ins>
      <w:del w:id="1055" w:author="nick" w:date="2021-07-14T20:23:00Z">
        <w:r w:rsidR="003F511B" w:rsidDel="0004792C">
          <w:rPr>
            <w:noProof/>
            <w:webHidden/>
          </w:rPr>
          <w:delText>67</w:delText>
        </w:r>
      </w:del>
      <w:r w:rsidR="008F6A37">
        <w:rPr>
          <w:noProof/>
          <w:webHidden/>
        </w:rPr>
        <w:fldChar w:fldCharType="end"/>
      </w:r>
      <w:r>
        <w:rPr>
          <w:noProof/>
        </w:rPr>
        <w:fldChar w:fldCharType="end"/>
      </w:r>
    </w:p>
    <w:p w14:paraId="08134363" w14:textId="58B7C53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"_Toc76030535" </w:instrText>
      </w:r>
      <w:ins w:id="1056" w:author="nick" w:date="2021-07-13T20:52:00Z">
        <w:r w:rsidR="003F511B">
          <w:rPr>
            <w:noProof/>
          </w:rPr>
        </w:r>
      </w:ins>
      <w:r>
        <w:rPr>
          <w:noProof/>
        </w:rPr>
        <w:fldChar w:fldCharType="separate"/>
      </w:r>
      <w:r w:rsidR="008F6A37" w:rsidRPr="00B95A41">
        <w:rPr>
          <w:rStyle w:val="Hyperlink"/>
          <w:noProof/>
        </w:rPr>
        <w:t>Figure 14: S</w:t>
      </w:r>
      <w:r w:rsidR="008F6A37" w:rsidRPr="00B95A41">
        <w:rPr>
          <w:rStyle w:val="Hyperlink"/>
          <w:rFonts w:ascii="Arial" w:hAnsi="Arial" w:cs="Arial"/>
          <w:noProof/>
          <w:shd w:val="clear" w:color="auto" w:fill="FFFFFF"/>
        </w:rPr>
        <w:t>elf-piercing rivet setting apparatus</w:t>
      </w:r>
      <w:r w:rsidR="008F6A37">
        <w:rPr>
          <w:noProof/>
          <w:webHidden/>
        </w:rPr>
        <w:tab/>
      </w:r>
      <w:r w:rsidR="008F6A37">
        <w:rPr>
          <w:noProof/>
          <w:webHidden/>
        </w:rPr>
        <w:fldChar w:fldCharType="begin"/>
      </w:r>
      <w:r w:rsidR="008F6A37">
        <w:rPr>
          <w:noProof/>
          <w:webHidden/>
        </w:rPr>
        <w:instrText xml:space="preserve"> PAGEREF _Toc76030535 \h </w:instrText>
      </w:r>
      <w:r w:rsidR="008F6A37">
        <w:rPr>
          <w:noProof/>
          <w:webHidden/>
        </w:rPr>
      </w:r>
      <w:r w:rsidR="008F6A37">
        <w:rPr>
          <w:noProof/>
          <w:webHidden/>
        </w:rPr>
        <w:fldChar w:fldCharType="separate"/>
      </w:r>
      <w:ins w:id="1057" w:author="nick" w:date="2021-07-14T20:24:00Z">
        <w:r w:rsidR="0004792C">
          <w:rPr>
            <w:noProof/>
            <w:webHidden/>
          </w:rPr>
          <w:t>75</w:t>
        </w:r>
      </w:ins>
      <w:del w:id="1058" w:author="nick" w:date="2021-07-14T20:23:00Z">
        <w:r w:rsidR="003F511B" w:rsidDel="0004792C">
          <w:rPr>
            <w:noProof/>
            <w:webHidden/>
          </w:rPr>
          <w:delText>67</w:delText>
        </w:r>
      </w:del>
      <w:r w:rsidR="008F6A37">
        <w:rPr>
          <w:noProof/>
          <w:webHidden/>
        </w:rPr>
        <w:fldChar w:fldCharType="end"/>
      </w:r>
      <w:r>
        <w:rPr>
          <w:noProof/>
        </w:rPr>
        <w:fldChar w:fldCharType="end"/>
      </w:r>
    </w:p>
    <w:p w14:paraId="660CEEAD" w14:textId="2910F71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"_Toc76030536" </w:instrText>
      </w:r>
      <w:ins w:id="1059" w:author="nick" w:date="2021-07-13T20:52:00Z">
        <w:r w:rsidR="003F511B">
          <w:rPr>
            <w:noProof/>
          </w:rPr>
        </w:r>
      </w:ins>
      <w:r>
        <w:rPr>
          <w:noProof/>
        </w:rPr>
        <w:fldChar w:fldCharType="separate"/>
      </w:r>
      <w:r w:rsidR="008F6A37" w:rsidRPr="00B95A41">
        <w:rPr>
          <w:rStyle w:val="Hyperlink"/>
          <w:noProof/>
        </w:rPr>
        <w:t>Figure 15: Dimensions of Solid Rivets</w:t>
      </w:r>
      <w:r w:rsidR="008F6A37">
        <w:rPr>
          <w:noProof/>
          <w:webHidden/>
        </w:rPr>
        <w:tab/>
      </w:r>
      <w:r w:rsidR="008F6A37">
        <w:rPr>
          <w:noProof/>
          <w:webHidden/>
        </w:rPr>
        <w:fldChar w:fldCharType="begin"/>
      </w:r>
      <w:r w:rsidR="008F6A37">
        <w:rPr>
          <w:noProof/>
          <w:webHidden/>
        </w:rPr>
        <w:instrText xml:space="preserve"> PAGEREF _Toc76030536 \h </w:instrText>
      </w:r>
      <w:r w:rsidR="008F6A37">
        <w:rPr>
          <w:noProof/>
          <w:webHidden/>
        </w:rPr>
      </w:r>
      <w:r w:rsidR="008F6A37">
        <w:rPr>
          <w:noProof/>
          <w:webHidden/>
        </w:rPr>
        <w:fldChar w:fldCharType="separate"/>
      </w:r>
      <w:ins w:id="1060" w:author="nick" w:date="2021-07-14T20:24:00Z">
        <w:r w:rsidR="0004792C">
          <w:rPr>
            <w:noProof/>
            <w:webHidden/>
          </w:rPr>
          <w:t>77</w:t>
        </w:r>
      </w:ins>
      <w:del w:id="1061" w:author="nick" w:date="2021-07-14T20:23:00Z">
        <w:r w:rsidR="003F511B" w:rsidDel="0004792C">
          <w:rPr>
            <w:noProof/>
            <w:webHidden/>
          </w:rPr>
          <w:delText>69</w:delText>
        </w:r>
      </w:del>
      <w:r w:rsidR="008F6A37">
        <w:rPr>
          <w:noProof/>
          <w:webHidden/>
        </w:rPr>
        <w:fldChar w:fldCharType="end"/>
      </w:r>
      <w:r>
        <w:rPr>
          <w:noProof/>
        </w:rPr>
        <w:fldChar w:fldCharType="end"/>
      </w:r>
    </w:p>
    <w:p w14:paraId="192D4827" w14:textId="330FEAE3"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"_Toc76030537" </w:instrText>
      </w:r>
      <w:ins w:id="1062" w:author="nick" w:date="2021-07-13T20:52:00Z">
        <w:r w:rsidR="003F511B">
          <w:rPr>
            <w:noProof/>
          </w:rPr>
        </w:r>
      </w:ins>
      <w:r>
        <w:rPr>
          <w:noProof/>
        </w:rPr>
        <w:fldChar w:fldCharType="separate"/>
      </w:r>
      <w:r w:rsidR="008F6A37" w:rsidRPr="00B95A41">
        <w:rPr>
          <w:rStyle w:val="Hyperlink"/>
          <w:noProof/>
        </w:rPr>
        <w:t>Figure 16: Clinch allowance of solid rivet</w:t>
      </w:r>
      <w:r w:rsidR="008F6A37">
        <w:rPr>
          <w:noProof/>
          <w:webHidden/>
        </w:rPr>
        <w:tab/>
      </w:r>
      <w:r w:rsidR="008F6A37">
        <w:rPr>
          <w:noProof/>
          <w:webHidden/>
        </w:rPr>
        <w:fldChar w:fldCharType="begin"/>
      </w:r>
      <w:r w:rsidR="008F6A37">
        <w:rPr>
          <w:noProof/>
          <w:webHidden/>
        </w:rPr>
        <w:instrText xml:space="preserve"> PAGEREF _Toc76030537 \h </w:instrText>
      </w:r>
      <w:r w:rsidR="008F6A37">
        <w:rPr>
          <w:noProof/>
          <w:webHidden/>
        </w:rPr>
      </w:r>
      <w:r w:rsidR="008F6A37">
        <w:rPr>
          <w:noProof/>
          <w:webHidden/>
        </w:rPr>
        <w:fldChar w:fldCharType="separate"/>
      </w:r>
      <w:ins w:id="1063" w:author="nick" w:date="2021-07-14T20:24:00Z">
        <w:r w:rsidR="0004792C">
          <w:rPr>
            <w:noProof/>
            <w:webHidden/>
          </w:rPr>
          <w:t>78</w:t>
        </w:r>
      </w:ins>
      <w:del w:id="1064" w:author="nick" w:date="2021-07-14T20:23:00Z">
        <w:r w:rsidR="003F511B" w:rsidDel="0004792C">
          <w:rPr>
            <w:noProof/>
            <w:webHidden/>
          </w:rPr>
          <w:delText>70</w:delText>
        </w:r>
      </w:del>
      <w:r w:rsidR="008F6A37">
        <w:rPr>
          <w:noProof/>
          <w:webHidden/>
        </w:rPr>
        <w:fldChar w:fldCharType="end"/>
      </w:r>
      <w:r>
        <w:rPr>
          <w:noProof/>
        </w:rPr>
        <w:fldChar w:fldCharType="end"/>
      </w:r>
    </w:p>
    <w:p w14:paraId="7935C9D2" w14:textId="3F57B43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"_Toc76030538" </w:instrText>
      </w:r>
      <w:ins w:id="1065" w:author="nick" w:date="2021-07-13T20:52:00Z">
        <w:r w:rsidR="003F511B">
          <w:rPr>
            <w:noProof/>
          </w:rPr>
        </w:r>
      </w:ins>
      <w:r>
        <w:rPr>
          <w:noProof/>
        </w:rPr>
        <w:fldChar w:fldCharType="separate"/>
      </w:r>
      <w:r w:rsidR="008F6A37" w:rsidRPr="00B95A41">
        <w:rPr>
          <w:rStyle w:val="Hyperlink"/>
          <w:noProof/>
        </w:rPr>
        <w:t>Figure 17: Cross section of a SWOP Rivet</w:t>
      </w:r>
      <w:r w:rsidR="008F6A37">
        <w:rPr>
          <w:noProof/>
          <w:webHidden/>
        </w:rPr>
        <w:tab/>
      </w:r>
      <w:r w:rsidR="008F6A37">
        <w:rPr>
          <w:noProof/>
          <w:webHidden/>
        </w:rPr>
        <w:fldChar w:fldCharType="begin"/>
      </w:r>
      <w:r w:rsidR="008F6A37">
        <w:rPr>
          <w:noProof/>
          <w:webHidden/>
        </w:rPr>
        <w:instrText xml:space="preserve"> PAGEREF _Toc76030538 \h </w:instrText>
      </w:r>
      <w:r w:rsidR="008F6A37">
        <w:rPr>
          <w:noProof/>
          <w:webHidden/>
        </w:rPr>
      </w:r>
      <w:r w:rsidR="008F6A37">
        <w:rPr>
          <w:noProof/>
          <w:webHidden/>
        </w:rPr>
        <w:fldChar w:fldCharType="separate"/>
      </w:r>
      <w:ins w:id="1066" w:author="nick" w:date="2021-07-14T20:24:00Z">
        <w:r w:rsidR="0004792C">
          <w:rPr>
            <w:noProof/>
            <w:webHidden/>
          </w:rPr>
          <w:t>79</w:t>
        </w:r>
      </w:ins>
      <w:del w:id="1067" w:author="nick" w:date="2021-07-14T20:23:00Z">
        <w:r w:rsidR="003F511B" w:rsidDel="0004792C">
          <w:rPr>
            <w:noProof/>
            <w:webHidden/>
          </w:rPr>
          <w:delText>71</w:delText>
        </w:r>
      </w:del>
      <w:r w:rsidR="008F6A37">
        <w:rPr>
          <w:noProof/>
          <w:webHidden/>
        </w:rPr>
        <w:fldChar w:fldCharType="end"/>
      </w:r>
      <w:r>
        <w:rPr>
          <w:noProof/>
        </w:rPr>
        <w:fldChar w:fldCharType="end"/>
      </w:r>
    </w:p>
    <w:p w14:paraId="1F8C6C56" w14:textId="3898140B"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"_Toc76030539" </w:instrText>
      </w:r>
      <w:ins w:id="1068" w:author="nick" w:date="2021-07-13T20:52:00Z">
        <w:r w:rsidR="003F511B">
          <w:rPr>
            <w:noProof/>
          </w:rPr>
        </w:r>
      </w:ins>
      <w:r>
        <w:rPr>
          <w:noProof/>
        </w:rPr>
        <w:fldChar w:fldCharType="separate"/>
      </w:r>
      <w:r w:rsidR="008F6A37" w:rsidRPr="00B95A41">
        <w:rPr>
          <w:rStyle w:val="Hyperlink"/>
          <w:noProof/>
        </w:rPr>
        <w:t>Figure 18 Clinchnietbolzen types</w:t>
      </w:r>
      <w:r w:rsidR="008F6A37">
        <w:rPr>
          <w:noProof/>
          <w:webHidden/>
        </w:rPr>
        <w:tab/>
      </w:r>
      <w:r w:rsidR="008F6A37">
        <w:rPr>
          <w:noProof/>
          <w:webHidden/>
        </w:rPr>
        <w:fldChar w:fldCharType="begin"/>
      </w:r>
      <w:r w:rsidR="008F6A37">
        <w:rPr>
          <w:noProof/>
          <w:webHidden/>
        </w:rPr>
        <w:instrText xml:space="preserve"> PAGEREF _Toc76030539 \h </w:instrText>
      </w:r>
      <w:r w:rsidR="008F6A37">
        <w:rPr>
          <w:noProof/>
          <w:webHidden/>
        </w:rPr>
      </w:r>
      <w:r w:rsidR="008F6A37">
        <w:rPr>
          <w:noProof/>
          <w:webHidden/>
        </w:rPr>
        <w:fldChar w:fldCharType="separate"/>
      </w:r>
      <w:ins w:id="1069" w:author="nick" w:date="2021-07-14T20:24:00Z">
        <w:r w:rsidR="0004792C">
          <w:rPr>
            <w:noProof/>
            <w:webHidden/>
          </w:rPr>
          <w:t>81</w:t>
        </w:r>
      </w:ins>
      <w:del w:id="1070" w:author="nick" w:date="2021-07-14T20:23:00Z">
        <w:r w:rsidR="003F511B" w:rsidDel="0004792C">
          <w:rPr>
            <w:noProof/>
            <w:webHidden/>
          </w:rPr>
          <w:delText>73</w:delText>
        </w:r>
      </w:del>
      <w:r w:rsidR="008F6A37">
        <w:rPr>
          <w:noProof/>
          <w:webHidden/>
        </w:rPr>
        <w:fldChar w:fldCharType="end"/>
      </w:r>
      <w:r>
        <w:rPr>
          <w:noProof/>
        </w:rPr>
        <w:fldChar w:fldCharType="end"/>
      </w:r>
    </w:p>
    <w:p w14:paraId="6924DA35" w14:textId="2FC0596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"_Toc76030540" </w:instrText>
      </w:r>
      <w:ins w:id="1071" w:author="nick" w:date="2021-07-13T20:52:00Z">
        <w:r w:rsidR="003F511B">
          <w:rPr>
            <w:noProof/>
          </w:rPr>
        </w:r>
      </w:ins>
      <w:r>
        <w:rPr>
          <w:noProof/>
        </w:rPr>
        <w:fldChar w:fldCharType="separate"/>
      </w:r>
      <w:r w:rsidR="008F6A37" w:rsidRPr="00B95A41">
        <w:rPr>
          <w:rStyle w:val="Hyperlink"/>
          <w:noProof/>
        </w:rPr>
        <w:t>Figure 19 Clinch Rivet Stud: Ball stud</w:t>
      </w:r>
      <w:r w:rsidR="008F6A37">
        <w:rPr>
          <w:noProof/>
          <w:webHidden/>
        </w:rPr>
        <w:tab/>
      </w:r>
      <w:r w:rsidR="008F6A37">
        <w:rPr>
          <w:noProof/>
          <w:webHidden/>
        </w:rPr>
        <w:fldChar w:fldCharType="begin"/>
      </w:r>
      <w:r w:rsidR="008F6A37">
        <w:rPr>
          <w:noProof/>
          <w:webHidden/>
        </w:rPr>
        <w:instrText xml:space="preserve"> PAGEREF _Toc76030540 \h </w:instrText>
      </w:r>
      <w:r w:rsidR="008F6A37">
        <w:rPr>
          <w:noProof/>
          <w:webHidden/>
        </w:rPr>
      </w:r>
      <w:r w:rsidR="008F6A37">
        <w:rPr>
          <w:noProof/>
          <w:webHidden/>
        </w:rPr>
        <w:fldChar w:fldCharType="separate"/>
      </w:r>
      <w:ins w:id="1072" w:author="nick" w:date="2021-07-14T20:24:00Z">
        <w:r w:rsidR="0004792C">
          <w:rPr>
            <w:noProof/>
            <w:webHidden/>
          </w:rPr>
          <w:t>81</w:t>
        </w:r>
      </w:ins>
      <w:del w:id="1073" w:author="nick" w:date="2021-07-14T20:23:00Z">
        <w:r w:rsidR="003F511B" w:rsidDel="0004792C">
          <w:rPr>
            <w:noProof/>
            <w:webHidden/>
          </w:rPr>
          <w:delText>73</w:delText>
        </w:r>
      </w:del>
      <w:r w:rsidR="008F6A37">
        <w:rPr>
          <w:noProof/>
          <w:webHidden/>
        </w:rPr>
        <w:fldChar w:fldCharType="end"/>
      </w:r>
      <w:r>
        <w:rPr>
          <w:noProof/>
        </w:rPr>
        <w:fldChar w:fldCharType="end"/>
      </w:r>
    </w:p>
    <w:p w14:paraId="45D42195" w14:textId="0641D473"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"_Toc76030541" </w:instrText>
      </w:r>
      <w:ins w:id="1074" w:author="nick" w:date="2021-07-13T20:52:00Z">
        <w:r w:rsidR="003F511B">
          <w:rPr>
            <w:noProof/>
          </w:rPr>
        </w:r>
      </w:ins>
      <w:r>
        <w:rPr>
          <w:noProof/>
        </w:rPr>
        <w:fldChar w:fldCharType="separate"/>
      </w:r>
      <w:r w:rsidR="008F6A37" w:rsidRPr="00B95A41">
        <w:rPr>
          <w:rStyle w:val="Hyperlink"/>
          <w:noProof/>
        </w:rPr>
        <w:t>Figure 20: Bolts and Screws</w:t>
      </w:r>
      <w:r w:rsidR="008F6A37">
        <w:rPr>
          <w:noProof/>
          <w:webHidden/>
        </w:rPr>
        <w:tab/>
      </w:r>
      <w:r w:rsidR="008F6A37">
        <w:rPr>
          <w:noProof/>
          <w:webHidden/>
        </w:rPr>
        <w:fldChar w:fldCharType="begin"/>
      </w:r>
      <w:r w:rsidR="008F6A37">
        <w:rPr>
          <w:noProof/>
          <w:webHidden/>
        </w:rPr>
        <w:instrText xml:space="preserve"> PAGEREF _Toc76030541 \h </w:instrText>
      </w:r>
      <w:r w:rsidR="008F6A37">
        <w:rPr>
          <w:noProof/>
          <w:webHidden/>
        </w:rPr>
      </w:r>
      <w:r w:rsidR="008F6A37">
        <w:rPr>
          <w:noProof/>
          <w:webHidden/>
        </w:rPr>
        <w:fldChar w:fldCharType="separate"/>
      </w:r>
      <w:ins w:id="1075" w:author="nick" w:date="2021-07-14T20:24:00Z">
        <w:r w:rsidR="0004792C">
          <w:rPr>
            <w:noProof/>
            <w:webHidden/>
          </w:rPr>
          <w:t>83</w:t>
        </w:r>
      </w:ins>
      <w:del w:id="1076" w:author="nick" w:date="2021-07-14T20:23:00Z">
        <w:r w:rsidR="003F511B" w:rsidDel="0004792C">
          <w:rPr>
            <w:noProof/>
            <w:webHidden/>
          </w:rPr>
          <w:delText>75</w:delText>
        </w:r>
      </w:del>
      <w:r w:rsidR="008F6A37">
        <w:rPr>
          <w:noProof/>
          <w:webHidden/>
        </w:rPr>
        <w:fldChar w:fldCharType="end"/>
      </w:r>
      <w:r>
        <w:rPr>
          <w:noProof/>
        </w:rPr>
        <w:fldChar w:fldCharType="end"/>
      </w:r>
    </w:p>
    <w:p w14:paraId="76193468" w14:textId="2DAB73F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"_Toc76030542" </w:instrText>
      </w:r>
      <w:ins w:id="1077" w:author="nick" w:date="2021-07-13T20:52:00Z">
        <w:r w:rsidR="003F511B">
          <w:rPr>
            <w:noProof/>
          </w:rPr>
        </w:r>
      </w:ins>
      <w:r>
        <w:rPr>
          <w:noProof/>
        </w:rPr>
        <w:fldChar w:fldCharType="separate"/>
      </w:r>
      <w:r w:rsidR="008F6A37" w:rsidRPr="00B95A41">
        <w:rPr>
          <w:rStyle w:val="Hyperlink"/>
          <w:noProof/>
        </w:rPr>
        <w:t>Figure 21: Different Screw Forms</w:t>
      </w:r>
      <w:r w:rsidR="008F6A37">
        <w:rPr>
          <w:noProof/>
          <w:webHidden/>
        </w:rPr>
        <w:tab/>
      </w:r>
      <w:r w:rsidR="008F6A37">
        <w:rPr>
          <w:noProof/>
          <w:webHidden/>
        </w:rPr>
        <w:fldChar w:fldCharType="begin"/>
      </w:r>
      <w:r w:rsidR="008F6A37">
        <w:rPr>
          <w:noProof/>
          <w:webHidden/>
        </w:rPr>
        <w:instrText xml:space="preserve"> PAGEREF _Toc76030542 \h </w:instrText>
      </w:r>
      <w:r w:rsidR="008F6A37">
        <w:rPr>
          <w:noProof/>
          <w:webHidden/>
        </w:rPr>
      </w:r>
      <w:r w:rsidR="008F6A37">
        <w:rPr>
          <w:noProof/>
          <w:webHidden/>
        </w:rPr>
        <w:fldChar w:fldCharType="separate"/>
      </w:r>
      <w:ins w:id="1078" w:author="nick" w:date="2021-07-14T20:24:00Z">
        <w:r w:rsidR="0004792C">
          <w:rPr>
            <w:noProof/>
            <w:webHidden/>
          </w:rPr>
          <w:t>84</w:t>
        </w:r>
      </w:ins>
      <w:del w:id="1079" w:author="nick" w:date="2021-07-14T20:23:00Z">
        <w:r w:rsidR="003F511B" w:rsidDel="0004792C">
          <w:rPr>
            <w:noProof/>
            <w:webHidden/>
          </w:rPr>
          <w:delText>76</w:delText>
        </w:r>
      </w:del>
      <w:r w:rsidR="008F6A37">
        <w:rPr>
          <w:noProof/>
          <w:webHidden/>
        </w:rPr>
        <w:fldChar w:fldCharType="end"/>
      </w:r>
      <w:r>
        <w:rPr>
          <w:noProof/>
        </w:rPr>
        <w:fldChar w:fldCharType="end"/>
      </w:r>
    </w:p>
    <w:p w14:paraId="3FFC6D79" w14:textId="06A68142"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"_Toc76030543" </w:instrText>
      </w:r>
      <w:ins w:id="1080" w:author="nick" w:date="2021-07-13T20:52:00Z">
        <w:r w:rsidR="003F511B">
          <w:rPr>
            <w:noProof/>
          </w:rPr>
        </w:r>
      </w:ins>
      <w:r>
        <w:rPr>
          <w:noProof/>
        </w:rPr>
        <w:fldChar w:fldCharType="separate"/>
      </w:r>
      <w:r w:rsidR="008F6A37" w:rsidRPr="00B95A41">
        <w:rPr>
          <w:rStyle w:val="Hyperlink"/>
          <w:noProof/>
        </w:rPr>
        <w:t>Figure 22: Definition of Length and Head Sizes</w:t>
      </w:r>
      <w:r w:rsidR="008F6A37">
        <w:rPr>
          <w:noProof/>
          <w:webHidden/>
        </w:rPr>
        <w:tab/>
      </w:r>
      <w:r w:rsidR="008F6A37">
        <w:rPr>
          <w:noProof/>
          <w:webHidden/>
        </w:rPr>
        <w:fldChar w:fldCharType="begin"/>
      </w:r>
      <w:r w:rsidR="008F6A37">
        <w:rPr>
          <w:noProof/>
          <w:webHidden/>
        </w:rPr>
        <w:instrText xml:space="preserve"> PAGEREF _Toc76030543 \h </w:instrText>
      </w:r>
      <w:r w:rsidR="008F6A37">
        <w:rPr>
          <w:noProof/>
          <w:webHidden/>
        </w:rPr>
      </w:r>
      <w:r w:rsidR="008F6A37">
        <w:rPr>
          <w:noProof/>
          <w:webHidden/>
        </w:rPr>
        <w:fldChar w:fldCharType="separate"/>
      </w:r>
      <w:ins w:id="1081" w:author="nick" w:date="2021-07-14T20:24:00Z">
        <w:r w:rsidR="0004792C">
          <w:rPr>
            <w:noProof/>
            <w:webHidden/>
          </w:rPr>
          <w:t>84</w:t>
        </w:r>
      </w:ins>
      <w:del w:id="1082" w:author="nick" w:date="2021-07-14T20:23:00Z">
        <w:r w:rsidR="003F511B" w:rsidDel="0004792C">
          <w:rPr>
            <w:noProof/>
            <w:webHidden/>
          </w:rPr>
          <w:delText>76</w:delText>
        </w:r>
      </w:del>
      <w:r w:rsidR="008F6A37">
        <w:rPr>
          <w:noProof/>
          <w:webHidden/>
        </w:rPr>
        <w:fldChar w:fldCharType="end"/>
      </w:r>
      <w:r>
        <w:rPr>
          <w:noProof/>
        </w:rPr>
        <w:fldChar w:fldCharType="end"/>
      </w:r>
    </w:p>
    <w:p w14:paraId="52007FD1" w14:textId="64E2251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"_Toc76030544" </w:instrText>
      </w:r>
      <w:ins w:id="1083" w:author="nick" w:date="2021-07-13T20:52:00Z">
        <w:r w:rsidR="003F511B">
          <w:rPr>
            <w:noProof/>
          </w:rPr>
        </w:r>
      </w:ins>
      <w:r>
        <w:rPr>
          <w:noProof/>
        </w:rPr>
        <w:fldChar w:fldCharType="separate"/>
      </w:r>
      <w:r w:rsidR="008F6A37" w:rsidRPr="00B95A41">
        <w:rPr>
          <w:rStyle w:val="Hyperlink"/>
          <w:noProof/>
        </w:rPr>
        <w:t>Figure 23: Definition of lead, pitch and starts of a thread.</w:t>
      </w:r>
      <w:r w:rsidR="008F6A37">
        <w:rPr>
          <w:noProof/>
          <w:webHidden/>
        </w:rPr>
        <w:tab/>
      </w:r>
      <w:r w:rsidR="008F6A37">
        <w:rPr>
          <w:noProof/>
          <w:webHidden/>
        </w:rPr>
        <w:fldChar w:fldCharType="begin"/>
      </w:r>
      <w:r w:rsidR="008F6A37">
        <w:rPr>
          <w:noProof/>
          <w:webHidden/>
        </w:rPr>
        <w:instrText xml:space="preserve"> PAGEREF _Toc76030544 \h </w:instrText>
      </w:r>
      <w:r w:rsidR="008F6A37">
        <w:rPr>
          <w:noProof/>
          <w:webHidden/>
        </w:rPr>
      </w:r>
      <w:r w:rsidR="008F6A37">
        <w:rPr>
          <w:noProof/>
          <w:webHidden/>
        </w:rPr>
        <w:fldChar w:fldCharType="separate"/>
      </w:r>
      <w:ins w:id="1084" w:author="nick" w:date="2021-07-14T20:24:00Z">
        <w:r w:rsidR="0004792C">
          <w:rPr>
            <w:noProof/>
            <w:webHidden/>
          </w:rPr>
          <w:t>84</w:t>
        </w:r>
      </w:ins>
      <w:del w:id="1085" w:author="nick" w:date="2021-07-14T20:23:00Z">
        <w:r w:rsidR="003F511B" w:rsidDel="0004792C">
          <w:rPr>
            <w:noProof/>
            <w:webHidden/>
          </w:rPr>
          <w:delText>76</w:delText>
        </w:r>
      </w:del>
      <w:r w:rsidR="008F6A37">
        <w:rPr>
          <w:noProof/>
          <w:webHidden/>
        </w:rPr>
        <w:fldChar w:fldCharType="end"/>
      </w:r>
      <w:r>
        <w:rPr>
          <w:noProof/>
        </w:rPr>
        <w:fldChar w:fldCharType="end"/>
      </w:r>
    </w:p>
    <w:p w14:paraId="78344BFD" w14:textId="52D4B15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"_Toc76030545" </w:instrText>
      </w:r>
      <w:ins w:id="1086" w:author="nick" w:date="2021-07-13T20:52:00Z">
        <w:r w:rsidR="003F511B">
          <w:rPr>
            <w:noProof/>
          </w:rPr>
        </w:r>
      </w:ins>
      <w:r>
        <w:rPr>
          <w:noProof/>
        </w:rPr>
        <w:fldChar w:fldCharType="separate"/>
      </w:r>
      <w:r w:rsidR="008F6A37" w:rsidRPr="00B95A41">
        <w:rPr>
          <w:rStyle w:val="Hyperlink"/>
          <w:noProof/>
        </w:rPr>
        <w:t>Figure 24: Bolt with welded nut</w:t>
      </w:r>
      <w:r w:rsidR="008F6A37">
        <w:rPr>
          <w:noProof/>
          <w:webHidden/>
        </w:rPr>
        <w:tab/>
      </w:r>
      <w:r w:rsidR="008F6A37">
        <w:rPr>
          <w:noProof/>
          <w:webHidden/>
        </w:rPr>
        <w:fldChar w:fldCharType="begin"/>
      </w:r>
      <w:r w:rsidR="008F6A37">
        <w:rPr>
          <w:noProof/>
          <w:webHidden/>
        </w:rPr>
        <w:instrText xml:space="preserve"> PAGEREF _Toc76030545 \h </w:instrText>
      </w:r>
      <w:r w:rsidR="008F6A37">
        <w:rPr>
          <w:noProof/>
          <w:webHidden/>
        </w:rPr>
      </w:r>
      <w:r w:rsidR="008F6A37">
        <w:rPr>
          <w:noProof/>
          <w:webHidden/>
        </w:rPr>
        <w:fldChar w:fldCharType="separate"/>
      </w:r>
      <w:ins w:id="1087" w:author="nick" w:date="2021-07-14T20:24:00Z">
        <w:r w:rsidR="0004792C">
          <w:rPr>
            <w:noProof/>
            <w:webHidden/>
          </w:rPr>
          <w:t>95</w:t>
        </w:r>
      </w:ins>
      <w:del w:id="1088" w:author="nick" w:date="2021-07-14T20:23:00Z">
        <w:r w:rsidR="003F511B" w:rsidDel="0004792C">
          <w:rPr>
            <w:noProof/>
            <w:webHidden/>
          </w:rPr>
          <w:delText>87</w:delText>
        </w:r>
      </w:del>
      <w:r w:rsidR="008F6A37">
        <w:rPr>
          <w:noProof/>
          <w:webHidden/>
        </w:rPr>
        <w:fldChar w:fldCharType="end"/>
      </w:r>
      <w:r>
        <w:rPr>
          <w:noProof/>
        </w:rPr>
        <w:fldChar w:fldCharType="end"/>
      </w:r>
    </w:p>
    <w:p w14:paraId="09542BAA" w14:textId="2FDA1C9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"_Toc76030546" </w:instrText>
      </w:r>
      <w:ins w:id="1089" w:author="nick" w:date="2021-07-13T20:52:00Z">
        <w:r w:rsidR="003F511B">
          <w:rPr>
            <w:noProof/>
          </w:rPr>
        </w:r>
      </w:ins>
      <w:r>
        <w:rPr>
          <w:noProof/>
        </w:rPr>
        <w:fldChar w:fldCharType="separate"/>
      </w:r>
      <w:r w:rsidR="008F6A37" w:rsidRPr="00B95A41">
        <w:rPr>
          <w:rStyle w:val="Hyperlink"/>
          <w:noProof/>
        </w:rPr>
        <w:t>Figure 25: Bolt with free nut</w:t>
      </w:r>
      <w:r w:rsidR="008F6A37">
        <w:rPr>
          <w:noProof/>
          <w:webHidden/>
        </w:rPr>
        <w:tab/>
      </w:r>
      <w:r w:rsidR="008F6A37">
        <w:rPr>
          <w:noProof/>
          <w:webHidden/>
        </w:rPr>
        <w:fldChar w:fldCharType="begin"/>
      </w:r>
      <w:r w:rsidR="008F6A37">
        <w:rPr>
          <w:noProof/>
          <w:webHidden/>
        </w:rPr>
        <w:instrText xml:space="preserve"> PAGEREF _Toc76030546 \h </w:instrText>
      </w:r>
      <w:r w:rsidR="008F6A37">
        <w:rPr>
          <w:noProof/>
          <w:webHidden/>
        </w:rPr>
      </w:r>
      <w:r w:rsidR="008F6A37">
        <w:rPr>
          <w:noProof/>
          <w:webHidden/>
        </w:rPr>
        <w:fldChar w:fldCharType="separate"/>
      </w:r>
      <w:ins w:id="1090" w:author="nick" w:date="2021-07-14T20:24:00Z">
        <w:r w:rsidR="0004792C">
          <w:rPr>
            <w:noProof/>
            <w:webHidden/>
          </w:rPr>
          <w:t>95</w:t>
        </w:r>
      </w:ins>
      <w:del w:id="1091" w:author="nick" w:date="2021-07-14T20:23:00Z">
        <w:r w:rsidR="003F511B" w:rsidDel="0004792C">
          <w:rPr>
            <w:noProof/>
            <w:webHidden/>
          </w:rPr>
          <w:delText>87</w:delText>
        </w:r>
      </w:del>
      <w:r w:rsidR="008F6A37">
        <w:rPr>
          <w:noProof/>
          <w:webHidden/>
        </w:rPr>
        <w:fldChar w:fldCharType="end"/>
      </w:r>
      <w:r>
        <w:rPr>
          <w:noProof/>
        </w:rPr>
        <w:fldChar w:fldCharType="end"/>
      </w:r>
    </w:p>
    <w:p w14:paraId="7D1BCAE2" w14:textId="70B7663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"_Toc76030547" </w:instrText>
      </w:r>
      <w:ins w:id="1092" w:author="nick" w:date="2021-07-13T20:52:00Z">
        <w:r w:rsidR="003F511B">
          <w:rPr>
            <w:noProof/>
          </w:rPr>
        </w:r>
      </w:ins>
      <w:r>
        <w:rPr>
          <w:noProof/>
        </w:rPr>
        <w:fldChar w:fldCharType="separate"/>
      </w:r>
      <w:r w:rsidR="008F6A37" w:rsidRPr="00B95A41">
        <w:rPr>
          <w:rStyle w:val="Hyperlink"/>
          <w:noProof/>
        </w:rPr>
        <w:t>Figure 26: Screw</w:t>
      </w:r>
      <w:r w:rsidR="008F6A37">
        <w:rPr>
          <w:noProof/>
          <w:webHidden/>
        </w:rPr>
        <w:tab/>
      </w:r>
      <w:r w:rsidR="008F6A37">
        <w:rPr>
          <w:noProof/>
          <w:webHidden/>
        </w:rPr>
        <w:fldChar w:fldCharType="begin"/>
      </w:r>
      <w:r w:rsidR="008F6A37">
        <w:rPr>
          <w:noProof/>
          <w:webHidden/>
        </w:rPr>
        <w:instrText xml:space="preserve"> PAGEREF _Toc76030547 \h </w:instrText>
      </w:r>
      <w:r w:rsidR="008F6A37">
        <w:rPr>
          <w:noProof/>
          <w:webHidden/>
        </w:rPr>
      </w:r>
      <w:r w:rsidR="008F6A37">
        <w:rPr>
          <w:noProof/>
          <w:webHidden/>
        </w:rPr>
        <w:fldChar w:fldCharType="separate"/>
      </w:r>
      <w:ins w:id="1093" w:author="nick" w:date="2021-07-14T20:24:00Z">
        <w:r w:rsidR="0004792C">
          <w:rPr>
            <w:noProof/>
            <w:webHidden/>
          </w:rPr>
          <w:t>96</w:t>
        </w:r>
      </w:ins>
      <w:del w:id="1094" w:author="nick" w:date="2021-07-14T20:23:00Z">
        <w:r w:rsidR="003F511B" w:rsidDel="0004792C">
          <w:rPr>
            <w:noProof/>
            <w:webHidden/>
          </w:rPr>
          <w:delText>88</w:delText>
        </w:r>
      </w:del>
      <w:r w:rsidR="008F6A37">
        <w:rPr>
          <w:noProof/>
          <w:webHidden/>
        </w:rPr>
        <w:fldChar w:fldCharType="end"/>
      </w:r>
      <w:r>
        <w:rPr>
          <w:noProof/>
        </w:rPr>
        <w:fldChar w:fldCharType="end"/>
      </w:r>
    </w:p>
    <w:p w14:paraId="2E432DCC" w14:textId="14DF645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"_Toc76030548" </w:instrText>
      </w:r>
      <w:ins w:id="1095" w:author="nick" w:date="2021-07-13T20:52:00Z">
        <w:r w:rsidR="003F511B">
          <w:rPr>
            <w:noProof/>
          </w:rPr>
        </w:r>
      </w:ins>
      <w:r>
        <w:rPr>
          <w:noProof/>
        </w:rPr>
        <w:fldChar w:fldCharType="separate"/>
      </w:r>
      <w:r w:rsidR="008F6A37" w:rsidRPr="00B95A41">
        <w:rPr>
          <w:rStyle w:val="Hyperlink"/>
          <w:noProof/>
        </w:rPr>
        <w:t>Figure 27: Welded stud with free nut</w:t>
      </w:r>
      <w:r w:rsidR="008F6A37">
        <w:rPr>
          <w:noProof/>
          <w:webHidden/>
        </w:rPr>
        <w:tab/>
      </w:r>
      <w:r w:rsidR="008F6A37">
        <w:rPr>
          <w:noProof/>
          <w:webHidden/>
        </w:rPr>
        <w:fldChar w:fldCharType="begin"/>
      </w:r>
      <w:r w:rsidR="008F6A37">
        <w:rPr>
          <w:noProof/>
          <w:webHidden/>
        </w:rPr>
        <w:instrText xml:space="preserve"> PAGEREF _Toc76030548 \h </w:instrText>
      </w:r>
      <w:r w:rsidR="008F6A37">
        <w:rPr>
          <w:noProof/>
          <w:webHidden/>
        </w:rPr>
      </w:r>
      <w:r w:rsidR="008F6A37">
        <w:rPr>
          <w:noProof/>
          <w:webHidden/>
        </w:rPr>
        <w:fldChar w:fldCharType="separate"/>
      </w:r>
      <w:ins w:id="1096" w:author="nick" w:date="2021-07-14T20:24:00Z">
        <w:r w:rsidR="0004792C">
          <w:rPr>
            <w:noProof/>
            <w:webHidden/>
          </w:rPr>
          <w:t>96</w:t>
        </w:r>
      </w:ins>
      <w:del w:id="1097" w:author="nick" w:date="2021-07-14T20:23:00Z">
        <w:r w:rsidR="003F511B" w:rsidDel="0004792C">
          <w:rPr>
            <w:noProof/>
            <w:webHidden/>
          </w:rPr>
          <w:delText>88</w:delText>
        </w:r>
      </w:del>
      <w:r w:rsidR="008F6A37">
        <w:rPr>
          <w:noProof/>
          <w:webHidden/>
        </w:rPr>
        <w:fldChar w:fldCharType="end"/>
      </w:r>
      <w:r>
        <w:rPr>
          <w:noProof/>
        </w:rPr>
        <w:fldChar w:fldCharType="end"/>
      </w:r>
    </w:p>
    <w:p w14:paraId="6240C1F3" w14:textId="6A2BAB3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"_Toc76030549" </w:instrText>
      </w:r>
      <w:ins w:id="1098" w:author="nick" w:date="2021-07-13T20:52:00Z">
        <w:r w:rsidR="003F511B">
          <w:rPr>
            <w:noProof/>
          </w:rPr>
        </w:r>
      </w:ins>
      <w:r>
        <w:rPr>
          <w:noProof/>
        </w:rPr>
        <w:fldChar w:fldCharType="separate"/>
      </w:r>
      <w:r w:rsidR="008F6A37" w:rsidRPr="00B95A41">
        <w:rPr>
          <w:rStyle w:val="Hyperlink"/>
          <w:noProof/>
        </w:rPr>
        <w:t>Figure 28: Plain stud</w:t>
      </w:r>
      <w:r w:rsidR="008F6A37">
        <w:rPr>
          <w:noProof/>
          <w:webHidden/>
        </w:rPr>
        <w:tab/>
      </w:r>
      <w:r w:rsidR="008F6A37">
        <w:rPr>
          <w:noProof/>
          <w:webHidden/>
        </w:rPr>
        <w:fldChar w:fldCharType="begin"/>
      </w:r>
      <w:r w:rsidR="008F6A37">
        <w:rPr>
          <w:noProof/>
          <w:webHidden/>
        </w:rPr>
        <w:instrText xml:space="preserve"> PAGEREF _Toc76030549 \h </w:instrText>
      </w:r>
      <w:r w:rsidR="008F6A37">
        <w:rPr>
          <w:noProof/>
          <w:webHidden/>
        </w:rPr>
      </w:r>
      <w:r w:rsidR="008F6A37">
        <w:rPr>
          <w:noProof/>
          <w:webHidden/>
        </w:rPr>
        <w:fldChar w:fldCharType="separate"/>
      </w:r>
      <w:ins w:id="1099" w:author="nick" w:date="2021-07-14T20:24:00Z">
        <w:r w:rsidR="0004792C">
          <w:rPr>
            <w:noProof/>
            <w:webHidden/>
          </w:rPr>
          <w:t>97</w:t>
        </w:r>
      </w:ins>
      <w:del w:id="1100" w:author="nick" w:date="2021-07-14T20:23:00Z">
        <w:r w:rsidR="003F511B" w:rsidDel="0004792C">
          <w:rPr>
            <w:noProof/>
            <w:webHidden/>
          </w:rPr>
          <w:delText>89</w:delText>
        </w:r>
      </w:del>
      <w:r w:rsidR="008F6A37">
        <w:rPr>
          <w:noProof/>
          <w:webHidden/>
        </w:rPr>
        <w:fldChar w:fldCharType="end"/>
      </w:r>
      <w:r>
        <w:rPr>
          <w:noProof/>
        </w:rPr>
        <w:fldChar w:fldCharType="end"/>
      </w:r>
    </w:p>
    <w:p w14:paraId="695D751F" w14:textId="1331A36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"_Toc76030550" </w:instrText>
      </w:r>
      <w:ins w:id="1101" w:author="nick" w:date="2021-07-13T20:52:00Z">
        <w:r w:rsidR="003F511B">
          <w:rPr>
            <w:noProof/>
          </w:rPr>
        </w:r>
      </w:ins>
      <w:r>
        <w:rPr>
          <w:noProof/>
        </w:rPr>
        <w:fldChar w:fldCharType="separate"/>
      </w:r>
      <w:r w:rsidR="008F6A37" w:rsidRPr="00B95A41">
        <w:rPr>
          <w:rStyle w:val="Hyperlink"/>
          <w:noProof/>
        </w:rPr>
        <w:t>Figure 29: Process of Flow Drill Screwing</w:t>
      </w:r>
      <w:r w:rsidR="008F6A37">
        <w:rPr>
          <w:noProof/>
          <w:webHidden/>
        </w:rPr>
        <w:tab/>
      </w:r>
      <w:r w:rsidR="008F6A37">
        <w:rPr>
          <w:noProof/>
          <w:webHidden/>
        </w:rPr>
        <w:fldChar w:fldCharType="begin"/>
      </w:r>
      <w:r w:rsidR="008F6A37">
        <w:rPr>
          <w:noProof/>
          <w:webHidden/>
        </w:rPr>
        <w:instrText xml:space="preserve"> PAGEREF _Toc76030550 \h </w:instrText>
      </w:r>
      <w:r w:rsidR="008F6A37">
        <w:rPr>
          <w:noProof/>
          <w:webHidden/>
        </w:rPr>
      </w:r>
      <w:r w:rsidR="008F6A37">
        <w:rPr>
          <w:noProof/>
          <w:webHidden/>
        </w:rPr>
        <w:fldChar w:fldCharType="separate"/>
      </w:r>
      <w:ins w:id="1102" w:author="nick" w:date="2021-07-14T20:24:00Z">
        <w:r w:rsidR="0004792C">
          <w:rPr>
            <w:noProof/>
            <w:webHidden/>
          </w:rPr>
          <w:t>98</w:t>
        </w:r>
      </w:ins>
      <w:del w:id="1103" w:author="nick" w:date="2021-07-14T20:23:00Z">
        <w:r w:rsidR="003F511B" w:rsidDel="0004792C">
          <w:rPr>
            <w:noProof/>
            <w:webHidden/>
          </w:rPr>
          <w:delText>90</w:delText>
        </w:r>
      </w:del>
      <w:r w:rsidR="008F6A37">
        <w:rPr>
          <w:noProof/>
          <w:webHidden/>
        </w:rPr>
        <w:fldChar w:fldCharType="end"/>
      </w:r>
      <w:r>
        <w:rPr>
          <w:noProof/>
        </w:rPr>
        <w:fldChar w:fldCharType="end"/>
      </w:r>
    </w:p>
    <w:p w14:paraId="41630B0A" w14:textId="2962E49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"_Toc76030551" </w:instrText>
      </w:r>
      <w:ins w:id="1104" w:author="nick" w:date="2021-07-13T20:52:00Z">
        <w:r w:rsidR="003F511B">
          <w:rPr>
            <w:noProof/>
          </w:rPr>
        </w:r>
      </w:ins>
      <w:r>
        <w:rPr>
          <w:noProof/>
        </w:rPr>
        <w:fldChar w:fldCharType="separate"/>
      </w:r>
      <w:r w:rsidR="008F6A37" w:rsidRPr="00B95A41">
        <w:rPr>
          <w:rStyle w:val="Hyperlink"/>
          <w:noProof/>
        </w:rPr>
        <w:t>Figure 30: Measures of applied FDS</w:t>
      </w:r>
      <w:r w:rsidR="008F6A37">
        <w:rPr>
          <w:noProof/>
          <w:webHidden/>
        </w:rPr>
        <w:tab/>
      </w:r>
      <w:r w:rsidR="008F6A37">
        <w:rPr>
          <w:noProof/>
          <w:webHidden/>
        </w:rPr>
        <w:fldChar w:fldCharType="begin"/>
      </w:r>
      <w:r w:rsidR="008F6A37">
        <w:rPr>
          <w:noProof/>
          <w:webHidden/>
        </w:rPr>
        <w:instrText xml:space="preserve"> PAGEREF _Toc76030551 \h </w:instrText>
      </w:r>
      <w:r w:rsidR="008F6A37">
        <w:rPr>
          <w:noProof/>
          <w:webHidden/>
        </w:rPr>
      </w:r>
      <w:r w:rsidR="008F6A37">
        <w:rPr>
          <w:noProof/>
          <w:webHidden/>
        </w:rPr>
        <w:fldChar w:fldCharType="separate"/>
      </w:r>
      <w:ins w:id="1105" w:author="nick" w:date="2021-07-14T20:24:00Z">
        <w:r w:rsidR="0004792C">
          <w:rPr>
            <w:noProof/>
            <w:webHidden/>
          </w:rPr>
          <w:t>99</w:t>
        </w:r>
      </w:ins>
      <w:del w:id="1106" w:author="nick" w:date="2021-07-14T20:23:00Z">
        <w:r w:rsidR="003F511B" w:rsidDel="0004792C">
          <w:rPr>
            <w:noProof/>
            <w:webHidden/>
          </w:rPr>
          <w:delText>91</w:delText>
        </w:r>
      </w:del>
      <w:r w:rsidR="008F6A37">
        <w:rPr>
          <w:noProof/>
          <w:webHidden/>
        </w:rPr>
        <w:fldChar w:fldCharType="end"/>
      </w:r>
      <w:r>
        <w:rPr>
          <w:noProof/>
        </w:rPr>
        <w:fldChar w:fldCharType="end"/>
      </w:r>
    </w:p>
    <w:p w14:paraId="0FAB643D" w14:textId="7A140B8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"_Toc76030552" </w:instrText>
      </w:r>
      <w:ins w:id="1107" w:author="nick" w:date="2021-07-13T20:52:00Z">
        <w:r w:rsidR="003F511B">
          <w:rPr>
            <w:noProof/>
          </w:rPr>
        </w:r>
      </w:ins>
      <w:r>
        <w:rPr>
          <w:noProof/>
        </w:rPr>
        <w:fldChar w:fldCharType="separate"/>
      </w:r>
      <w:r w:rsidR="008F6A37" w:rsidRPr="00B95A41">
        <w:rPr>
          <w:rStyle w:val="Hyperlink"/>
          <w:noProof/>
        </w:rPr>
        <w:t>Figure 31: Pre-machined or clearance hole in FDS connection</w:t>
      </w:r>
      <w:r w:rsidR="008F6A37">
        <w:rPr>
          <w:noProof/>
          <w:webHidden/>
        </w:rPr>
        <w:tab/>
      </w:r>
      <w:r w:rsidR="008F6A37">
        <w:rPr>
          <w:noProof/>
          <w:webHidden/>
        </w:rPr>
        <w:fldChar w:fldCharType="begin"/>
      </w:r>
      <w:r w:rsidR="008F6A37">
        <w:rPr>
          <w:noProof/>
          <w:webHidden/>
        </w:rPr>
        <w:instrText xml:space="preserve"> PAGEREF _Toc76030552 \h </w:instrText>
      </w:r>
      <w:r w:rsidR="008F6A37">
        <w:rPr>
          <w:noProof/>
          <w:webHidden/>
        </w:rPr>
      </w:r>
      <w:r w:rsidR="008F6A37">
        <w:rPr>
          <w:noProof/>
          <w:webHidden/>
        </w:rPr>
        <w:fldChar w:fldCharType="separate"/>
      </w:r>
      <w:ins w:id="1108" w:author="nick" w:date="2021-07-14T20:24:00Z">
        <w:r w:rsidR="0004792C">
          <w:rPr>
            <w:noProof/>
            <w:webHidden/>
          </w:rPr>
          <w:t>99</w:t>
        </w:r>
      </w:ins>
      <w:del w:id="1109" w:author="nick" w:date="2021-07-14T20:23:00Z">
        <w:r w:rsidR="003F511B" w:rsidDel="0004792C">
          <w:rPr>
            <w:noProof/>
            <w:webHidden/>
          </w:rPr>
          <w:delText>91</w:delText>
        </w:r>
      </w:del>
      <w:r w:rsidR="008F6A37">
        <w:rPr>
          <w:noProof/>
          <w:webHidden/>
        </w:rPr>
        <w:fldChar w:fldCharType="end"/>
      </w:r>
      <w:r>
        <w:rPr>
          <w:noProof/>
        </w:rPr>
        <w:fldChar w:fldCharType="end"/>
      </w:r>
    </w:p>
    <w:p w14:paraId="3D313753" w14:textId="4E4C7EA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"_Toc76030553" </w:instrText>
      </w:r>
      <w:ins w:id="1110" w:author="nick" w:date="2021-07-13T20:52:00Z">
        <w:r w:rsidR="003F511B">
          <w:rPr>
            <w:noProof/>
          </w:rPr>
        </w:r>
      </w:ins>
      <w:r>
        <w:rPr>
          <w:noProof/>
        </w:rPr>
        <w:fldChar w:fldCharType="separate"/>
      </w:r>
      <w:r w:rsidR="008F6A37" w:rsidRPr="00B95A41">
        <w:rPr>
          <w:rStyle w:val="Hyperlink"/>
          <w:noProof/>
        </w:rPr>
        <w:t>Figure 32: Pilot hole on sheet metal</w:t>
      </w:r>
      <w:r w:rsidR="008F6A37">
        <w:rPr>
          <w:noProof/>
          <w:webHidden/>
        </w:rPr>
        <w:tab/>
      </w:r>
      <w:r w:rsidR="008F6A37">
        <w:rPr>
          <w:noProof/>
          <w:webHidden/>
        </w:rPr>
        <w:fldChar w:fldCharType="begin"/>
      </w:r>
      <w:r w:rsidR="008F6A37">
        <w:rPr>
          <w:noProof/>
          <w:webHidden/>
        </w:rPr>
        <w:instrText xml:space="preserve"> PAGEREF _Toc76030553 \h </w:instrText>
      </w:r>
      <w:r w:rsidR="008F6A37">
        <w:rPr>
          <w:noProof/>
          <w:webHidden/>
        </w:rPr>
      </w:r>
      <w:r w:rsidR="008F6A37">
        <w:rPr>
          <w:noProof/>
          <w:webHidden/>
        </w:rPr>
        <w:fldChar w:fldCharType="separate"/>
      </w:r>
      <w:ins w:id="1111" w:author="nick" w:date="2021-07-14T20:24:00Z">
        <w:r w:rsidR="0004792C">
          <w:rPr>
            <w:noProof/>
            <w:webHidden/>
          </w:rPr>
          <w:t>100</w:t>
        </w:r>
      </w:ins>
      <w:del w:id="1112" w:author="nick" w:date="2021-07-14T20:23:00Z">
        <w:r w:rsidR="003F511B" w:rsidDel="0004792C">
          <w:rPr>
            <w:noProof/>
            <w:webHidden/>
          </w:rPr>
          <w:delText>92</w:delText>
        </w:r>
      </w:del>
      <w:r w:rsidR="008F6A37">
        <w:rPr>
          <w:noProof/>
          <w:webHidden/>
        </w:rPr>
        <w:fldChar w:fldCharType="end"/>
      </w:r>
      <w:r>
        <w:rPr>
          <w:noProof/>
        </w:rPr>
        <w:fldChar w:fldCharType="end"/>
      </w:r>
    </w:p>
    <w:p w14:paraId="242449B7" w14:textId="316DCCC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"_Toc76030554" </w:instrText>
      </w:r>
      <w:ins w:id="1113" w:author="nick" w:date="2021-07-13T20:52:00Z">
        <w:r w:rsidR="003F511B">
          <w:rPr>
            <w:noProof/>
          </w:rPr>
        </w:r>
      </w:ins>
      <w:r>
        <w:rPr>
          <w:noProof/>
        </w:rPr>
        <w:fldChar w:fldCharType="separate"/>
      </w:r>
      <w:r w:rsidR="008F6A37" w:rsidRPr="00B95A41">
        <w:rPr>
          <w:rStyle w:val="Hyperlink"/>
          <w:noProof/>
        </w:rPr>
        <w:t>Figure 33: Schematic representation of the clinching operation</w:t>
      </w:r>
      <w:r w:rsidR="008F6A37">
        <w:rPr>
          <w:noProof/>
          <w:webHidden/>
        </w:rPr>
        <w:tab/>
      </w:r>
      <w:r w:rsidR="008F6A37">
        <w:rPr>
          <w:noProof/>
          <w:webHidden/>
        </w:rPr>
        <w:fldChar w:fldCharType="begin"/>
      </w:r>
      <w:r w:rsidR="008F6A37">
        <w:rPr>
          <w:noProof/>
          <w:webHidden/>
        </w:rPr>
        <w:instrText xml:space="preserve"> PAGEREF _Toc76030554 \h </w:instrText>
      </w:r>
      <w:r w:rsidR="008F6A37">
        <w:rPr>
          <w:noProof/>
          <w:webHidden/>
        </w:rPr>
      </w:r>
      <w:r w:rsidR="008F6A37">
        <w:rPr>
          <w:noProof/>
          <w:webHidden/>
        </w:rPr>
        <w:fldChar w:fldCharType="separate"/>
      </w:r>
      <w:ins w:id="1114" w:author="nick" w:date="2021-07-14T20:24:00Z">
        <w:r w:rsidR="0004792C">
          <w:rPr>
            <w:noProof/>
            <w:webHidden/>
          </w:rPr>
          <w:t>102</w:t>
        </w:r>
      </w:ins>
      <w:del w:id="1115" w:author="nick" w:date="2021-07-13T20:51:00Z">
        <w:r w:rsidR="008F6A37" w:rsidDel="003F511B">
          <w:rPr>
            <w:noProof/>
            <w:webHidden/>
          </w:rPr>
          <w:delText>93</w:delText>
        </w:r>
      </w:del>
      <w:r w:rsidR="008F6A37">
        <w:rPr>
          <w:noProof/>
          <w:webHidden/>
        </w:rPr>
        <w:fldChar w:fldCharType="end"/>
      </w:r>
      <w:r>
        <w:rPr>
          <w:noProof/>
        </w:rPr>
        <w:fldChar w:fldCharType="end"/>
      </w:r>
    </w:p>
    <w:p w14:paraId="1F2CADCD" w14:textId="56E8CBA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"_Toc76030555" </w:instrText>
      </w:r>
      <w:ins w:id="1116" w:author="nick" w:date="2021-07-13T20:52:00Z">
        <w:r w:rsidR="003F511B">
          <w:rPr>
            <w:noProof/>
          </w:rPr>
        </w:r>
      </w:ins>
      <w:r>
        <w:rPr>
          <w:noProof/>
        </w:rPr>
        <w:fldChar w:fldCharType="separate"/>
      </w:r>
      <w:r w:rsidR="008F6A37" w:rsidRPr="00B95A41">
        <w:rPr>
          <w:rStyle w:val="Hyperlink"/>
          <w:noProof/>
        </w:rPr>
        <w:t>Figure 34: Clinch Joint Dimensions</w:t>
      </w:r>
      <w:r w:rsidR="008F6A37">
        <w:rPr>
          <w:noProof/>
          <w:webHidden/>
        </w:rPr>
        <w:tab/>
      </w:r>
      <w:r w:rsidR="008F6A37">
        <w:rPr>
          <w:noProof/>
          <w:webHidden/>
        </w:rPr>
        <w:fldChar w:fldCharType="begin"/>
      </w:r>
      <w:r w:rsidR="008F6A37">
        <w:rPr>
          <w:noProof/>
          <w:webHidden/>
        </w:rPr>
        <w:instrText xml:space="preserve"> PAGEREF _Toc76030555 \h </w:instrText>
      </w:r>
      <w:r w:rsidR="008F6A37">
        <w:rPr>
          <w:noProof/>
          <w:webHidden/>
        </w:rPr>
      </w:r>
      <w:r w:rsidR="008F6A37">
        <w:rPr>
          <w:noProof/>
          <w:webHidden/>
        </w:rPr>
        <w:fldChar w:fldCharType="separate"/>
      </w:r>
      <w:ins w:id="1117" w:author="nick" w:date="2021-07-14T20:24:00Z">
        <w:r w:rsidR="0004792C">
          <w:rPr>
            <w:noProof/>
            <w:webHidden/>
          </w:rPr>
          <w:t>102</w:t>
        </w:r>
      </w:ins>
      <w:del w:id="1118" w:author="nick" w:date="2021-07-14T20:23:00Z">
        <w:r w:rsidR="003F511B" w:rsidDel="0004792C">
          <w:rPr>
            <w:noProof/>
            <w:webHidden/>
          </w:rPr>
          <w:delText>94</w:delText>
        </w:r>
      </w:del>
      <w:r w:rsidR="008F6A37">
        <w:rPr>
          <w:noProof/>
          <w:webHidden/>
        </w:rPr>
        <w:fldChar w:fldCharType="end"/>
      </w:r>
      <w:r>
        <w:rPr>
          <w:noProof/>
        </w:rPr>
        <w:fldChar w:fldCharType="end"/>
      </w:r>
    </w:p>
    <w:p w14:paraId="10144D6B" w14:textId="50ED25B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"_Toc76030556" </w:instrText>
      </w:r>
      <w:ins w:id="1119" w:author="nick" w:date="2021-07-13T20:52:00Z">
        <w:r w:rsidR="003F511B">
          <w:rPr>
            <w:noProof/>
          </w:rPr>
        </w:r>
      </w:ins>
      <w:r>
        <w:rPr>
          <w:noProof/>
        </w:rPr>
        <w:fldChar w:fldCharType="separate"/>
      </w:r>
      <w:r w:rsidR="008F6A37" w:rsidRPr="00B95A41">
        <w:rPr>
          <w:rStyle w:val="Hyperlink"/>
          <w:noProof/>
        </w:rPr>
        <w:t>Figure 35: TOX (left) and BTM’s Tog-L-Loc system</w:t>
      </w:r>
      <w:r w:rsidR="008F6A37">
        <w:rPr>
          <w:noProof/>
          <w:webHidden/>
        </w:rPr>
        <w:tab/>
      </w:r>
      <w:r w:rsidR="008F6A37">
        <w:rPr>
          <w:noProof/>
          <w:webHidden/>
        </w:rPr>
        <w:fldChar w:fldCharType="begin"/>
      </w:r>
      <w:r w:rsidR="008F6A37">
        <w:rPr>
          <w:noProof/>
          <w:webHidden/>
        </w:rPr>
        <w:instrText xml:space="preserve"> PAGEREF _Toc76030556 \h </w:instrText>
      </w:r>
      <w:r w:rsidR="008F6A37">
        <w:rPr>
          <w:noProof/>
          <w:webHidden/>
        </w:rPr>
      </w:r>
      <w:r w:rsidR="008F6A37">
        <w:rPr>
          <w:noProof/>
          <w:webHidden/>
        </w:rPr>
        <w:fldChar w:fldCharType="separate"/>
      </w:r>
      <w:ins w:id="1120" w:author="nick" w:date="2021-07-14T20:24:00Z">
        <w:r w:rsidR="0004792C">
          <w:rPr>
            <w:noProof/>
            <w:webHidden/>
          </w:rPr>
          <w:t>102</w:t>
        </w:r>
      </w:ins>
      <w:del w:id="1121" w:author="nick" w:date="2021-07-14T20:23:00Z">
        <w:r w:rsidR="003F511B" w:rsidDel="0004792C">
          <w:rPr>
            <w:noProof/>
            <w:webHidden/>
          </w:rPr>
          <w:delText>94</w:delText>
        </w:r>
      </w:del>
      <w:r w:rsidR="008F6A37">
        <w:rPr>
          <w:noProof/>
          <w:webHidden/>
        </w:rPr>
        <w:fldChar w:fldCharType="end"/>
      </w:r>
      <w:r>
        <w:rPr>
          <w:noProof/>
        </w:rPr>
        <w:fldChar w:fldCharType="end"/>
      </w:r>
    </w:p>
    <w:p w14:paraId="75EAC155" w14:textId="4EDAAC7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"_Toc76030557" </w:instrText>
      </w:r>
      <w:ins w:id="1122" w:author="nick" w:date="2021-07-13T20:52:00Z">
        <w:r w:rsidR="003F511B">
          <w:rPr>
            <w:noProof/>
          </w:rPr>
        </w:r>
      </w:ins>
      <w:r>
        <w:rPr>
          <w:noProof/>
        </w:rPr>
        <w:fldChar w:fldCharType="separate"/>
      </w:r>
      <w:r w:rsidR="008F6A37" w:rsidRPr="00B95A41">
        <w:rPr>
          <w:rStyle w:val="Hyperlink"/>
          <w:noProof/>
        </w:rPr>
        <w:t>Figure 36: Cross Section of a Heat Stake</w:t>
      </w:r>
      <w:r w:rsidR="008F6A37">
        <w:rPr>
          <w:noProof/>
          <w:webHidden/>
        </w:rPr>
        <w:tab/>
      </w:r>
      <w:r w:rsidR="008F6A37">
        <w:rPr>
          <w:noProof/>
          <w:webHidden/>
        </w:rPr>
        <w:fldChar w:fldCharType="begin"/>
      </w:r>
      <w:r w:rsidR="008F6A37">
        <w:rPr>
          <w:noProof/>
          <w:webHidden/>
        </w:rPr>
        <w:instrText xml:space="preserve"> PAGEREF _Toc76030557 \h </w:instrText>
      </w:r>
      <w:r w:rsidR="008F6A37">
        <w:rPr>
          <w:noProof/>
          <w:webHidden/>
        </w:rPr>
      </w:r>
      <w:r w:rsidR="008F6A37">
        <w:rPr>
          <w:noProof/>
          <w:webHidden/>
        </w:rPr>
        <w:fldChar w:fldCharType="separate"/>
      </w:r>
      <w:ins w:id="1123" w:author="nick" w:date="2021-07-14T20:24:00Z">
        <w:r w:rsidR="0004792C">
          <w:rPr>
            <w:noProof/>
            <w:webHidden/>
          </w:rPr>
          <w:t>105</w:t>
        </w:r>
      </w:ins>
      <w:del w:id="1124" w:author="nick" w:date="2021-07-14T20:23:00Z">
        <w:r w:rsidR="003F511B" w:rsidDel="0004792C">
          <w:rPr>
            <w:noProof/>
            <w:webHidden/>
          </w:rPr>
          <w:delText>97</w:delText>
        </w:r>
      </w:del>
      <w:r w:rsidR="008F6A37">
        <w:rPr>
          <w:noProof/>
          <w:webHidden/>
        </w:rPr>
        <w:fldChar w:fldCharType="end"/>
      </w:r>
      <w:r>
        <w:rPr>
          <w:noProof/>
        </w:rPr>
        <w:fldChar w:fldCharType="end"/>
      </w:r>
    </w:p>
    <w:p w14:paraId="4A07D450" w14:textId="2F13B57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"_Toc76030558" </w:instrText>
      </w:r>
      <w:ins w:id="1125" w:author="nick" w:date="2021-07-13T20:52:00Z">
        <w:r w:rsidR="003F511B">
          <w:rPr>
            <w:noProof/>
          </w:rPr>
        </w:r>
      </w:ins>
      <w:r>
        <w:rPr>
          <w:noProof/>
        </w:rPr>
        <w:fldChar w:fldCharType="separate"/>
      </w:r>
      <w:r w:rsidR="008F6A37" w:rsidRPr="00B95A41">
        <w:rPr>
          <w:rStyle w:val="Hyperlink"/>
          <w:noProof/>
        </w:rPr>
        <w:t>Figure 37: A "Hairpin Clip"</w:t>
      </w:r>
      <w:r w:rsidR="008F6A37">
        <w:rPr>
          <w:noProof/>
          <w:webHidden/>
        </w:rPr>
        <w:tab/>
      </w:r>
      <w:r w:rsidR="008F6A37">
        <w:rPr>
          <w:noProof/>
          <w:webHidden/>
        </w:rPr>
        <w:fldChar w:fldCharType="begin"/>
      </w:r>
      <w:r w:rsidR="008F6A37">
        <w:rPr>
          <w:noProof/>
          <w:webHidden/>
        </w:rPr>
        <w:instrText xml:space="preserve"> PAGEREF _Toc76030558 \h </w:instrText>
      </w:r>
      <w:r w:rsidR="008F6A37">
        <w:rPr>
          <w:noProof/>
          <w:webHidden/>
        </w:rPr>
      </w:r>
      <w:r w:rsidR="008F6A37">
        <w:rPr>
          <w:noProof/>
          <w:webHidden/>
        </w:rPr>
        <w:fldChar w:fldCharType="separate"/>
      </w:r>
      <w:ins w:id="1126" w:author="nick" w:date="2021-07-14T20:24:00Z">
        <w:r w:rsidR="0004792C">
          <w:rPr>
            <w:noProof/>
            <w:webHidden/>
          </w:rPr>
          <w:t>107</w:t>
        </w:r>
      </w:ins>
      <w:del w:id="1127" w:author="nick" w:date="2021-07-14T20:23:00Z">
        <w:r w:rsidR="003F511B" w:rsidDel="0004792C">
          <w:rPr>
            <w:noProof/>
            <w:webHidden/>
          </w:rPr>
          <w:delText>99</w:delText>
        </w:r>
      </w:del>
      <w:r w:rsidR="008F6A37">
        <w:rPr>
          <w:noProof/>
          <w:webHidden/>
        </w:rPr>
        <w:fldChar w:fldCharType="end"/>
      </w:r>
      <w:r>
        <w:rPr>
          <w:noProof/>
        </w:rPr>
        <w:fldChar w:fldCharType="end"/>
      </w:r>
    </w:p>
    <w:p w14:paraId="2968D369" w14:textId="741647B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"_Toc76030559" </w:instrText>
      </w:r>
      <w:ins w:id="1128" w:author="nick" w:date="2021-07-13T20:52:00Z">
        <w:r w:rsidR="003F511B">
          <w:rPr>
            <w:noProof/>
          </w:rPr>
        </w:r>
      </w:ins>
      <w:r>
        <w:rPr>
          <w:noProof/>
        </w:rPr>
        <w:fldChar w:fldCharType="separate"/>
      </w:r>
      <w:r w:rsidR="008F6A37" w:rsidRPr="00B95A41">
        <w:rPr>
          <w:rStyle w:val="Hyperlink"/>
          <w:noProof/>
        </w:rPr>
        <w:t>Figure 38: Internal and External Circlips</w:t>
      </w:r>
      <w:r w:rsidR="008F6A37">
        <w:rPr>
          <w:noProof/>
          <w:webHidden/>
        </w:rPr>
        <w:tab/>
      </w:r>
      <w:r w:rsidR="008F6A37">
        <w:rPr>
          <w:noProof/>
          <w:webHidden/>
        </w:rPr>
        <w:fldChar w:fldCharType="begin"/>
      </w:r>
      <w:r w:rsidR="008F6A37">
        <w:rPr>
          <w:noProof/>
          <w:webHidden/>
        </w:rPr>
        <w:instrText xml:space="preserve"> PAGEREF _Toc76030559 \h </w:instrText>
      </w:r>
      <w:r w:rsidR="008F6A37">
        <w:rPr>
          <w:noProof/>
          <w:webHidden/>
        </w:rPr>
      </w:r>
      <w:r w:rsidR="008F6A37">
        <w:rPr>
          <w:noProof/>
          <w:webHidden/>
        </w:rPr>
        <w:fldChar w:fldCharType="separate"/>
      </w:r>
      <w:ins w:id="1129" w:author="nick" w:date="2021-07-14T20:24:00Z">
        <w:r w:rsidR="0004792C">
          <w:rPr>
            <w:noProof/>
            <w:webHidden/>
          </w:rPr>
          <w:t>107</w:t>
        </w:r>
      </w:ins>
      <w:del w:id="1130" w:author="nick" w:date="2021-07-14T20:23:00Z">
        <w:r w:rsidR="003F511B" w:rsidDel="0004792C">
          <w:rPr>
            <w:noProof/>
            <w:webHidden/>
          </w:rPr>
          <w:delText>99</w:delText>
        </w:r>
      </w:del>
      <w:r w:rsidR="008F6A37">
        <w:rPr>
          <w:noProof/>
          <w:webHidden/>
        </w:rPr>
        <w:fldChar w:fldCharType="end"/>
      </w:r>
      <w:r>
        <w:rPr>
          <w:noProof/>
        </w:rPr>
        <w:fldChar w:fldCharType="end"/>
      </w:r>
    </w:p>
    <w:p w14:paraId="35832E86" w14:textId="5767C8D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"_Toc76030560" </w:instrText>
      </w:r>
      <w:ins w:id="1131" w:author="nick" w:date="2021-07-13T20:52:00Z">
        <w:r w:rsidR="003F511B">
          <w:rPr>
            <w:noProof/>
          </w:rPr>
        </w:r>
      </w:ins>
      <w:r>
        <w:rPr>
          <w:noProof/>
        </w:rPr>
        <w:fldChar w:fldCharType="separate"/>
      </w:r>
      <w:r w:rsidR="008F6A37" w:rsidRPr="00B95A41">
        <w:rPr>
          <w:rStyle w:val="Hyperlink"/>
          <w:noProof/>
        </w:rPr>
        <w:t>Figure 39: Clips Pushed into a Hole</w:t>
      </w:r>
      <w:r w:rsidR="008F6A37">
        <w:rPr>
          <w:noProof/>
          <w:webHidden/>
        </w:rPr>
        <w:tab/>
      </w:r>
      <w:r w:rsidR="008F6A37">
        <w:rPr>
          <w:noProof/>
          <w:webHidden/>
        </w:rPr>
        <w:fldChar w:fldCharType="begin"/>
      </w:r>
      <w:r w:rsidR="008F6A37">
        <w:rPr>
          <w:noProof/>
          <w:webHidden/>
        </w:rPr>
        <w:instrText xml:space="preserve"> PAGEREF _Toc76030560 \h </w:instrText>
      </w:r>
      <w:r w:rsidR="008F6A37">
        <w:rPr>
          <w:noProof/>
          <w:webHidden/>
        </w:rPr>
      </w:r>
      <w:r w:rsidR="008F6A37">
        <w:rPr>
          <w:noProof/>
          <w:webHidden/>
        </w:rPr>
        <w:fldChar w:fldCharType="separate"/>
      </w:r>
      <w:ins w:id="1132" w:author="nick" w:date="2021-07-14T20:24:00Z">
        <w:r w:rsidR="0004792C">
          <w:rPr>
            <w:noProof/>
            <w:webHidden/>
          </w:rPr>
          <w:t>108</w:t>
        </w:r>
      </w:ins>
      <w:del w:id="1133" w:author="nick" w:date="2021-07-14T20:23:00Z">
        <w:r w:rsidR="003F511B" w:rsidDel="0004792C">
          <w:rPr>
            <w:noProof/>
            <w:webHidden/>
          </w:rPr>
          <w:delText>99</w:delText>
        </w:r>
      </w:del>
      <w:r w:rsidR="008F6A37">
        <w:rPr>
          <w:noProof/>
          <w:webHidden/>
        </w:rPr>
        <w:fldChar w:fldCharType="end"/>
      </w:r>
      <w:r>
        <w:rPr>
          <w:noProof/>
        </w:rPr>
        <w:fldChar w:fldCharType="end"/>
      </w:r>
    </w:p>
    <w:p w14:paraId="049C9A2F" w14:textId="7A724EE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"_Toc76030561" </w:instrText>
      </w:r>
      <w:ins w:id="1134" w:author="nick" w:date="2021-07-13T20:52:00Z">
        <w:r w:rsidR="003F511B">
          <w:rPr>
            <w:noProof/>
          </w:rPr>
        </w:r>
      </w:ins>
      <w:r>
        <w:rPr>
          <w:noProof/>
        </w:rPr>
        <w:fldChar w:fldCharType="separate"/>
      </w:r>
      <w:r w:rsidR="008F6A37" w:rsidRPr="00B95A41">
        <w:rPr>
          <w:rStyle w:val="Hyperlink"/>
          <w:noProof/>
        </w:rPr>
        <w:t>Figure 40: Clips Sliding onto a Flat Surface</w:t>
      </w:r>
      <w:r w:rsidR="008F6A37">
        <w:rPr>
          <w:noProof/>
          <w:webHidden/>
        </w:rPr>
        <w:tab/>
      </w:r>
      <w:r w:rsidR="008F6A37">
        <w:rPr>
          <w:noProof/>
          <w:webHidden/>
        </w:rPr>
        <w:fldChar w:fldCharType="begin"/>
      </w:r>
      <w:r w:rsidR="008F6A37">
        <w:rPr>
          <w:noProof/>
          <w:webHidden/>
        </w:rPr>
        <w:instrText xml:space="preserve"> PAGEREF _Toc76030561 \h </w:instrText>
      </w:r>
      <w:r w:rsidR="008F6A37">
        <w:rPr>
          <w:noProof/>
          <w:webHidden/>
        </w:rPr>
      </w:r>
      <w:r w:rsidR="008F6A37">
        <w:rPr>
          <w:noProof/>
          <w:webHidden/>
        </w:rPr>
        <w:fldChar w:fldCharType="separate"/>
      </w:r>
      <w:ins w:id="1135" w:author="nick" w:date="2021-07-14T20:24:00Z">
        <w:r w:rsidR="0004792C">
          <w:rPr>
            <w:noProof/>
            <w:webHidden/>
          </w:rPr>
          <w:t>108</w:t>
        </w:r>
      </w:ins>
      <w:del w:id="1136" w:author="nick" w:date="2021-07-14T20:23:00Z">
        <w:r w:rsidR="003F511B" w:rsidDel="0004792C">
          <w:rPr>
            <w:noProof/>
            <w:webHidden/>
          </w:rPr>
          <w:delText>99</w:delText>
        </w:r>
      </w:del>
      <w:r w:rsidR="008F6A37">
        <w:rPr>
          <w:noProof/>
          <w:webHidden/>
        </w:rPr>
        <w:fldChar w:fldCharType="end"/>
      </w:r>
      <w:r>
        <w:rPr>
          <w:noProof/>
        </w:rPr>
        <w:fldChar w:fldCharType="end"/>
      </w:r>
    </w:p>
    <w:p w14:paraId="06D3A5D7" w14:textId="3B332F4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"_Toc76030562" </w:instrText>
      </w:r>
      <w:ins w:id="1137" w:author="nick" w:date="2021-07-13T20:52:00Z">
        <w:r w:rsidR="003F511B">
          <w:rPr>
            <w:noProof/>
          </w:rPr>
        </w:r>
      </w:ins>
      <w:r>
        <w:rPr>
          <w:noProof/>
        </w:rPr>
        <w:fldChar w:fldCharType="separate"/>
      </w:r>
      <w:r w:rsidR="008F6A37" w:rsidRPr="00B95A41">
        <w:rPr>
          <w:rStyle w:val="Hyperlink"/>
          <w:noProof/>
        </w:rPr>
        <w:t>Figure 41: RIVTAC</w:t>
      </w:r>
      <w:r w:rsidR="008F6A37" w:rsidRPr="00B95A41">
        <w:rPr>
          <w:rStyle w:val="Hyperlink"/>
          <w:rFonts w:cs="Calibri"/>
          <w:noProof/>
        </w:rPr>
        <w:t>®</w:t>
      </w:r>
      <w:r w:rsidR="008F6A37" w:rsidRPr="00B95A41">
        <w:rPr>
          <w:rStyle w:val="Hyperlink"/>
          <w:noProof/>
        </w:rPr>
        <w:t xml:space="preserve"> Nail</w:t>
      </w:r>
      <w:r w:rsidR="008F6A37">
        <w:rPr>
          <w:noProof/>
          <w:webHidden/>
        </w:rPr>
        <w:tab/>
      </w:r>
      <w:r w:rsidR="008F6A37">
        <w:rPr>
          <w:noProof/>
          <w:webHidden/>
        </w:rPr>
        <w:fldChar w:fldCharType="begin"/>
      </w:r>
      <w:r w:rsidR="008F6A37">
        <w:rPr>
          <w:noProof/>
          <w:webHidden/>
        </w:rPr>
        <w:instrText xml:space="preserve"> PAGEREF _Toc76030562 \h </w:instrText>
      </w:r>
      <w:r w:rsidR="008F6A37">
        <w:rPr>
          <w:noProof/>
          <w:webHidden/>
        </w:rPr>
      </w:r>
      <w:r w:rsidR="008F6A37">
        <w:rPr>
          <w:noProof/>
          <w:webHidden/>
        </w:rPr>
        <w:fldChar w:fldCharType="separate"/>
      </w:r>
      <w:ins w:id="1138" w:author="nick" w:date="2021-07-14T20:24:00Z">
        <w:r w:rsidR="0004792C">
          <w:rPr>
            <w:noProof/>
            <w:webHidden/>
          </w:rPr>
          <w:t>110</w:t>
        </w:r>
      </w:ins>
      <w:del w:id="1139" w:author="nick" w:date="2021-07-14T20:23:00Z">
        <w:r w:rsidR="003F511B" w:rsidDel="0004792C">
          <w:rPr>
            <w:noProof/>
            <w:webHidden/>
          </w:rPr>
          <w:delText>101</w:delText>
        </w:r>
      </w:del>
      <w:r w:rsidR="008F6A37">
        <w:rPr>
          <w:noProof/>
          <w:webHidden/>
        </w:rPr>
        <w:fldChar w:fldCharType="end"/>
      </w:r>
      <w:r>
        <w:rPr>
          <w:noProof/>
        </w:rPr>
        <w:fldChar w:fldCharType="end"/>
      </w:r>
    </w:p>
    <w:p w14:paraId="008DD564" w14:textId="013D4BD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"_Toc76030563" </w:instrText>
      </w:r>
      <w:ins w:id="1140" w:author="nick" w:date="2021-07-13T20:52:00Z">
        <w:r w:rsidR="003F511B">
          <w:rPr>
            <w:noProof/>
          </w:rPr>
        </w:r>
      </w:ins>
      <w:r>
        <w:rPr>
          <w:noProof/>
        </w:rPr>
        <w:fldChar w:fldCharType="separate"/>
      </w:r>
      <w:r w:rsidR="008F6A37" w:rsidRPr="00B95A41">
        <w:rPr>
          <w:rStyle w:val="Hyperlink"/>
          <w:noProof/>
        </w:rPr>
        <w:t>Figure 42: Cross Section of a Nail, Connecting Two Sheets</w:t>
      </w:r>
      <w:r w:rsidR="008F6A37">
        <w:rPr>
          <w:noProof/>
          <w:webHidden/>
        </w:rPr>
        <w:tab/>
      </w:r>
      <w:r w:rsidR="008F6A37">
        <w:rPr>
          <w:noProof/>
          <w:webHidden/>
        </w:rPr>
        <w:fldChar w:fldCharType="begin"/>
      </w:r>
      <w:r w:rsidR="008F6A37">
        <w:rPr>
          <w:noProof/>
          <w:webHidden/>
        </w:rPr>
        <w:instrText xml:space="preserve"> PAGEREF _Toc76030563 \h </w:instrText>
      </w:r>
      <w:r w:rsidR="008F6A37">
        <w:rPr>
          <w:noProof/>
          <w:webHidden/>
        </w:rPr>
      </w:r>
      <w:r w:rsidR="008F6A37">
        <w:rPr>
          <w:noProof/>
          <w:webHidden/>
        </w:rPr>
        <w:fldChar w:fldCharType="separate"/>
      </w:r>
      <w:ins w:id="1141" w:author="nick" w:date="2021-07-14T20:24:00Z">
        <w:r w:rsidR="0004792C">
          <w:rPr>
            <w:noProof/>
            <w:webHidden/>
          </w:rPr>
          <w:t>110</w:t>
        </w:r>
      </w:ins>
      <w:del w:id="1142" w:author="nick" w:date="2021-07-14T20:23:00Z">
        <w:r w:rsidR="003F511B" w:rsidDel="0004792C">
          <w:rPr>
            <w:noProof/>
            <w:webHidden/>
          </w:rPr>
          <w:delText>102</w:delText>
        </w:r>
      </w:del>
      <w:r w:rsidR="008F6A37">
        <w:rPr>
          <w:noProof/>
          <w:webHidden/>
        </w:rPr>
        <w:fldChar w:fldCharType="end"/>
      </w:r>
      <w:r>
        <w:rPr>
          <w:noProof/>
        </w:rPr>
        <w:fldChar w:fldCharType="end"/>
      </w:r>
    </w:p>
    <w:p w14:paraId="5C401E37" w14:textId="4F47559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"_Toc76030564" </w:instrText>
      </w:r>
      <w:ins w:id="1143" w:author="nick" w:date="2021-07-13T20:52:00Z">
        <w:r w:rsidR="003F511B">
          <w:rPr>
            <w:noProof/>
          </w:rPr>
        </w:r>
      </w:ins>
      <w:r>
        <w:rPr>
          <w:noProof/>
        </w:rPr>
        <w:fldChar w:fldCharType="separate"/>
      </w:r>
      <w:r w:rsidR="008F6A37" w:rsidRPr="00B95A41">
        <w:rPr>
          <w:rStyle w:val="Hyperlink"/>
          <w:noProof/>
        </w:rPr>
        <w:t>Figure 43: Process of Rotation Joining (ROTAV)</w:t>
      </w:r>
      <w:r w:rsidR="008F6A37">
        <w:rPr>
          <w:noProof/>
          <w:webHidden/>
        </w:rPr>
        <w:tab/>
      </w:r>
      <w:r w:rsidR="008F6A37">
        <w:rPr>
          <w:noProof/>
          <w:webHidden/>
        </w:rPr>
        <w:fldChar w:fldCharType="begin"/>
      </w:r>
      <w:r w:rsidR="008F6A37">
        <w:rPr>
          <w:noProof/>
          <w:webHidden/>
        </w:rPr>
        <w:instrText xml:space="preserve"> PAGEREF _Toc76030564 \h </w:instrText>
      </w:r>
      <w:r w:rsidR="008F6A37">
        <w:rPr>
          <w:noProof/>
          <w:webHidden/>
        </w:rPr>
      </w:r>
      <w:r w:rsidR="008F6A37">
        <w:rPr>
          <w:noProof/>
          <w:webHidden/>
        </w:rPr>
        <w:fldChar w:fldCharType="separate"/>
      </w:r>
      <w:ins w:id="1144" w:author="nick" w:date="2021-07-14T20:24:00Z">
        <w:r w:rsidR="0004792C">
          <w:rPr>
            <w:noProof/>
            <w:webHidden/>
          </w:rPr>
          <w:t>114</w:t>
        </w:r>
      </w:ins>
      <w:del w:id="1145" w:author="nick" w:date="2021-07-14T20:23:00Z">
        <w:r w:rsidR="003F511B" w:rsidDel="0004792C">
          <w:rPr>
            <w:noProof/>
            <w:webHidden/>
          </w:rPr>
          <w:delText>105</w:delText>
        </w:r>
      </w:del>
      <w:r w:rsidR="008F6A37">
        <w:rPr>
          <w:noProof/>
          <w:webHidden/>
        </w:rPr>
        <w:fldChar w:fldCharType="end"/>
      </w:r>
      <w:r>
        <w:rPr>
          <w:noProof/>
        </w:rPr>
        <w:fldChar w:fldCharType="end"/>
      </w:r>
    </w:p>
    <w:p w14:paraId="22D4095D" w14:textId="03D311C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"_Toc76030565" </w:instrText>
      </w:r>
      <w:ins w:id="1146" w:author="nick" w:date="2021-07-13T20:52:00Z">
        <w:r w:rsidR="003F511B">
          <w:rPr>
            <w:noProof/>
          </w:rPr>
        </w:r>
      </w:ins>
      <w:r>
        <w:rPr>
          <w:noProof/>
        </w:rPr>
        <w:fldChar w:fldCharType="separate"/>
      </w:r>
      <w:r w:rsidR="008F6A37" w:rsidRPr="00B95A41">
        <w:rPr>
          <w:rStyle w:val="Hyperlink"/>
          <w:noProof/>
        </w:rPr>
        <w:t>Figure 44: ROTAV connecting aluminum and steel sheets</w:t>
      </w:r>
      <w:r w:rsidR="008F6A37">
        <w:rPr>
          <w:noProof/>
          <w:webHidden/>
        </w:rPr>
        <w:tab/>
      </w:r>
      <w:r w:rsidR="008F6A37">
        <w:rPr>
          <w:noProof/>
          <w:webHidden/>
        </w:rPr>
        <w:fldChar w:fldCharType="begin"/>
      </w:r>
      <w:r w:rsidR="008F6A37">
        <w:rPr>
          <w:noProof/>
          <w:webHidden/>
        </w:rPr>
        <w:instrText xml:space="preserve"> PAGEREF _Toc76030565 \h </w:instrText>
      </w:r>
      <w:r w:rsidR="008F6A37">
        <w:rPr>
          <w:noProof/>
          <w:webHidden/>
        </w:rPr>
      </w:r>
      <w:r w:rsidR="008F6A37">
        <w:rPr>
          <w:noProof/>
          <w:webHidden/>
        </w:rPr>
        <w:fldChar w:fldCharType="separate"/>
      </w:r>
      <w:ins w:id="1147" w:author="nick" w:date="2021-07-14T20:24:00Z">
        <w:r w:rsidR="0004792C">
          <w:rPr>
            <w:noProof/>
            <w:webHidden/>
          </w:rPr>
          <w:t>114</w:t>
        </w:r>
      </w:ins>
      <w:del w:id="1148" w:author="nick" w:date="2021-07-14T20:23:00Z">
        <w:r w:rsidR="003F511B" w:rsidDel="0004792C">
          <w:rPr>
            <w:noProof/>
            <w:webHidden/>
          </w:rPr>
          <w:delText>106</w:delText>
        </w:r>
      </w:del>
      <w:r w:rsidR="008F6A37">
        <w:rPr>
          <w:noProof/>
          <w:webHidden/>
        </w:rPr>
        <w:fldChar w:fldCharType="end"/>
      </w:r>
      <w:r>
        <w:rPr>
          <w:noProof/>
        </w:rPr>
        <w:fldChar w:fldCharType="end"/>
      </w:r>
    </w:p>
    <w:p w14:paraId="3B77EA82" w14:textId="7EFD9E9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"_Toc76030566" </w:instrText>
      </w:r>
      <w:ins w:id="1149" w:author="nick" w:date="2021-07-13T20:52:00Z">
        <w:r w:rsidR="003F511B">
          <w:rPr>
            <w:noProof/>
          </w:rPr>
        </w:r>
      </w:ins>
      <w:r>
        <w:rPr>
          <w:noProof/>
        </w:rPr>
        <w:fldChar w:fldCharType="separate"/>
      </w:r>
      <w:r w:rsidR="008F6A37" w:rsidRPr="00B95A41">
        <w:rPr>
          <w:rStyle w:val="Hyperlink"/>
          <w:noProof/>
        </w:rPr>
        <w:t>Figure 45: Terminology of a regular intermittent weld</w:t>
      </w:r>
      <w:r w:rsidR="008F6A37">
        <w:rPr>
          <w:noProof/>
          <w:webHidden/>
        </w:rPr>
        <w:tab/>
      </w:r>
      <w:r w:rsidR="008F6A37">
        <w:rPr>
          <w:noProof/>
          <w:webHidden/>
        </w:rPr>
        <w:fldChar w:fldCharType="begin"/>
      </w:r>
      <w:r w:rsidR="008F6A37">
        <w:rPr>
          <w:noProof/>
          <w:webHidden/>
        </w:rPr>
        <w:instrText xml:space="preserve"> PAGEREF _Toc76030566 \h </w:instrText>
      </w:r>
      <w:r w:rsidR="008F6A37">
        <w:rPr>
          <w:noProof/>
          <w:webHidden/>
        </w:rPr>
      </w:r>
      <w:r w:rsidR="008F6A37">
        <w:rPr>
          <w:noProof/>
          <w:webHidden/>
        </w:rPr>
        <w:fldChar w:fldCharType="separate"/>
      </w:r>
      <w:ins w:id="1150" w:author="nick" w:date="2021-07-14T20:24:00Z">
        <w:r w:rsidR="0004792C">
          <w:rPr>
            <w:noProof/>
            <w:webHidden/>
          </w:rPr>
          <w:t>118</w:t>
        </w:r>
      </w:ins>
      <w:del w:id="1151" w:author="nick" w:date="2021-07-14T20:23:00Z">
        <w:r w:rsidR="003F511B" w:rsidDel="0004792C">
          <w:rPr>
            <w:noProof/>
            <w:webHidden/>
          </w:rPr>
          <w:delText>110</w:delText>
        </w:r>
      </w:del>
      <w:r w:rsidR="008F6A37">
        <w:rPr>
          <w:noProof/>
          <w:webHidden/>
        </w:rPr>
        <w:fldChar w:fldCharType="end"/>
      </w:r>
      <w:r>
        <w:rPr>
          <w:noProof/>
        </w:rPr>
        <w:fldChar w:fldCharType="end"/>
      </w:r>
    </w:p>
    <w:p w14:paraId="026C6023" w14:textId="510252E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"_Toc76030567" </w:instrText>
      </w:r>
      <w:ins w:id="1152" w:author="nick" w:date="2021-07-13T20:52:00Z">
        <w:r w:rsidR="003F511B">
          <w:rPr>
            <w:noProof/>
          </w:rPr>
        </w:r>
      </w:ins>
      <w:r>
        <w:rPr>
          <w:noProof/>
        </w:rPr>
        <w:fldChar w:fldCharType="separate"/>
      </w:r>
      <w:r w:rsidR="008F6A37" w:rsidRPr="00B95A41">
        <w:rPr>
          <w:rStyle w:val="Hyperlink"/>
          <w:noProof/>
        </w:rPr>
        <w:t>Figure 46: Regular intermittent weld with first spacing and last spacing</w:t>
      </w:r>
      <w:r w:rsidR="008F6A37">
        <w:rPr>
          <w:noProof/>
          <w:webHidden/>
        </w:rPr>
        <w:tab/>
      </w:r>
      <w:r w:rsidR="008F6A37">
        <w:rPr>
          <w:noProof/>
          <w:webHidden/>
        </w:rPr>
        <w:fldChar w:fldCharType="begin"/>
      </w:r>
      <w:r w:rsidR="008F6A37">
        <w:rPr>
          <w:noProof/>
          <w:webHidden/>
        </w:rPr>
        <w:instrText xml:space="preserve"> PAGEREF _Toc76030567 \h </w:instrText>
      </w:r>
      <w:r w:rsidR="008F6A37">
        <w:rPr>
          <w:noProof/>
          <w:webHidden/>
        </w:rPr>
      </w:r>
      <w:r w:rsidR="008F6A37">
        <w:rPr>
          <w:noProof/>
          <w:webHidden/>
        </w:rPr>
        <w:fldChar w:fldCharType="separate"/>
      </w:r>
      <w:ins w:id="1153" w:author="nick" w:date="2021-07-14T20:24:00Z">
        <w:r w:rsidR="0004792C">
          <w:rPr>
            <w:noProof/>
            <w:webHidden/>
          </w:rPr>
          <w:t>118</w:t>
        </w:r>
      </w:ins>
      <w:del w:id="1154" w:author="nick" w:date="2021-07-14T20:23:00Z">
        <w:r w:rsidR="003F511B" w:rsidDel="0004792C">
          <w:rPr>
            <w:noProof/>
            <w:webHidden/>
          </w:rPr>
          <w:delText>110</w:delText>
        </w:r>
      </w:del>
      <w:r w:rsidR="008F6A37">
        <w:rPr>
          <w:noProof/>
          <w:webHidden/>
        </w:rPr>
        <w:fldChar w:fldCharType="end"/>
      </w:r>
      <w:r>
        <w:rPr>
          <w:noProof/>
        </w:rPr>
        <w:fldChar w:fldCharType="end"/>
      </w:r>
    </w:p>
    <w:p w14:paraId="12B0C934" w14:textId="6C374C0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"_Toc76030568" </w:instrText>
      </w:r>
      <w:ins w:id="1155" w:author="nick" w:date="2021-07-13T20:52:00Z">
        <w:r w:rsidR="003F511B">
          <w:rPr>
            <w:noProof/>
          </w:rPr>
        </w:r>
      </w:ins>
      <w:r>
        <w:rPr>
          <w:noProof/>
        </w:rPr>
        <w:fldChar w:fldCharType="separate"/>
      </w:r>
      <w:r w:rsidR="008F6A37" w:rsidRPr="00B95A41">
        <w:rPr>
          <w:rStyle w:val="Hyperlink"/>
          <w:noProof/>
        </w:rPr>
        <w:t>Figure 47: Irregular intermittent welds</w:t>
      </w:r>
      <w:r w:rsidR="008F6A37">
        <w:rPr>
          <w:noProof/>
          <w:webHidden/>
        </w:rPr>
        <w:tab/>
      </w:r>
      <w:r w:rsidR="008F6A37">
        <w:rPr>
          <w:noProof/>
          <w:webHidden/>
        </w:rPr>
        <w:fldChar w:fldCharType="begin"/>
      </w:r>
      <w:r w:rsidR="008F6A37">
        <w:rPr>
          <w:noProof/>
          <w:webHidden/>
        </w:rPr>
        <w:instrText xml:space="preserve"> PAGEREF _Toc76030568 \h </w:instrText>
      </w:r>
      <w:r w:rsidR="008F6A37">
        <w:rPr>
          <w:noProof/>
          <w:webHidden/>
        </w:rPr>
      </w:r>
      <w:r w:rsidR="008F6A37">
        <w:rPr>
          <w:noProof/>
          <w:webHidden/>
        </w:rPr>
        <w:fldChar w:fldCharType="separate"/>
      </w:r>
      <w:ins w:id="1156" w:author="nick" w:date="2021-07-14T20:24:00Z">
        <w:r w:rsidR="0004792C">
          <w:rPr>
            <w:noProof/>
            <w:webHidden/>
          </w:rPr>
          <w:t>119</w:t>
        </w:r>
      </w:ins>
      <w:del w:id="1157" w:author="nick" w:date="2021-07-14T20:23:00Z">
        <w:r w:rsidR="003F511B" w:rsidDel="0004792C">
          <w:rPr>
            <w:noProof/>
            <w:webHidden/>
          </w:rPr>
          <w:delText>111</w:delText>
        </w:r>
      </w:del>
      <w:r w:rsidR="008F6A37">
        <w:rPr>
          <w:noProof/>
          <w:webHidden/>
        </w:rPr>
        <w:fldChar w:fldCharType="end"/>
      </w:r>
      <w:r>
        <w:rPr>
          <w:noProof/>
        </w:rPr>
        <w:fldChar w:fldCharType="end"/>
      </w:r>
    </w:p>
    <w:p w14:paraId="232382FF" w14:textId="3F0966B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"_Toc76030569" </w:instrText>
      </w:r>
      <w:ins w:id="1158" w:author="nick" w:date="2021-07-13T20:52:00Z">
        <w:r w:rsidR="003F511B">
          <w:rPr>
            <w:noProof/>
          </w:rPr>
        </w:r>
      </w:ins>
      <w:r>
        <w:rPr>
          <w:noProof/>
        </w:rPr>
        <w:fldChar w:fldCharType="separate"/>
      </w:r>
      <w:r w:rsidR="008F6A37" w:rsidRPr="00B95A41">
        <w:rPr>
          <w:rStyle w:val="Hyperlink"/>
          <w:noProof/>
        </w:rPr>
        <w:t>Figure 48: Weld Line Changing from Y-Joint to Overlap-Joint</w:t>
      </w:r>
      <w:r w:rsidR="008F6A37">
        <w:rPr>
          <w:noProof/>
          <w:webHidden/>
        </w:rPr>
        <w:tab/>
      </w:r>
      <w:r w:rsidR="008F6A37">
        <w:rPr>
          <w:noProof/>
          <w:webHidden/>
        </w:rPr>
        <w:fldChar w:fldCharType="begin"/>
      </w:r>
      <w:r w:rsidR="008F6A37">
        <w:rPr>
          <w:noProof/>
          <w:webHidden/>
        </w:rPr>
        <w:instrText xml:space="preserve"> PAGEREF _Toc76030569 \h </w:instrText>
      </w:r>
      <w:r w:rsidR="008F6A37">
        <w:rPr>
          <w:noProof/>
          <w:webHidden/>
        </w:rPr>
      </w:r>
      <w:r w:rsidR="008F6A37">
        <w:rPr>
          <w:noProof/>
          <w:webHidden/>
        </w:rPr>
        <w:fldChar w:fldCharType="separate"/>
      </w:r>
      <w:ins w:id="1159" w:author="nick" w:date="2021-07-14T20:24:00Z">
        <w:r w:rsidR="0004792C">
          <w:rPr>
            <w:noProof/>
            <w:webHidden/>
          </w:rPr>
          <w:t>124</w:t>
        </w:r>
      </w:ins>
      <w:del w:id="1160" w:author="nick" w:date="2021-07-14T20:23:00Z">
        <w:r w:rsidR="003F511B" w:rsidDel="0004792C">
          <w:rPr>
            <w:noProof/>
            <w:webHidden/>
          </w:rPr>
          <w:delText>116</w:delText>
        </w:r>
      </w:del>
      <w:r w:rsidR="008F6A37">
        <w:rPr>
          <w:noProof/>
          <w:webHidden/>
        </w:rPr>
        <w:fldChar w:fldCharType="end"/>
      </w:r>
      <w:r>
        <w:rPr>
          <w:noProof/>
        </w:rPr>
        <w:fldChar w:fldCharType="end"/>
      </w:r>
    </w:p>
    <w:p w14:paraId="24653679" w14:textId="172ACAA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"_Toc76030570" </w:instrText>
      </w:r>
      <w:ins w:id="1161" w:author="nick" w:date="2021-07-13T20:52:00Z">
        <w:r w:rsidR="003F511B">
          <w:rPr>
            <w:noProof/>
          </w:rPr>
        </w:r>
      </w:ins>
      <w:r>
        <w:rPr>
          <w:noProof/>
        </w:rPr>
        <w:fldChar w:fldCharType="separate"/>
      </w:r>
      <w:r w:rsidR="008F6A37" w:rsidRPr="00B95A41">
        <w:rPr>
          <w:rStyle w:val="Hyperlink"/>
          <w:noProof/>
        </w:rPr>
        <w:t>Figure 49: Longitudinal stiffener, top view</w:t>
      </w:r>
      <w:r w:rsidR="008F6A37">
        <w:rPr>
          <w:noProof/>
          <w:webHidden/>
        </w:rPr>
        <w:tab/>
      </w:r>
      <w:r w:rsidR="008F6A37">
        <w:rPr>
          <w:noProof/>
          <w:webHidden/>
        </w:rPr>
        <w:fldChar w:fldCharType="begin"/>
      </w:r>
      <w:r w:rsidR="008F6A37">
        <w:rPr>
          <w:noProof/>
          <w:webHidden/>
        </w:rPr>
        <w:instrText xml:space="preserve"> PAGEREF _Toc76030570 \h </w:instrText>
      </w:r>
      <w:r w:rsidR="008F6A37">
        <w:rPr>
          <w:noProof/>
          <w:webHidden/>
        </w:rPr>
      </w:r>
      <w:r w:rsidR="008F6A37">
        <w:rPr>
          <w:noProof/>
          <w:webHidden/>
        </w:rPr>
        <w:fldChar w:fldCharType="separate"/>
      </w:r>
      <w:ins w:id="1162" w:author="nick" w:date="2021-07-14T20:24:00Z">
        <w:r w:rsidR="0004792C">
          <w:rPr>
            <w:noProof/>
            <w:webHidden/>
          </w:rPr>
          <w:t>124</w:t>
        </w:r>
      </w:ins>
      <w:del w:id="1163" w:author="nick" w:date="2021-07-14T20:23:00Z">
        <w:r w:rsidR="003F511B" w:rsidDel="0004792C">
          <w:rPr>
            <w:noProof/>
            <w:webHidden/>
          </w:rPr>
          <w:delText>116</w:delText>
        </w:r>
      </w:del>
      <w:r w:rsidR="008F6A37">
        <w:rPr>
          <w:noProof/>
          <w:webHidden/>
        </w:rPr>
        <w:fldChar w:fldCharType="end"/>
      </w:r>
      <w:r>
        <w:rPr>
          <w:noProof/>
        </w:rPr>
        <w:fldChar w:fldCharType="end"/>
      </w:r>
    </w:p>
    <w:p w14:paraId="59E77E85" w14:textId="27561FA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"_Toc76030571" </w:instrText>
      </w:r>
      <w:ins w:id="1164" w:author="nick" w:date="2021-07-13T20:52:00Z">
        <w:r w:rsidR="003F511B">
          <w:rPr>
            <w:noProof/>
          </w:rPr>
        </w:r>
      </w:ins>
      <w:r>
        <w:rPr>
          <w:noProof/>
        </w:rPr>
        <w:fldChar w:fldCharType="separate"/>
      </w:r>
      <w:r w:rsidR="008F6A37" w:rsidRPr="00B95A41">
        <w:rPr>
          <w:rStyle w:val="Hyperlink"/>
          <w:noProof/>
        </w:rPr>
        <w:t>Figure 50: Seam weld types and attributes</w:t>
      </w:r>
      <w:r w:rsidR="008F6A37">
        <w:rPr>
          <w:noProof/>
          <w:webHidden/>
        </w:rPr>
        <w:tab/>
      </w:r>
      <w:r w:rsidR="008F6A37">
        <w:rPr>
          <w:noProof/>
          <w:webHidden/>
        </w:rPr>
        <w:fldChar w:fldCharType="begin"/>
      </w:r>
      <w:r w:rsidR="008F6A37">
        <w:rPr>
          <w:noProof/>
          <w:webHidden/>
        </w:rPr>
        <w:instrText xml:space="preserve"> PAGEREF _Toc76030571 \h </w:instrText>
      </w:r>
      <w:r w:rsidR="008F6A37">
        <w:rPr>
          <w:noProof/>
          <w:webHidden/>
        </w:rPr>
      </w:r>
      <w:r w:rsidR="008F6A37">
        <w:rPr>
          <w:noProof/>
          <w:webHidden/>
        </w:rPr>
        <w:fldChar w:fldCharType="separate"/>
      </w:r>
      <w:ins w:id="1165" w:author="nick" w:date="2021-07-14T20:24:00Z">
        <w:r w:rsidR="0004792C">
          <w:rPr>
            <w:noProof/>
            <w:webHidden/>
          </w:rPr>
          <w:t>126</w:t>
        </w:r>
      </w:ins>
      <w:del w:id="1166" w:author="nick" w:date="2021-07-14T20:23:00Z">
        <w:r w:rsidR="003F511B" w:rsidDel="0004792C">
          <w:rPr>
            <w:noProof/>
            <w:webHidden/>
          </w:rPr>
          <w:delText>118</w:delText>
        </w:r>
      </w:del>
      <w:r w:rsidR="008F6A37">
        <w:rPr>
          <w:noProof/>
          <w:webHidden/>
        </w:rPr>
        <w:fldChar w:fldCharType="end"/>
      </w:r>
      <w:r>
        <w:rPr>
          <w:noProof/>
        </w:rPr>
        <w:fldChar w:fldCharType="end"/>
      </w:r>
    </w:p>
    <w:p w14:paraId="20EDA7DC" w14:textId="616CF6B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"_Toc76030572" </w:instrText>
      </w:r>
      <w:ins w:id="1167" w:author="nick" w:date="2021-07-13T20:52:00Z">
        <w:r w:rsidR="003F511B">
          <w:rPr>
            <w:noProof/>
          </w:rPr>
        </w:r>
      </w:ins>
      <w:r>
        <w:rPr>
          <w:noProof/>
        </w:rPr>
        <w:fldChar w:fldCharType="separate"/>
      </w:r>
      <w:r w:rsidR="008F6A37" w:rsidRPr="00B95A41">
        <w:rPr>
          <w:rStyle w:val="Hyperlink"/>
          <w:noProof/>
        </w:rPr>
        <w:t>Figure 51: χMCF Structure of a Seam Weld (</w:t>
      </w:r>
      <w:r w:rsidR="008F6A37" w:rsidRPr="00B95A41">
        <w:rPr>
          <w:rStyle w:val="Hyperlink"/>
          <w:i/>
          <w:noProof/>
        </w:rPr>
        <w:t>connection_1d</w:t>
      </w:r>
      <w:r w:rsidR="008F6A37" w:rsidRPr="00B95A41">
        <w:rPr>
          <w:rStyle w:val="Hyperlink"/>
          <w:noProof/>
        </w:rPr>
        <w:t>)</w:t>
      </w:r>
      <w:r w:rsidR="008F6A37">
        <w:rPr>
          <w:noProof/>
          <w:webHidden/>
        </w:rPr>
        <w:tab/>
      </w:r>
      <w:r w:rsidR="008F6A37">
        <w:rPr>
          <w:noProof/>
          <w:webHidden/>
        </w:rPr>
        <w:fldChar w:fldCharType="begin"/>
      </w:r>
      <w:r w:rsidR="008F6A37">
        <w:rPr>
          <w:noProof/>
          <w:webHidden/>
        </w:rPr>
        <w:instrText xml:space="preserve"> PAGEREF _Toc76030572 \h </w:instrText>
      </w:r>
      <w:r w:rsidR="008F6A37">
        <w:rPr>
          <w:noProof/>
          <w:webHidden/>
        </w:rPr>
      </w:r>
      <w:r w:rsidR="008F6A37">
        <w:rPr>
          <w:noProof/>
          <w:webHidden/>
        </w:rPr>
        <w:fldChar w:fldCharType="separate"/>
      </w:r>
      <w:ins w:id="1168" w:author="nick" w:date="2021-07-14T20:24:00Z">
        <w:r w:rsidR="0004792C">
          <w:rPr>
            <w:noProof/>
            <w:webHidden/>
          </w:rPr>
          <w:t>127</w:t>
        </w:r>
      </w:ins>
      <w:del w:id="1169" w:author="nick" w:date="2021-07-14T20:23:00Z">
        <w:r w:rsidR="003F511B" w:rsidDel="0004792C">
          <w:rPr>
            <w:noProof/>
            <w:webHidden/>
          </w:rPr>
          <w:delText>119</w:delText>
        </w:r>
      </w:del>
      <w:r w:rsidR="008F6A37">
        <w:rPr>
          <w:noProof/>
          <w:webHidden/>
        </w:rPr>
        <w:fldChar w:fldCharType="end"/>
      </w:r>
      <w:r>
        <w:rPr>
          <w:noProof/>
        </w:rPr>
        <w:fldChar w:fldCharType="end"/>
      </w:r>
    </w:p>
    <w:p w14:paraId="584D59D8" w14:textId="29504DE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"_Toc76030573" </w:instrText>
      </w:r>
      <w:ins w:id="1170" w:author="nick" w:date="2021-07-13T20:52:00Z">
        <w:r w:rsidR="003F511B">
          <w:rPr>
            <w:noProof/>
          </w:rPr>
        </w:r>
      </w:ins>
      <w:r>
        <w:rPr>
          <w:noProof/>
        </w:rPr>
        <w:fldChar w:fldCharType="separate"/>
      </w:r>
      <w:r w:rsidR="008F6A37" w:rsidRPr="00B95A41">
        <w:rPr>
          <w:rStyle w:val="Hyperlink"/>
          <w:noProof/>
        </w:rPr>
        <w:t>Figure 52: Sheet Parameters vs.  Weld Position Parameters</w:t>
      </w:r>
      <w:r w:rsidR="008F6A37">
        <w:rPr>
          <w:noProof/>
          <w:webHidden/>
        </w:rPr>
        <w:tab/>
      </w:r>
      <w:r w:rsidR="008F6A37">
        <w:rPr>
          <w:noProof/>
          <w:webHidden/>
        </w:rPr>
        <w:fldChar w:fldCharType="begin"/>
      </w:r>
      <w:r w:rsidR="008F6A37">
        <w:rPr>
          <w:noProof/>
          <w:webHidden/>
        </w:rPr>
        <w:instrText xml:space="preserve"> PAGEREF _Toc76030573 \h </w:instrText>
      </w:r>
      <w:r w:rsidR="008F6A37">
        <w:rPr>
          <w:noProof/>
          <w:webHidden/>
        </w:rPr>
      </w:r>
      <w:r w:rsidR="008F6A37">
        <w:rPr>
          <w:noProof/>
          <w:webHidden/>
        </w:rPr>
        <w:fldChar w:fldCharType="separate"/>
      </w:r>
      <w:ins w:id="1171" w:author="nick" w:date="2021-07-14T20:24:00Z">
        <w:r w:rsidR="0004792C">
          <w:rPr>
            <w:noProof/>
            <w:webHidden/>
          </w:rPr>
          <w:t>130</w:t>
        </w:r>
      </w:ins>
      <w:del w:id="1172" w:author="nick" w:date="2021-07-14T20:23:00Z">
        <w:r w:rsidR="003F511B" w:rsidDel="0004792C">
          <w:rPr>
            <w:noProof/>
            <w:webHidden/>
          </w:rPr>
          <w:delText>122</w:delText>
        </w:r>
      </w:del>
      <w:r w:rsidR="008F6A37">
        <w:rPr>
          <w:noProof/>
          <w:webHidden/>
        </w:rPr>
        <w:fldChar w:fldCharType="end"/>
      </w:r>
      <w:r>
        <w:rPr>
          <w:noProof/>
        </w:rPr>
        <w:fldChar w:fldCharType="end"/>
      </w:r>
    </w:p>
    <w:p w14:paraId="2A7C92C7" w14:textId="1D8961A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"_Toc76030574" </w:instrText>
      </w:r>
      <w:ins w:id="1173" w:author="nick" w:date="2021-07-13T20:52:00Z">
        <w:r w:rsidR="003F511B">
          <w:rPr>
            <w:noProof/>
          </w:rPr>
        </w:r>
      </w:ins>
      <w:r>
        <w:rPr>
          <w:noProof/>
        </w:rPr>
        <w:fldChar w:fldCharType="separate"/>
      </w:r>
      <w:r w:rsidR="008F6A37" w:rsidRPr="00B95A41">
        <w:rPr>
          <w:rStyle w:val="Hyperlink"/>
          <w:noProof/>
        </w:rPr>
        <w:t>Figure 53: Welding Position of a Y-Joint</w:t>
      </w:r>
      <w:r w:rsidR="008F6A37">
        <w:rPr>
          <w:noProof/>
          <w:webHidden/>
        </w:rPr>
        <w:tab/>
      </w:r>
      <w:r w:rsidR="008F6A37">
        <w:rPr>
          <w:noProof/>
          <w:webHidden/>
        </w:rPr>
        <w:fldChar w:fldCharType="begin"/>
      </w:r>
      <w:r w:rsidR="008F6A37">
        <w:rPr>
          <w:noProof/>
          <w:webHidden/>
        </w:rPr>
        <w:instrText xml:space="preserve"> PAGEREF _Toc76030574 \h </w:instrText>
      </w:r>
      <w:r w:rsidR="008F6A37">
        <w:rPr>
          <w:noProof/>
          <w:webHidden/>
        </w:rPr>
      </w:r>
      <w:r w:rsidR="008F6A37">
        <w:rPr>
          <w:noProof/>
          <w:webHidden/>
        </w:rPr>
        <w:fldChar w:fldCharType="separate"/>
      </w:r>
      <w:ins w:id="1174" w:author="nick" w:date="2021-07-14T20:24:00Z">
        <w:r w:rsidR="0004792C">
          <w:rPr>
            <w:noProof/>
            <w:webHidden/>
          </w:rPr>
          <w:t>132</w:t>
        </w:r>
      </w:ins>
      <w:del w:id="1175" w:author="nick" w:date="2021-07-14T20:23:00Z">
        <w:r w:rsidR="003F511B" w:rsidDel="0004792C">
          <w:rPr>
            <w:noProof/>
            <w:webHidden/>
          </w:rPr>
          <w:delText>124</w:delText>
        </w:r>
      </w:del>
      <w:r w:rsidR="008F6A37">
        <w:rPr>
          <w:noProof/>
          <w:webHidden/>
        </w:rPr>
        <w:fldChar w:fldCharType="end"/>
      </w:r>
      <w:r>
        <w:rPr>
          <w:noProof/>
        </w:rPr>
        <w:fldChar w:fldCharType="end"/>
      </w:r>
    </w:p>
    <w:p w14:paraId="0817B7EF" w14:textId="3492B58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"_Toc76030575" </w:instrText>
      </w:r>
      <w:ins w:id="1176" w:author="nick" w:date="2021-07-13T20:52:00Z">
        <w:r w:rsidR="003F511B">
          <w:rPr>
            <w:noProof/>
          </w:rPr>
        </w:r>
      </w:ins>
      <w:r>
        <w:rPr>
          <w:noProof/>
        </w:rPr>
        <w:fldChar w:fldCharType="separate"/>
      </w:r>
      <w:r w:rsidR="008F6A37" w:rsidRPr="00B95A41">
        <w:rPr>
          <w:rStyle w:val="Hyperlink"/>
          <w:noProof/>
        </w:rPr>
        <w:t>Figure 54: Welding Position vector direction and length</w:t>
      </w:r>
      <w:r w:rsidR="008F6A37">
        <w:rPr>
          <w:noProof/>
          <w:webHidden/>
        </w:rPr>
        <w:tab/>
      </w:r>
      <w:r w:rsidR="008F6A37">
        <w:rPr>
          <w:noProof/>
          <w:webHidden/>
        </w:rPr>
        <w:fldChar w:fldCharType="begin"/>
      </w:r>
      <w:r w:rsidR="008F6A37">
        <w:rPr>
          <w:noProof/>
          <w:webHidden/>
        </w:rPr>
        <w:instrText xml:space="preserve"> PAGEREF _Toc76030575 \h </w:instrText>
      </w:r>
      <w:r w:rsidR="008F6A37">
        <w:rPr>
          <w:noProof/>
          <w:webHidden/>
        </w:rPr>
      </w:r>
      <w:r w:rsidR="008F6A37">
        <w:rPr>
          <w:noProof/>
          <w:webHidden/>
        </w:rPr>
        <w:fldChar w:fldCharType="separate"/>
      </w:r>
      <w:ins w:id="1177" w:author="nick" w:date="2021-07-14T20:24:00Z">
        <w:r w:rsidR="0004792C">
          <w:rPr>
            <w:noProof/>
            <w:webHidden/>
          </w:rPr>
          <w:t>133</w:t>
        </w:r>
      </w:ins>
      <w:del w:id="1178" w:author="nick" w:date="2021-07-14T20:23:00Z">
        <w:r w:rsidR="003F511B" w:rsidDel="0004792C">
          <w:rPr>
            <w:noProof/>
            <w:webHidden/>
          </w:rPr>
          <w:delText>125</w:delText>
        </w:r>
      </w:del>
      <w:r w:rsidR="008F6A37">
        <w:rPr>
          <w:noProof/>
          <w:webHidden/>
        </w:rPr>
        <w:fldChar w:fldCharType="end"/>
      </w:r>
      <w:r>
        <w:rPr>
          <w:noProof/>
        </w:rPr>
        <w:fldChar w:fldCharType="end"/>
      </w:r>
    </w:p>
    <w:p w14:paraId="10F804EC" w14:textId="111DC0E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"_Toc76030576" </w:instrText>
      </w:r>
      <w:ins w:id="1179" w:author="nick" w:date="2021-07-13T20:52:00Z">
        <w:r w:rsidR="003F511B">
          <w:rPr>
            <w:noProof/>
          </w:rPr>
        </w:r>
      </w:ins>
      <w:r>
        <w:rPr>
          <w:noProof/>
        </w:rPr>
        <w:fldChar w:fldCharType="separate"/>
      </w:r>
      <w:r w:rsidR="008F6A37" w:rsidRPr="00B95A41">
        <w:rPr>
          <w:rStyle w:val="Hyperlink"/>
          <w:noProof/>
        </w:rPr>
        <w:t>Figure 55: Butt Joint Sheet Layout</w:t>
      </w:r>
      <w:r w:rsidR="008F6A37">
        <w:rPr>
          <w:noProof/>
          <w:webHidden/>
        </w:rPr>
        <w:tab/>
      </w:r>
      <w:r w:rsidR="008F6A37">
        <w:rPr>
          <w:noProof/>
          <w:webHidden/>
        </w:rPr>
        <w:fldChar w:fldCharType="begin"/>
      </w:r>
      <w:r w:rsidR="008F6A37">
        <w:rPr>
          <w:noProof/>
          <w:webHidden/>
        </w:rPr>
        <w:instrText xml:space="preserve"> PAGEREF _Toc76030576 \h </w:instrText>
      </w:r>
      <w:r w:rsidR="008F6A37">
        <w:rPr>
          <w:noProof/>
          <w:webHidden/>
        </w:rPr>
      </w:r>
      <w:r w:rsidR="008F6A37">
        <w:rPr>
          <w:noProof/>
          <w:webHidden/>
        </w:rPr>
        <w:fldChar w:fldCharType="separate"/>
      </w:r>
      <w:ins w:id="1180" w:author="nick" w:date="2021-07-14T20:24:00Z">
        <w:r w:rsidR="0004792C">
          <w:rPr>
            <w:noProof/>
            <w:webHidden/>
          </w:rPr>
          <w:t>136</w:t>
        </w:r>
      </w:ins>
      <w:del w:id="1181" w:author="nick" w:date="2021-07-14T20:23:00Z">
        <w:r w:rsidR="003F511B" w:rsidDel="0004792C">
          <w:rPr>
            <w:noProof/>
            <w:webHidden/>
          </w:rPr>
          <w:delText>128</w:delText>
        </w:r>
      </w:del>
      <w:r w:rsidR="008F6A37">
        <w:rPr>
          <w:noProof/>
          <w:webHidden/>
        </w:rPr>
        <w:fldChar w:fldCharType="end"/>
      </w:r>
      <w:r>
        <w:rPr>
          <w:noProof/>
        </w:rPr>
        <w:fldChar w:fldCharType="end"/>
      </w:r>
    </w:p>
    <w:p w14:paraId="15E194F3" w14:textId="44E0155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"_Toc76030577" </w:instrText>
      </w:r>
      <w:ins w:id="1182" w:author="nick" w:date="2021-07-13T20:52:00Z">
        <w:r w:rsidR="003F511B">
          <w:rPr>
            <w:noProof/>
          </w:rPr>
        </w:r>
      </w:ins>
      <w:r>
        <w:rPr>
          <w:noProof/>
        </w:rPr>
        <w:fldChar w:fldCharType="separate"/>
      </w:r>
      <w:r w:rsidR="008F6A37" w:rsidRPr="00B95A41">
        <w:rPr>
          <w:rStyle w:val="Hyperlink"/>
          <w:noProof/>
        </w:rPr>
        <w:t>Figure 56: Butt Joint Weld parameters</w:t>
      </w:r>
      <w:r w:rsidR="008F6A37">
        <w:rPr>
          <w:noProof/>
          <w:webHidden/>
        </w:rPr>
        <w:tab/>
      </w:r>
      <w:r w:rsidR="008F6A37">
        <w:rPr>
          <w:noProof/>
          <w:webHidden/>
        </w:rPr>
        <w:fldChar w:fldCharType="begin"/>
      </w:r>
      <w:r w:rsidR="008F6A37">
        <w:rPr>
          <w:noProof/>
          <w:webHidden/>
        </w:rPr>
        <w:instrText xml:space="preserve"> PAGEREF _Toc76030577 \h </w:instrText>
      </w:r>
      <w:r w:rsidR="008F6A37">
        <w:rPr>
          <w:noProof/>
          <w:webHidden/>
        </w:rPr>
      </w:r>
      <w:r w:rsidR="008F6A37">
        <w:rPr>
          <w:noProof/>
          <w:webHidden/>
        </w:rPr>
        <w:fldChar w:fldCharType="separate"/>
      </w:r>
      <w:ins w:id="1183" w:author="nick" w:date="2021-07-14T20:24:00Z">
        <w:r w:rsidR="0004792C">
          <w:rPr>
            <w:noProof/>
            <w:webHidden/>
          </w:rPr>
          <w:t>136</w:t>
        </w:r>
      </w:ins>
      <w:del w:id="1184" w:author="nick" w:date="2021-07-14T20:23:00Z">
        <w:r w:rsidR="003F511B" w:rsidDel="0004792C">
          <w:rPr>
            <w:noProof/>
            <w:webHidden/>
          </w:rPr>
          <w:delText>128</w:delText>
        </w:r>
      </w:del>
      <w:r w:rsidR="008F6A37">
        <w:rPr>
          <w:noProof/>
          <w:webHidden/>
        </w:rPr>
        <w:fldChar w:fldCharType="end"/>
      </w:r>
      <w:r>
        <w:rPr>
          <w:noProof/>
        </w:rPr>
        <w:fldChar w:fldCharType="end"/>
      </w:r>
    </w:p>
    <w:p w14:paraId="0A1BDF22" w14:textId="69F975C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"_Toc76030578" </w:instrText>
      </w:r>
      <w:ins w:id="1185" w:author="nick" w:date="2021-07-13T20:52:00Z">
        <w:r w:rsidR="003F511B">
          <w:rPr>
            <w:noProof/>
          </w:rPr>
        </w:r>
      </w:ins>
      <w:r>
        <w:rPr>
          <w:noProof/>
        </w:rPr>
        <w:fldChar w:fldCharType="separate"/>
      </w:r>
      <w:r w:rsidR="008F6A37" w:rsidRPr="00B95A41">
        <w:rPr>
          <w:rStyle w:val="Hyperlink"/>
          <w:noProof/>
        </w:rPr>
        <w:t>Figure 57: Corner Weld Sheet Layout</w:t>
      </w:r>
      <w:r w:rsidR="008F6A37">
        <w:rPr>
          <w:noProof/>
          <w:webHidden/>
        </w:rPr>
        <w:tab/>
      </w:r>
      <w:r w:rsidR="008F6A37">
        <w:rPr>
          <w:noProof/>
          <w:webHidden/>
        </w:rPr>
        <w:fldChar w:fldCharType="begin"/>
      </w:r>
      <w:r w:rsidR="008F6A37">
        <w:rPr>
          <w:noProof/>
          <w:webHidden/>
        </w:rPr>
        <w:instrText xml:space="preserve"> PAGEREF _Toc76030578 \h </w:instrText>
      </w:r>
      <w:r w:rsidR="008F6A37">
        <w:rPr>
          <w:noProof/>
          <w:webHidden/>
        </w:rPr>
      </w:r>
      <w:r w:rsidR="008F6A37">
        <w:rPr>
          <w:noProof/>
          <w:webHidden/>
        </w:rPr>
        <w:fldChar w:fldCharType="separate"/>
      </w:r>
      <w:ins w:id="1186" w:author="nick" w:date="2021-07-14T20:24:00Z">
        <w:r w:rsidR="0004792C">
          <w:rPr>
            <w:noProof/>
            <w:webHidden/>
          </w:rPr>
          <w:t>139</w:t>
        </w:r>
      </w:ins>
      <w:del w:id="1187" w:author="nick" w:date="2021-07-14T20:23:00Z">
        <w:r w:rsidR="003F511B" w:rsidDel="0004792C">
          <w:rPr>
            <w:noProof/>
            <w:webHidden/>
          </w:rPr>
          <w:delText>131</w:delText>
        </w:r>
      </w:del>
      <w:r w:rsidR="008F6A37">
        <w:rPr>
          <w:noProof/>
          <w:webHidden/>
        </w:rPr>
        <w:fldChar w:fldCharType="end"/>
      </w:r>
      <w:r>
        <w:rPr>
          <w:noProof/>
        </w:rPr>
        <w:fldChar w:fldCharType="end"/>
      </w:r>
    </w:p>
    <w:p w14:paraId="6A4BDF4F" w14:textId="449A204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"_Toc76030579" </w:instrText>
      </w:r>
      <w:ins w:id="1188" w:author="nick" w:date="2021-07-13T20:52:00Z">
        <w:r w:rsidR="003F511B">
          <w:rPr>
            <w:noProof/>
          </w:rPr>
        </w:r>
      </w:ins>
      <w:r>
        <w:rPr>
          <w:noProof/>
        </w:rPr>
        <w:fldChar w:fldCharType="separate"/>
      </w:r>
      <w:r w:rsidR="008F6A37" w:rsidRPr="00B95A41">
        <w:rPr>
          <w:rStyle w:val="Hyperlink"/>
          <w:noProof/>
        </w:rPr>
        <w:t>Figure 58: Corner Weld Parameters</w:t>
      </w:r>
      <w:r w:rsidR="008F6A37">
        <w:rPr>
          <w:noProof/>
          <w:webHidden/>
        </w:rPr>
        <w:tab/>
      </w:r>
      <w:r w:rsidR="008F6A37">
        <w:rPr>
          <w:noProof/>
          <w:webHidden/>
        </w:rPr>
        <w:fldChar w:fldCharType="begin"/>
      </w:r>
      <w:r w:rsidR="008F6A37">
        <w:rPr>
          <w:noProof/>
          <w:webHidden/>
        </w:rPr>
        <w:instrText xml:space="preserve"> PAGEREF _Toc76030579 \h </w:instrText>
      </w:r>
      <w:r w:rsidR="008F6A37">
        <w:rPr>
          <w:noProof/>
          <w:webHidden/>
        </w:rPr>
      </w:r>
      <w:r w:rsidR="008F6A37">
        <w:rPr>
          <w:noProof/>
          <w:webHidden/>
        </w:rPr>
        <w:fldChar w:fldCharType="separate"/>
      </w:r>
      <w:ins w:id="1189" w:author="nick" w:date="2021-07-14T20:24:00Z">
        <w:r w:rsidR="0004792C">
          <w:rPr>
            <w:noProof/>
            <w:webHidden/>
          </w:rPr>
          <w:t>139</w:t>
        </w:r>
      </w:ins>
      <w:del w:id="1190" w:author="nick" w:date="2021-07-14T20:23:00Z">
        <w:r w:rsidR="003F511B" w:rsidDel="0004792C">
          <w:rPr>
            <w:noProof/>
            <w:webHidden/>
          </w:rPr>
          <w:delText>131</w:delText>
        </w:r>
      </w:del>
      <w:r w:rsidR="008F6A37">
        <w:rPr>
          <w:noProof/>
          <w:webHidden/>
        </w:rPr>
        <w:fldChar w:fldCharType="end"/>
      </w:r>
      <w:r>
        <w:rPr>
          <w:noProof/>
        </w:rPr>
        <w:fldChar w:fldCharType="end"/>
      </w:r>
    </w:p>
    <w:p w14:paraId="7BC2D03C" w14:textId="26D6AD3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"_Toc76030580" </w:instrText>
      </w:r>
      <w:ins w:id="1191" w:author="nick" w:date="2021-07-13T20:52:00Z">
        <w:r w:rsidR="003F511B">
          <w:rPr>
            <w:noProof/>
          </w:rPr>
        </w:r>
      </w:ins>
      <w:r>
        <w:rPr>
          <w:noProof/>
        </w:rPr>
        <w:fldChar w:fldCharType="separate"/>
      </w:r>
      <w:r w:rsidR="008F6A37" w:rsidRPr="00B95A41">
        <w:rPr>
          <w:rStyle w:val="Hyperlink"/>
          <w:noProof/>
        </w:rPr>
        <w:t>Figure 59: Corner Weld Sheet Layout</w:t>
      </w:r>
      <w:r w:rsidR="008F6A37">
        <w:rPr>
          <w:noProof/>
          <w:webHidden/>
        </w:rPr>
        <w:tab/>
      </w:r>
      <w:r w:rsidR="008F6A37">
        <w:rPr>
          <w:noProof/>
          <w:webHidden/>
        </w:rPr>
        <w:fldChar w:fldCharType="begin"/>
      </w:r>
      <w:r w:rsidR="008F6A37">
        <w:rPr>
          <w:noProof/>
          <w:webHidden/>
        </w:rPr>
        <w:instrText xml:space="preserve"> PAGEREF _Toc76030580 \h </w:instrText>
      </w:r>
      <w:r w:rsidR="008F6A37">
        <w:rPr>
          <w:noProof/>
          <w:webHidden/>
        </w:rPr>
      </w:r>
      <w:r w:rsidR="008F6A37">
        <w:rPr>
          <w:noProof/>
          <w:webHidden/>
        </w:rPr>
        <w:fldChar w:fldCharType="separate"/>
      </w:r>
      <w:ins w:id="1192" w:author="nick" w:date="2021-07-14T20:24:00Z">
        <w:r w:rsidR="0004792C">
          <w:rPr>
            <w:noProof/>
            <w:webHidden/>
          </w:rPr>
          <w:t>140</w:t>
        </w:r>
      </w:ins>
      <w:del w:id="1193" w:author="nick" w:date="2021-07-14T20:23:00Z">
        <w:r w:rsidR="003F511B" w:rsidDel="0004792C">
          <w:rPr>
            <w:noProof/>
            <w:webHidden/>
          </w:rPr>
          <w:delText>132</w:delText>
        </w:r>
      </w:del>
      <w:r w:rsidR="008F6A37">
        <w:rPr>
          <w:noProof/>
          <w:webHidden/>
        </w:rPr>
        <w:fldChar w:fldCharType="end"/>
      </w:r>
      <w:r>
        <w:rPr>
          <w:noProof/>
        </w:rPr>
        <w:fldChar w:fldCharType="end"/>
      </w:r>
    </w:p>
    <w:p w14:paraId="7BBB7545" w14:textId="06A0B0C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"_Toc76030581" </w:instrText>
      </w:r>
      <w:ins w:id="1194" w:author="nick" w:date="2021-07-13T20:52:00Z">
        <w:r w:rsidR="003F511B">
          <w:rPr>
            <w:noProof/>
          </w:rPr>
        </w:r>
      </w:ins>
      <w:r>
        <w:rPr>
          <w:noProof/>
        </w:rPr>
        <w:fldChar w:fldCharType="separate"/>
      </w:r>
      <w:r w:rsidR="008F6A37" w:rsidRPr="00B95A41">
        <w:rPr>
          <w:rStyle w:val="Hyperlink"/>
          <w:noProof/>
        </w:rPr>
        <w:t>Figure 60: Double Corner Weld Parameters</w:t>
      </w:r>
      <w:r w:rsidR="008F6A37">
        <w:rPr>
          <w:noProof/>
          <w:webHidden/>
        </w:rPr>
        <w:tab/>
      </w:r>
      <w:r w:rsidR="008F6A37">
        <w:rPr>
          <w:noProof/>
          <w:webHidden/>
        </w:rPr>
        <w:fldChar w:fldCharType="begin"/>
      </w:r>
      <w:r w:rsidR="008F6A37">
        <w:rPr>
          <w:noProof/>
          <w:webHidden/>
        </w:rPr>
        <w:instrText xml:space="preserve"> PAGEREF _Toc76030581 \h </w:instrText>
      </w:r>
      <w:r w:rsidR="008F6A37">
        <w:rPr>
          <w:noProof/>
          <w:webHidden/>
        </w:rPr>
      </w:r>
      <w:r w:rsidR="008F6A37">
        <w:rPr>
          <w:noProof/>
          <w:webHidden/>
        </w:rPr>
        <w:fldChar w:fldCharType="separate"/>
      </w:r>
      <w:ins w:id="1195" w:author="nick" w:date="2021-07-14T20:24:00Z">
        <w:r w:rsidR="0004792C">
          <w:rPr>
            <w:noProof/>
            <w:webHidden/>
          </w:rPr>
          <w:t>140</w:t>
        </w:r>
      </w:ins>
      <w:del w:id="1196" w:author="nick" w:date="2021-07-14T20:23:00Z">
        <w:r w:rsidR="003F511B" w:rsidDel="0004792C">
          <w:rPr>
            <w:noProof/>
            <w:webHidden/>
          </w:rPr>
          <w:delText>132</w:delText>
        </w:r>
      </w:del>
      <w:r w:rsidR="008F6A37">
        <w:rPr>
          <w:noProof/>
          <w:webHidden/>
        </w:rPr>
        <w:fldChar w:fldCharType="end"/>
      </w:r>
      <w:r>
        <w:rPr>
          <w:noProof/>
        </w:rPr>
        <w:fldChar w:fldCharType="end"/>
      </w:r>
    </w:p>
    <w:p w14:paraId="618ED26C" w14:textId="4F28E97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"_Toc76030582" </w:instrText>
      </w:r>
      <w:ins w:id="1197" w:author="nick" w:date="2021-07-13T20:52:00Z">
        <w:r w:rsidR="003F511B">
          <w:rPr>
            <w:noProof/>
          </w:rPr>
        </w:r>
      </w:ins>
      <w:r>
        <w:rPr>
          <w:noProof/>
        </w:rPr>
        <w:fldChar w:fldCharType="separate"/>
      </w:r>
      <w:r w:rsidR="008F6A37" w:rsidRPr="00B95A41">
        <w:rPr>
          <w:rStyle w:val="Hyperlink"/>
          <w:noProof/>
        </w:rPr>
        <w:t>Figure 61: Edge Weld Sheet Layout</w:t>
      </w:r>
      <w:r w:rsidR="008F6A37">
        <w:rPr>
          <w:noProof/>
          <w:webHidden/>
        </w:rPr>
        <w:tab/>
      </w:r>
      <w:r w:rsidR="008F6A37">
        <w:rPr>
          <w:noProof/>
          <w:webHidden/>
        </w:rPr>
        <w:fldChar w:fldCharType="begin"/>
      </w:r>
      <w:r w:rsidR="008F6A37">
        <w:rPr>
          <w:noProof/>
          <w:webHidden/>
        </w:rPr>
        <w:instrText xml:space="preserve"> PAGEREF _Toc76030582 \h </w:instrText>
      </w:r>
      <w:r w:rsidR="008F6A37">
        <w:rPr>
          <w:noProof/>
          <w:webHidden/>
        </w:rPr>
      </w:r>
      <w:r w:rsidR="008F6A37">
        <w:rPr>
          <w:noProof/>
          <w:webHidden/>
        </w:rPr>
        <w:fldChar w:fldCharType="separate"/>
      </w:r>
      <w:ins w:id="1198" w:author="nick" w:date="2021-07-14T20:24:00Z">
        <w:r w:rsidR="0004792C">
          <w:rPr>
            <w:noProof/>
            <w:webHidden/>
          </w:rPr>
          <w:t>143</w:t>
        </w:r>
      </w:ins>
      <w:del w:id="1199" w:author="nick" w:date="2021-07-14T20:23:00Z">
        <w:r w:rsidR="003F511B" w:rsidDel="0004792C">
          <w:rPr>
            <w:noProof/>
            <w:webHidden/>
          </w:rPr>
          <w:delText>135</w:delText>
        </w:r>
      </w:del>
      <w:r w:rsidR="008F6A37">
        <w:rPr>
          <w:noProof/>
          <w:webHidden/>
        </w:rPr>
        <w:fldChar w:fldCharType="end"/>
      </w:r>
      <w:r>
        <w:rPr>
          <w:noProof/>
        </w:rPr>
        <w:fldChar w:fldCharType="end"/>
      </w:r>
    </w:p>
    <w:p w14:paraId="3F2B6AE7" w14:textId="7DB80F1B"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"_Toc76030583" </w:instrText>
      </w:r>
      <w:ins w:id="1200" w:author="nick" w:date="2021-07-13T20:52:00Z">
        <w:r w:rsidR="003F511B">
          <w:rPr>
            <w:noProof/>
          </w:rPr>
        </w:r>
      </w:ins>
      <w:r>
        <w:rPr>
          <w:noProof/>
        </w:rPr>
        <w:fldChar w:fldCharType="separate"/>
      </w:r>
      <w:r w:rsidR="008F6A37" w:rsidRPr="00B95A41">
        <w:rPr>
          <w:rStyle w:val="Hyperlink"/>
          <w:noProof/>
        </w:rPr>
        <w:t>Figure 62: Edge Weld parameters</w:t>
      </w:r>
      <w:r w:rsidR="008F6A37">
        <w:rPr>
          <w:noProof/>
          <w:webHidden/>
        </w:rPr>
        <w:tab/>
      </w:r>
      <w:r w:rsidR="008F6A37">
        <w:rPr>
          <w:noProof/>
          <w:webHidden/>
        </w:rPr>
        <w:fldChar w:fldCharType="begin"/>
      </w:r>
      <w:r w:rsidR="008F6A37">
        <w:rPr>
          <w:noProof/>
          <w:webHidden/>
        </w:rPr>
        <w:instrText xml:space="preserve"> PAGEREF _Toc76030583 \h </w:instrText>
      </w:r>
      <w:r w:rsidR="008F6A37">
        <w:rPr>
          <w:noProof/>
          <w:webHidden/>
        </w:rPr>
      </w:r>
      <w:r w:rsidR="008F6A37">
        <w:rPr>
          <w:noProof/>
          <w:webHidden/>
        </w:rPr>
        <w:fldChar w:fldCharType="separate"/>
      </w:r>
      <w:ins w:id="1201" w:author="nick" w:date="2021-07-14T20:24:00Z">
        <w:r w:rsidR="0004792C">
          <w:rPr>
            <w:noProof/>
            <w:webHidden/>
          </w:rPr>
          <w:t>143</w:t>
        </w:r>
      </w:ins>
      <w:del w:id="1202" w:author="nick" w:date="2021-07-14T20:23:00Z">
        <w:r w:rsidR="003F511B" w:rsidDel="0004792C">
          <w:rPr>
            <w:noProof/>
            <w:webHidden/>
          </w:rPr>
          <w:delText>135</w:delText>
        </w:r>
      </w:del>
      <w:r w:rsidR="008F6A37">
        <w:rPr>
          <w:noProof/>
          <w:webHidden/>
        </w:rPr>
        <w:fldChar w:fldCharType="end"/>
      </w:r>
      <w:r>
        <w:rPr>
          <w:noProof/>
        </w:rPr>
        <w:fldChar w:fldCharType="end"/>
      </w:r>
    </w:p>
    <w:p w14:paraId="7FB0E872" w14:textId="25FF0C8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"_Toc76030584" </w:instrText>
      </w:r>
      <w:ins w:id="1203" w:author="nick" w:date="2021-07-13T20:52:00Z">
        <w:r w:rsidR="003F511B">
          <w:rPr>
            <w:noProof/>
          </w:rPr>
        </w:r>
      </w:ins>
      <w:r>
        <w:rPr>
          <w:noProof/>
        </w:rPr>
        <w:fldChar w:fldCharType="separate"/>
      </w:r>
      <w:r w:rsidR="008F6A37" w:rsidRPr="00B95A41">
        <w:rPr>
          <w:rStyle w:val="Hyperlink"/>
          <w:noProof/>
        </w:rPr>
        <w:t>Figure 63: I-Weld Sheet Layout</w:t>
      </w:r>
      <w:r w:rsidR="008F6A37">
        <w:rPr>
          <w:noProof/>
          <w:webHidden/>
        </w:rPr>
        <w:tab/>
      </w:r>
      <w:r w:rsidR="008F6A37">
        <w:rPr>
          <w:noProof/>
          <w:webHidden/>
        </w:rPr>
        <w:fldChar w:fldCharType="begin"/>
      </w:r>
      <w:r w:rsidR="008F6A37">
        <w:rPr>
          <w:noProof/>
          <w:webHidden/>
        </w:rPr>
        <w:instrText xml:space="preserve"> PAGEREF _Toc76030584 \h </w:instrText>
      </w:r>
      <w:r w:rsidR="008F6A37">
        <w:rPr>
          <w:noProof/>
          <w:webHidden/>
        </w:rPr>
      </w:r>
      <w:r w:rsidR="008F6A37">
        <w:rPr>
          <w:noProof/>
          <w:webHidden/>
        </w:rPr>
        <w:fldChar w:fldCharType="separate"/>
      </w:r>
      <w:ins w:id="1204" w:author="nick" w:date="2021-07-14T20:24:00Z">
        <w:r w:rsidR="0004792C">
          <w:rPr>
            <w:noProof/>
            <w:webHidden/>
          </w:rPr>
          <w:t>146</w:t>
        </w:r>
      </w:ins>
      <w:del w:id="1205" w:author="nick" w:date="2021-07-14T20:23:00Z">
        <w:r w:rsidR="003F511B" w:rsidDel="0004792C">
          <w:rPr>
            <w:noProof/>
            <w:webHidden/>
          </w:rPr>
          <w:delText>138</w:delText>
        </w:r>
      </w:del>
      <w:r w:rsidR="008F6A37">
        <w:rPr>
          <w:noProof/>
          <w:webHidden/>
        </w:rPr>
        <w:fldChar w:fldCharType="end"/>
      </w:r>
      <w:r>
        <w:rPr>
          <w:noProof/>
        </w:rPr>
        <w:fldChar w:fldCharType="end"/>
      </w:r>
    </w:p>
    <w:p w14:paraId="40D25706" w14:textId="088AED9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"_Toc76030585" </w:instrText>
      </w:r>
      <w:ins w:id="1206" w:author="nick" w:date="2021-07-13T20:52:00Z">
        <w:r w:rsidR="003F511B">
          <w:rPr>
            <w:noProof/>
          </w:rPr>
        </w:r>
      </w:ins>
      <w:r>
        <w:rPr>
          <w:noProof/>
        </w:rPr>
        <w:fldChar w:fldCharType="separate"/>
      </w:r>
      <w:r w:rsidR="008F6A37" w:rsidRPr="00B95A41">
        <w:rPr>
          <w:rStyle w:val="Hyperlink"/>
          <w:noProof/>
        </w:rPr>
        <w:t>Figure 64: I-Weld Parameters</w:t>
      </w:r>
      <w:r w:rsidR="008F6A37">
        <w:rPr>
          <w:noProof/>
          <w:webHidden/>
        </w:rPr>
        <w:tab/>
      </w:r>
      <w:r w:rsidR="008F6A37">
        <w:rPr>
          <w:noProof/>
          <w:webHidden/>
        </w:rPr>
        <w:fldChar w:fldCharType="begin"/>
      </w:r>
      <w:r w:rsidR="008F6A37">
        <w:rPr>
          <w:noProof/>
          <w:webHidden/>
        </w:rPr>
        <w:instrText xml:space="preserve"> PAGEREF _Toc76030585 \h </w:instrText>
      </w:r>
      <w:r w:rsidR="008F6A37">
        <w:rPr>
          <w:noProof/>
          <w:webHidden/>
        </w:rPr>
      </w:r>
      <w:r w:rsidR="008F6A37">
        <w:rPr>
          <w:noProof/>
          <w:webHidden/>
        </w:rPr>
        <w:fldChar w:fldCharType="separate"/>
      </w:r>
      <w:ins w:id="1207" w:author="nick" w:date="2021-07-14T20:24:00Z">
        <w:r w:rsidR="0004792C">
          <w:rPr>
            <w:noProof/>
            <w:webHidden/>
          </w:rPr>
          <w:t>146</w:t>
        </w:r>
      </w:ins>
      <w:del w:id="1208" w:author="nick" w:date="2021-07-14T20:23:00Z">
        <w:r w:rsidR="003F511B" w:rsidDel="0004792C">
          <w:rPr>
            <w:noProof/>
            <w:webHidden/>
          </w:rPr>
          <w:delText>138</w:delText>
        </w:r>
      </w:del>
      <w:r w:rsidR="008F6A37">
        <w:rPr>
          <w:noProof/>
          <w:webHidden/>
        </w:rPr>
        <w:fldChar w:fldCharType="end"/>
      </w:r>
      <w:r>
        <w:rPr>
          <w:noProof/>
        </w:rPr>
        <w:fldChar w:fldCharType="end"/>
      </w:r>
    </w:p>
    <w:p w14:paraId="60615386" w14:textId="62BC518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"_Toc76030586" </w:instrText>
      </w:r>
      <w:ins w:id="1209" w:author="nick" w:date="2021-07-13T20:52:00Z">
        <w:r w:rsidR="003F511B">
          <w:rPr>
            <w:noProof/>
          </w:rPr>
        </w:r>
      </w:ins>
      <w:r>
        <w:rPr>
          <w:noProof/>
        </w:rPr>
        <w:fldChar w:fldCharType="separate"/>
      </w:r>
      <w:r w:rsidR="008F6A37" w:rsidRPr="00B95A41">
        <w:rPr>
          <w:rStyle w:val="Hyperlink"/>
          <w:noProof/>
        </w:rPr>
        <w:t>Figure 65: Overlap Weld Sheet Layout</w:t>
      </w:r>
      <w:r w:rsidR="008F6A37">
        <w:rPr>
          <w:noProof/>
          <w:webHidden/>
        </w:rPr>
        <w:tab/>
      </w:r>
      <w:r w:rsidR="008F6A37">
        <w:rPr>
          <w:noProof/>
          <w:webHidden/>
        </w:rPr>
        <w:fldChar w:fldCharType="begin"/>
      </w:r>
      <w:r w:rsidR="008F6A37">
        <w:rPr>
          <w:noProof/>
          <w:webHidden/>
        </w:rPr>
        <w:instrText xml:space="preserve"> PAGEREF _Toc76030586 \h </w:instrText>
      </w:r>
      <w:r w:rsidR="008F6A37">
        <w:rPr>
          <w:noProof/>
          <w:webHidden/>
        </w:rPr>
      </w:r>
      <w:r w:rsidR="008F6A37">
        <w:rPr>
          <w:noProof/>
          <w:webHidden/>
        </w:rPr>
        <w:fldChar w:fldCharType="separate"/>
      </w:r>
      <w:ins w:id="1210" w:author="nick" w:date="2021-07-14T20:24:00Z">
        <w:r w:rsidR="0004792C">
          <w:rPr>
            <w:noProof/>
            <w:webHidden/>
          </w:rPr>
          <w:t>148</w:t>
        </w:r>
      </w:ins>
      <w:del w:id="1211" w:author="nick" w:date="2021-07-14T20:23:00Z">
        <w:r w:rsidR="003F511B" w:rsidDel="0004792C">
          <w:rPr>
            <w:noProof/>
            <w:webHidden/>
          </w:rPr>
          <w:delText>140</w:delText>
        </w:r>
      </w:del>
      <w:r w:rsidR="008F6A37">
        <w:rPr>
          <w:noProof/>
          <w:webHidden/>
        </w:rPr>
        <w:fldChar w:fldCharType="end"/>
      </w:r>
      <w:r>
        <w:rPr>
          <w:noProof/>
        </w:rPr>
        <w:fldChar w:fldCharType="end"/>
      </w:r>
    </w:p>
    <w:p w14:paraId="10CE2D6D" w14:textId="2AA3C7A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"_Toc76030587" </w:instrText>
      </w:r>
      <w:ins w:id="1212" w:author="nick" w:date="2021-07-13T20:52:00Z">
        <w:r w:rsidR="003F511B">
          <w:rPr>
            <w:noProof/>
          </w:rPr>
        </w:r>
      </w:ins>
      <w:r>
        <w:rPr>
          <w:noProof/>
        </w:rPr>
        <w:fldChar w:fldCharType="separate"/>
      </w:r>
      <w:r w:rsidR="008F6A37" w:rsidRPr="00B95A41">
        <w:rPr>
          <w:rStyle w:val="Hyperlink"/>
          <w:noProof/>
        </w:rPr>
        <w:t>Figure 66: Overlap Weld Parameters</w:t>
      </w:r>
      <w:r w:rsidR="008F6A37">
        <w:rPr>
          <w:noProof/>
          <w:webHidden/>
        </w:rPr>
        <w:tab/>
      </w:r>
      <w:r w:rsidR="008F6A37">
        <w:rPr>
          <w:noProof/>
          <w:webHidden/>
        </w:rPr>
        <w:fldChar w:fldCharType="begin"/>
      </w:r>
      <w:r w:rsidR="008F6A37">
        <w:rPr>
          <w:noProof/>
          <w:webHidden/>
        </w:rPr>
        <w:instrText xml:space="preserve"> PAGEREF _Toc76030587 \h </w:instrText>
      </w:r>
      <w:r w:rsidR="008F6A37">
        <w:rPr>
          <w:noProof/>
          <w:webHidden/>
        </w:rPr>
      </w:r>
      <w:r w:rsidR="008F6A37">
        <w:rPr>
          <w:noProof/>
          <w:webHidden/>
        </w:rPr>
        <w:fldChar w:fldCharType="separate"/>
      </w:r>
      <w:ins w:id="1213" w:author="nick" w:date="2021-07-14T20:24:00Z">
        <w:r w:rsidR="0004792C">
          <w:rPr>
            <w:noProof/>
            <w:webHidden/>
          </w:rPr>
          <w:t>148</w:t>
        </w:r>
      </w:ins>
      <w:del w:id="1214" w:author="nick" w:date="2021-07-14T20:23:00Z">
        <w:r w:rsidR="003F511B" w:rsidDel="0004792C">
          <w:rPr>
            <w:noProof/>
            <w:webHidden/>
          </w:rPr>
          <w:delText>140</w:delText>
        </w:r>
      </w:del>
      <w:r w:rsidR="008F6A37">
        <w:rPr>
          <w:noProof/>
          <w:webHidden/>
        </w:rPr>
        <w:fldChar w:fldCharType="end"/>
      </w:r>
      <w:r>
        <w:rPr>
          <w:noProof/>
        </w:rPr>
        <w:fldChar w:fldCharType="end"/>
      </w:r>
    </w:p>
    <w:p w14:paraId="50B157BC" w14:textId="0BDA407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"_Toc76030588" </w:instrText>
      </w:r>
      <w:ins w:id="1215" w:author="nick" w:date="2021-07-13T20:52:00Z">
        <w:r w:rsidR="003F511B">
          <w:rPr>
            <w:noProof/>
          </w:rPr>
        </w:r>
      </w:ins>
      <w:r>
        <w:rPr>
          <w:noProof/>
        </w:rPr>
        <w:fldChar w:fldCharType="separate"/>
      </w:r>
      <w:r w:rsidR="008F6A37" w:rsidRPr="00B95A41">
        <w:rPr>
          <w:rStyle w:val="Hyperlink"/>
          <w:noProof/>
        </w:rPr>
        <w:t>Figure 67: Single Sided Double Overlap Weld</w:t>
      </w:r>
      <w:r w:rsidR="008F6A37">
        <w:rPr>
          <w:noProof/>
          <w:webHidden/>
        </w:rPr>
        <w:tab/>
      </w:r>
      <w:r w:rsidR="008F6A37">
        <w:rPr>
          <w:noProof/>
          <w:webHidden/>
        </w:rPr>
        <w:fldChar w:fldCharType="begin"/>
      </w:r>
      <w:r w:rsidR="008F6A37">
        <w:rPr>
          <w:noProof/>
          <w:webHidden/>
        </w:rPr>
        <w:instrText xml:space="preserve"> PAGEREF _Toc76030588 \h </w:instrText>
      </w:r>
      <w:r w:rsidR="008F6A37">
        <w:rPr>
          <w:noProof/>
          <w:webHidden/>
        </w:rPr>
      </w:r>
      <w:r w:rsidR="008F6A37">
        <w:rPr>
          <w:noProof/>
          <w:webHidden/>
        </w:rPr>
        <w:fldChar w:fldCharType="separate"/>
      </w:r>
      <w:ins w:id="1216" w:author="nick" w:date="2021-07-14T20:24:00Z">
        <w:r w:rsidR="0004792C">
          <w:rPr>
            <w:noProof/>
            <w:webHidden/>
          </w:rPr>
          <w:t>149</w:t>
        </w:r>
      </w:ins>
      <w:del w:id="1217" w:author="nick" w:date="2021-07-14T20:23:00Z">
        <w:r w:rsidR="003F511B" w:rsidDel="0004792C">
          <w:rPr>
            <w:noProof/>
            <w:webHidden/>
          </w:rPr>
          <w:delText>141</w:delText>
        </w:r>
      </w:del>
      <w:r w:rsidR="008F6A37">
        <w:rPr>
          <w:noProof/>
          <w:webHidden/>
        </w:rPr>
        <w:fldChar w:fldCharType="end"/>
      </w:r>
      <w:r>
        <w:rPr>
          <w:noProof/>
        </w:rPr>
        <w:fldChar w:fldCharType="end"/>
      </w:r>
    </w:p>
    <w:p w14:paraId="3E7F966C" w14:textId="7C1ACD5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"_Toc76030589" </w:instrText>
      </w:r>
      <w:ins w:id="1218" w:author="nick" w:date="2021-07-13T20:52:00Z">
        <w:r w:rsidR="003F511B">
          <w:rPr>
            <w:noProof/>
          </w:rPr>
        </w:r>
      </w:ins>
      <w:r>
        <w:rPr>
          <w:noProof/>
        </w:rPr>
        <w:fldChar w:fldCharType="separate"/>
      </w:r>
      <w:r w:rsidR="008F6A37" w:rsidRPr="00B95A41">
        <w:rPr>
          <w:rStyle w:val="Hyperlink"/>
          <w:noProof/>
        </w:rPr>
        <w:t>Figure 68: Overlap Weld Parameters</w:t>
      </w:r>
      <w:r w:rsidR="008F6A37">
        <w:rPr>
          <w:noProof/>
          <w:webHidden/>
        </w:rPr>
        <w:tab/>
      </w:r>
      <w:r w:rsidR="008F6A37">
        <w:rPr>
          <w:noProof/>
          <w:webHidden/>
        </w:rPr>
        <w:fldChar w:fldCharType="begin"/>
      </w:r>
      <w:r w:rsidR="008F6A37">
        <w:rPr>
          <w:noProof/>
          <w:webHidden/>
        </w:rPr>
        <w:instrText xml:space="preserve"> PAGEREF _Toc76030589 \h </w:instrText>
      </w:r>
      <w:r w:rsidR="008F6A37">
        <w:rPr>
          <w:noProof/>
          <w:webHidden/>
        </w:rPr>
      </w:r>
      <w:r w:rsidR="008F6A37">
        <w:rPr>
          <w:noProof/>
          <w:webHidden/>
        </w:rPr>
        <w:fldChar w:fldCharType="separate"/>
      </w:r>
      <w:ins w:id="1219" w:author="nick" w:date="2021-07-14T20:24:00Z">
        <w:r w:rsidR="0004792C">
          <w:rPr>
            <w:noProof/>
            <w:webHidden/>
          </w:rPr>
          <w:t>149</w:t>
        </w:r>
      </w:ins>
      <w:del w:id="1220" w:author="nick" w:date="2021-07-14T20:23:00Z">
        <w:r w:rsidR="003F511B" w:rsidDel="0004792C">
          <w:rPr>
            <w:noProof/>
            <w:webHidden/>
          </w:rPr>
          <w:delText>141</w:delText>
        </w:r>
      </w:del>
      <w:r w:rsidR="008F6A37">
        <w:rPr>
          <w:noProof/>
          <w:webHidden/>
        </w:rPr>
        <w:fldChar w:fldCharType="end"/>
      </w:r>
      <w:r>
        <w:rPr>
          <w:noProof/>
        </w:rPr>
        <w:fldChar w:fldCharType="end"/>
      </w:r>
    </w:p>
    <w:p w14:paraId="3FBA7FE1" w14:textId="68F4E7B3"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"_Toc76030590" </w:instrText>
      </w:r>
      <w:ins w:id="1221" w:author="nick" w:date="2021-07-13T20:52:00Z">
        <w:r w:rsidR="003F511B">
          <w:rPr>
            <w:noProof/>
          </w:rPr>
        </w:r>
      </w:ins>
      <w:r>
        <w:rPr>
          <w:noProof/>
        </w:rPr>
        <w:fldChar w:fldCharType="separate"/>
      </w:r>
      <w:r w:rsidR="008F6A37" w:rsidRPr="00B95A41">
        <w:rPr>
          <w:rStyle w:val="Hyperlink"/>
          <w:noProof/>
        </w:rPr>
        <w:t>Figure 69: Double Sided Double Overlap Weld</w:t>
      </w:r>
      <w:r w:rsidR="008F6A37">
        <w:rPr>
          <w:noProof/>
          <w:webHidden/>
        </w:rPr>
        <w:tab/>
      </w:r>
      <w:r w:rsidR="008F6A37">
        <w:rPr>
          <w:noProof/>
          <w:webHidden/>
        </w:rPr>
        <w:fldChar w:fldCharType="begin"/>
      </w:r>
      <w:r w:rsidR="008F6A37">
        <w:rPr>
          <w:noProof/>
          <w:webHidden/>
        </w:rPr>
        <w:instrText xml:space="preserve"> PAGEREF _Toc76030590 \h </w:instrText>
      </w:r>
      <w:r w:rsidR="008F6A37">
        <w:rPr>
          <w:noProof/>
          <w:webHidden/>
        </w:rPr>
      </w:r>
      <w:r w:rsidR="008F6A37">
        <w:rPr>
          <w:noProof/>
          <w:webHidden/>
        </w:rPr>
        <w:fldChar w:fldCharType="separate"/>
      </w:r>
      <w:ins w:id="1222" w:author="nick" w:date="2021-07-14T20:24:00Z">
        <w:r w:rsidR="0004792C">
          <w:rPr>
            <w:noProof/>
            <w:webHidden/>
          </w:rPr>
          <w:t>149</w:t>
        </w:r>
      </w:ins>
      <w:del w:id="1223" w:author="nick" w:date="2021-07-14T20:23:00Z">
        <w:r w:rsidR="003F511B" w:rsidDel="0004792C">
          <w:rPr>
            <w:noProof/>
            <w:webHidden/>
          </w:rPr>
          <w:delText>141</w:delText>
        </w:r>
      </w:del>
      <w:r w:rsidR="008F6A37">
        <w:rPr>
          <w:noProof/>
          <w:webHidden/>
        </w:rPr>
        <w:fldChar w:fldCharType="end"/>
      </w:r>
      <w:r>
        <w:rPr>
          <w:noProof/>
        </w:rPr>
        <w:fldChar w:fldCharType="end"/>
      </w:r>
    </w:p>
    <w:p w14:paraId="70C8C1FD" w14:textId="73D22C0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"_Toc76030591" </w:instrText>
      </w:r>
      <w:ins w:id="1224" w:author="nick" w:date="2021-07-13T20:52:00Z">
        <w:r w:rsidR="003F511B">
          <w:rPr>
            <w:noProof/>
          </w:rPr>
        </w:r>
      </w:ins>
      <w:r>
        <w:rPr>
          <w:noProof/>
        </w:rPr>
        <w:fldChar w:fldCharType="separate"/>
      </w:r>
      <w:r w:rsidR="008F6A37" w:rsidRPr="00B95A41">
        <w:rPr>
          <w:rStyle w:val="Hyperlink"/>
          <w:noProof/>
        </w:rPr>
        <w:t>Figure 70: Parameters of Double Sided Double Overlap Weld</w:t>
      </w:r>
      <w:r w:rsidR="008F6A37">
        <w:rPr>
          <w:noProof/>
          <w:webHidden/>
        </w:rPr>
        <w:tab/>
      </w:r>
      <w:r w:rsidR="008F6A37">
        <w:rPr>
          <w:noProof/>
          <w:webHidden/>
        </w:rPr>
        <w:fldChar w:fldCharType="begin"/>
      </w:r>
      <w:r w:rsidR="008F6A37">
        <w:rPr>
          <w:noProof/>
          <w:webHidden/>
        </w:rPr>
        <w:instrText xml:space="preserve"> PAGEREF _Toc76030591 \h </w:instrText>
      </w:r>
      <w:r w:rsidR="008F6A37">
        <w:rPr>
          <w:noProof/>
          <w:webHidden/>
        </w:rPr>
      </w:r>
      <w:r w:rsidR="008F6A37">
        <w:rPr>
          <w:noProof/>
          <w:webHidden/>
        </w:rPr>
        <w:fldChar w:fldCharType="separate"/>
      </w:r>
      <w:ins w:id="1225" w:author="nick" w:date="2021-07-14T20:24:00Z">
        <w:r w:rsidR="0004792C">
          <w:rPr>
            <w:noProof/>
            <w:webHidden/>
          </w:rPr>
          <w:t>150</w:t>
        </w:r>
      </w:ins>
      <w:del w:id="1226" w:author="nick" w:date="2021-07-14T20:23:00Z">
        <w:r w:rsidR="003F511B" w:rsidDel="0004792C">
          <w:rPr>
            <w:noProof/>
            <w:webHidden/>
          </w:rPr>
          <w:delText>142</w:delText>
        </w:r>
      </w:del>
      <w:r w:rsidR="008F6A37">
        <w:rPr>
          <w:noProof/>
          <w:webHidden/>
        </w:rPr>
        <w:fldChar w:fldCharType="end"/>
      </w:r>
      <w:r>
        <w:rPr>
          <w:noProof/>
        </w:rPr>
        <w:fldChar w:fldCharType="end"/>
      </w:r>
    </w:p>
    <w:p w14:paraId="60C6EC49" w14:textId="192A994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"_Toc76030592" </w:instrText>
      </w:r>
      <w:ins w:id="1227" w:author="nick" w:date="2021-07-13T20:52:00Z">
        <w:r w:rsidR="003F511B">
          <w:rPr>
            <w:noProof/>
          </w:rPr>
        </w:r>
      </w:ins>
      <w:r>
        <w:rPr>
          <w:noProof/>
        </w:rPr>
        <w:fldChar w:fldCharType="separate"/>
      </w:r>
      <w:r w:rsidR="008F6A37" w:rsidRPr="00B95A41">
        <w:rPr>
          <w:rStyle w:val="Hyperlink"/>
          <w:noProof/>
        </w:rPr>
        <w:t>Figure 71: Y-Joint Sheet Layout</w:t>
      </w:r>
      <w:r w:rsidR="008F6A37">
        <w:rPr>
          <w:noProof/>
          <w:webHidden/>
        </w:rPr>
        <w:tab/>
      </w:r>
      <w:r w:rsidR="008F6A37">
        <w:rPr>
          <w:noProof/>
          <w:webHidden/>
        </w:rPr>
        <w:fldChar w:fldCharType="begin"/>
      </w:r>
      <w:r w:rsidR="008F6A37">
        <w:rPr>
          <w:noProof/>
          <w:webHidden/>
        </w:rPr>
        <w:instrText xml:space="preserve"> PAGEREF _Toc76030592 \h </w:instrText>
      </w:r>
      <w:r w:rsidR="008F6A37">
        <w:rPr>
          <w:noProof/>
          <w:webHidden/>
        </w:rPr>
      </w:r>
      <w:r w:rsidR="008F6A37">
        <w:rPr>
          <w:noProof/>
          <w:webHidden/>
        </w:rPr>
        <w:fldChar w:fldCharType="separate"/>
      </w:r>
      <w:ins w:id="1228" w:author="nick" w:date="2021-07-14T20:24:00Z">
        <w:r w:rsidR="0004792C">
          <w:rPr>
            <w:noProof/>
            <w:webHidden/>
          </w:rPr>
          <w:t>153</w:t>
        </w:r>
      </w:ins>
      <w:del w:id="1229" w:author="nick" w:date="2021-07-14T20:23:00Z">
        <w:r w:rsidR="003F511B" w:rsidDel="0004792C">
          <w:rPr>
            <w:noProof/>
            <w:webHidden/>
          </w:rPr>
          <w:delText>145</w:delText>
        </w:r>
      </w:del>
      <w:r w:rsidR="008F6A37">
        <w:rPr>
          <w:noProof/>
          <w:webHidden/>
        </w:rPr>
        <w:fldChar w:fldCharType="end"/>
      </w:r>
      <w:r>
        <w:rPr>
          <w:noProof/>
        </w:rPr>
        <w:fldChar w:fldCharType="end"/>
      </w:r>
    </w:p>
    <w:p w14:paraId="4A63A395" w14:textId="0DF74CB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"_Toc76030593" </w:instrText>
      </w:r>
      <w:ins w:id="1230" w:author="nick" w:date="2021-07-13T20:52:00Z">
        <w:r w:rsidR="003F511B">
          <w:rPr>
            <w:noProof/>
          </w:rPr>
        </w:r>
      </w:ins>
      <w:r>
        <w:rPr>
          <w:noProof/>
        </w:rPr>
        <w:fldChar w:fldCharType="separate"/>
      </w:r>
      <w:r w:rsidR="008F6A37" w:rsidRPr="00B95A41">
        <w:rPr>
          <w:rStyle w:val="Hyperlink"/>
          <w:noProof/>
        </w:rPr>
        <w:t>Figure 72: Parameters of Y-Joint Weld</w:t>
      </w:r>
      <w:r w:rsidR="008F6A37">
        <w:rPr>
          <w:noProof/>
          <w:webHidden/>
        </w:rPr>
        <w:tab/>
      </w:r>
      <w:r w:rsidR="008F6A37">
        <w:rPr>
          <w:noProof/>
          <w:webHidden/>
        </w:rPr>
        <w:fldChar w:fldCharType="begin"/>
      </w:r>
      <w:r w:rsidR="008F6A37">
        <w:rPr>
          <w:noProof/>
          <w:webHidden/>
        </w:rPr>
        <w:instrText xml:space="preserve"> PAGEREF _Toc76030593 \h </w:instrText>
      </w:r>
      <w:r w:rsidR="008F6A37">
        <w:rPr>
          <w:noProof/>
          <w:webHidden/>
        </w:rPr>
      </w:r>
      <w:r w:rsidR="008F6A37">
        <w:rPr>
          <w:noProof/>
          <w:webHidden/>
        </w:rPr>
        <w:fldChar w:fldCharType="separate"/>
      </w:r>
      <w:ins w:id="1231" w:author="nick" w:date="2021-07-14T20:24:00Z">
        <w:r w:rsidR="0004792C">
          <w:rPr>
            <w:noProof/>
            <w:webHidden/>
          </w:rPr>
          <w:t>153</w:t>
        </w:r>
      </w:ins>
      <w:del w:id="1232" w:author="nick" w:date="2021-07-14T20:23:00Z">
        <w:r w:rsidR="003F511B" w:rsidDel="0004792C">
          <w:rPr>
            <w:noProof/>
            <w:webHidden/>
          </w:rPr>
          <w:delText>145</w:delText>
        </w:r>
      </w:del>
      <w:r w:rsidR="008F6A37">
        <w:rPr>
          <w:noProof/>
          <w:webHidden/>
        </w:rPr>
        <w:fldChar w:fldCharType="end"/>
      </w:r>
      <w:r>
        <w:rPr>
          <w:noProof/>
        </w:rPr>
        <w:fldChar w:fldCharType="end"/>
      </w:r>
    </w:p>
    <w:p w14:paraId="6B8756A7" w14:textId="4B091C5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"_Toc76030594" </w:instrText>
      </w:r>
      <w:ins w:id="1233" w:author="nick" w:date="2021-07-13T20:52:00Z">
        <w:r w:rsidR="003F511B">
          <w:rPr>
            <w:noProof/>
          </w:rPr>
        </w:r>
      </w:ins>
      <w:r>
        <w:rPr>
          <w:noProof/>
        </w:rPr>
        <w:fldChar w:fldCharType="separate"/>
      </w:r>
      <w:r w:rsidR="008F6A37" w:rsidRPr="00B95A41">
        <w:rPr>
          <w:rStyle w:val="Hyperlink"/>
          <w:noProof/>
        </w:rPr>
        <w:t>Figure 73: K-Joint Sheet Layout</w:t>
      </w:r>
      <w:r w:rsidR="008F6A37">
        <w:rPr>
          <w:noProof/>
          <w:webHidden/>
        </w:rPr>
        <w:tab/>
      </w:r>
      <w:r w:rsidR="008F6A37">
        <w:rPr>
          <w:noProof/>
          <w:webHidden/>
        </w:rPr>
        <w:fldChar w:fldCharType="begin"/>
      </w:r>
      <w:r w:rsidR="008F6A37">
        <w:rPr>
          <w:noProof/>
          <w:webHidden/>
        </w:rPr>
        <w:instrText xml:space="preserve"> PAGEREF _Toc76030594 \h </w:instrText>
      </w:r>
      <w:r w:rsidR="008F6A37">
        <w:rPr>
          <w:noProof/>
          <w:webHidden/>
        </w:rPr>
      </w:r>
      <w:r w:rsidR="008F6A37">
        <w:rPr>
          <w:noProof/>
          <w:webHidden/>
        </w:rPr>
        <w:fldChar w:fldCharType="separate"/>
      </w:r>
      <w:ins w:id="1234" w:author="nick" w:date="2021-07-14T20:24:00Z">
        <w:r w:rsidR="0004792C">
          <w:rPr>
            <w:noProof/>
            <w:webHidden/>
          </w:rPr>
          <w:t>156</w:t>
        </w:r>
      </w:ins>
      <w:del w:id="1235" w:author="nick" w:date="2021-07-14T20:23:00Z">
        <w:r w:rsidR="003F511B" w:rsidDel="0004792C">
          <w:rPr>
            <w:noProof/>
            <w:webHidden/>
          </w:rPr>
          <w:delText>148</w:delText>
        </w:r>
      </w:del>
      <w:r w:rsidR="008F6A37">
        <w:rPr>
          <w:noProof/>
          <w:webHidden/>
        </w:rPr>
        <w:fldChar w:fldCharType="end"/>
      </w:r>
      <w:r>
        <w:rPr>
          <w:noProof/>
        </w:rPr>
        <w:fldChar w:fldCharType="end"/>
      </w:r>
    </w:p>
    <w:p w14:paraId="42144878" w14:textId="43C360D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"_Toc76030595" </w:instrText>
      </w:r>
      <w:ins w:id="1236" w:author="nick" w:date="2021-07-13T20:52:00Z">
        <w:r w:rsidR="003F511B">
          <w:rPr>
            <w:noProof/>
          </w:rPr>
        </w:r>
      </w:ins>
      <w:r>
        <w:rPr>
          <w:noProof/>
        </w:rPr>
        <w:fldChar w:fldCharType="separate"/>
      </w:r>
      <w:r w:rsidR="008F6A37" w:rsidRPr="00B95A41">
        <w:rPr>
          <w:rStyle w:val="Hyperlink"/>
          <w:noProof/>
        </w:rPr>
        <w:t>Figure 74: Parameters of K-Joint Weld</w:t>
      </w:r>
      <w:r w:rsidR="008F6A37">
        <w:rPr>
          <w:noProof/>
          <w:webHidden/>
        </w:rPr>
        <w:tab/>
      </w:r>
      <w:r w:rsidR="008F6A37">
        <w:rPr>
          <w:noProof/>
          <w:webHidden/>
        </w:rPr>
        <w:fldChar w:fldCharType="begin"/>
      </w:r>
      <w:r w:rsidR="008F6A37">
        <w:rPr>
          <w:noProof/>
          <w:webHidden/>
        </w:rPr>
        <w:instrText xml:space="preserve"> PAGEREF _Toc76030595 \h </w:instrText>
      </w:r>
      <w:r w:rsidR="008F6A37">
        <w:rPr>
          <w:noProof/>
          <w:webHidden/>
        </w:rPr>
      </w:r>
      <w:r w:rsidR="008F6A37">
        <w:rPr>
          <w:noProof/>
          <w:webHidden/>
        </w:rPr>
        <w:fldChar w:fldCharType="separate"/>
      </w:r>
      <w:ins w:id="1237" w:author="nick" w:date="2021-07-14T20:24:00Z">
        <w:r w:rsidR="0004792C">
          <w:rPr>
            <w:noProof/>
            <w:webHidden/>
          </w:rPr>
          <w:t>156</w:t>
        </w:r>
      </w:ins>
      <w:del w:id="1238" w:author="nick" w:date="2021-07-14T20:23:00Z">
        <w:r w:rsidR="003F511B" w:rsidDel="0004792C">
          <w:rPr>
            <w:noProof/>
            <w:webHidden/>
          </w:rPr>
          <w:delText>148</w:delText>
        </w:r>
      </w:del>
      <w:r w:rsidR="008F6A37">
        <w:rPr>
          <w:noProof/>
          <w:webHidden/>
        </w:rPr>
        <w:fldChar w:fldCharType="end"/>
      </w:r>
      <w:r>
        <w:rPr>
          <w:noProof/>
        </w:rPr>
        <w:fldChar w:fldCharType="end"/>
      </w:r>
    </w:p>
    <w:p w14:paraId="1F2CEA8E" w14:textId="16CC840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"_Toc76030596" </w:instrText>
      </w:r>
      <w:ins w:id="1239" w:author="nick" w:date="2021-07-13T20:52:00Z">
        <w:r w:rsidR="003F511B">
          <w:rPr>
            <w:noProof/>
          </w:rPr>
        </w:r>
      </w:ins>
      <w:r>
        <w:rPr>
          <w:noProof/>
        </w:rPr>
        <w:fldChar w:fldCharType="separate"/>
      </w:r>
      <w:r w:rsidR="008F6A37" w:rsidRPr="00B95A41">
        <w:rPr>
          <w:rStyle w:val="Hyperlink"/>
          <w:noProof/>
        </w:rPr>
        <w:t>Figure 75: Cruciform Joint Sheet Layout</w:t>
      </w:r>
      <w:r w:rsidR="008F6A37">
        <w:rPr>
          <w:noProof/>
          <w:webHidden/>
        </w:rPr>
        <w:tab/>
      </w:r>
      <w:r w:rsidR="008F6A37">
        <w:rPr>
          <w:noProof/>
          <w:webHidden/>
        </w:rPr>
        <w:fldChar w:fldCharType="begin"/>
      </w:r>
      <w:r w:rsidR="008F6A37">
        <w:rPr>
          <w:noProof/>
          <w:webHidden/>
        </w:rPr>
        <w:instrText xml:space="preserve"> PAGEREF _Toc76030596 \h </w:instrText>
      </w:r>
      <w:r w:rsidR="008F6A37">
        <w:rPr>
          <w:noProof/>
          <w:webHidden/>
        </w:rPr>
      </w:r>
      <w:r w:rsidR="008F6A37">
        <w:rPr>
          <w:noProof/>
          <w:webHidden/>
        </w:rPr>
        <w:fldChar w:fldCharType="separate"/>
      </w:r>
      <w:ins w:id="1240" w:author="nick" w:date="2021-07-14T20:24:00Z">
        <w:r w:rsidR="0004792C">
          <w:rPr>
            <w:noProof/>
            <w:webHidden/>
          </w:rPr>
          <w:t>160</w:t>
        </w:r>
      </w:ins>
      <w:del w:id="1241" w:author="nick" w:date="2021-07-14T20:23:00Z">
        <w:r w:rsidR="003F511B" w:rsidDel="0004792C">
          <w:rPr>
            <w:noProof/>
            <w:webHidden/>
          </w:rPr>
          <w:delText>152</w:delText>
        </w:r>
      </w:del>
      <w:r w:rsidR="008F6A37">
        <w:rPr>
          <w:noProof/>
          <w:webHidden/>
        </w:rPr>
        <w:fldChar w:fldCharType="end"/>
      </w:r>
      <w:r>
        <w:rPr>
          <w:noProof/>
        </w:rPr>
        <w:fldChar w:fldCharType="end"/>
      </w:r>
    </w:p>
    <w:p w14:paraId="192EFD97" w14:textId="7ECF373B"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"_Toc76030597" </w:instrText>
      </w:r>
      <w:ins w:id="1242" w:author="nick" w:date="2021-07-13T20:52:00Z">
        <w:r w:rsidR="003F511B">
          <w:rPr>
            <w:noProof/>
          </w:rPr>
        </w:r>
      </w:ins>
      <w:r>
        <w:rPr>
          <w:noProof/>
        </w:rPr>
        <w:fldChar w:fldCharType="separate"/>
      </w:r>
      <w:r w:rsidR="008F6A37" w:rsidRPr="00B95A41">
        <w:rPr>
          <w:rStyle w:val="Hyperlink"/>
          <w:noProof/>
        </w:rPr>
        <w:t>Figure 76: Parameters of Cruciform Joint</w:t>
      </w:r>
      <w:r w:rsidR="008F6A37">
        <w:rPr>
          <w:noProof/>
          <w:webHidden/>
        </w:rPr>
        <w:tab/>
      </w:r>
      <w:r w:rsidR="008F6A37">
        <w:rPr>
          <w:noProof/>
          <w:webHidden/>
        </w:rPr>
        <w:fldChar w:fldCharType="begin"/>
      </w:r>
      <w:r w:rsidR="008F6A37">
        <w:rPr>
          <w:noProof/>
          <w:webHidden/>
        </w:rPr>
        <w:instrText xml:space="preserve"> PAGEREF _Toc76030597 \h </w:instrText>
      </w:r>
      <w:r w:rsidR="008F6A37">
        <w:rPr>
          <w:noProof/>
          <w:webHidden/>
        </w:rPr>
      </w:r>
      <w:r w:rsidR="008F6A37">
        <w:rPr>
          <w:noProof/>
          <w:webHidden/>
        </w:rPr>
        <w:fldChar w:fldCharType="separate"/>
      </w:r>
      <w:ins w:id="1243" w:author="nick" w:date="2021-07-14T20:24:00Z">
        <w:r w:rsidR="0004792C">
          <w:rPr>
            <w:noProof/>
            <w:webHidden/>
          </w:rPr>
          <w:t>160</w:t>
        </w:r>
      </w:ins>
      <w:del w:id="1244" w:author="nick" w:date="2021-07-14T20:23:00Z">
        <w:r w:rsidR="003F511B" w:rsidDel="0004792C">
          <w:rPr>
            <w:noProof/>
            <w:webHidden/>
          </w:rPr>
          <w:delText>152</w:delText>
        </w:r>
      </w:del>
      <w:r w:rsidR="008F6A37">
        <w:rPr>
          <w:noProof/>
          <w:webHidden/>
        </w:rPr>
        <w:fldChar w:fldCharType="end"/>
      </w:r>
      <w:r>
        <w:rPr>
          <w:noProof/>
        </w:rPr>
        <w:fldChar w:fldCharType="end"/>
      </w:r>
    </w:p>
    <w:p w14:paraId="3AC33F94" w14:textId="3B33E6F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"_Toc76030598" </w:instrText>
      </w:r>
      <w:ins w:id="1245" w:author="nick" w:date="2021-07-13T20:52:00Z">
        <w:r w:rsidR="003F511B">
          <w:rPr>
            <w:noProof/>
          </w:rPr>
        </w:r>
      </w:ins>
      <w:r>
        <w:rPr>
          <w:noProof/>
        </w:rPr>
        <w:fldChar w:fldCharType="separate"/>
      </w:r>
      <w:r w:rsidR="008F6A37" w:rsidRPr="00B95A41">
        <w:rPr>
          <w:rStyle w:val="Hyperlink"/>
          <w:noProof/>
        </w:rPr>
        <w:t>Figure 77: Flared Joint Sheet Layout</w:t>
      </w:r>
      <w:r w:rsidR="008F6A37">
        <w:rPr>
          <w:noProof/>
          <w:webHidden/>
        </w:rPr>
        <w:tab/>
      </w:r>
      <w:r w:rsidR="008F6A37">
        <w:rPr>
          <w:noProof/>
          <w:webHidden/>
        </w:rPr>
        <w:fldChar w:fldCharType="begin"/>
      </w:r>
      <w:r w:rsidR="008F6A37">
        <w:rPr>
          <w:noProof/>
          <w:webHidden/>
        </w:rPr>
        <w:instrText xml:space="preserve"> PAGEREF _Toc76030598 \h </w:instrText>
      </w:r>
      <w:r w:rsidR="008F6A37">
        <w:rPr>
          <w:noProof/>
          <w:webHidden/>
        </w:rPr>
      </w:r>
      <w:r w:rsidR="008F6A37">
        <w:rPr>
          <w:noProof/>
          <w:webHidden/>
        </w:rPr>
        <w:fldChar w:fldCharType="separate"/>
      </w:r>
      <w:ins w:id="1246" w:author="nick" w:date="2021-07-14T20:24:00Z">
        <w:r w:rsidR="0004792C">
          <w:rPr>
            <w:noProof/>
            <w:webHidden/>
          </w:rPr>
          <w:t>164</w:t>
        </w:r>
      </w:ins>
      <w:del w:id="1247" w:author="nick" w:date="2021-07-14T20:23:00Z">
        <w:r w:rsidR="003F511B" w:rsidDel="0004792C">
          <w:rPr>
            <w:noProof/>
            <w:webHidden/>
          </w:rPr>
          <w:delText>156</w:delText>
        </w:r>
      </w:del>
      <w:r w:rsidR="008F6A37">
        <w:rPr>
          <w:noProof/>
          <w:webHidden/>
        </w:rPr>
        <w:fldChar w:fldCharType="end"/>
      </w:r>
      <w:r>
        <w:rPr>
          <w:noProof/>
        </w:rPr>
        <w:fldChar w:fldCharType="end"/>
      </w:r>
    </w:p>
    <w:p w14:paraId="6F6AF3AB" w14:textId="6DCE1F5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"_Toc76030599" </w:instrText>
      </w:r>
      <w:ins w:id="1248" w:author="nick" w:date="2021-07-13T20:52:00Z">
        <w:r w:rsidR="003F511B">
          <w:rPr>
            <w:noProof/>
          </w:rPr>
        </w:r>
      </w:ins>
      <w:r>
        <w:rPr>
          <w:noProof/>
        </w:rPr>
        <w:fldChar w:fldCharType="separate"/>
      </w:r>
      <w:r w:rsidR="008F6A37" w:rsidRPr="00B95A41">
        <w:rPr>
          <w:rStyle w:val="Hyperlink"/>
          <w:noProof/>
        </w:rPr>
        <w:t>Figure 78: Parameters of Flared Joint Weld</w:t>
      </w:r>
      <w:r w:rsidR="008F6A37">
        <w:rPr>
          <w:noProof/>
          <w:webHidden/>
        </w:rPr>
        <w:tab/>
      </w:r>
      <w:r w:rsidR="008F6A37">
        <w:rPr>
          <w:noProof/>
          <w:webHidden/>
        </w:rPr>
        <w:fldChar w:fldCharType="begin"/>
      </w:r>
      <w:r w:rsidR="008F6A37">
        <w:rPr>
          <w:noProof/>
          <w:webHidden/>
        </w:rPr>
        <w:instrText xml:space="preserve"> PAGEREF _Toc76030599 \h </w:instrText>
      </w:r>
      <w:r w:rsidR="008F6A37">
        <w:rPr>
          <w:noProof/>
          <w:webHidden/>
        </w:rPr>
      </w:r>
      <w:r w:rsidR="008F6A37">
        <w:rPr>
          <w:noProof/>
          <w:webHidden/>
        </w:rPr>
        <w:fldChar w:fldCharType="separate"/>
      </w:r>
      <w:ins w:id="1249" w:author="nick" w:date="2021-07-14T20:24:00Z">
        <w:r w:rsidR="0004792C">
          <w:rPr>
            <w:noProof/>
            <w:webHidden/>
          </w:rPr>
          <w:t>164</w:t>
        </w:r>
      </w:ins>
      <w:del w:id="1250" w:author="nick" w:date="2021-07-14T20:23:00Z">
        <w:r w:rsidR="003F511B" w:rsidDel="0004792C">
          <w:rPr>
            <w:noProof/>
            <w:webHidden/>
          </w:rPr>
          <w:delText>156</w:delText>
        </w:r>
      </w:del>
      <w:r w:rsidR="008F6A37">
        <w:rPr>
          <w:noProof/>
          <w:webHidden/>
        </w:rPr>
        <w:fldChar w:fldCharType="end"/>
      </w:r>
      <w:r>
        <w:rPr>
          <w:noProof/>
        </w:rPr>
        <w:fldChar w:fldCharType="end"/>
      </w:r>
    </w:p>
    <w:p w14:paraId="7512DE54" w14:textId="658FC9CE"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"_Toc76030600" </w:instrText>
      </w:r>
      <w:ins w:id="1251" w:author="nick" w:date="2021-07-13T20:52:00Z">
        <w:r w:rsidR="003F511B">
          <w:rPr>
            <w:noProof/>
          </w:rPr>
        </w:r>
      </w:ins>
      <w:r>
        <w:rPr>
          <w:noProof/>
        </w:rPr>
        <w:fldChar w:fldCharType="separate"/>
      </w:r>
      <w:r w:rsidR="008F6A37" w:rsidRPr="00B95A41">
        <w:rPr>
          <w:rStyle w:val="Hyperlink"/>
          <w:noProof/>
        </w:rPr>
        <w:t>Figure 79: The Three Regions of a Hemming</w:t>
      </w:r>
      <w:r w:rsidR="008F6A37">
        <w:rPr>
          <w:noProof/>
          <w:webHidden/>
        </w:rPr>
        <w:tab/>
      </w:r>
      <w:r w:rsidR="008F6A37">
        <w:rPr>
          <w:noProof/>
          <w:webHidden/>
        </w:rPr>
        <w:fldChar w:fldCharType="begin"/>
      </w:r>
      <w:r w:rsidR="008F6A37">
        <w:rPr>
          <w:noProof/>
          <w:webHidden/>
        </w:rPr>
        <w:instrText xml:space="preserve"> PAGEREF _Toc76030600 \h </w:instrText>
      </w:r>
      <w:r w:rsidR="008F6A37">
        <w:rPr>
          <w:noProof/>
          <w:webHidden/>
        </w:rPr>
      </w:r>
      <w:r w:rsidR="008F6A37">
        <w:rPr>
          <w:noProof/>
          <w:webHidden/>
        </w:rPr>
        <w:fldChar w:fldCharType="separate"/>
      </w:r>
      <w:ins w:id="1252" w:author="nick" w:date="2021-07-14T20:24:00Z">
        <w:r w:rsidR="0004792C">
          <w:rPr>
            <w:noProof/>
            <w:webHidden/>
          </w:rPr>
          <w:t>168</w:t>
        </w:r>
      </w:ins>
      <w:del w:id="1253" w:author="nick" w:date="2021-07-14T20:23:00Z">
        <w:r w:rsidR="003F511B" w:rsidDel="0004792C">
          <w:rPr>
            <w:noProof/>
            <w:webHidden/>
          </w:rPr>
          <w:delText>160</w:delText>
        </w:r>
      </w:del>
      <w:r w:rsidR="008F6A37">
        <w:rPr>
          <w:noProof/>
          <w:webHidden/>
        </w:rPr>
        <w:fldChar w:fldCharType="end"/>
      </w:r>
      <w:r>
        <w:rPr>
          <w:noProof/>
        </w:rPr>
        <w:fldChar w:fldCharType="end"/>
      </w:r>
    </w:p>
    <w:p w14:paraId="6FE83C6A" w14:textId="1A47AFB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"_Toc76030601" </w:instrText>
      </w:r>
      <w:ins w:id="1254" w:author="nick" w:date="2021-07-13T20:52:00Z">
        <w:r w:rsidR="003F511B">
          <w:rPr>
            <w:noProof/>
          </w:rPr>
        </w:r>
      </w:ins>
      <w:r>
        <w:rPr>
          <w:noProof/>
        </w:rPr>
        <w:fldChar w:fldCharType="separate"/>
      </w:r>
      <w:r w:rsidR="008F6A37" w:rsidRPr="00B95A41">
        <w:rPr>
          <w:rStyle w:val="Hyperlink"/>
          <w:noProof/>
        </w:rPr>
        <w:t>Figure 80: Path Changes and Width Changes in Hemming Flanges</w:t>
      </w:r>
      <w:r w:rsidR="008F6A37">
        <w:rPr>
          <w:noProof/>
          <w:webHidden/>
        </w:rPr>
        <w:tab/>
      </w:r>
      <w:r w:rsidR="008F6A37">
        <w:rPr>
          <w:noProof/>
          <w:webHidden/>
        </w:rPr>
        <w:fldChar w:fldCharType="begin"/>
      </w:r>
      <w:r w:rsidR="008F6A37">
        <w:rPr>
          <w:noProof/>
          <w:webHidden/>
        </w:rPr>
        <w:instrText xml:space="preserve"> PAGEREF _Toc76030601 \h </w:instrText>
      </w:r>
      <w:r w:rsidR="008F6A37">
        <w:rPr>
          <w:noProof/>
          <w:webHidden/>
        </w:rPr>
      </w:r>
      <w:r w:rsidR="008F6A37">
        <w:rPr>
          <w:noProof/>
          <w:webHidden/>
        </w:rPr>
        <w:fldChar w:fldCharType="separate"/>
      </w:r>
      <w:ins w:id="1255" w:author="nick" w:date="2021-07-14T20:24:00Z">
        <w:r w:rsidR="0004792C">
          <w:rPr>
            <w:noProof/>
            <w:webHidden/>
          </w:rPr>
          <w:t>168</w:t>
        </w:r>
      </w:ins>
      <w:del w:id="1256" w:author="nick" w:date="2021-07-14T20:23:00Z">
        <w:r w:rsidR="003F511B" w:rsidDel="0004792C">
          <w:rPr>
            <w:noProof/>
            <w:webHidden/>
          </w:rPr>
          <w:delText>160</w:delText>
        </w:r>
      </w:del>
      <w:r w:rsidR="008F6A37">
        <w:rPr>
          <w:noProof/>
          <w:webHidden/>
        </w:rPr>
        <w:fldChar w:fldCharType="end"/>
      </w:r>
      <w:r>
        <w:rPr>
          <w:noProof/>
        </w:rPr>
        <w:fldChar w:fldCharType="end"/>
      </w:r>
    </w:p>
    <w:p w14:paraId="3B62B11C" w14:textId="558B395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"_Toc76030602" </w:instrText>
      </w:r>
      <w:ins w:id="1257" w:author="nick" w:date="2021-07-13T20:52:00Z">
        <w:r w:rsidR="003F511B">
          <w:rPr>
            <w:noProof/>
          </w:rPr>
        </w:r>
      </w:ins>
      <w:r>
        <w:rPr>
          <w:noProof/>
        </w:rPr>
        <w:fldChar w:fldCharType="separate"/>
      </w:r>
      <w:r w:rsidR="008F6A37" w:rsidRPr="00B95A41">
        <w:rPr>
          <w:rStyle w:val="Hyperlink"/>
          <w:noProof/>
        </w:rPr>
        <w:t>Figure 81: Adhesive Path Differs from Root Path</w:t>
      </w:r>
      <w:r w:rsidR="008F6A37">
        <w:rPr>
          <w:noProof/>
          <w:webHidden/>
        </w:rPr>
        <w:tab/>
      </w:r>
      <w:r w:rsidR="008F6A37">
        <w:rPr>
          <w:noProof/>
          <w:webHidden/>
        </w:rPr>
        <w:fldChar w:fldCharType="begin"/>
      </w:r>
      <w:r w:rsidR="008F6A37">
        <w:rPr>
          <w:noProof/>
          <w:webHidden/>
        </w:rPr>
        <w:instrText xml:space="preserve"> PAGEREF _Toc76030602 \h </w:instrText>
      </w:r>
      <w:r w:rsidR="008F6A37">
        <w:rPr>
          <w:noProof/>
          <w:webHidden/>
        </w:rPr>
      </w:r>
      <w:r w:rsidR="008F6A37">
        <w:rPr>
          <w:noProof/>
          <w:webHidden/>
        </w:rPr>
        <w:fldChar w:fldCharType="separate"/>
      </w:r>
      <w:ins w:id="1258" w:author="nick" w:date="2021-07-14T20:24:00Z">
        <w:r w:rsidR="0004792C">
          <w:rPr>
            <w:noProof/>
            <w:webHidden/>
          </w:rPr>
          <w:t>169</w:t>
        </w:r>
      </w:ins>
      <w:del w:id="1259" w:author="nick" w:date="2021-07-14T20:23:00Z">
        <w:r w:rsidR="003F511B" w:rsidDel="0004792C">
          <w:rPr>
            <w:noProof/>
            <w:webHidden/>
          </w:rPr>
          <w:delText>161</w:delText>
        </w:r>
      </w:del>
      <w:r w:rsidR="008F6A37">
        <w:rPr>
          <w:noProof/>
          <w:webHidden/>
        </w:rPr>
        <w:fldChar w:fldCharType="end"/>
      </w:r>
      <w:r>
        <w:rPr>
          <w:noProof/>
        </w:rPr>
        <w:fldChar w:fldCharType="end"/>
      </w:r>
    </w:p>
    <w:p w14:paraId="543149BA" w14:textId="07D8FA2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"_Toc76030603" </w:instrText>
      </w:r>
      <w:ins w:id="1260" w:author="nick" w:date="2021-07-13T20:52:00Z">
        <w:r w:rsidR="003F511B">
          <w:rPr>
            <w:noProof/>
          </w:rPr>
        </w:r>
      </w:ins>
      <w:r>
        <w:rPr>
          <w:noProof/>
        </w:rPr>
        <w:fldChar w:fldCharType="separate"/>
      </w:r>
      <w:r w:rsidR="008F6A37" w:rsidRPr="00B95A41">
        <w:rPr>
          <w:rStyle w:val="Hyperlink"/>
          <w:noProof/>
        </w:rPr>
        <w:t>Figure 82: Reinforcements need to be considered as Part of the Inner Panel</w:t>
      </w:r>
      <w:r w:rsidR="008F6A37">
        <w:rPr>
          <w:noProof/>
          <w:webHidden/>
        </w:rPr>
        <w:tab/>
      </w:r>
      <w:r w:rsidR="008F6A37">
        <w:rPr>
          <w:noProof/>
          <w:webHidden/>
        </w:rPr>
        <w:fldChar w:fldCharType="begin"/>
      </w:r>
      <w:r w:rsidR="008F6A37">
        <w:rPr>
          <w:noProof/>
          <w:webHidden/>
        </w:rPr>
        <w:instrText xml:space="preserve"> PAGEREF _Toc76030603 \h </w:instrText>
      </w:r>
      <w:r w:rsidR="008F6A37">
        <w:rPr>
          <w:noProof/>
          <w:webHidden/>
        </w:rPr>
      </w:r>
      <w:r w:rsidR="008F6A37">
        <w:rPr>
          <w:noProof/>
          <w:webHidden/>
        </w:rPr>
        <w:fldChar w:fldCharType="separate"/>
      </w:r>
      <w:ins w:id="1261" w:author="nick" w:date="2021-07-14T20:24:00Z">
        <w:r w:rsidR="0004792C">
          <w:rPr>
            <w:noProof/>
            <w:webHidden/>
          </w:rPr>
          <w:t>169</w:t>
        </w:r>
      </w:ins>
      <w:del w:id="1262" w:author="nick" w:date="2021-07-14T20:23:00Z">
        <w:r w:rsidR="003F511B" w:rsidDel="0004792C">
          <w:rPr>
            <w:noProof/>
            <w:webHidden/>
          </w:rPr>
          <w:delText>161</w:delText>
        </w:r>
      </w:del>
      <w:r w:rsidR="008F6A37">
        <w:rPr>
          <w:noProof/>
          <w:webHidden/>
        </w:rPr>
        <w:fldChar w:fldCharType="end"/>
      </w:r>
      <w:r>
        <w:rPr>
          <w:noProof/>
        </w:rPr>
        <w:fldChar w:fldCharType="end"/>
      </w:r>
    </w:p>
    <w:p w14:paraId="01E63426" w14:textId="181B703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"_Toc76030604" </w:instrText>
      </w:r>
      <w:ins w:id="1263" w:author="nick" w:date="2021-07-13T20:52:00Z">
        <w:r w:rsidR="003F511B">
          <w:rPr>
            <w:noProof/>
          </w:rPr>
        </w:r>
      </w:ins>
      <w:r>
        <w:rPr>
          <w:noProof/>
        </w:rPr>
        <w:fldChar w:fldCharType="separate"/>
      </w:r>
      <w:r w:rsidR="008F6A37" w:rsidRPr="00B95A41">
        <w:rPr>
          <w:rStyle w:val="Hyperlink"/>
          <w:noProof/>
        </w:rPr>
        <w:t>Figure 83: Sequence without margin</w:t>
      </w:r>
      <w:r w:rsidR="008F6A37">
        <w:rPr>
          <w:noProof/>
          <w:webHidden/>
        </w:rPr>
        <w:tab/>
      </w:r>
      <w:r w:rsidR="008F6A37">
        <w:rPr>
          <w:noProof/>
          <w:webHidden/>
        </w:rPr>
        <w:fldChar w:fldCharType="begin"/>
      </w:r>
      <w:r w:rsidR="008F6A37">
        <w:rPr>
          <w:noProof/>
          <w:webHidden/>
        </w:rPr>
        <w:instrText xml:space="preserve"> PAGEREF _Toc76030604 \h </w:instrText>
      </w:r>
      <w:r w:rsidR="008F6A37">
        <w:rPr>
          <w:noProof/>
          <w:webHidden/>
        </w:rPr>
      </w:r>
      <w:r w:rsidR="008F6A37">
        <w:rPr>
          <w:noProof/>
          <w:webHidden/>
        </w:rPr>
        <w:fldChar w:fldCharType="separate"/>
      </w:r>
      <w:ins w:id="1264" w:author="nick" w:date="2021-07-14T20:24:00Z">
        <w:r w:rsidR="0004792C">
          <w:rPr>
            <w:noProof/>
            <w:webHidden/>
          </w:rPr>
          <w:t>172</w:t>
        </w:r>
      </w:ins>
      <w:del w:id="1265" w:author="nick" w:date="2021-07-14T20:23:00Z">
        <w:r w:rsidR="003F511B" w:rsidDel="0004792C">
          <w:rPr>
            <w:noProof/>
            <w:webHidden/>
          </w:rPr>
          <w:delText>164</w:delText>
        </w:r>
      </w:del>
      <w:r w:rsidR="008F6A37">
        <w:rPr>
          <w:noProof/>
          <w:webHidden/>
        </w:rPr>
        <w:fldChar w:fldCharType="end"/>
      </w:r>
      <w:r>
        <w:rPr>
          <w:noProof/>
        </w:rPr>
        <w:fldChar w:fldCharType="end"/>
      </w:r>
    </w:p>
    <w:p w14:paraId="776B4588" w14:textId="21E966D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"_Toc76030605" </w:instrText>
      </w:r>
      <w:ins w:id="1266" w:author="nick" w:date="2021-07-13T20:52:00Z">
        <w:r w:rsidR="003F511B">
          <w:rPr>
            <w:noProof/>
          </w:rPr>
        </w:r>
      </w:ins>
      <w:r>
        <w:rPr>
          <w:noProof/>
        </w:rPr>
        <w:fldChar w:fldCharType="separate"/>
      </w:r>
      <w:r w:rsidR="008F6A37" w:rsidRPr="00B95A41">
        <w:rPr>
          <w:rStyle w:val="Hyperlink"/>
          <w:noProof/>
        </w:rPr>
        <w:t>Figure 84: Sequence with margin and spacing</w:t>
      </w:r>
      <w:r w:rsidR="008F6A37">
        <w:rPr>
          <w:noProof/>
          <w:webHidden/>
        </w:rPr>
        <w:tab/>
      </w:r>
      <w:r w:rsidR="008F6A37">
        <w:rPr>
          <w:noProof/>
          <w:webHidden/>
        </w:rPr>
        <w:fldChar w:fldCharType="begin"/>
      </w:r>
      <w:r w:rsidR="008F6A37">
        <w:rPr>
          <w:noProof/>
          <w:webHidden/>
        </w:rPr>
        <w:instrText xml:space="preserve"> PAGEREF _Toc76030605 \h </w:instrText>
      </w:r>
      <w:r w:rsidR="008F6A37">
        <w:rPr>
          <w:noProof/>
          <w:webHidden/>
        </w:rPr>
      </w:r>
      <w:r w:rsidR="008F6A37">
        <w:rPr>
          <w:noProof/>
          <w:webHidden/>
        </w:rPr>
        <w:fldChar w:fldCharType="separate"/>
      </w:r>
      <w:ins w:id="1267" w:author="nick" w:date="2021-07-14T20:24:00Z">
        <w:r w:rsidR="0004792C">
          <w:rPr>
            <w:noProof/>
            <w:webHidden/>
          </w:rPr>
          <w:t>172</w:t>
        </w:r>
      </w:ins>
      <w:del w:id="1268" w:author="nick" w:date="2021-07-14T20:23:00Z">
        <w:r w:rsidR="003F511B" w:rsidDel="0004792C">
          <w:rPr>
            <w:noProof/>
            <w:webHidden/>
          </w:rPr>
          <w:delText>164</w:delText>
        </w:r>
      </w:del>
      <w:r w:rsidR="008F6A37">
        <w:rPr>
          <w:noProof/>
          <w:webHidden/>
        </w:rPr>
        <w:fldChar w:fldCharType="end"/>
      </w:r>
      <w:r>
        <w:rPr>
          <w:noProof/>
        </w:rPr>
        <w:fldChar w:fldCharType="end"/>
      </w:r>
    </w:p>
    <w:p w14:paraId="6957674B" w14:textId="2A414F3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"_Toc76030606" </w:instrText>
      </w:r>
      <w:ins w:id="1269" w:author="nick" w:date="2021-07-13T20:52:00Z">
        <w:r w:rsidR="003F511B">
          <w:rPr>
            <w:noProof/>
          </w:rPr>
        </w:r>
      </w:ins>
      <w:r>
        <w:rPr>
          <w:noProof/>
        </w:rPr>
        <w:fldChar w:fldCharType="separate"/>
      </w:r>
      <w:r w:rsidR="008F6A37" w:rsidRPr="00B95A41">
        <w:rPr>
          <w:rStyle w:val="Hyperlink"/>
          <w:noProof/>
        </w:rPr>
        <w:t>Figure 85: Margin relaxation</w:t>
      </w:r>
      <w:r w:rsidR="008F6A37">
        <w:rPr>
          <w:noProof/>
          <w:webHidden/>
        </w:rPr>
        <w:tab/>
      </w:r>
      <w:r w:rsidR="008F6A37">
        <w:rPr>
          <w:noProof/>
          <w:webHidden/>
        </w:rPr>
        <w:fldChar w:fldCharType="begin"/>
      </w:r>
      <w:r w:rsidR="008F6A37">
        <w:rPr>
          <w:noProof/>
          <w:webHidden/>
        </w:rPr>
        <w:instrText xml:space="preserve"> PAGEREF _Toc76030606 \h </w:instrText>
      </w:r>
      <w:r w:rsidR="008F6A37">
        <w:rPr>
          <w:noProof/>
          <w:webHidden/>
        </w:rPr>
      </w:r>
      <w:r w:rsidR="008F6A37">
        <w:rPr>
          <w:noProof/>
          <w:webHidden/>
        </w:rPr>
        <w:fldChar w:fldCharType="separate"/>
      </w:r>
      <w:ins w:id="1270" w:author="nick" w:date="2021-07-14T20:24:00Z">
        <w:r w:rsidR="0004792C">
          <w:rPr>
            <w:noProof/>
            <w:webHidden/>
          </w:rPr>
          <w:t>172</w:t>
        </w:r>
      </w:ins>
      <w:del w:id="1271" w:author="nick" w:date="2021-07-14T20:23:00Z">
        <w:r w:rsidR="003F511B" w:rsidDel="0004792C">
          <w:rPr>
            <w:noProof/>
            <w:webHidden/>
          </w:rPr>
          <w:delText>164</w:delText>
        </w:r>
      </w:del>
      <w:r w:rsidR="008F6A37">
        <w:rPr>
          <w:noProof/>
          <w:webHidden/>
        </w:rPr>
        <w:fldChar w:fldCharType="end"/>
      </w:r>
      <w:r>
        <w:rPr>
          <w:noProof/>
        </w:rPr>
        <w:fldChar w:fldCharType="end"/>
      </w:r>
    </w:p>
    <w:p w14:paraId="5922A6F3" w14:textId="0CC67DF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"_Toc76030607" </w:instrText>
      </w:r>
      <w:ins w:id="1272" w:author="nick" w:date="2021-07-13T20:52:00Z">
        <w:r w:rsidR="003F511B">
          <w:rPr>
            <w:noProof/>
          </w:rPr>
        </w:r>
      </w:ins>
      <w:r>
        <w:rPr>
          <w:noProof/>
        </w:rPr>
        <w:fldChar w:fldCharType="separate"/>
      </w:r>
      <w:r w:rsidR="008F6A37" w:rsidRPr="00B95A41">
        <w:rPr>
          <w:rStyle w:val="Hyperlink"/>
          <w:noProof/>
        </w:rPr>
        <w:t>Figure 86: Spacing relaxation</w:t>
      </w:r>
      <w:r w:rsidR="008F6A37">
        <w:rPr>
          <w:noProof/>
          <w:webHidden/>
        </w:rPr>
        <w:tab/>
      </w:r>
      <w:r w:rsidR="008F6A37">
        <w:rPr>
          <w:noProof/>
          <w:webHidden/>
        </w:rPr>
        <w:fldChar w:fldCharType="begin"/>
      </w:r>
      <w:r w:rsidR="008F6A37">
        <w:rPr>
          <w:noProof/>
          <w:webHidden/>
        </w:rPr>
        <w:instrText xml:space="preserve"> PAGEREF _Toc76030607 \h </w:instrText>
      </w:r>
      <w:r w:rsidR="008F6A37">
        <w:rPr>
          <w:noProof/>
          <w:webHidden/>
        </w:rPr>
      </w:r>
      <w:r w:rsidR="008F6A37">
        <w:rPr>
          <w:noProof/>
          <w:webHidden/>
        </w:rPr>
        <w:fldChar w:fldCharType="separate"/>
      </w:r>
      <w:ins w:id="1273" w:author="nick" w:date="2021-07-14T20:24:00Z">
        <w:r w:rsidR="0004792C">
          <w:rPr>
            <w:noProof/>
            <w:webHidden/>
          </w:rPr>
          <w:t>173</w:t>
        </w:r>
      </w:ins>
      <w:del w:id="1274" w:author="nick" w:date="2021-07-14T20:23:00Z">
        <w:r w:rsidR="003F511B" w:rsidDel="0004792C">
          <w:rPr>
            <w:noProof/>
            <w:webHidden/>
          </w:rPr>
          <w:delText>164</w:delText>
        </w:r>
      </w:del>
      <w:r w:rsidR="008F6A37">
        <w:rPr>
          <w:noProof/>
          <w:webHidden/>
        </w:rPr>
        <w:fldChar w:fldCharType="end"/>
      </w:r>
      <w:r>
        <w:rPr>
          <w:noProof/>
        </w:rPr>
        <w:fldChar w:fldCharType="end"/>
      </w:r>
    </w:p>
    <w:p w14:paraId="216B980A" w14:textId="4972922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"_Toc76030608" </w:instrText>
      </w:r>
      <w:ins w:id="1275" w:author="nick" w:date="2021-07-13T20:52:00Z">
        <w:r w:rsidR="003F511B">
          <w:rPr>
            <w:noProof/>
          </w:rPr>
        </w:r>
      </w:ins>
      <w:r>
        <w:rPr>
          <w:noProof/>
        </w:rPr>
        <w:fldChar w:fldCharType="separate"/>
      </w:r>
      <w:r w:rsidR="008F6A37" w:rsidRPr="00B95A41">
        <w:rPr>
          <w:rStyle w:val="Hyperlink"/>
          <w:noProof/>
        </w:rPr>
        <w:t>Figure 87: Picture of an adhesive face</w:t>
      </w:r>
      <w:r w:rsidR="008F6A37">
        <w:rPr>
          <w:noProof/>
          <w:webHidden/>
        </w:rPr>
        <w:tab/>
      </w:r>
      <w:r w:rsidR="008F6A37">
        <w:rPr>
          <w:noProof/>
          <w:webHidden/>
        </w:rPr>
        <w:fldChar w:fldCharType="begin"/>
      </w:r>
      <w:r w:rsidR="008F6A37">
        <w:rPr>
          <w:noProof/>
          <w:webHidden/>
        </w:rPr>
        <w:instrText xml:space="preserve"> PAGEREF _Toc76030608 \h </w:instrText>
      </w:r>
      <w:r w:rsidR="008F6A37">
        <w:rPr>
          <w:noProof/>
          <w:webHidden/>
        </w:rPr>
      </w:r>
      <w:r w:rsidR="008F6A37">
        <w:rPr>
          <w:noProof/>
          <w:webHidden/>
        </w:rPr>
        <w:fldChar w:fldCharType="separate"/>
      </w:r>
      <w:ins w:id="1276" w:author="nick" w:date="2021-07-14T20:24:00Z">
        <w:r w:rsidR="0004792C">
          <w:rPr>
            <w:noProof/>
            <w:webHidden/>
          </w:rPr>
          <w:t>178</w:t>
        </w:r>
      </w:ins>
      <w:del w:id="1277" w:author="nick" w:date="2021-07-14T20:23:00Z">
        <w:r w:rsidR="003F511B" w:rsidDel="0004792C">
          <w:rPr>
            <w:noProof/>
            <w:webHidden/>
          </w:rPr>
          <w:delText>170</w:delText>
        </w:r>
      </w:del>
      <w:r w:rsidR="008F6A37">
        <w:rPr>
          <w:noProof/>
          <w:webHidden/>
        </w:rPr>
        <w:fldChar w:fldCharType="end"/>
      </w:r>
      <w:r>
        <w:rPr>
          <w:noProof/>
        </w:rPr>
        <w:fldChar w:fldCharType="end"/>
      </w:r>
    </w:p>
    <w:p w14:paraId="37B4705B" w14:textId="499A265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"_Toc76030609" </w:instrText>
      </w:r>
      <w:ins w:id="1278" w:author="nick" w:date="2021-07-13T20:52:00Z">
        <w:r w:rsidR="003F511B">
          <w:rPr>
            <w:noProof/>
          </w:rPr>
        </w:r>
      </w:ins>
      <w:r>
        <w:rPr>
          <w:noProof/>
        </w:rPr>
        <w:fldChar w:fldCharType="separate"/>
      </w:r>
      <w:r w:rsidR="008F6A37" w:rsidRPr="00B95A41">
        <w:rPr>
          <w:rStyle w:val="Hyperlink"/>
          <w:noProof/>
        </w:rPr>
        <w:t>Figure 88: 'length', 'spacing', 'first_spacing' and 'last_spacing' are the terms needed to define a regular intermittent weld.</w:t>
      </w:r>
      <w:r w:rsidR="008F6A37">
        <w:rPr>
          <w:noProof/>
          <w:webHidden/>
        </w:rPr>
        <w:tab/>
      </w:r>
      <w:r w:rsidR="008F6A37">
        <w:rPr>
          <w:noProof/>
          <w:webHidden/>
        </w:rPr>
        <w:fldChar w:fldCharType="begin"/>
      </w:r>
      <w:r w:rsidR="008F6A37">
        <w:rPr>
          <w:noProof/>
          <w:webHidden/>
        </w:rPr>
        <w:instrText xml:space="preserve"> PAGEREF _Toc76030609 \h </w:instrText>
      </w:r>
      <w:r w:rsidR="008F6A37">
        <w:rPr>
          <w:noProof/>
          <w:webHidden/>
        </w:rPr>
      </w:r>
      <w:r w:rsidR="008F6A37">
        <w:rPr>
          <w:noProof/>
          <w:webHidden/>
        </w:rPr>
        <w:fldChar w:fldCharType="separate"/>
      </w:r>
      <w:ins w:id="1279" w:author="nick" w:date="2021-07-14T20:24:00Z">
        <w:r w:rsidR="0004792C">
          <w:rPr>
            <w:noProof/>
            <w:webHidden/>
          </w:rPr>
          <w:t>180</w:t>
        </w:r>
      </w:ins>
      <w:del w:id="1280" w:author="nick" w:date="2021-07-14T20:23:00Z">
        <w:r w:rsidR="003F511B" w:rsidDel="0004792C">
          <w:rPr>
            <w:noProof/>
            <w:webHidden/>
          </w:rPr>
          <w:delText>172</w:delText>
        </w:r>
      </w:del>
      <w:r w:rsidR="008F6A37">
        <w:rPr>
          <w:noProof/>
          <w:webHidden/>
        </w:rPr>
        <w:fldChar w:fldCharType="end"/>
      </w:r>
      <w:r>
        <w:rPr>
          <w:noProof/>
        </w:rPr>
        <w:fldChar w:fldCharType="end"/>
      </w:r>
    </w:p>
    <w:p w14:paraId="204719CB" w14:textId="5FDD660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"_Toc76030610" </w:instrText>
      </w:r>
      <w:ins w:id="1281" w:author="nick" w:date="2021-07-13T20:52:00Z">
        <w:r w:rsidR="003F511B">
          <w:rPr>
            <w:noProof/>
          </w:rPr>
        </w:r>
      </w:ins>
      <w:r>
        <w:rPr>
          <w:noProof/>
        </w:rPr>
        <w:fldChar w:fldCharType="separate"/>
      </w:r>
      <w:r w:rsidR="008F6A37" w:rsidRPr="00B95A41">
        <w:rPr>
          <w:rStyle w:val="Hyperlink"/>
          <w:noProof/>
        </w:rPr>
        <w:t xml:space="preserve">Figure 89: A regular intermittent weld with </w:t>
      </w:r>
      <w:r w:rsidR="008F6A37" w:rsidRPr="00B95A41">
        <w:rPr>
          <w:rStyle w:val="Hyperlink"/>
          <w:i/>
          <w:noProof/>
        </w:rPr>
        <w:t>'n'</w:t>
      </w:r>
      <w:r w:rsidR="008F6A37" w:rsidRPr="00B95A41">
        <w:rPr>
          <w:rStyle w:val="Hyperlink"/>
          <w:noProof/>
        </w:rPr>
        <w:t xml:space="preserve"> segments and </w:t>
      </w:r>
      <w:r w:rsidR="008F6A37" w:rsidRPr="00B95A41">
        <w:rPr>
          <w:rStyle w:val="Hyperlink"/>
          <w:i/>
          <w:noProof/>
        </w:rPr>
        <w:t>'n-1'</w:t>
      </w:r>
      <w:r w:rsidR="008F6A37" w:rsidRPr="00B95A41">
        <w:rPr>
          <w:rStyle w:val="Hyperlink"/>
          <w:noProof/>
        </w:rPr>
        <w:t xml:space="preserve"> spacings between segments.</w:t>
      </w:r>
      <w:r w:rsidR="008F6A37">
        <w:rPr>
          <w:noProof/>
          <w:webHidden/>
        </w:rPr>
        <w:tab/>
      </w:r>
      <w:r w:rsidR="008F6A37">
        <w:rPr>
          <w:noProof/>
          <w:webHidden/>
        </w:rPr>
        <w:fldChar w:fldCharType="begin"/>
      </w:r>
      <w:r w:rsidR="008F6A37">
        <w:rPr>
          <w:noProof/>
          <w:webHidden/>
        </w:rPr>
        <w:instrText xml:space="preserve"> PAGEREF _Toc76030610 \h </w:instrText>
      </w:r>
      <w:r w:rsidR="008F6A37">
        <w:rPr>
          <w:noProof/>
          <w:webHidden/>
        </w:rPr>
      </w:r>
      <w:r w:rsidR="008F6A37">
        <w:rPr>
          <w:noProof/>
          <w:webHidden/>
        </w:rPr>
        <w:fldChar w:fldCharType="separate"/>
      </w:r>
      <w:ins w:id="1282" w:author="nick" w:date="2021-07-14T20:24:00Z">
        <w:r w:rsidR="0004792C">
          <w:rPr>
            <w:noProof/>
            <w:webHidden/>
          </w:rPr>
          <w:t>180</w:t>
        </w:r>
      </w:ins>
      <w:del w:id="1283" w:author="nick" w:date="2021-07-14T20:23:00Z">
        <w:r w:rsidR="003F511B" w:rsidDel="0004792C">
          <w:rPr>
            <w:noProof/>
            <w:webHidden/>
          </w:rPr>
          <w:delText>172</w:delText>
        </w:r>
      </w:del>
      <w:r w:rsidR="008F6A37">
        <w:rPr>
          <w:noProof/>
          <w:webHidden/>
        </w:rPr>
        <w:fldChar w:fldCharType="end"/>
      </w:r>
      <w:r>
        <w:rPr>
          <w:noProof/>
        </w:rPr>
        <w:fldChar w:fldCharType="end"/>
      </w:r>
    </w:p>
    <w:p w14:paraId="65DF9CB6" w14:textId="62B54634"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AFEF139" w14:textId="77777777" w:rsidR="008D55BF" w:rsidRDefault="007C39C1">
      <w:pPr>
        <w:pStyle w:val="TableofFigures"/>
        <w:tabs>
          <w:tab w:val="right" w:leader="dot" w:pos="9060"/>
        </w:tabs>
        <w:rPr>
          <w:ins w:id="1284" w:author="nick" w:date="2021-07-13T19:10: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85" w:author="nick" w:date="2021-07-13T19:10:00Z">
        <w:r w:rsidR="008D55BF" w:rsidRPr="005579C6">
          <w:rPr>
            <w:rStyle w:val="Hyperlink"/>
            <w:noProof/>
          </w:rPr>
          <w:fldChar w:fldCharType="begin"/>
        </w:r>
        <w:r w:rsidR="008D55BF" w:rsidRPr="005579C6">
          <w:rPr>
            <w:rStyle w:val="Hyperlink"/>
            <w:noProof/>
          </w:rPr>
          <w:instrText xml:space="preserve"> </w:instrText>
        </w:r>
        <w:r w:rsidR="008D55BF">
          <w:rPr>
            <w:noProof/>
          </w:rPr>
          <w:instrText>HYPERLINK \l "_Toc77095859"</w:instrText>
        </w:r>
        <w:r w:rsidR="008D55BF" w:rsidRPr="005579C6">
          <w:rPr>
            <w:rStyle w:val="Hyperlink"/>
            <w:noProof/>
          </w:rPr>
          <w:instrText xml:space="preserve"> </w:instrText>
        </w:r>
      </w:ins>
      <w:ins w:id="1286" w:author="nick" w:date="2021-07-13T20:52:00Z">
        <w:r w:rsidR="003F511B" w:rsidRPr="005579C6">
          <w:rPr>
            <w:rStyle w:val="Hyperlink"/>
            <w:noProof/>
          </w:rPr>
        </w:r>
      </w:ins>
      <w:ins w:id="1287" w:author="nick" w:date="2021-07-13T19:10:00Z">
        <w:r w:rsidR="008D55BF" w:rsidRPr="005579C6">
          <w:rPr>
            <w:rStyle w:val="Hyperlink"/>
            <w:noProof/>
          </w:rPr>
          <w:fldChar w:fldCharType="separate"/>
        </w:r>
        <w:r w:rsidR="008D55BF" w:rsidRPr="005579C6">
          <w:rPr>
            <w:rStyle w:val="Hyperlink"/>
            <w:noProof/>
          </w:rPr>
          <w:t xml:space="preserve">Table 1: Nested elements of element </w:t>
        </w:r>
        <w:r w:rsidR="008D55BF" w:rsidRPr="005579C6">
          <w:rPr>
            <w:rStyle w:val="Hyperlink"/>
            <w:rFonts w:ascii="Courier New" w:hAnsi="Courier New" w:cs="Courier New"/>
            <w:i/>
            <w:noProof/>
          </w:rPr>
          <w:t>&lt;xmcf/&gt;</w:t>
        </w:r>
        <w:r w:rsidR="008D55BF">
          <w:rPr>
            <w:noProof/>
            <w:webHidden/>
          </w:rPr>
          <w:tab/>
        </w:r>
        <w:r w:rsidR="008D55BF">
          <w:rPr>
            <w:noProof/>
            <w:webHidden/>
          </w:rPr>
          <w:fldChar w:fldCharType="begin"/>
        </w:r>
        <w:r w:rsidR="008D55BF">
          <w:rPr>
            <w:noProof/>
            <w:webHidden/>
          </w:rPr>
          <w:instrText xml:space="preserve"> PAGEREF _Toc77095859 \h </w:instrText>
        </w:r>
      </w:ins>
      <w:r w:rsidR="008D55BF">
        <w:rPr>
          <w:noProof/>
          <w:webHidden/>
        </w:rPr>
      </w:r>
      <w:r w:rsidR="008D55BF">
        <w:rPr>
          <w:noProof/>
          <w:webHidden/>
        </w:rPr>
        <w:fldChar w:fldCharType="separate"/>
      </w:r>
      <w:ins w:id="1288" w:author="nick" w:date="2021-07-14T20:24:00Z">
        <w:r w:rsidR="0004792C">
          <w:rPr>
            <w:noProof/>
            <w:webHidden/>
          </w:rPr>
          <w:t>40</w:t>
        </w:r>
      </w:ins>
      <w:ins w:id="1289" w:author="nick" w:date="2021-07-13T19:10:00Z">
        <w:r w:rsidR="008D55BF">
          <w:rPr>
            <w:noProof/>
            <w:webHidden/>
          </w:rPr>
          <w:fldChar w:fldCharType="end"/>
        </w:r>
        <w:r w:rsidR="008D55BF" w:rsidRPr="005579C6">
          <w:rPr>
            <w:rStyle w:val="Hyperlink"/>
            <w:noProof/>
          </w:rPr>
          <w:fldChar w:fldCharType="end"/>
        </w:r>
      </w:ins>
    </w:p>
    <w:p w14:paraId="5179137D" w14:textId="77777777" w:rsidR="008D55BF" w:rsidRDefault="008D55BF">
      <w:pPr>
        <w:pStyle w:val="TableofFigures"/>
        <w:tabs>
          <w:tab w:val="right" w:leader="dot" w:pos="9060"/>
        </w:tabs>
        <w:rPr>
          <w:ins w:id="1290" w:author="nick" w:date="2021-07-13T19:10:00Z"/>
          <w:rFonts w:asciiTheme="minorHAnsi" w:eastAsiaTheme="minorEastAsia" w:hAnsiTheme="minorHAnsi" w:cstheme="minorBidi"/>
          <w:noProof/>
          <w:szCs w:val="22"/>
          <w:lang w:eastAsia="en-US"/>
        </w:rPr>
      </w:pPr>
      <w:ins w:id="129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"_Toc77095860"</w:instrText>
        </w:r>
        <w:r w:rsidRPr="005579C6">
          <w:rPr>
            <w:rStyle w:val="Hyperlink"/>
            <w:noProof/>
          </w:rPr>
          <w:instrText xml:space="preserve"> </w:instrText>
        </w:r>
      </w:ins>
      <w:ins w:id="1292" w:author="nick" w:date="2021-07-13T20:52:00Z">
        <w:r w:rsidR="003F511B" w:rsidRPr="005579C6">
          <w:rPr>
            <w:rStyle w:val="Hyperlink"/>
            <w:noProof/>
          </w:rPr>
        </w:r>
      </w:ins>
      <w:ins w:id="1293" w:author="nick" w:date="2021-07-13T19:10:00Z">
        <w:r w:rsidRPr="005579C6">
          <w:rPr>
            <w:rStyle w:val="Hyperlink"/>
            <w:noProof/>
          </w:rPr>
          <w:fldChar w:fldCharType="separate"/>
        </w:r>
        <w:r w:rsidRPr="005579C6">
          <w:rPr>
            <w:rStyle w:val="Hyperlink"/>
            <w:noProof/>
          </w:rPr>
          <w:t>Table 2: XML-specification of</w:t>
        </w:r>
        <w:r w:rsidRPr="005579C6">
          <w:rPr>
            <w:rStyle w:val="Hyperlink"/>
            <w:i/>
            <w:noProof/>
          </w:rPr>
          <w:t xml:space="preserve"> </w:t>
        </w:r>
        <w:r w:rsidRPr="005579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_Toc77095860 \h </w:instrText>
        </w:r>
      </w:ins>
      <w:r>
        <w:rPr>
          <w:noProof/>
          <w:webHidden/>
        </w:rPr>
      </w:r>
      <w:r>
        <w:rPr>
          <w:noProof/>
          <w:webHidden/>
        </w:rPr>
        <w:fldChar w:fldCharType="separate"/>
      </w:r>
      <w:ins w:id="1294" w:author="nick" w:date="2021-07-14T20:24:00Z">
        <w:r w:rsidR="0004792C">
          <w:rPr>
            <w:noProof/>
            <w:webHidden/>
          </w:rPr>
          <w:t>41</w:t>
        </w:r>
      </w:ins>
      <w:ins w:id="1295" w:author="nick" w:date="2021-07-13T19:10:00Z">
        <w:r>
          <w:rPr>
            <w:noProof/>
            <w:webHidden/>
          </w:rPr>
          <w:fldChar w:fldCharType="end"/>
        </w:r>
        <w:r w:rsidRPr="005579C6">
          <w:rPr>
            <w:rStyle w:val="Hyperlink"/>
            <w:noProof/>
          </w:rPr>
          <w:fldChar w:fldCharType="end"/>
        </w:r>
      </w:ins>
    </w:p>
    <w:p w14:paraId="2CED7EF3" w14:textId="77777777" w:rsidR="008D55BF" w:rsidRDefault="008D55BF">
      <w:pPr>
        <w:pStyle w:val="TableofFigures"/>
        <w:tabs>
          <w:tab w:val="right" w:leader="dot" w:pos="9060"/>
        </w:tabs>
        <w:rPr>
          <w:ins w:id="1296" w:author="nick" w:date="2021-07-13T19:10:00Z"/>
          <w:rFonts w:asciiTheme="minorHAnsi" w:eastAsiaTheme="minorEastAsia" w:hAnsiTheme="minorHAnsi" w:cstheme="minorBidi"/>
          <w:noProof/>
          <w:szCs w:val="22"/>
          <w:lang w:eastAsia="en-US"/>
        </w:rPr>
      </w:pPr>
      <w:ins w:id="129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"_Toc77095861"</w:instrText>
        </w:r>
        <w:r w:rsidRPr="005579C6">
          <w:rPr>
            <w:rStyle w:val="Hyperlink"/>
            <w:noProof/>
          </w:rPr>
          <w:instrText xml:space="preserve"> </w:instrText>
        </w:r>
      </w:ins>
      <w:ins w:id="1298" w:author="nick" w:date="2021-07-13T20:52:00Z">
        <w:r w:rsidR="003F511B" w:rsidRPr="005579C6">
          <w:rPr>
            <w:rStyle w:val="Hyperlink"/>
            <w:noProof/>
          </w:rPr>
        </w:r>
      </w:ins>
      <w:ins w:id="1299" w:author="nick" w:date="2021-07-13T19:10:00Z">
        <w:r w:rsidRPr="005579C6">
          <w:rPr>
            <w:rStyle w:val="Hyperlink"/>
            <w:noProof/>
          </w:rPr>
          <w:fldChar w:fldCharType="separate"/>
        </w:r>
        <w:r w:rsidRPr="005579C6">
          <w:rPr>
            <w:rStyle w:val="Hyperlink"/>
            <w:noProof/>
          </w:rPr>
          <w:t xml:space="preserve">Table 3: XML-specification of </w:t>
        </w:r>
        <w:r w:rsidRPr="005579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_Toc77095861 \h </w:instrText>
        </w:r>
      </w:ins>
      <w:r>
        <w:rPr>
          <w:noProof/>
          <w:webHidden/>
        </w:rPr>
      </w:r>
      <w:r>
        <w:rPr>
          <w:noProof/>
          <w:webHidden/>
        </w:rPr>
        <w:fldChar w:fldCharType="separate"/>
      </w:r>
      <w:ins w:id="1300" w:author="nick" w:date="2021-07-14T20:24:00Z">
        <w:r w:rsidR="0004792C">
          <w:rPr>
            <w:noProof/>
            <w:webHidden/>
          </w:rPr>
          <w:t>43</w:t>
        </w:r>
      </w:ins>
      <w:ins w:id="1301" w:author="nick" w:date="2021-07-13T19:10:00Z">
        <w:r>
          <w:rPr>
            <w:noProof/>
            <w:webHidden/>
          </w:rPr>
          <w:fldChar w:fldCharType="end"/>
        </w:r>
        <w:r w:rsidRPr="005579C6">
          <w:rPr>
            <w:rStyle w:val="Hyperlink"/>
            <w:noProof/>
          </w:rPr>
          <w:fldChar w:fldCharType="end"/>
        </w:r>
      </w:ins>
    </w:p>
    <w:p w14:paraId="2E2BF044" w14:textId="77777777" w:rsidR="008D55BF" w:rsidRDefault="008D55BF">
      <w:pPr>
        <w:pStyle w:val="TableofFigures"/>
        <w:tabs>
          <w:tab w:val="right" w:leader="dot" w:pos="9060"/>
        </w:tabs>
        <w:rPr>
          <w:ins w:id="1302" w:author="nick" w:date="2021-07-13T19:10:00Z"/>
          <w:rFonts w:asciiTheme="minorHAnsi" w:eastAsiaTheme="minorEastAsia" w:hAnsiTheme="minorHAnsi" w:cstheme="minorBidi"/>
          <w:noProof/>
          <w:szCs w:val="22"/>
          <w:lang w:eastAsia="en-US"/>
        </w:rPr>
      </w:pPr>
      <w:ins w:id="130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"_Toc77095862"</w:instrText>
        </w:r>
        <w:r w:rsidRPr="005579C6">
          <w:rPr>
            <w:rStyle w:val="Hyperlink"/>
            <w:noProof/>
          </w:rPr>
          <w:instrText xml:space="preserve"> </w:instrText>
        </w:r>
      </w:ins>
      <w:ins w:id="1304" w:author="nick" w:date="2021-07-13T20:52:00Z">
        <w:r w:rsidR="003F511B" w:rsidRPr="005579C6">
          <w:rPr>
            <w:rStyle w:val="Hyperlink"/>
            <w:noProof/>
          </w:rPr>
        </w:r>
      </w:ins>
      <w:ins w:id="1305" w:author="nick" w:date="2021-07-13T19:10:00Z">
        <w:r w:rsidRPr="005579C6">
          <w:rPr>
            <w:rStyle w:val="Hyperlink"/>
            <w:noProof/>
          </w:rPr>
          <w:fldChar w:fldCharType="separate"/>
        </w:r>
        <w:r w:rsidRPr="005579C6">
          <w:rPr>
            <w:rStyle w:val="Hyperlink"/>
            <w:noProof/>
          </w:rPr>
          <w:t xml:space="preserve">Table 4: XML-specification of element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_Toc77095862 \h </w:instrText>
        </w:r>
      </w:ins>
      <w:r>
        <w:rPr>
          <w:noProof/>
          <w:webHidden/>
        </w:rPr>
      </w:r>
      <w:r>
        <w:rPr>
          <w:noProof/>
          <w:webHidden/>
        </w:rPr>
        <w:fldChar w:fldCharType="separate"/>
      </w:r>
      <w:ins w:id="1306" w:author="nick" w:date="2021-07-14T20:24:00Z">
        <w:r w:rsidR="0004792C">
          <w:rPr>
            <w:noProof/>
            <w:webHidden/>
          </w:rPr>
          <w:t>45</w:t>
        </w:r>
      </w:ins>
      <w:ins w:id="1307" w:author="nick" w:date="2021-07-13T19:10:00Z">
        <w:r>
          <w:rPr>
            <w:noProof/>
            <w:webHidden/>
          </w:rPr>
          <w:fldChar w:fldCharType="end"/>
        </w:r>
        <w:r w:rsidRPr="005579C6">
          <w:rPr>
            <w:rStyle w:val="Hyperlink"/>
            <w:noProof/>
          </w:rPr>
          <w:fldChar w:fldCharType="end"/>
        </w:r>
      </w:ins>
    </w:p>
    <w:p w14:paraId="66AD3F30" w14:textId="77777777" w:rsidR="008D55BF" w:rsidRDefault="008D55BF">
      <w:pPr>
        <w:pStyle w:val="TableofFigures"/>
        <w:tabs>
          <w:tab w:val="right" w:leader="dot" w:pos="9060"/>
        </w:tabs>
        <w:rPr>
          <w:ins w:id="1308" w:author="nick" w:date="2021-07-13T19:10:00Z"/>
          <w:rFonts w:asciiTheme="minorHAnsi" w:eastAsiaTheme="minorEastAsia" w:hAnsiTheme="minorHAnsi" w:cstheme="minorBidi"/>
          <w:noProof/>
          <w:szCs w:val="22"/>
          <w:lang w:eastAsia="en-US"/>
        </w:rPr>
      </w:pPr>
      <w:ins w:id="130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"_Toc77095863"</w:instrText>
        </w:r>
        <w:r w:rsidRPr="005579C6">
          <w:rPr>
            <w:rStyle w:val="Hyperlink"/>
            <w:noProof/>
          </w:rPr>
          <w:instrText xml:space="preserve"> </w:instrText>
        </w:r>
      </w:ins>
      <w:ins w:id="1310" w:author="nick" w:date="2021-07-13T20:52:00Z">
        <w:r w:rsidR="003F511B" w:rsidRPr="005579C6">
          <w:rPr>
            <w:rStyle w:val="Hyperlink"/>
            <w:noProof/>
          </w:rPr>
        </w:r>
      </w:ins>
      <w:ins w:id="1311" w:author="nick" w:date="2021-07-13T19:10:00Z">
        <w:r w:rsidRPr="005579C6">
          <w:rPr>
            <w:rStyle w:val="Hyperlink"/>
            <w:noProof/>
          </w:rPr>
          <w:fldChar w:fldCharType="separate"/>
        </w:r>
        <w:r w:rsidRPr="005579C6">
          <w:rPr>
            <w:rStyle w:val="Hyperlink"/>
            <w:noProof/>
          </w:rPr>
          <w:t xml:space="preserve">Table 5: Nested elements of the child element of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_Toc77095863 \h </w:instrText>
        </w:r>
      </w:ins>
      <w:r>
        <w:rPr>
          <w:noProof/>
          <w:webHidden/>
        </w:rPr>
      </w:r>
      <w:r>
        <w:rPr>
          <w:noProof/>
          <w:webHidden/>
        </w:rPr>
        <w:fldChar w:fldCharType="separate"/>
      </w:r>
      <w:ins w:id="1312" w:author="nick" w:date="2021-07-14T20:24:00Z">
        <w:r w:rsidR="0004792C">
          <w:rPr>
            <w:noProof/>
            <w:webHidden/>
          </w:rPr>
          <w:t>45</w:t>
        </w:r>
      </w:ins>
      <w:ins w:id="1313" w:author="nick" w:date="2021-07-13T19:10:00Z">
        <w:r>
          <w:rPr>
            <w:noProof/>
            <w:webHidden/>
          </w:rPr>
          <w:fldChar w:fldCharType="end"/>
        </w:r>
        <w:r w:rsidRPr="005579C6">
          <w:rPr>
            <w:rStyle w:val="Hyperlink"/>
            <w:noProof/>
          </w:rPr>
          <w:fldChar w:fldCharType="end"/>
        </w:r>
      </w:ins>
    </w:p>
    <w:p w14:paraId="1F5DF027" w14:textId="77777777" w:rsidR="008D55BF" w:rsidRDefault="008D55BF">
      <w:pPr>
        <w:pStyle w:val="TableofFigures"/>
        <w:tabs>
          <w:tab w:val="right" w:leader="dot" w:pos="9060"/>
        </w:tabs>
        <w:rPr>
          <w:ins w:id="1314" w:author="nick" w:date="2021-07-13T19:10:00Z"/>
          <w:rFonts w:asciiTheme="minorHAnsi" w:eastAsiaTheme="minorEastAsia" w:hAnsiTheme="minorHAnsi" w:cstheme="minorBidi"/>
          <w:noProof/>
          <w:szCs w:val="22"/>
          <w:lang w:eastAsia="en-US"/>
        </w:rPr>
      </w:pPr>
      <w:ins w:id="131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"_Toc77095864"</w:instrText>
        </w:r>
        <w:r w:rsidRPr="005579C6">
          <w:rPr>
            <w:rStyle w:val="Hyperlink"/>
            <w:noProof/>
          </w:rPr>
          <w:instrText xml:space="preserve"> </w:instrText>
        </w:r>
      </w:ins>
      <w:ins w:id="1316" w:author="nick" w:date="2021-07-13T20:52:00Z">
        <w:r w:rsidR="003F511B" w:rsidRPr="005579C6">
          <w:rPr>
            <w:rStyle w:val="Hyperlink"/>
            <w:noProof/>
          </w:rPr>
        </w:r>
      </w:ins>
      <w:ins w:id="1317" w:author="nick" w:date="2021-07-13T19:10:00Z">
        <w:r w:rsidRPr="005579C6">
          <w:rPr>
            <w:rStyle w:val="Hyperlink"/>
            <w:noProof/>
          </w:rPr>
          <w:fldChar w:fldCharType="separate"/>
        </w:r>
        <w:r w:rsidRPr="005579C6">
          <w:rPr>
            <w:rStyle w:val="Hyperlink"/>
            <w:noProof/>
          </w:rPr>
          <w:t xml:space="preserve">Table 6: Attributes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_Toc77095864 \h </w:instrText>
        </w:r>
      </w:ins>
      <w:r>
        <w:rPr>
          <w:noProof/>
          <w:webHidden/>
        </w:rPr>
      </w:r>
      <w:r>
        <w:rPr>
          <w:noProof/>
          <w:webHidden/>
        </w:rPr>
        <w:fldChar w:fldCharType="separate"/>
      </w:r>
      <w:ins w:id="1318" w:author="nick" w:date="2021-07-14T20:24:00Z">
        <w:r w:rsidR="0004792C">
          <w:rPr>
            <w:noProof/>
            <w:webHidden/>
          </w:rPr>
          <w:t>46</w:t>
        </w:r>
      </w:ins>
      <w:ins w:id="1319" w:author="nick" w:date="2021-07-13T19:10:00Z">
        <w:r>
          <w:rPr>
            <w:noProof/>
            <w:webHidden/>
          </w:rPr>
          <w:fldChar w:fldCharType="end"/>
        </w:r>
        <w:r w:rsidRPr="005579C6">
          <w:rPr>
            <w:rStyle w:val="Hyperlink"/>
            <w:noProof/>
          </w:rPr>
          <w:fldChar w:fldCharType="end"/>
        </w:r>
      </w:ins>
    </w:p>
    <w:p w14:paraId="71D2C83B" w14:textId="77777777" w:rsidR="008D55BF" w:rsidRDefault="008D55BF">
      <w:pPr>
        <w:pStyle w:val="TableofFigures"/>
        <w:tabs>
          <w:tab w:val="right" w:leader="dot" w:pos="9060"/>
        </w:tabs>
        <w:rPr>
          <w:ins w:id="1320" w:author="nick" w:date="2021-07-13T19:10:00Z"/>
          <w:rFonts w:asciiTheme="minorHAnsi" w:eastAsiaTheme="minorEastAsia" w:hAnsiTheme="minorHAnsi" w:cstheme="minorBidi"/>
          <w:noProof/>
          <w:szCs w:val="22"/>
          <w:lang w:eastAsia="en-US"/>
        </w:rPr>
      </w:pPr>
      <w:ins w:id="132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"_Toc77095865"</w:instrText>
        </w:r>
        <w:r w:rsidRPr="005579C6">
          <w:rPr>
            <w:rStyle w:val="Hyperlink"/>
            <w:noProof/>
          </w:rPr>
          <w:instrText xml:space="preserve"> </w:instrText>
        </w:r>
      </w:ins>
      <w:ins w:id="1322" w:author="nick" w:date="2021-07-13T20:52:00Z">
        <w:r w:rsidR="003F511B" w:rsidRPr="005579C6">
          <w:rPr>
            <w:rStyle w:val="Hyperlink"/>
            <w:noProof/>
          </w:rPr>
        </w:r>
      </w:ins>
      <w:ins w:id="1323" w:author="nick" w:date="2021-07-13T19:10:00Z">
        <w:r w:rsidRPr="005579C6">
          <w:rPr>
            <w:rStyle w:val="Hyperlink"/>
            <w:noProof/>
          </w:rPr>
          <w:fldChar w:fldCharType="separate"/>
        </w:r>
        <w:r w:rsidRPr="005579C6">
          <w:rPr>
            <w:rStyle w:val="Hyperlink"/>
            <w:noProof/>
          </w:rPr>
          <w:t xml:space="preserve">Table 7: Nested elements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_Toc77095865 \h </w:instrText>
        </w:r>
      </w:ins>
      <w:r>
        <w:rPr>
          <w:noProof/>
          <w:webHidden/>
        </w:rPr>
      </w:r>
      <w:r>
        <w:rPr>
          <w:noProof/>
          <w:webHidden/>
        </w:rPr>
        <w:fldChar w:fldCharType="separate"/>
      </w:r>
      <w:ins w:id="1324" w:author="nick" w:date="2021-07-14T20:24:00Z">
        <w:r w:rsidR="0004792C">
          <w:rPr>
            <w:noProof/>
            <w:webHidden/>
          </w:rPr>
          <w:t>47</w:t>
        </w:r>
      </w:ins>
      <w:ins w:id="1325" w:author="nick" w:date="2021-07-13T19:10:00Z">
        <w:r>
          <w:rPr>
            <w:noProof/>
            <w:webHidden/>
          </w:rPr>
          <w:fldChar w:fldCharType="end"/>
        </w:r>
        <w:r w:rsidRPr="005579C6">
          <w:rPr>
            <w:rStyle w:val="Hyperlink"/>
            <w:noProof/>
          </w:rPr>
          <w:fldChar w:fldCharType="end"/>
        </w:r>
      </w:ins>
    </w:p>
    <w:p w14:paraId="3E5864E3" w14:textId="77777777" w:rsidR="008D55BF" w:rsidRDefault="008D55BF">
      <w:pPr>
        <w:pStyle w:val="TableofFigures"/>
        <w:tabs>
          <w:tab w:val="right" w:leader="dot" w:pos="9060"/>
        </w:tabs>
        <w:rPr>
          <w:ins w:id="1326" w:author="nick" w:date="2021-07-13T19:10:00Z"/>
          <w:rFonts w:asciiTheme="minorHAnsi" w:eastAsiaTheme="minorEastAsia" w:hAnsiTheme="minorHAnsi" w:cstheme="minorBidi"/>
          <w:noProof/>
          <w:szCs w:val="22"/>
          <w:lang w:eastAsia="en-US"/>
        </w:rPr>
      </w:pPr>
      <w:ins w:id="132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"_Toc77095866"</w:instrText>
        </w:r>
        <w:r w:rsidRPr="005579C6">
          <w:rPr>
            <w:rStyle w:val="Hyperlink"/>
            <w:noProof/>
          </w:rPr>
          <w:instrText xml:space="preserve"> </w:instrText>
        </w:r>
      </w:ins>
      <w:ins w:id="1328" w:author="nick" w:date="2021-07-13T20:52:00Z">
        <w:r w:rsidR="003F511B" w:rsidRPr="005579C6">
          <w:rPr>
            <w:rStyle w:val="Hyperlink"/>
            <w:noProof/>
          </w:rPr>
        </w:r>
      </w:ins>
      <w:ins w:id="1329" w:author="nick" w:date="2021-07-13T19:10:00Z">
        <w:r w:rsidRPr="005579C6">
          <w:rPr>
            <w:rStyle w:val="Hyperlink"/>
            <w:noProof/>
          </w:rPr>
          <w:fldChar w:fldCharType="separate"/>
        </w:r>
        <w:r w:rsidRPr="005579C6">
          <w:rPr>
            <w:rStyle w:val="Hyperlink"/>
            <w:noProof/>
          </w:rPr>
          <w:t xml:space="preserve">Table 8: Nested elements of </w:t>
        </w:r>
        <w:r w:rsidRPr="005579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_Toc77095866 \h </w:instrText>
        </w:r>
      </w:ins>
      <w:r>
        <w:rPr>
          <w:noProof/>
          <w:webHidden/>
        </w:rPr>
      </w:r>
      <w:r>
        <w:rPr>
          <w:noProof/>
          <w:webHidden/>
        </w:rPr>
        <w:fldChar w:fldCharType="separate"/>
      </w:r>
      <w:ins w:id="1330" w:author="nick" w:date="2021-07-14T20:24:00Z">
        <w:r w:rsidR="0004792C">
          <w:rPr>
            <w:noProof/>
            <w:webHidden/>
          </w:rPr>
          <w:t>47</w:t>
        </w:r>
      </w:ins>
      <w:ins w:id="1331" w:author="nick" w:date="2021-07-13T19:10:00Z">
        <w:r>
          <w:rPr>
            <w:noProof/>
            <w:webHidden/>
          </w:rPr>
          <w:fldChar w:fldCharType="end"/>
        </w:r>
        <w:r w:rsidRPr="005579C6">
          <w:rPr>
            <w:rStyle w:val="Hyperlink"/>
            <w:noProof/>
          </w:rPr>
          <w:fldChar w:fldCharType="end"/>
        </w:r>
      </w:ins>
    </w:p>
    <w:p w14:paraId="60233034" w14:textId="77777777" w:rsidR="008D55BF" w:rsidRDefault="008D55BF">
      <w:pPr>
        <w:pStyle w:val="TableofFigures"/>
        <w:tabs>
          <w:tab w:val="right" w:leader="dot" w:pos="9060"/>
        </w:tabs>
        <w:rPr>
          <w:ins w:id="1332" w:author="nick" w:date="2021-07-13T19:10:00Z"/>
          <w:rFonts w:asciiTheme="minorHAnsi" w:eastAsiaTheme="minorEastAsia" w:hAnsiTheme="minorHAnsi" w:cstheme="minorBidi"/>
          <w:noProof/>
          <w:szCs w:val="22"/>
          <w:lang w:eastAsia="en-US"/>
        </w:rPr>
      </w:pPr>
      <w:ins w:id="133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"_Toc77095867"</w:instrText>
        </w:r>
        <w:r w:rsidRPr="005579C6">
          <w:rPr>
            <w:rStyle w:val="Hyperlink"/>
            <w:noProof/>
          </w:rPr>
          <w:instrText xml:space="preserve"> </w:instrText>
        </w:r>
      </w:ins>
      <w:ins w:id="1334" w:author="nick" w:date="2021-07-13T20:52:00Z">
        <w:r w:rsidR="003F511B" w:rsidRPr="005579C6">
          <w:rPr>
            <w:rStyle w:val="Hyperlink"/>
            <w:noProof/>
          </w:rPr>
        </w:r>
      </w:ins>
      <w:ins w:id="1335" w:author="nick" w:date="2021-07-13T19:10:00Z">
        <w:r w:rsidRPr="005579C6">
          <w:rPr>
            <w:rStyle w:val="Hyperlink"/>
            <w:noProof/>
          </w:rPr>
          <w:fldChar w:fldCharType="separate"/>
        </w:r>
        <w:r w:rsidRPr="005579C6">
          <w:rPr>
            <w:rStyle w:val="Hyperlink"/>
            <w:noProof/>
          </w:rPr>
          <w:t xml:space="preserve">Table 9: Attributes of element </w:t>
        </w:r>
        <w:r w:rsidRPr="005579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_Toc77095867 \h </w:instrText>
        </w:r>
      </w:ins>
      <w:r>
        <w:rPr>
          <w:noProof/>
          <w:webHidden/>
        </w:rPr>
      </w:r>
      <w:r>
        <w:rPr>
          <w:noProof/>
          <w:webHidden/>
        </w:rPr>
        <w:fldChar w:fldCharType="separate"/>
      </w:r>
      <w:ins w:id="1336" w:author="nick" w:date="2021-07-14T20:24:00Z">
        <w:r w:rsidR="0004792C">
          <w:rPr>
            <w:noProof/>
            <w:webHidden/>
          </w:rPr>
          <w:t>48</w:t>
        </w:r>
      </w:ins>
      <w:ins w:id="1337" w:author="nick" w:date="2021-07-13T19:10:00Z">
        <w:r>
          <w:rPr>
            <w:noProof/>
            <w:webHidden/>
          </w:rPr>
          <w:fldChar w:fldCharType="end"/>
        </w:r>
        <w:r w:rsidRPr="005579C6">
          <w:rPr>
            <w:rStyle w:val="Hyperlink"/>
            <w:noProof/>
          </w:rPr>
          <w:fldChar w:fldCharType="end"/>
        </w:r>
      </w:ins>
    </w:p>
    <w:p w14:paraId="40FD2FA1" w14:textId="77777777" w:rsidR="008D55BF" w:rsidRDefault="008D55BF">
      <w:pPr>
        <w:pStyle w:val="TableofFigures"/>
        <w:tabs>
          <w:tab w:val="right" w:leader="dot" w:pos="9060"/>
        </w:tabs>
        <w:rPr>
          <w:ins w:id="1338" w:author="nick" w:date="2021-07-13T19:10:00Z"/>
          <w:rFonts w:asciiTheme="minorHAnsi" w:eastAsiaTheme="minorEastAsia" w:hAnsiTheme="minorHAnsi" w:cstheme="minorBidi"/>
          <w:noProof/>
          <w:szCs w:val="22"/>
          <w:lang w:eastAsia="en-US"/>
        </w:rPr>
      </w:pPr>
      <w:ins w:id="133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"_Toc77095868"</w:instrText>
        </w:r>
        <w:r w:rsidRPr="005579C6">
          <w:rPr>
            <w:rStyle w:val="Hyperlink"/>
            <w:noProof/>
          </w:rPr>
          <w:instrText xml:space="preserve"> </w:instrText>
        </w:r>
      </w:ins>
      <w:ins w:id="1340" w:author="nick" w:date="2021-07-13T20:52:00Z">
        <w:r w:rsidR="003F511B" w:rsidRPr="005579C6">
          <w:rPr>
            <w:rStyle w:val="Hyperlink"/>
            <w:noProof/>
          </w:rPr>
        </w:r>
      </w:ins>
      <w:ins w:id="1341" w:author="nick" w:date="2021-07-13T19:10:00Z">
        <w:r w:rsidRPr="005579C6">
          <w:rPr>
            <w:rStyle w:val="Hyperlink"/>
            <w:noProof/>
          </w:rPr>
          <w:fldChar w:fldCharType="separate"/>
        </w:r>
        <w:r w:rsidRPr="005579C6">
          <w:rPr>
            <w:rStyle w:val="Hyperlink"/>
            <w:noProof/>
          </w:rPr>
          <w:t xml:space="preserve">Table 10: Attributes of element </w:t>
        </w:r>
        <w:r w:rsidRPr="005579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_Toc77095868 \h </w:instrText>
        </w:r>
      </w:ins>
      <w:r>
        <w:rPr>
          <w:noProof/>
          <w:webHidden/>
        </w:rPr>
      </w:r>
      <w:r>
        <w:rPr>
          <w:noProof/>
          <w:webHidden/>
        </w:rPr>
        <w:fldChar w:fldCharType="separate"/>
      </w:r>
      <w:ins w:id="1342" w:author="nick" w:date="2021-07-14T20:24:00Z">
        <w:r w:rsidR="0004792C">
          <w:rPr>
            <w:noProof/>
            <w:webHidden/>
          </w:rPr>
          <w:t>48</w:t>
        </w:r>
      </w:ins>
      <w:ins w:id="1343" w:author="nick" w:date="2021-07-13T19:10:00Z">
        <w:r>
          <w:rPr>
            <w:noProof/>
            <w:webHidden/>
          </w:rPr>
          <w:fldChar w:fldCharType="end"/>
        </w:r>
        <w:r w:rsidRPr="005579C6">
          <w:rPr>
            <w:rStyle w:val="Hyperlink"/>
            <w:noProof/>
          </w:rPr>
          <w:fldChar w:fldCharType="end"/>
        </w:r>
      </w:ins>
    </w:p>
    <w:p w14:paraId="4C190D2D" w14:textId="77777777" w:rsidR="008D55BF" w:rsidRDefault="008D55BF">
      <w:pPr>
        <w:pStyle w:val="TableofFigures"/>
        <w:tabs>
          <w:tab w:val="right" w:leader="dot" w:pos="9060"/>
        </w:tabs>
        <w:rPr>
          <w:ins w:id="1344" w:author="nick" w:date="2021-07-13T19:10:00Z"/>
          <w:rFonts w:asciiTheme="minorHAnsi" w:eastAsiaTheme="minorEastAsia" w:hAnsiTheme="minorHAnsi" w:cstheme="minorBidi"/>
          <w:noProof/>
          <w:szCs w:val="22"/>
          <w:lang w:eastAsia="en-US"/>
        </w:rPr>
      </w:pPr>
      <w:ins w:id="134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"_Toc77095869"</w:instrText>
        </w:r>
        <w:r w:rsidRPr="005579C6">
          <w:rPr>
            <w:rStyle w:val="Hyperlink"/>
            <w:noProof/>
          </w:rPr>
          <w:instrText xml:space="preserve"> </w:instrText>
        </w:r>
      </w:ins>
      <w:ins w:id="1346" w:author="nick" w:date="2021-07-13T20:52:00Z">
        <w:r w:rsidR="003F511B" w:rsidRPr="005579C6">
          <w:rPr>
            <w:rStyle w:val="Hyperlink"/>
            <w:noProof/>
          </w:rPr>
        </w:r>
      </w:ins>
      <w:ins w:id="1347" w:author="nick" w:date="2021-07-13T19:10:00Z">
        <w:r w:rsidRPr="005579C6">
          <w:rPr>
            <w:rStyle w:val="Hyperlink"/>
            <w:noProof/>
          </w:rPr>
          <w:fldChar w:fldCharType="separate"/>
        </w:r>
        <w:r w:rsidRPr="005579C6">
          <w:rPr>
            <w:rStyle w:val="Hyperlink"/>
            <w:noProof/>
          </w:rPr>
          <w:t xml:space="preserve">Table 11: Nested elements of </w:t>
        </w:r>
        <w:r w:rsidRPr="005579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_Toc77095869 \h </w:instrText>
        </w:r>
      </w:ins>
      <w:r>
        <w:rPr>
          <w:noProof/>
          <w:webHidden/>
        </w:rPr>
      </w:r>
      <w:r>
        <w:rPr>
          <w:noProof/>
          <w:webHidden/>
        </w:rPr>
        <w:fldChar w:fldCharType="separate"/>
      </w:r>
      <w:ins w:id="1348" w:author="nick" w:date="2021-07-14T20:24:00Z">
        <w:r w:rsidR="0004792C">
          <w:rPr>
            <w:noProof/>
            <w:webHidden/>
          </w:rPr>
          <w:t>50</w:t>
        </w:r>
      </w:ins>
      <w:ins w:id="1349" w:author="nick" w:date="2021-07-13T19:10:00Z">
        <w:r>
          <w:rPr>
            <w:noProof/>
            <w:webHidden/>
          </w:rPr>
          <w:fldChar w:fldCharType="end"/>
        </w:r>
        <w:r w:rsidRPr="005579C6">
          <w:rPr>
            <w:rStyle w:val="Hyperlink"/>
            <w:noProof/>
          </w:rPr>
          <w:fldChar w:fldCharType="end"/>
        </w:r>
      </w:ins>
    </w:p>
    <w:p w14:paraId="781B6171" w14:textId="77777777" w:rsidR="008D55BF" w:rsidRDefault="008D55BF">
      <w:pPr>
        <w:pStyle w:val="TableofFigures"/>
        <w:tabs>
          <w:tab w:val="right" w:leader="dot" w:pos="9060"/>
        </w:tabs>
        <w:rPr>
          <w:ins w:id="1350" w:author="nick" w:date="2021-07-13T19:10:00Z"/>
          <w:rFonts w:asciiTheme="minorHAnsi" w:eastAsiaTheme="minorEastAsia" w:hAnsiTheme="minorHAnsi" w:cstheme="minorBidi"/>
          <w:noProof/>
          <w:szCs w:val="22"/>
          <w:lang w:eastAsia="en-US"/>
        </w:rPr>
      </w:pPr>
      <w:ins w:id="135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"_Toc77095870"</w:instrText>
        </w:r>
        <w:r w:rsidRPr="005579C6">
          <w:rPr>
            <w:rStyle w:val="Hyperlink"/>
            <w:noProof/>
          </w:rPr>
          <w:instrText xml:space="preserve"> </w:instrText>
        </w:r>
      </w:ins>
      <w:ins w:id="1352" w:author="nick" w:date="2021-07-13T20:52:00Z">
        <w:r w:rsidR="003F511B" w:rsidRPr="005579C6">
          <w:rPr>
            <w:rStyle w:val="Hyperlink"/>
            <w:noProof/>
          </w:rPr>
        </w:r>
      </w:ins>
      <w:ins w:id="1353" w:author="nick" w:date="2021-07-13T19:10:00Z">
        <w:r w:rsidRPr="005579C6">
          <w:rPr>
            <w:rStyle w:val="Hyperlink"/>
            <w:noProof/>
          </w:rPr>
          <w:fldChar w:fldCharType="separate"/>
        </w:r>
        <w:r w:rsidRPr="005579C6">
          <w:rPr>
            <w:rStyle w:val="Hyperlink"/>
            <w:noProof/>
          </w:rPr>
          <w:t>Table 12: Attributes of &lt;stacking&gt;</w:t>
        </w:r>
        <w:r>
          <w:rPr>
            <w:noProof/>
            <w:webHidden/>
          </w:rPr>
          <w:tab/>
        </w:r>
        <w:r>
          <w:rPr>
            <w:noProof/>
            <w:webHidden/>
          </w:rPr>
          <w:fldChar w:fldCharType="begin"/>
        </w:r>
        <w:r>
          <w:rPr>
            <w:noProof/>
            <w:webHidden/>
          </w:rPr>
          <w:instrText xml:space="preserve"> PAGEREF _Toc77095870 \h </w:instrText>
        </w:r>
      </w:ins>
      <w:r>
        <w:rPr>
          <w:noProof/>
          <w:webHidden/>
        </w:rPr>
      </w:r>
      <w:r>
        <w:rPr>
          <w:noProof/>
          <w:webHidden/>
        </w:rPr>
        <w:fldChar w:fldCharType="separate"/>
      </w:r>
      <w:ins w:id="1354" w:author="nick" w:date="2021-07-14T20:24:00Z">
        <w:r w:rsidR="0004792C">
          <w:rPr>
            <w:noProof/>
            <w:webHidden/>
          </w:rPr>
          <w:t>50</w:t>
        </w:r>
      </w:ins>
      <w:ins w:id="1355" w:author="nick" w:date="2021-07-13T19:10:00Z">
        <w:r>
          <w:rPr>
            <w:noProof/>
            <w:webHidden/>
          </w:rPr>
          <w:fldChar w:fldCharType="end"/>
        </w:r>
        <w:r w:rsidRPr="005579C6">
          <w:rPr>
            <w:rStyle w:val="Hyperlink"/>
            <w:noProof/>
          </w:rPr>
          <w:fldChar w:fldCharType="end"/>
        </w:r>
      </w:ins>
    </w:p>
    <w:p w14:paraId="4D76340C" w14:textId="77777777" w:rsidR="008D55BF" w:rsidRDefault="008D55BF">
      <w:pPr>
        <w:pStyle w:val="TableofFigures"/>
        <w:tabs>
          <w:tab w:val="right" w:leader="dot" w:pos="9060"/>
        </w:tabs>
        <w:rPr>
          <w:ins w:id="1356" w:author="nick" w:date="2021-07-13T19:10:00Z"/>
          <w:rFonts w:asciiTheme="minorHAnsi" w:eastAsiaTheme="minorEastAsia" w:hAnsiTheme="minorHAnsi" w:cstheme="minorBidi"/>
          <w:noProof/>
          <w:szCs w:val="22"/>
          <w:lang w:eastAsia="en-US"/>
        </w:rPr>
      </w:pPr>
      <w:ins w:id="135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"_Toc77095871"</w:instrText>
        </w:r>
        <w:r w:rsidRPr="005579C6">
          <w:rPr>
            <w:rStyle w:val="Hyperlink"/>
            <w:noProof/>
          </w:rPr>
          <w:instrText xml:space="preserve"> </w:instrText>
        </w:r>
      </w:ins>
      <w:ins w:id="1358" w:author="nick" w:date="2021-07-13T20:52:00Z">
        <w:r w:rsidR="003F511B" w:rsidRPr="005579C6">
          <w:rPr>
            <w:rStyle w:val="Hyperlink"/>
            <w:noProof/>
          </w:rPr>
        </w:r>
      </w:ins>
      <w:ins w:id="1359" w:author="nick" w:date="2021-07-13T19:10:00Z">
        <w:r w:rsidRPr="005579C6">
          <w:rPr>
            <w:rStyle w:val="Hyperlink"/>
            <w:noProof/>
          </w:rPr>
          <w:fldChar w:fldCharType="separate"/>
        </w:r>
        <w:r w:rsidRPr="005579C6">
          <w:rPr>
            <w:rStyle w:val="Hyperlink"/>
            <w:noProof/>
          </w:rPr>
          <w:t>Table 13: Attributes of &lt;level&gt;</w:t>
        </w:r>
        <w:r>
          <w:rPr>
            <w:noProof/>
            <w:webHidden/>
          </w:rPr>
          <w:tab/>
        </w:r>
        <w:r>
          <w:rPr>
            <w:noProof/>
            <w:webHidden/>
          </w:rPr>
          <w:fldChar w:fldCharType="begin"/>
        </w:r>
        <w:r>
          <w:rPr>
            <w:noProof/>
            <w:webHidden/>
          </w:rPr>
          <w:instrText xml:space="preserve"> PAGEREF _Toc77095871 \h </w:instrText>
        </w:r>
      </w:ins>
      <w:r>
        <w:rPr>
          <w:noProof/>
          <w:webHidden/>
        </w:rPr>
      </w:r>
      <w:r>
        <w:rPr>
          <w:noProof/>
          <w:webHidden/>
        </w:rPr>
        <w:fldChar w:fldCharType="separate"/>
      </w:r>
      <w:ins w:id="1360" w:author="nick" w:date="2021-07-14T20:24:00Z">
        <w:r w:rsidR="0004792C">
          <w:rPr>
            <w:noProof/>
            <w:webHidden/>
          </w:rPr>
          <w:t>50</w:t>
        </w:r>
      </w:ins>
      <w:ins w:id="1361" w:author="nick" w:date="2021-07-13T19:10:00Z">
        <w:r>
          <w:rPr>
            <w:noProof/>
            <w:webHidden/>
          </w:rPr>
          <w:fldChar w:fldCharType="end"/>
        </w:r>
        <w:r w:rsidRPr="005579C6">
          <w:rPr>
            <w:rStyle w:val="Hyperlink"/>
            <w:noProof/>
          </w:rPr>
          <w:fldChar w:fldCharType="end"/>
        </w:r>
      </w:ins>
    </w:p>
    <w:p w14:paraId="4AB77DE9" w14:textId="77777777" w:rsidR="008D55BF" w:rsidRDefault="008D55BF">
      <w:pPr>
        <w:pStyle w:val="TableofFigures"/>
        <w:tabs>
          <w:tab w:val="right" w:leader="dot" w:pos="9060"/>
        </w:tabs>
        <w:rPr>
          <w:ins w:id="1362" w:author="nick" w:date="2021-07-13T19:10:00Z"/>
          <w:rFonts w:asciiTheme="minorHAnsi" w:eastAsiaTheme="minorEastAsia" w:hAnsiTheme="minorHAnsi" w:cstheme="minorBidi"/>
          <w:noProof/>
          <w:szCs w:val="22"/>
          <w:lang w:eastAsia="en-US"/>
        </w:rPr>
      </w:pPr>
      <w:ins w:id="136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"_Toc77095872"</w:instrText>
        </w:r>
        <w:r w:rsidRPr="005579C6">
          <w:rPr>
            <w:rStyle w:val="Hyperlink"/>
            <w:noProof/>
          </w:rPr>
          <w:instrText xml:space="preserve"> </w:instrText>
        </w:r>
      </w:ins>
      <w:ins w:id="1364" w:author="nick" w:date="2021-07-13T20:52:00Z">
        <w:r w:rsidR="003F511B" w:rsidRPr="005579C6">
          <w:rPr>
            <w:rStyle w:val="Hyperlink"/>
            <w:noProof/>
          </w:rPr>
        </w:r>
      </w:ins>
      <w:ins w:id="1365" w:author="nick" w:date="2021-07-13T19:10:00Z">
        <w:r w:rsidRPr="005579C6">
          <w:rPr>
            <w:rStyle w:val="Hyperlink"/>
            <w:noProof/>
          </w:rPr>
          <w:fldChar w:fldCharType="separate"/>
        </w:r>
        <w:r w:rsidRPr="005579C6">
          <w:rPr>
            <w:rStyle w:val="Hyperlink"/>
            <w:noProof/>
          </w:rPr>
          <w:t xml:space="preserve">Table 14: Nested elements of element </w:t>
        </w:r>
        <w:r w:rsidRPr="005579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_Toc77095872 \h </w:instrText>
        </w:r>
      </w:ins>
      <w:r>
        <w:rPr>
          <w:noProof/>
          <w:webHidden/>
        </w:rPr>
      </w:r>
      <w:r>
        <w:rPr>
          <w:noProof/>
          <w:webHidden/>
        </w:rPr>
        <w:fldChar w:fldCharType="separate"/>
      </w:r>
      <w:ins w:id="1366" w:author="nick" w:date="2021-07-14T20:24:00Z">
        <w:r w:rsidR="0004792C">
          <w:rPr>
            <w:noProof/>
            <w:webHidden/>
          </w:rPr>
          <w:t>52</w:t>
        </w:r>
      </w:ins>
      <w:ins w:id="1367" w:author="nick" w:date="2021-07-13T19:10:00Z">
        <w:r>
          <w:rPr>
            <w:noProof/>
            <w:webHidden/>
          </w:rPr>
          <w:fldChar w:fldCharType="end"/>
        </w:r>
        <w:r w:rsidRPr="005579C6">
          <w:rPr>
            <w:rStyle w:val="Hyperlink"/>
            <w:noProof/>
          </w:rPr>
          <w:fldChar w:fldCharType="end"/>
        </w:r>
      </w:ins>
    </w:p>
    <w:p w14:paraId="7C662D68" w14:textId="77777777" w:rsidR="008D55BF" w:rsidRDefault="008D55BF">
      <w:pPr>
        <w:pStyle w:val="TableofFigures"/>
        <w:tabs>
          <w:tab w:val="right" w:leader="dot" w:pos="9060"/>
        </w:tabs>
        <w:rPr>
          <w:ins w:id="1368" w:author="nick" w:date="2021-07-13T19:10:00Z"/>
          <w:rFonts w:asciiTheme="minorHAnsi" w:eastAsiaTheme="minorEastAsia" w:hAnsiTheme="minorHAnsi" w:cstheme="minorBidi"/>
          <w:noProof/>
          <w:szCs w:val="22"/>
          <w:lang w:eastAsia="en-US"/>
        </w:rPr>
      </w:pPr>
      <w:ins w:id="136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"_Toc77095873"</w:instrText>
        </w:r>
        <w:r w:rsidRPr="005579C6">
          <w:rPr>
            <w:rStyle w:val="Hyperlink"/>
            <w:noProof/>
          </w:rPr>
          <w:instrText xml:space="preserve"> </w:instrText>
        </w:r>
      </w:ins>
      <w:ins w:id="1370" w:author="nick" w:date="2021-07-13T20:52:00Z">
        <w:r w:rsidR="003F511B" w:rsidRPr="005579C6">
          <w:rPr>
            <w:rStyle w:val="Hyperlink"/>
            <w:noProof/>
          </w:rPr>
        </w:r>
      </w:ins>
      <w:ins w:id="1371" w:author="nick" w:date="2021-07-13T19:10:00Z">
        <w:r w:rsidRPr="005579C6">
          <w:rPr>
            <w:rStyle w:val="Hyperlink"/>
            <w:noProof/>
          </w:rPr>
          <w:fldChar w:fldCharType="separate"/>
        </w:r>
        <w:r w:rsidRPr="005579C6">
          <w:rPr>
            <w:rStyle w:val="Hyperlink"/>
            <w:noProof/>
          </w:rPr>
          <w:t xml:space="preserve">Table 15: Nested elements of element </w:t>
        </w:r>
        <w:r w:rsidRPr="005579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_Toc77095873 \h </w:instrText>
        </w:r>
      </w:ins>
      <w:r>
        <w:rPr>
          <w:noProof/>
          <w:webHidden/>
        </w:rPr>
      </w:r>
      <w:r>
        <w:rPr>
          <w:noProof/>
          <w:webHidden/>
        </w:rPr>
        <w:fldChar w:fldCharType="separate"/>
      </w:r>
      <w:ins w:id="1372" w:author="nick" w:date="2021-07-14T20:24:00Z">
        <w:r w:rsidR="0004792C">
          <w:rPr>
            <w:noProof/>
            <w:webHidden/>
          </w:rPr>
          <w:t>53</w:t>
        </w:r>
      </w:ins>
      <w:ins w:id="1373" w:author="nick" w:date="2021-07-13T19:10:00Z">
        <w:r>
          <w:rPr>
            <w:noProof/>
            <w:webHidden/>
          </w:rPr>
          <w:fldChar w:fldCharType="end"/>
        </w:r>
        <w:r w:rsidRPr="005579C6">
          <w:rPr>
            <w:rStyle w:val="Hyperlink"/>
            <w:noProof/>
          </w:rPr>
          <w:fldChar w:fldCharType="end"/>
        </w:r>
      </w:ins>
    </w:p>
    <w:p w14:paraId="76E8DFD8" w14:textId="77777777" w:rsidR="008D55BF" w:rsidRDefault="008D55BF">
      <w:pPr>
        <w:pStyle w:val="TableofFigures"/>
        <w:tabs>
          <w:tab w:val="right" w:leader="dot" w:pos="9060"/>
        </w:tabs>
        <w:rPr>
          <w:ins w:id="1374" w:author="nick" w:date="2021-07-13T19:10:00Z"/>
          <w:rFonts w:asciiTheme="minorHAnsi" w:eastAsiaTheme="minorEastAsia" w:hAnsiTheme="minorHAnsi" w:cstheme="minorBidi"/>
          <w:noProof/>
          <w:szCs w:val="22"/>
          <w:lang w:eastAsia="en-US"/>
        </w:rPr>
      </w:pPr>
      <w:ins w:id="137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"_Toc77095874"</w:instrText>
        </w:r>
        <w:r w:rsidRPr="005579C6">
          <w:rPr>
            <w:rStyle w:val="Hyperlink"/>
            <w:noProof/>
          </w:rPr>
          <w:instrText xml:space="preserve"> </w:instrText>
        </w:r>
      </w:ins>
      <w:ins w:id="1376" w:author="nick" w:date="2021-07-13T20:52:00Z">
        <w:r w:rsidR="003F511B" w:rsidRPr="005579C6">
          <w:rPr>
            <w:rStyle w:val="Hyperlink"/>
            <w:noProof/>
          </w:rPr>
        </w:r>
      </w:ins>
      <w:ins w:id="1377" w:author="nick" w:date="2021-07-13T19:10:00Z">
        <w:r w:rsidRPr="005579C6">
          <w:rPr>
            <w:rStyle w:val="Hyperlink"/>
            <w:noProof/>
          </w:rPr>
          <w:fldChar w:fldCharType="separate"/>
        </w:r>
        <w:r w:rsidRPr="005579C6">
          <w:rPr>
            <w:rStyle w:val="Hyperlink"/>
            <w:noProof/>
          </w:rPr>
          <w:t xml:space="preserve">Table 16: Attributes of element </w:t>
        </w:r>
        <w:r w:rsidRPr="005579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_Toc77095874 \h </w:instrText>
        </w:r>
      </w:ins>
      <w:r>
        <w:rPr>
          <w:noProof/>
          <w:webHidden/>
        </w:rPr>
      </w:r>
      <w:r>
        <w:rPr>
          <w:noProof/>
          <w:webHidden/>
        </w:rPr>
        <w:fldChar w:fldCharType="separate"/>
      </w:r>
      <w:ins w:id="1378" w:author="nick" w:date="2021-07-14T20:24:00Z">
        <w:r w:rsidR="0004792C">
          <w:rPr>
            <w:noProof/>
            <w:webHidden/>
          </w:rPr>
          <w:t>53</w:t>
        </w:r>
      </w:ins>
      <w:ins w:id="1379" w:author="nick" w:date="2021-07-13T19:10:00Z">
        <w:r>
          <w:rPr>
            <w:noProof/>
            <w:webHidden/>
          </w:rPr>
          <w:fldChar w:fldCharType="end"/>
        </w:r>
        <w:r w:rsidRPr="005579C6">
          <w:rPr>
            <w:rStyle w:val="Hyperlink"/>
            <w:noProof/>
          </w:rPr>
          <w:fldChar w:fldCharType="end"/>
        </w:r>
      </w:ins>
    </w:p>
    <w:p w14:paraId="5EE0656A" w14:textId="77777777" w:rsidR="008D55BF" w:rsidRDefault="008D55BF">
      <w:pPr>
        <w:pStyle w:val="TableofFigures"/>
        <w:tabs>
          <w:tab w:val="right" w:leader="dot" w:pos="9060"/>
        </w:tabs>
        <w:rPr>
          <w:ins w:id="1380" w:author="nick" w:date="2021-07-13T19:10:00Z"/>
          <w:rFonts w:asciiTheme="minorHAnsi" w:eastAsiaTheme="minorEastAsia" w:hAnsiTheme="minorHAnsi" w:cstheme="minorBidi"/>
          <w:noProof/>
          <w:szCs w:val="22"/>
          <w:lang w:eastAsia="en-US"/>
        </w:rPr>
      </w:pPr>
      <w:ins w:id="138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"_Toc77095875"</w:instrText>
        </w:r>
        <w:r w:rsidRPr="005579C6">
          <w:rPr>
            <w:rStyle w:val="Hyperlink"/>
            <w:noProof/>
          </w:rPr>
          <w:instrText xml:space="preserve"> </w:instrText>
        </w:r>
      </w:ins>
      <w:ins w:id="1382" w:author="nick" w:date="2021-07-13T20:52:00Z">
        <w:r w:rsidR="003F511B" w:rsidRPr="005579C6">
          <w:rPr>
            <w:rStyle w:val="Hyperlink"/>
            <w:noProof/>
          </w:rPr>
        </w:r>
      </w:ins>
      <w:ins w:id="1383" w:author="nick" w:date="2021-07-13T19:10:00Z">
        <w:r w:rsidRPr="005579C6">
          <w:rPr>
            <w:rStyle w:val="Hyperlink"/>
            <w:noProof/>
          </w:rPr>
          <w:fldChar w:fldCharType="separate"/>
        </w:r>
        <w:r w:rsidRPr="005579C6">
          <w:rPr>
            <w:rStyle w:val="Hyperlink"/>
            <w:noProof/>
          </w:rPr>
          <w:t xml:space="preserve">Table 17: Attributes of element </w:t>
        </w:r>
        <w:r w:rsidRPr="005579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_Toc77095875 \h </w:instrText>
        </w:r>
      </w:ins>
      <w:r>
        <w:rPr>
          <w:noProof/>
          <w:webHidden/>
        </w:rPr>
      </w:r>
      <w:r>
        <w:rPr>
          <w:noProof/>
          <w:webHidden/>
        </w:rPr>
        <w:fldChar w:fldCharType="separate"/>
      </w:r>
      <w:ins w:id="1384" w:author="nick" w:date="2021-07-14T20:24:00Z">
        <w:r w:rsidR="0004792C">
          <w:rPr>
            <w:noProof/>
            <w:webHidden/>
          </w:rPr>
          <w:t>54</w:t>
        </w:r>
      </w:ins>
      <w:ins w:id="1385" w:author="nick" w:date="2021-07-13T19:10:00Z">
        <w:r>
          <w:rPr>
            <w:noProof/>
            <w:webHidden/>
          </w:rPr>
          <w:fldChar w:fldCharType="end"/>
        </w:r>
        <w:r w:rsidRPr="005579C6">
          <w:rPr>
            <w:rStyle w:val="Hyperlink"/>
            <w:noProof/>
          </w:rPr>
          <w:fldChar w:fldCharType="end"/>
        </w:r>
      </w:ins>
    </w:p>
    <w:p w14:paraId="619F8EC3" w14:textId="77777777" w:rsidR="008D55BF" w:rsidRDefault="008D55BF">
      <w:pPr>
        <w:pStyle w:val="TableofFigures"/>
        <w:tabs>
          <w:tab w:val="right" w:leader="dot" w:pos="9060"/>
        </w:tabs>
        <w:rPr>
          <w:ins w:id="1386" w:author="nick" w:date="2021-07-13T19:10:00Z"/>
          <w:rFonts w:asciiTheme="minorHAnsi" w:eastAsiaTheme="minorEastAsia" w:hAnsiTheme="minorHAnsi" w:cstheme="minorBidi"/>
          <w:noProof/>
          <w:szCs w:val="22"/>
          <w:lang w:eastAsia="en-US"/>
        </w:rPr>
      </w:pPr>
      <w:ins w:id="138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"_Toc77095876"</w:instrText>
        </w:r>
        <w:r w:rsidRPr="005579C6">
          <w:rPr>
            <w:rStyle w:val="Hyperlink"/>
            <w:noProof/>
          </w:rPr>
          <w:instrText xml:space="preserve"> </w:instrText>
        </w:r>
      </w:ins>
      <w:ins w:id="1388" w:author="nick" w:date="2021-07-13T20:52:00Z">
        <w:r w:rsidR="003F511B" w:rsidRPr="005579C6">
          <w:rPr>
            <w:rStyle w:val="Hyperlink"/>
            <w:noProof/>
          </w:rPr>
        </w:r>
      </w:ins>
      <w:ins w:id="1389" w:author="nick" w:date="2021-07-13T19:10:00Z">
        <w:r w:rsidRPr="005579C6">
          <w:rPr>
            <w:rStyle w:val="Hyperlink"/>
            <w:noProof/>
          </w:rPr>
          <w:fldChar w:fldCharType="separate"/>
        </w:r>
        <w:r w:rsidRPr="005579C6">
          <w:rPr>
            <w:rStyle w:val="Hyperlink"/>
            <w:noProof/>
          </w:rPr>
          <w:t xml:space="preserve">Table 18: Nested elements of element </w:t>
        </w:r>
        <w:r w:rsidRPr="005579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_Toc77095876 \h </w:instrText>
        </w:r>
      </w:ins>
      <w:r>
        <w:rPr>
          <w:noProof/>
          <w:webHidden/>
        </w:rPr>
      </w:r>
      <w:r>
        <w:rPr>
          <w:noProof/>
          <w:webHidden/>
        </w:rPr>
        <w:fldChar w:fldCharType="separate"/>
      </w:r>
      <w:ins w:id="1390" w:author="nick" w:date="2021-07-14T20:24:00Z">
        <w:r w:rsidR="0004792C">
          <w:rPr>
            <w:noProof/>
            <w:webHidden/>
          </w:rPr>
          <w:t>54</w:t>
        </w:r>
      </w:ins>
      <w:ins w:id="1391" w:author="nick" w:date="2021-07-13T19:10:00Z">
        <w:r>
          <w:rPr>
            <w:noProof/>
            <w:webHidden/>
          </w:rPr>
          <w:fldChar w:fldCharType="end"/>
        </w:r>
        <w:r w:rsidRPr="005579C6">
          <w:rPr>
            <w:rStyle w:val="Hyperlink"/>
            <w:noProof/>
          </w:rPr>
          <w:fldChar w:fldCharType="end"/>
        </w:r>
      </w:ins>
    </w:p>
    <w:p w14:paraId="4134C753" w14:textId="77777777" w:rsidR="008D55BF" w:rsidRDefault="008D55BF">
      <w:pPr>
        <w:pStyle w:val="TableofFigures"/>
        <w:tabs>
          <w:tab w:val="right" w:leader="dot" w:pos="9060"/>
        </w:tabs>
        <w:rPr>
          <w:ins w:id="1392" w:author="nick" w:date="2021-07-13T19:10:00Z"/>
          <w:rFonts w:asciiTheme="minorHAnsi" w:eastAsiaTheme="minorEastAsia" w:hAnsiTheme="minorHAnsi" w:cstheme="minorBidi"/>
          <w:noProof/>
          <w:szCs w:val="22"/>
          <w:lang w:eastAsia="en-US"/>
        </w:rPr>
      </w:pPr>
      <w:ins w:id="139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"_Toc77095877"</w:instrText>
        </w:r>
        <w:r w:rsidRPr="005579C6">
          <w:rPr>
            <w:rStyle w:val="Hyperlink"/>
            <w:noProof/>
          </w:rPr>
          <w:instrText xml:space="preserve"> </w:instrText>
        </w:r>
      </w:ins>
      <w:ins w:id="1394" w:author="nick" w:date="2021-07-13T20:52:00Z">
        <w:r w:rsidR="003F511B" w:rsidRPr="005579C6">
          <w:rPr>
            <w:rStyle w:val="Hyperlink"/>
            <w:noProof/>
          </w:rPr>
        </w:r>
      </w:ins>
      <w:ins w:id="1395" w:author="nick" w:date="2021-07-13T19:10:00Z">
        <w:r w:rsidRPr="005579C6">
          <w:rPr>
            <w:rStyle w:val="Hyperlink"/>
            <w:noProof/>
          </w:rPr>
          <w:fldChar w:fldCharType="separate"/>
        </w:r>
        <w:r w:rsidRPr="005579C6">
          <w:rPr>
            <w:rStyle w:val="Hyperlink"/>
            <w:noProof/>
          </w:rPr>
          <w:t xml:space="preserve">Table 19: Nested elements of element </w:t>
        </w:r>
        <w:r w:rsidRPr="005579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_Toc77095877 \h </w:instrText>
        </w:r>
      </w:ins>
      <w:r>
        <w:rPr>
          <w:noProof/>
          <w:webHidden/>
        </w:rPr>
      </w:r>
      <w:r>
        <w:rPr>
          <w:noProof/>
          <w:webHidden/>
        </w:rPr>
        <w:fldChar w:fldCharType="separate"/>
      </w:r>
      <w:ins w:id="1396" w:author="nick" w:date="2021-07-14T20:24:00Z">
        <w:r w:rsidR="0004792C">
          <w:rPr>
            <w:noProof/>
            <w:webHidden/>
          </w:rPr>
          <w:t>59</w:t>
        </w:r>
      </w:ins>
      <w:ins w:id="1397" w:author="nick" w:date="2021-07-13T19:10:00Z">
        <w:r>
          <w:rPr>
            <w:noProof/>
            <w:webHidden/>
          </w:rPr>
          <w:fldChar w:fldCharType="end"/>
        </w:r>
        <w:r w:rsidRPr="005579C6">
          <w:rPr>
            <w:rStyle w:val="Hyperlink"/>
            <w:noProof/>
          </w:rPr>
          <w:fldChar w:fldCharType="end"/>
        </w:r>
      </w:ins>
    </w:p>
    <w:p w14:paraId="20CF97FE" w14:textId="77777777" w:rsidR="008D55BF" w:rsidRDefault="008D55BF">
      <w:pPr>
        <w:pStyle w:val="TableofFigures"/>
        <w:tabs>
          <w:tab w:val="right" w:leader="dot" w:pos="9060"/>
        </w:tabs>
        <w:rPr>
          <w:ins w:id="1398" w:author="nick" w:date="2021-07-13T19:10:00Z"/>
          <w:rFonts w:asciiTheme="minorHAnsi" w:eastAsiaTheme="minorEastAsia" w:hAnsiTheme="minorHAnsi" w:cstheme="minorBidi"/>
          <w:noProof/>
          <w:szCs w:val="22"/>
          <w:lang w:eastAsia="en-US"/>
        </w:rPr>
      </w:pPr>
      <w:ins w:id="139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"_Toc77095878"</w:instrText>
        </w:r>
        <w:r w:rsidRPr="005579C6">
          <w:rPr>
            <w:rStyle w:val="Hyperlink"/>
            <w:noProof/>
          </w:rPr>
          <w:instrText xml:space="preserve"> </w:instrText>
        </w:r>
      </w:ins>
      <w:ins w:id="1400" w:author="nick" w:date="2021-07-13T20:52:00Z">
        <w:r w:rsidR="003F511B" w:rsidRPr="005579C6">
          <w:rPr>
            <w:rStyle w:val="Hyperlink"/>
            <w:noProof/>
          </w:rPr>
        </w:r>
      </w:ins>
      <w:ins w:id="1401" w:author="nick" w:date="2021-07-13T19:10:00Z">
        <w:r w:rsidRPr="005579C6">
          <w:rPr>
            <w:rStyle w:val="Hyperlink"/>
            <w:noProof/>
          </w:rPr>
          <w:fldChar w:fldCharType="separate"/>
        </w:r>
        <w:r w:rsidRPr="005579C6">
          <w:rPr>
            <w:rStyle w:val="Hyperlink"/>
            <w:noProof/>
          </w:rPr>
          <w:t xml:space="preserve">Table 20: Attributes of </w:t>
        </w:r>
        <w:r w:rsidRPr="005579C6">
          <w:rPr>
            <w:rStyle w:val="Hyperlink"/>
            <w:rFonts w:ascii="Courier New" w:hAnsi="Courier New" w:cs="Courier New"/>
            <w:i/>
            <w:noProof/>
          </w:rPr>
          <w:t>&lt;custom_attributes/&gt;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_Toc77095878 \h </w:instrText>
        </w:r>
      </w:ins>
      <w:r>
        <w:rPr>
          <w:noProof/>
          <w:webHidden/>
        </w:rPr>
      </w:r>
      <w:r>
        <w:rPr>
          <w:noProof/>
          <w:webHidden/>
        </w:rPr>
        <w:fldChar w:fldCharType="separate"/>
      </w:r>
      <w:ins w:id="1402" w:author="nick" w:date="2021-07-14T20:24:00Z">
        <w:r w:rsidR="0004792C">
          <w:rPr>
            <w:noProof/>
            <w:webHidden/>
          </w:rPr>
          <w:t>59</w:t>
        </w:r>
      </w:ins>
      <w:ins w:id="1403" w:author="nick" w:date="2021-07-13T19:10:00Z">
        <w:r>
          <w:rPr>
            <w:noProof/>
            <w:webHidden/>
          </w:rPr>
          <w:fldChar w:fldCharType="end"/>
        </w:r>
        <w:r w:rsidRPr="005579C6">
          <w:rPr>
            <w:rStyle w:val="Hyperlink"/>
            <w:noProof/>
          </w:rPr>
          <w:fldChar w:fldCharType="end"/>
        </w:r>
      </w:ins>
    </w:p>
    <w:p w14:paraId="5706A0C5" w14:textId="77777777" w:rsidR="008D55BF" w:rsidRDefault="008D55BF">
      <w:pPr>
        <w:pStyle w:val="TableofFigures"/>
        <w:tabs>
          <w:tab w:val="right" w:leader="dot" w:pos="9060"/>
        </w:tabs>
        <w:rPr>
          <w:ins w:id="1404" w:author="nick" w:date="2021-07-13T19:10:00Z"/>
          <w:rFonts w:asciiTheme="minorHAnsi" w:eastAsiaTheme="minorEastAsia" w:hAnsiTheme="minorHAnsi" w:cstheme="minorBidi"/>
          <w:noProof/>
          <w:szCs w:val="22"/>
          <w:lang w:eastAsia="en-US"/>
        </w:rPr>
      </w:pPr>
      <w:ins w:id="140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"_Toc77095879"</w:instrText>
        </w:r>
        <w:r w:rsidRPr="005579C6">
          <w:rPr>
            <w:rStyle w:val="Hyperlink"/>
            <w:noProof/>
          </w:rPr>
          <w:instrText xml:space="preserve"> </w:instrText>
        </w:r>
      </w:ins>
      <w:ins w:id="1406" w:author="nick" w:date="2021-07-13T20:52:00Z">
        <w:r w:rsidR="003F511B" w:rsidRPr="005579C6">
          <w:rPr>
            <w:rStyle w:val="Hyperlink"/>
            <w:noProof/>
          </w:rPr>
        </w:r>
      </w:ins>
      <w:ins w:id="1407" w:author="nick" w:date="2021-07-13T19:10:00Z">
        <w:r w:rsidRPr="005579C6">
          <w:rPr>
            <w:rStyle w:val="Hyperlink"/>
            <w:noProof/>
          </w:rPr>
          <w:fldChar w:fldCharType="separate"/>
        </w:r>
        <w:r w:rsidRPr="005579C6">
          <w:rPr>
            <w:rStyle w:val="Hyperlink"/>
            <w:noProof/>
          </w:rPr>
          <w:t xml:space="preserve">Table 21: Nested elements of element </w:t>
        </w:r>
        <w:r w:rsidRPr="005579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_Toc77095879 \h </w:instrText>
        </w:r>
      </w:ins>
      <w:r>
        <w:rPr>
          <w:noProof/>
          <w:webHidden/>
        </w:rPr>
      </w:r>
      <w:r>
        <w:rPr>
          <w:noProof/>
          <w:webHidden/>
        </w:rPr>
        <w:fldChar w:fldCharType="separate"/>
      </w:r>
      <w:ins w:id="1408" w:author="nick" w:date="2021-07-14T20:24:00Z">
        <w:r w:rsidR="0004792C">
          <w:rPr>
            <w:noProof/>
            <w:webHidden/>
          </w:rPr>
          <w:t>59</w:t>
        </w:r>
      </w:ins>
      <w:ins w:id="1409" w:author="nick" w:date="2021-07-13T19:10:00Z">
        <w:r>
          <w:rPr>
            <w:noProof/>
            <w:webHidden/>
          </w:rPr>
          <w:fldChar w:fldCharType="end"/>
        </w:r>
        <w:r w:rsidRPr="005579C6">
          <w:rPr>
            <w:rStyle w:val="Hyperlink"/>
            <w:noProof/>
          </w:rPr>
          <w:fldChar w:fldCharType="end"/>
        </w:r>
      </w:ins>
    </w:p>
    <w:p w14:paraId="345299EE" w14:textId="77777777" w:rsidR="008D55BF" w:rsidRDefault="008D55BF">
      <w:pPr>
        <w:pStyle w:val="TableofFigures"/>
        <w:tabs>
          <w:tab w:val="right" w:leader="dot" w:pos="9060"/>
        </w:tabs>
        <w:rPr>
          <w:ins w:id="1410" w:author="nick" w:date="2021-07-13T19:10:00Z"/>
          <w:rFonts w:asciiTheme="minorHAnsi" w:eastAsiaTheme="minorEastAsia" w:hAnsiTheme="minorHAnsi" w:cstheme="minorBidi"/>
          <w:noProof/>
          <w:szCs w:val="22"/>
          <w:lang w:eastAsia="en-US"/>
        </w:rPr>
      </w:pPr>
      <w:ins w:id="14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"_Toc77095880"</w:instrText>
        </w:r>
        <w:r w:rsidRPr="005579C6">
          <w:rPr>
            <w:rStyle w:val="Hyperlink"/>
            <w:noProof/>
          </w:rPr>
          <w:instrText xml:space="preserve"> </w:instrText>
        </w:r>
      </w:ins>
      <w:ins w:id="1412" w:author="nick" w:date="2021-07-13T20:52:00Z">
        <w:r w:rsidR="003F511B" w:rsidRPr="005579C6">
          <w:rPr>
            <w:rStyle w:val="Hyperlink"/>
            <w:noProof/>
          </w:rPr>
        </w:r>
      </w:ins>
      <w:ins w:id="1413" w:author="nick" w:date="2021-07-13T19:10:00Z">
        <w:r w:rsidRPr="005579C6">
          <w:rPr>
            <w:rStyle w:val="Hyperlink"/>
            <w:noProof/>
          </w:rPr>
          <w:fldChar w:fldCharType="separate"/>
        </w:r>
        <w:r w:rsidRPr="005579C6">
          <w:rPr>
            <w:rStyle w:val="Hyperlink"/>
            <w:noProof/>
          </w:rPr>
          <w:t xml:space="preserve">Table 22: Attributes of </w:t>
        </w:r>
        <w:r w:rsidRPr="005579C6">
          <w:rPr>
            <w:rStyle w:val="Hyperlink"/>
            <w:rFonts w:ascii="Courier New" w:hAnsi="Courier New" w:cs="Courier New"/>
            <w:i/>
            <w:noProof/>
          </w:rPr>
          <w:t>&lt;string/&gt;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_Toc77095880 \h </w:instrText>
        </w:r>
      </w:ins>
      <w:r>
        <w:rPr>
          <w:noProof/>
          <w:webHidden/>
        </w:rPr>
      </w:r>
      <w:r>
        <w:rPr>
          <w:noProof/>
          <w:webHidden/>
        </w:rPr>
        <w:fldChar w:fldCharType="separate"/>
      </w:r>
      <w:ins w:id="1414" w:author="nick" w:date="2021-07-14T20:24:00Z">
        <w:r w:rsidR="0004792C">
          <w:rPr>
            <w:noProof/>
            <w:webHidden/>
          </w:rPr>
          <w:t>60</w:t>
        </w:r>
      </w:ins>
      <w:ins w:id="1415" w:author="nick" w:date="2021-07-13T19:10:00Z">
        <w:r>
          <w:rPr>
            <w:noProof/>
            <w:webHidden/>
          </w:rPr>
          <w:fldChar w:fldCharType="end"/>
        </w:r>
        <w:r w:rsidRPr="005579C6">
          <w:rPr>
            <w:rStyle w:val="Hyperlink"/>
            <w:noProof/>
          </w:rPr>
          <w:fldChar w:fldCharType="end"/>
        </w:r>
      </w:ins>
    </w:p>
    <w:p w14:paraId="5FE81CAC" w14:textId="77777777" w:rsidR="008D55BF" w:rsidRDefault="008D55BF">
      <w:pPr>
        <w:pStyle w:val="TableofFigures"/>
        <w:tabs>
          <w:tab w:val="right" w:leader="dot" w:pos="9060"/>
        </w:tabs>
        <w:rPr>
          <w:ins w:id="1416" w:author="nick" w:date="2021-07-13T19:10:00Z"/>
          <w:rFonts w:asciiTheme="minorHAnsi" w:eastAsiaTheme="minorEastAsia" w:hAnsiTheme="minorHAnsi" w:cstheme="minorBidi"/>
          <w:noProof/>
          <w:szCs w:val="22"/>
          <w:lang w:eastAsia="en-US"/>
        </w:rPr>
      </w:pPr>
      <w:ins w:id="14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"_Toc77095881"</w:instrText>
        </w:r>
        <w:r w:rsidRPr="005579C6">
          <w:rPr>
            <w:rStyle w:val="Hyperlink"/>
            <w:noProof/>
          </w:rPr>
          <w:instrText xml:space="preserve"> </w:instrText>
        </w:r>
      </w:ins>
      <w:ins w:id="1418" w:author="nick" w:date="2021-07-13T20:52:00Z">
        <w:r w:rsidR="003F511B" w:rsidRPr="005579C6">
          <w:rPr>
            <w:rStyle w:val="Hyperlink"/>
            <w:noProof/>
          </w:rPr>
        </w:r>
      </w:ins>
      <w:ins w:id="1419" w:author="nick" w:date="2021-07-13T19:10:00Z">
        <w:r w:rsidRPr="005579C6">
          <w:rPr>
            <w:rStyle w:val="Hyperlink"/>
            <w:noProof/>
          </w:rPr>
          <w:fldChar w:fldCharType="separate"/>
        </w:r>
        <w:r w:rsidRPr="005579C6">
          <w:rPr>
            <w:rStyle w:val="Hyperlink"/>
            <w:noProof/>
          </w:rPr>
          <w:t xml:space="preserve">Table 23: Attributes of </w:t>
        </w:r>
        <w:r w:rsidRPr="005579C6">
          <w:rPr>
            <w:rStyle w:val="Hyperlink"/>
            <w:rFonts w:ascii="Courier New" w:hAnsi="Courier New" w:cs="Courier New"/>
            <w:i/>
            <w:noProof/>
          </w:rPr>
          <w:t>&lt;real/&gt;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_Toc77095881 \h </w:instrText>
        </w:r>
      </w:ins>
      <w:r>
        <w:rPr>
          <w:noProof/>
          <w:webHidden/>
        </w:rPr>
      </w:r>
      <w:r>
        <w:rPr>
          <w:noProof/>
          <w:webHidden/>
        </w:rPr>
        <w:fldChar w:fldCharType="separate"/>
      </w:r>
      <w:ins w:id="1420" w:author="nick" w:date="2021-07-14T20:24:00Z">
        <w:r w:rsidR="0004792C">
          <w:rPr>
            <w:noProof/>
            <w:webHidden/>
          </w:rPr>
          <w:t>60</w:t>
        </w:r>
      </w:ins>
      <w:ins w:id="1421" w:author="nick" w:date="2021-07-13T19:10:00Z">
        <w:r>
          <w:rPr>
            <w:noProof/>
            <w:webHidden/>
          </w:rPr>
          <w:fldChar w:fldCharType="end"/>
        </w:r>
        <w:r w:rsidRPr="005579C6">
          <w:rPr>
            <w:rStyle w:val="Hyperlink"/>
            <w:noProof/>
          </w:rPr>
          <w:fldChar w:fldCharType="end"/>
        </w:r>
      </w:ins>
    </w:p>
    <w:p w14:paraId="66A0CAD3" w14:textId="77777777" w:rsidR="008D55BF" w:rsidRDefault="008D55BF">
      <w:pPr>
        <w:pStyle w:val="TableofFigures"/>
        <w:tabs>
          <w:tab w:val="right" w:leader="dot" w:pos="9060"/>
        </w:tabs>
        <w:rPr>
          <w:ins w:id="1422" w:author="nick" w:date="2021-07-13T19:10:00Z"/>
          <w:rFonts w:asciiTheme="minorHAnsi" w:eastAsiaTheme="minorEastAsia" w:hAnsiTheme="minorHAnsi" w:cstheme="minorBidi"/>
          <w:noProof/>
          <w:szCs w:val="22"/>
          <w:lang w:eastAsia="en-US"/>
        </w:rPr>
      </w:pPr>
      <w:ins w:id="14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"_Toc77095882"</w:instrText>
        </w:r>
        <w:r w:rsidRPr="005579C6">
          <w:rPr>
            <w:rStyle w:val="Hyperlink"/>
            <w:noProof/>
          </w:rPr>
          <w:instrText xml:space="preserve"> </w:instrText>
        </w:r>
      </w:ins>
      <w:ins w:id="1424" w:author="nick" w:date="2021-07-13T20:52:00Z">
        <w:r w:rsidR="003F511B" w:rsidRPr="005579C6">
          <w:rPr>
            <w:rStyle w:val="Hyperlink"/>
            <w:noProof/>
          </w:rPr>
        </w:r>
      </w:ins>
      <w:ins w:id="1425" w:author="nick" w:date="2021-07-13T19:10:00Z">
        <w:r w:rsidRPr="005579C6">
          <w:rPr>
            <w:rStyle w:val="Hyperlink"/>
            <w:noProof/>
          </w:rPr>
          <w:fldChar w:fldCharType="separate"/>
        </w:r>
        <w:r w:rsidRPr="005579C6">
          <w:rPr>
            <w:rStyle w:val="Hyperlink"/>
            <w:noProof/>
          </w:rPr>
          <w:t xml:space="preserve">Table 24: Attributes of </w:t>
        </w:r>
        <w:r w:rsidRPr="005579C6">
          <w:rPr>
            <w:rStyle w:val="Hyperlink"/>
            <w:rFonts w:ascii="Courier New" w:hAnsi="Courier New" w:cs="Courier New"/>
            <w:i/>
            <w:noProof/>
          </w:rPr>
          <w:t>&lt;integer/&gt;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_Toc77095882 \h </w:instrText>
        </w:r>
      </w:ins>
      <w:r>
        <w:rPr>
          <w:noProof/>
          <w:webHidden/>
        </w:rPr>
      </w:r>
      <w:r>
        <w:rPr>
          <w:noProof/>
          <w:webHidden/>
        </w:rPr>
        <w:fldChar w:fldCharType="separate"/>
      </w:r>
      <w:ins w:id="1426" w:author="nick" w:date="2021-07-14T20:24:00Z">
        <w:r w:rsidR="0004792C">
          <w:rPr>
            <w:noProof/>
            <w:webHidden/>
          </w:rPr>
          <w:t>60</w:t>
        </w:r>
      </w:ins>
      <w:ins w:id="1427" w:author="nick" w:date="2021-07-13T19:10:00Z">
        <w:r>
          <w:rPr>
            <w:noProof/>
            <w:webHidden/>
          </w:rPr>
          <w:fldChar w:fldCharType="end"/>
        </w:r>
        <w:r w:rsidRPr="005579C6">
          <w:rPr>
            <w:rStyle w:val="Hyperlink"/>
            <w:noProof/>
          </w:rPr>
          <w:fldChar w:fldCharType="end"/>
        </w:r>
      </w:ins>
    </w:p>
    <w:p w14:paraId="4191E069" w14:textId="77777777" w:rsidR="008D55BF" w:rsidRDefault="008D55BF">
      <w:pPr>
        <w:pStyle w:val="TableofFigures"/>
        <w:tabs>
          <w:tab w:val="right" w:leader="dot" w:pos="9060"/>
        </w:tabs>
        <w:rPr>
          <w:ins w:id="1428" w:author="nick" w:date="2021-07-13T19:10:00Z"/>
          <w:rFonts w:asciiTheme="minorHAnsi" w:eastAsiaTheme="minorEastAsia" w:hAnsiTheme="minorHAnsi" w:cstheme="minorBidi"/>
          <w:noProof/>
          <w:szCs w:val="22"/>
          <w:lang w:eastAsia="en-US"/>
        </w:rPr>
      </w:pPr>
      <w:ins w:id="14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"_Toc77095883"</w:instrText>
        </w:r>
        <w:r w:rsidRPr="005579C6">
          <w:rPr>
            <w:rStyle w:val="Hyperlink"/>
            <w:noProof/>
          </w:rPr>
          <w:instrText xml:space="preserve"> </w:instrText>
        </w:r>
      </w:ins>
      <w:ins w:id="1430" w:author="nick" w:date="2021-07-13T20:52:00Z">
        <w:r w:rsidR="003F511B" w:rsidRPr="005579C6">
          <w:rPr>
            <w:rStyle w:val="Hyperlink"/>
            <w:noProof/>
          </w:rPr>
        </w:r>
      </w:ins>
      <w:ins w:id="1431" w:author="nick" w:date="2021-07-13T19:10:00Z">
        <w:r w:rsidRPr="005579C6">
          <w:rPr>
            <w:rStyle w:val="Hyperlink"/>
            <w:noProof/>
          </w:rPr>
          <w:fldChar w:fldCharType="separate"/>
        </w:r>
        <w:r w:rsidRPr="005579C6">
          <w:rPr>
            <w:rStyle w:val="Hyperlink"/>
            <w:noProof/>
          </w:rPr>
          <w:t xml:space="preserve">Table 25: Attributes of </w:t>
        </w:r>
        <w:r w:rsidRPr="005579C6">
          <w:rPr>
            <w:rStyle w:val="Hyperlink"/>
            <w:rFonts w:ascii="Courier New" w:hAnsi="Courier New" w:cs="Courier New"/>
            <w:i/>
            <w:noProof/>
          </w:rPr>
          <w:t>&lt;string_list/&gt;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_Toc77095883 \h </w:instrText>
        </w:r>
      </w:ins>
      <w:r>
        <w:rPr>
          <w:noProof/>
          <w:webHidden/>
        </w:rPr>
      </w:r>
      <w:r>
        <w:rPr>
          <w:noProof/>
          <w:webHidden/>
        </w:rPr>
        <w:fldChar w:fldCharType="separate"/>
      </w:r>
      <w:ins w:id="1432" w:author="nick" w:date="2021-07-14T20:24:00Z">
        <w:r w:rsidR="0004792C">
          <w:rPr>
            <w:noProof/>
            <w:webHidden/>
          </w:rPr>
          <w:t>60</w:t>
        </w:r>
      </w:ins>
      <w:ins w:id="1433" w:author="nick" w:date="2021-07-13T19:10:00Z">
        <w:r>
          <w:rPr>
            <w:noProof/>
            <w:webHidden/>
          </w:rPr>
          <w:fldChar w:fldCharType="end"/>
        </w:r>
        <w:r w:rsidRPr="005579C6">
          <w:rPr>
            <w:rStyle w:val="Hyperlink"/>
            <w:noProof/>
          </w:rPr>
          <w:fldChar w:fldCharType="end"/>
        </w:r>
      </w:ins>
    </w:p>
    <w:p w14:paraId="145AFB3B" w14:textId="77777777" w:rsidR="008D55BF" w:rsidRDefault="008D55BF">
      <w:pPr>
        <w:pStyle w:val="TableofFigures"/>
        <w:tabs>
          <w:tab w:val="right" w:leader="dot" w:pos="9060"/>
        </w:tabs>
        <w:rPr>
          <w:ins w:id="1434" w:author="nick" w:date="2021-07-13T19:10:00Z"/>
          <w:rFonts w:asciiTheme="minorHAnsi" w:eastAsiaTheme="minorEastAsia" w:hAnsiTheme="minorHAnsi" w:cstheme="minorBidi"/>
          <w:noProof/>
          <w:szCs w:val="22"/>
          <w:lang w:eastAsia="en-US"/>
        </w:rPr>
      </w:pPr>
      <w:ins w:id="14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"_Toc77095884"</w:instrText>
        </w:r>
        <w:r w:rsidRPr="005579C6">
          <w:rPr>
            <w:rStyle w:val="Hyperlink"/>
            <w:noProof/>
          </w:rPr>
          <w:instrText xml:space="preserve"> </w:instrText>
        </w:r>
      </w:ins>
      <w:ins w:id="1436" w:author="nick" w:date="2021-07-13T20:52:00Z">
        <w:r w:rsidR="003F511B" w:rsidRPr="005579C6">
          <w:rPr>
            <w:rStyle w:val="Hyperlink"/>
            <w:noProof/>
          </w:rPr>
        </w:r>
      </w:ins>
      <w:ins w:id="1437" w:author="nick" w:date="2021-07-13T19:10:00Z">
        <w:r w:rsidRPr="005579C6">
          <w:rPr>
            <w:rStyle w:val="Hyperlink"/>
            <w:noProof/>
          </w:rPr>
          <w:fldChar w:fldCharType="separate"/>
        </w:r>
        <w:r w:rsidRPr="005579C6">
          <w:rPr>
            <w:rStyle w:val="Hyperlink"/>
            <w:noProof/>
          </w:rPr>
          <w:t xml:space="preserve">Table 26: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string_list</w:t>
        </w:r>
        <w:r w:rsidRPr="005579C6">
          <w:rPr>
            <w:rStyle w:val="Hyperlink"/>
            <w:noProof/>
          </w:rPr>
          <w:t>/&gt;</w:t>
        </w:r>
        <w:r>
          <w:rPr>
            <w:noProof/>
            <w:webHidden/>
          </w:rPr>
          <w:tab/>
        </w:r>
        <w:r>
          <w:rPr>
            <w:noProof/>
            <w:webHidden/>
          </w:rPr>
          <w:fldChar w:fldCharType="begin"/>
        </w:r>
        <w:r>
          <w:rPr>
            <w:noProof/>
            <w:webHidden/>
          </w:rPr>
          <w:instrText xml:space="preserve"> PAGEREF _Toc77095884 \h </w:instrText>
        </w:r>
      </w:ins>
      <w:r>
        <w:rPr>
          <w:noProof/>
          <w:webHidden/>
        </w:rPr>
      </w:r>
      <w:r>
        <w:rPr>
          <w:noProof/>
          <w:webHidden/>
        </w:rPr>
        <w:fldChar w:fldCharType="separate"/>
      </w:r>
      <w:ins w:id="1438" w:author="nick" w:date="2021-07-14T20:24:00Z">
        <w:r w:rsidR="0004792C">
          <w:rPr>
            <w:noProof/>
            <w:webHidden/>
          </w:rPr>
          <w:t>60</w:t>
        </w:r>
      </w:ins>
      <w:ins w:id="1439" w:author="nick" w:date="2021-07-13T19:10:00Z">
        <w:r>
          <w:rPr>
            <w:noProof/>
            <w:webHidden/>
          </w:rPr>
          <w:fldChar w:fldCharType="end"/>
        </w:r>
        <w:r w:rsidRPr="005579C6">
          <w:rPr>
            <w:rStyle w:val="Hyperlink"/>
            <w:noProof/>
          </w:rPr>
          <w:fldChar w:fldCharType="end"/>
        </w:r>
      </w:ins>
    </w:p>
    <w:p w14:paraId="0164CD2C" w14:textId="77777777" w:rsidR="008D55BF" w:rsidRDefault="008D55BF">
      <w:pPr>
        <w:pStyle w:val="TableofFigures"/>
        <w:tabs>
          <w:tab w:val="right" w:leader="dot" w:pos="9060"/>
        </w:tabs>
        <w:rPr>
          <w:ins w:id="1440" w:author="nick" w:date="2021-07-13T19:10:00Z"/>
          <w:rFonts w:asciiTheme="minorHAnsi" w:eastAsiaTheme="minorEastAsia" w:hAnsiTheme="minorHAnsi" w:cstheme="minorBidi"/>
          <w:noProof/>
          <w:szCs w:val="22"/>
          <w:lang w:eastAsia="en-US"/>
        </w:rPr>
      </w:pPr>
      <w:ins w:id="14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"_Toc77095885"</w:instrText>
        </w:r>
        <w:r w:rsidRPr="005579C6">
          <w:rPr>
            <w:rStyle w:val="Hyperlink"/>
            <w:noProof/>
          </w:rPr>
          <w:instrText xml:space="preserve"> </w:instrText>
        </w:r>
      </w:ins>
      <w:ins w:id="1442" w:author="nick" w:date="2021-07-13T20:52:00Z">
        <w:r w:rsidR="003F511B" w:rsidRPr="005579C6">
          <w:rPr>
            <w:rStyle w:val="Hyperlink"/>
            <w:noProof/>
          </w:rPr>
        </w:r>
      </w:ins>
      <w:ins w:id="1443" w:author="nick" w:date="2021-07-13T19:10:00Z">
        <w:r w:rsidRPr="005579C6">
          <w:rPr>
            <w:rStyle w:val="Hyperlink"/>
            <w:noProof/>
          </w:rPr>
          <w:fldChar w:fldCharType="separate"/>
        </w:r>
        <w:r w:rsidRPr="005579C6">
          <w:rPr>
            <w:rStyle w:val="Hyperlink"/>
            <w:noProof/>
          </w:rPr>
          <w:t xml:space="preserve">Table 27: Attributes of </w:t>
        </w:r>
        <w:r w:rsidRPr="005579C6">
          <w:rPr>
            <w:rStyle w:val="Hyperlink"/>
            <w:rFonts w:ascii="Courier New" w:hAnsi="Courier New" w:cs="Courier New"/>
            <w:i/>
            <w:noProof/>
          </w:rPr>
          <w:t>&lt;real_list/&gt;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_Toc77095885 \h </w:instrText>
        </w:r>
      </w:ins>
      <w:r>
        <w:rPr>
          <w:noProof/>
          <w:webHidden/>
        </w:rPr>
      </w:r>
      <w:r>
        <w:rPr>
          <w:noProof/>
          <w:webHidden/>
        </w:rPr>
        <w:fldChar w:fldCharType="separate"/>
      </w:r>
      <w:ins w:id="1444" w:author="nick" w:date="2021-07-14T20:24:00Z">
        <w:r w:rsidR="0004792C">
          <w:rPr>
            <w:noProof/>
            <w:webHidden/>
          </w:rPr>
          <w:t>60</w:t>
        </w:r>
      </w:ins>
      <w:ins w:id="1445" w:author="nick" w:date="2021-07-13T19:10:00Z">
        <w:r>
          <w:rPr>
            <w:noProof/>
            <w:webHidden/>
          </w:rPr>
          <w:fldChar w:fldCharType="end"/>
        </w:r>
        <w:r w:rsidRPr="005579C6">
          <w:rPr>
            <w:rStyle w:val="Hyperlink"/>
            <w:noProof/>
          </w:rPr>
          <w:fldChar w:fldCharType="end"/>
        </w:r>
      </w:ins>
    </w:p>
    <w:p w14:paraId="131FB015" w14:textId="77777777" w:rsidR="008D55BF" w:rsidRDefault="008D55BF">
      <w:pPr>
        <w:pStyle w:val="TableofFigures"/>
        <w:tabs>
          <w:tab w:val="right" w:leader="dot" w:pos="9060"/>
        </w:tabs>
        <w:rPr>
          <w:ins w:id="1446" w:author="nick" w:date="2021-07-13T19:10:00Z"/>
          <w:rFonts w:asciiTheme="minorHAnsi" w:eastAsiaTheme="minorEastAsia" w:hAnsiTheme="minorHAnsi" w:cstheme="minorBidi"/>
          <w:noProof/>
          <w:szCs w:val="22"/>
          <w:lang w:eastAsia="en-US"/>
        </w:rPr>
      </w:pPr>
      <w:ins w:id="14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"_Toc77095886"</w:instrText>
        </w:r>
        <w:r w:rsidRPr="005579C6">
          <w:rPr>
            <w:rStyle w:val="Hyperlink"/>
            <w:noProof/>
          </w:rPr>
          <w:instrText xml:space="preserve"> </w:instrText>
        </w:r>
      </w:ins>
      <w:ins w:id="1448" w:author="nick" w:date="2021-07-13T20:52:00Z">
        <w:r w:rsidR="003F511B" w:rsidRPr="005579C6">
          <w:rPr>
            <w:rStyle w:val="Hyperlink"/>
            <w:noProof/>
          </w:rPr>
        </w:r>
      </w:ins>
      <w:ins w:id="1449" w:author="nick" w:date="2021-07-13T19:10:00Z">
        <w:r w:rsidRPr="005579C6">
          <w:rPr>
            <w:rStyle w:val="Hyperlink"/>
            <w:noProof/>
          </w:rPr>
          <w:fldChar w:fldCharType="separate"/>
        </w:r>
        <w:r w:rsidRPr="005579C6">
          <w:rPr>
            <w:rStyle w:val="Hyperlink"/>
            <w:noProof/>
          </w:rPr>
          <w:t xml:space="preserve">Table 28: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_Toc77095886 \h </w:instrText>
        </w:r>
      </w:ins>
      <w:r>
        <w:rPr>
          <w:noProof/>
          <w:webHidden/>
        </w:rPr>
      </w:r>
      <w:r>
        <w:rPr>
          <w:noProof/>
          <w:webHidden/>
        </w:rPr>
        <w:fldChar w:fldCharType="separate"/>
      </w:r>
      <w:ins w:id="1450" w:author="nick" w:date="2021-07-14T20:24:00Z">
        <w:r w:rsidR="0004792C">
          <w:rPr>
            <w:noProof/>
            <w:webHidden/>
          </w:rPr>
          <w:t>60</w:t>
        </w:r>
      </w:ins>
      <w:ins w:id="1451" w:author="nick" w:date="2021-07-13T19:10:00Z">
        <w:r>
          <w:rPr>
            <w:noProof/>
            <w:webHidden/>
          </w:rPr>
          <w:fldChar w:fldCharType="end"/>
        </w:r>
        <w:r w:rsidRPr="005579C6">
          <w:rPr>
            <w:rStyle w:val="Hyperlink"/>
            <w:noProof/>
          </w:rPr>
          <w:fldChar w:fldCharType="end"/>
        </w:r>
      </w:ins>
    </w:p>
    <w:p w14:paraId="41B2D7B8" w14:textId="77777777" w:rsidR="008D55BF" w:rsidRDefault="008D55BF">
      <w:pPr>
        <w:pStyle w:val="TableofFigures"/>
        <w:tabs>
          <w:tab w:val="right" w:leader="dot" w:pos="9060"/>
        </w:tabs>
        <w:rPr>
          <w:ins w:id="1452" w:author="nick" w:date="2021-07-13T19:10:00Z"/>
          <w:rFonts w:asciiTheme="minorHAnsi" w:eastAsiaTheme="minorEastAsia" w:hAnsiTheme="minorHAnsi" w:cstheme="minorBidi"/>
          <w:noProof/>
          <w:szCs w:val="22"/>
          <w:lang w:eastAsia="en-US"/>
        </w:rPr>
      </w:pPr>
      <w:ins w:id="145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"_Toc77095887"</w:instrText>
        </w:r>
        <w:r w:rsidRPr="005579C6">
          <w:rPr>
            <w:rStyle w:val="Hyperlink"/>
            <w:noProof/>
          </w:rPr>
          <w:instrText xml:space="preserve"> </w:instrText>
        </w:r>
      </w:ins>
      <w:ins w:id="1454" w:author="nick" w:date="2021-07-13T20:52:00Z">
        <w:r w:rsidR="003F511B" w:rsidRPr="005579C6">
          <w:rPr>
            <w:rStyle w:val="Hyperlink"/>
            <w:noProof/>
          </w:rPr>
        </w:r>
      </w:ins>
      <w:ins w:id="1455" w:author="nick" w:date="2021-07-13T19:10:00Z">
        <w:r w:rsidRPr="005579C6">
          <w:rPr>
            <w:rStyle w:val="Hyperlink"/>
            <w:noProof/>
          </w:rPr>
          <w:fldChar w:fldCharType="separate"/>
        </w:r>
        <w:r w:rsidRPr="005579C6">
          <w:rPr>
            <w:rStyle w:val="Hyperlink"/>
            <w:noProof/>
          </w:rPr>
          <w:t xml:space="preserve">Table 29: Attributes of </w:t>
        </w:r>
        <w:r w:rsidRPr="005579C6">
          <w:rPr>
            <w:rStyle w:val="Hyperlink"/>
            <w:rFonts w:ascii="Courier New" w:hAnsi="Courier New" w:cs="Courier New"/>
            <w:i/>
            <w:noProof/>
          </w:rPr>
          <w:t>&lt;int_list/&gt;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_Toc77095887 \h </w:instrText>
        </w:r>
      </w:ins>
      <w:r>
        <w:rPr>
          <w:noProof/>
          <w:webHidden/>
        </w:rPr>
      </w:r>
      <w:r>
        <w:rPr>
          <w:noProof/>
          <w:webHidden/>
        </w:rPr>
        <w:fldChar w:fldCharType="separate"/>
      </w:r>
      <w:ins w:id="1456" w:author="nick" w:date="2021-07-14T20:24:00Z">
        <w:r w:rsidR="0004792C">
          <w:rPr>
            <w:noProof/>
            <w:webHidden/>
          </w:rPr>
          <w:t>61</w:t>
        </w:r>
      </w:ins>
      <w:ins w:id="1457" w:author="nick" w:date="2021-07-13T19:10:00Z">
        <w:r>
          <w:rPr>
            <w:noProof/>
            <w:webHidden/>
          </w:rPr>
          <w:fldChar w:fldCharType="end"/>
        </w:r>
        <w:r w:rsidRPr="005579C6">
          <w:rPr>
            <w:rStyle w:val="Hyperlink"/>
            <w:noProof/>
          </w:rPr>
          <w:fldChar w:fldCharType="end"/>
        </w:r>
      </w:ins>
    </w:p>
    <w:p w14:paraId="050A74C4" w14:textId="77777777" w:rsidR="008D55BF" w:rsidRDefault="008D55BF">
      <w:pPr>
        <w:pStyle w:val="TableofFigures"/>
        <w:tabs>
          <w:tab w:val="right" w:leader="dot" w:pos="9060"/>
        </w:tabs>
        <w:rPr>
          <w:ins w:id="1458" w:author="nick" w:date="2021-07-13T19:10:00Z"/>
          <w:rFonts w:asciiTheme="minorHAnsi" w:eastAsiaTheme="minorEastAsia" w:hAnsiTheme="minorHAnsi" w:cstheme="minorBidi"/>
          <w:noProof/>
          <w:szCs w:val="22"/>
          <w:lang w:eastAsia="en-US"/>
        </w:rPr>
      </w:pPr>
      <w:ins w:id="145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"_Toc77095888"</w:instrText>
        </w:r>
        <w:r w:rsidRPr="005579C6">
          <w:rPr>
            <w:rStyle w:val="Hyperlink"/>
            <w:noProof/>
          </w:rPr>
          <w:instrText xml:space="preserve"> </w:instrText>
        </w:r>
      </w:ins>
      <w:ins w:id="1460" w:author="nick" w:date="2021-07-13T20:52:00Z">
        <w:r w:rsidR="003F511B" w:rsidRPr="005579C6">
          <w:rPr>
            <w:rStyle w:val="Hyperlink"/>
            <w:noProof/>
          </w:rPr>
        </w:r>
      </w:ins>
      <w:ins w:id="1461" w:author="nick" w:date="2021-07-13T19:10:00Z">
        <w:r w:rsidRPr="005579C6">
          <w:rPr>
            <w:rStyle w:val="Hyperlink"/>
            <w:noProof/>
          </w:rPr>
          <w:fldChar w:fldCharType="separate"/>
        </w:r>
        <w:r w:rsidRPr="005579C6">
          <w:rPr>
            <w:rStyle w:val="Hyperlink"/>
            <w:noProof/>
          </w:rPr>
          <w:t xml:space="preserve">Table 30: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_Toc77095888 \h </w:instrText>
        </w:r>
      </w:ins>
      <w:r>
        <w:rPr>
          <w:noProof/>
          <w:webHidden/>
        </w:rPr>
      </w:r>
      <w:r>
        <w:rPr>
          <w:noProof/>
          <w:webHidden/>
        </w:rPr>
        <w:fldChar w:fldCharType="separate"/>
      </w:r>
      <w:ins w:id="1462" w:author="nick" w:date="2021-07-14T20:24:00Z">
        <w:r w:rsidR="0004792C">
          <w:rPr>
            <w:noProof/>
            <w:webHidden/>
          </w:rPr>
          <w:t>61</w:t>
        </w:r>
      </w:ins>
      <w:ins w:id="1463" w:author="nick" w:date="2021-07-13T19:10:00Z">
        <w:r>
          <w:rPr>
            <w:noProof/>
            <w:webHidden/>
          </w:rPr>
          <w:fldChar w:fldCharType="end"/>
        </w:r>
        <w:r w:rsidRPr="005579C6">
          <w:rPr>
            <w:rStyle w:val="Hyperlink"/>
            <w:noProof/>
          </w:rPr>
          <w:fldChar w:fldCharType="end"/>
        </w:r>
      </w:ins>
    </w:p>
    <w:p w14:paraId="7D2E46EF" w14:textId="77777777" w:rsidR="008D55BF" w:rsidRDefault="008D55BF">
      <w:pPr>
        <w:pStyle w:val="TableofFigures"/>
        <w:tabs>
          <w:tab w:val="right" w:leader="dot" w:pos="9060"/>
        </w:tabs>
        <w:rPr>
          <w:ins w:id="1464" w:author="nick" w:date="2021-07-13T19:10:00Z"/>
          <w:rFonts w:asciiTheme="minorHAnsi" w:eastAsiaTheme="minorEastAsia" w:hAnsiTheme="minorHAnsi" w:cstheme="minorBidi"/>
          <w:noProof/>
          <w:szCs w:val="22"/>
          <w:lang w:eastAsia="en-US"/>
        </w:rPr>
      </w:pPr>
      <w:ins w:id="146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"_Toc77095889"</w:instrText>
        </w:r>
        <w:r w:rsidRPr="005579C6">
          <w:rPr>
            <w:rStyle w:val="Hyperlink"/>
            <w:noProof/>
          </w:rPr>
          <w:instrText xml:space="preserve"> </w:instrText>
        </w:r>
      </w:ins>
      <w:ins w:id="1466" w:author="nick" w:date="2021-07-13T20:52:00Z">
        <w:r w:rsidR="003F511B" w:rsidRPr="005579C6">
          <w:rPr>
            <w:rStyle w:val="Hyperlink"/>
            <w:noProof/>
          </w:rPr>
        </w:r>
      </w:ins>
      <w:ins w:id="1467" w:author="nick" w:date="2021-07-13T19:10:00Z">
        <w:r w:rsidRPr="005579C6">
          <w:rPr>
            <w:rStyle w:val="Hyperlink"/>
            <w:noProof/>
          </w:rPr>
          <w:fldChar w:fldCharType="separate"/>
        </w:r>
        <w:r w:rsidRPr="005579C6">
          <w:rPr>
            <w:rStyle w:val="Hyperlink"/>
            <w:noProof/>
          </w:rPr>
          <w:t xml:space="preserve">Table 31: Attributes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_Toc77095889 \h </w:instrText>
        </w:r>
      </w:ins>
      <w:r>
        <w:rPr>
          <w:noProof/>
          <w:webHidden/>
        </w:rPr>
      </w:r>
      <w:r>
        <w:rPr>
          <w:noProof/>
          <w:webHidden/>
        </w:rPr>
        <w:fldChar w:fldCharType="separate"/>
      </w:r>
      <w:ins w:id="1468" w:author="nick" w:date="2021-07-14T20:24:00Z">
        <w:r w:rsidR="0004792C">
          <w:rPr>
            <w:noProof/>
            <w:webHidden/>
          </w:rPr>
          <w:t>64</w:t>
        </w:r>
      </w:ins>
      <w:ins w:id="1469" w:author="nick" w:date="2021-07-13T19:10:00Z">
        <w:r>
          <w:rPr>
            <w:noProof/>
            <w:webHidden/>
          </w:rPr>
          <w:fldChar w:fldCharType="end"/>
        </w:r>
        <w:r w:rsidRPr="005579C6">
          <w:rPr>
            <w:rStyle w:val="Hyperlink"/>
            <w:noProof/>
          </w:rPr>
          <w:fldChar w:fldCharType="end"/>
        </w:r>
      </w:ins>
    </w:p>
    <w:p w14:paraId="736446D1" w14:textId="77777777" w:rsidR="008D55BF" w:rsidRDefault="008D55BF">
      <w:pPr>
        <w:pStyle w:val="TableofFigures"/>
        <w:tabs>
          <w:tab w:val="right" w:leader="dot" w:pos="9060"/>
        </w:tabs>
        <w:rPr>
          <w:ins w:id="1470" w:author="nick" w:date="2021-07-13T19:10:00Z"/>
          <w:rFonts w:asciiTheme="minorHAnsi" w:eastAsiaTheme="minorEastAsia" w:hAnsiTheme="minorHAnsi" w:cstheme="minorBidi"/>
          <w:noProof/>
          <w:szCs w:val="22"/>
          <w:lang w:eastAsia="en-US"/>
        </w:rPr>
      </w:pPr>
      <w:ins w:id="147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"_Toc77095890"</w:instrText>
        </w:r>
        <w:r w:rsidRPr="005579C6">
          <w:rPr>
            <w:rStyle w:val="Hyperlink"/>
            <w:noProof/>
          </w:rPr>
          <w:instrText xml:space="preserve"> </w:instrText>
        </w:r>
      </w:ins>
      <w:ins w:id="1472" w:author="nick" w:date="2021-07-13T20:52:00Z">
        <w:r w:rsidR="003F511B" w:rsidRPr="005579C6">
          <w:rPr>
            <w:rStyle w:val="Hyperlink"/>
            <w:noProof/>
          </w:rPr>
        </w:r>
      </w:ins>
      <w:ins w:id="1473" w:author="nick" w:date="2021-07-13T19:10:00Z">
        <w:r w:rsidRPr="005579C6">
          <w:rPr>
            <w:rStyle w:val="Hyperlink"/>
            <w:noProof/>
          </w:rPr>
          <w:fldChar w:fldCharType="separate"/>
        </w:r>
        <w:r w:rsidRPr="005579C6">
          <w:rPr>
            <w:rStyle w:val="Hyperlink"/>
            <w:noProof/>
          </w:rPr>
          <w:t xml:space="preserve">Table 32: Text values of element </w:t>
        </w:r>
        <w:r w:rsidRPr="005579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_Toc77095890 \h </w:instrText>
        </w:r>
      </w:ins>
      <w:r>
        <w:rPr>
          <w:noProof/>
          <w:webHidden/>
        </w:rPr>
      </w:r>
      <w:r>
        <w:rPr>
          <w:noProof/>
          <w:webHidden/>
        </w:rPr>
        <w:fldChar w:fldCharType="separate"/>
      </w:r>
      <w:ins w:id="1474" w:author="nick" w:date="2021-07-14T20:24:00Z">
        <w:r w:rsidR="0004792C">
          <w:rPr>
            <w:noProof/>
            <w:webHidden/>
          </w:rPr>
          <w:t>65</w:t>
        </w:r>
      </w:ins>
      <w:ins w:id="1475" w:author="nick" w:date="2021-07-13T19:10:00Z">
        <w:r>
          <w:rPr>
            <w:noProof/>
            <w:webHidden/>
          </w:rPr>
          <w:fldChar w:fldCharType="end"/>
        </w:r>
        <w:r w:rsidRPr="005579C6">
          <w:rPr>
            <w:rStyle w:val="Hyperlink"/>
            <w:noProof/>
          </w:rPr>
          <w:fldChar w:fldCharType="end"/>
        </w:r>
      </w:ins>
    </w:p>
    <w:p w14:paraId="68FDB3D6" w14:textId="77777777" w:rsidR="008D55BF" w:rsidRDefault="008D55BF">
      <w:pPr>
        <w:pStyle w:val="TableofFigures"/>
        <w:tabs>
          <w:tab w:val="right" w:leader="dot" w:pos="9060"/>
        </w:tabs>
        <w:rPr>
          <w:ins w:id="1476" w:author="nick" w:date="2021-07-13T19:10:00Z"/>
          <w:rFonts w:asciiTheme="minorHAnsi" w:eastAsiaTheme="minorEastAsia" w:hAnsiTheme="minorHAnsi" w:cstheme="minorBidi"/>
          <w:noProof/>
          <w:szCs w:val="22"/>
          <w:lang w:eastAsia="en-US"/>
        </w:rPr>
      </w:pPr>
      <w:ins w:id="147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"_Toc77095891"</w:instrText>
        </w:r>
        <w:r w:rsidRPr="005579C6">
          <w:rPr>
            <w:rStyle w:val="Hyperlink"/>
            <w:noProof/>
          </w:rPr>
          <w:instrText xml:space="preserve"> </w:instrText>
        </w:r>
      </w:ins>
      <w:ins w:id="1478" w:author="nick" w:date="2021-07-13T20:52:00Z">
        <w:r w:rsidR="003F511B" w:rsidRPr="005579C6">
          <w:rPr>
            <w:rStyle w:val="Hyperlink"/>
            <w:noProof/>
          </w:rPr>
        </w:r>
      </w:ins>
      <w:ins w:id="1479" w:author="nick" w:date="2021-07-13T19:10:00Z">
        <w:r w:rsidRPr="005579C6">
          <w:rPr>
            <w:rStyle w:val="Hyperlink"/>
            <w:noProof/>
          </w:rPr>
          <w:fldChar w:fldCharType="separate"/>
        </w:r>
        <w:r w:rsidRPr="005579C6">
          <w:rPr>
            <w:rStyle w:val="Hyperlink"/>
            <w:noProof/>
          </w:rPr>
          <w:t xml:space="preserve">Table 33: Attributes of elements </w:t>
        </w:r>
        <w:r w:rsidRPr="005579C6">
          <w:rPr>
            <w:rStyle w:val="Hyperlink"/>
            <w:rFonts w:ascii="Courier New" w:hAnsi="Courier New" w:cs="Courier New"/>
            <w:i/>
            <w:noProof/>
            <w:highlight w:val="white"/>
          </w:rPr>
          <w:t>&lt;normal_direction</w:t>
        </w:r>
        <w:r w:rsidRPr="005579C6">
          <w:rPr>
            <w:rStyle w:val="Hyperlink"/>
            <w:rFonts w:ascii="Courier New" w:hAnsi="Courier New" w:cs="Courier New"/>
            <w:i/>
            <w:noProof/>
          </w:rPr>
          <w:t>/&gt;</w:t>
        </w:r>
        <w:r w:rsidRPr="005579C6">
          <w:rPr>
            <w:rStyle w:val="Hyperlink"/>
            <w:noProof/>
          </w:rPr>
          <w:t xml:space="preserve"> &amp; </w:t>
        </w:r>
        <w:r w:rsidRPr="005579C6">
          <w:rPr>
            <w:rStyle w:val="Hyperlink"/>
            <w:rFonts w:ascii="Courier New" w:hAnsi="Courier New" w:cs="Courier New"/>
            <w:i/>
            <w:noProof/>
            <w:highlight w:val="white"/>
          </w:rPr>
          <w:t>&lt;tangential_direction</w:t>
        </w:r>
        <w:r w:rsidRPr="005579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_Toc77095891 \h </w:instrText>
        </w:r>
      </w:ins>
      <w:r>
        <w:rPr>
          <w:noProof/>
          <w:webHidden/>
        </w:rPr>
      </w:r>
      <w:r>
        <w:rPr>
          <w:noProof/>
          <w:webHidden/>
        </w:rPr>
        <w:fldChar w:fldCharType="separate"/>
      </w:r>
      <w:ins w:id="1480" w:author="nick" w:date="2021-07-14T20:24:00Z">
        <w:r w:rsidR="0004792C">
          <w:rPr>
            <w:noProof/>
            <w:webHidden/>
          </w:rPr>
          <w:t>66</w:t>
        </w:r>
      </w:ins>
      <w:ins w:id="1481" w:author="nick" w:date="2021-07-13T19:10:00Z">
        <w:r>
          <w:rPr>
            <w:noProof/>
            <w:webHidden/>
          </w:rPr>
          <w:fldChar w:fldCharType="end"/>
        </w:r>
        <w:r w:rsidRPr="005579C6">
          <w:rPr>
            <w:rStyle w:val="Hyperlink"/>
            <w:noProof/>
          </w:rPr>
          <w:fldChar w:fldCharType="end"/>
        </w:r>
      </w:ins>
    </w:p>
    <w:p w14:paraId="67E918F1" w14:textId="77777777" w:rsidR="008D55BF" w:rsidRDefault="008D55BF">
      <w:pPr>
        <w:pStyle w:val="TableofFigures"/>
        <w:tabs>
          <w:tab w:val="right" w:leader="dot" w:pos="9060"/>
        </w:tabs>
        <w:rPr>
          <w:ins w:id="1482" w:author="nick" w:date="2021-07-13T19:10:00Z"/>
          <w:rFonts w:asciiTheme="minorHAnsi" w:eastAsiaTheme="minorEastAsia" w:hAnsiTheme="minorHAnsi" w:cstheme="minorBidi"/>
          <w:noProof/>
          <w:szCs w:val="22"/>
          <w:lang w:eastAsia="en-US"/>
        </w:rPr>
      </w:pPr>
      <w:ins w:id="148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"_Toc77095892"</w:instrText>
        </w:r>
        <w:r w:rsidRPr="005579C6">
          <w:rPr>
            <w:rStyle w:val="Hyperlink"/>
            <w:noProof/>
          </w:rPr>
          <w:instrText xml:space="preserve"> </w:instrText>
        </w:r>
      </w:ins>
      <w:ins w:id="1484" w:author="nick" w:date="2021-07-13T20:52:00Z">
        <w:r w:rsidR="003F511B" w:rsidRPr="005579C6">
          <w:rPr>
            <w:rStyle w:val="Hyperlink"/>
            <w:noProof/>
          </w:rPr>
        </w:r>
      </w:ins>
      <w:ins w:id="1485" w:author="nick" w:date="2021-07-13T19:10:00Z">
        <w:r w:rsidRPr="005579C6">
          <w:rPr>
            <w:rStyle w:val="Hyperlink"/>
            <w:noProof/>
          </w:rPr>
          <w:fldChar w:fldCharType="separate"/>
        </w:r>
        <w:r w:rsidRPr="005579C6">
          <w:rPr>
            <w:rStyle w:val="Hyperlink"/>
            <w:noProof/>
          </w:rPr>
          <w:t xml:space="preserve">Table 34: Nested elements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_Toc77095892 \h </w:instrText>
        </w:r>
      </w:ins>
      <w:r>
        <w:rPr>
          <w:noProof/>
          <w:webHidden/>
        </w:rPr>
      </w:r>
      <w:r>
        <w:rPr>
          <w:noProof/>
          <w:webHidden/>
        </w:rPr>
        <w:fldChar w:fldCharType="separate"/>
      </w:r>
      <w:ins w:id="1486" w:author="nick" w:date="2021-07-14T20:24:00Z">
        <w:r w:rsidR="0004792C">
          <w:rPr>
            <w:noProof/>
            <w:webHidden/>
          </w:rPr>
          <w:t>66</w:t>
        </w:r>
      </w:ins>
      <w:ins w:id="1487" w:author="nick" w:date="2021-07-13T19:10:00Z">
        <w:r>
          <w:rPr>
            <w:noProof/>
            <w:webHidden/>
          </w:rPr>
          <w:fldChar w:fldCharType="end"/>
        </w:r>
        <w:r w:rsidRPr="005579C6">
          <w:rPr>
            <w:rStyle w:val="Hyperlink"/>
            <w:noProof/>
          </w:rPr>
          <w:fldChar w:fldCharType="end"/>
        </w:r>
      </w:ins>
    </w:p>
    <w:p w14:paraId="746ECD95" w14:textId="77777777" w:rsidR="008D55BF" w:rsidRDefault="008D55BF">
      <w:pPr>
        <w:pStyle w:val="TableofFigures"/>
        <w:tabs>
          <w:tab w:val="right" w:leader="dot" w:pos="9060"/>
        </w:tabs>
        <w:rPr>
          <w:ins w:id="1488" w:author="nick" w:date="2021-07-13T19:10:00Z"/>
          <w:rFonts w:asciiTheme="minorHAnsi" w:eastAsiaTheme="minorEastAsia" w:hAnsiTheme="minorHAnsi" w:cstheme="minorBidi"/>
          <w:noProof/>
          <w:szCs w:val="22"/>
          <w:lang w:eastAsia="en-US"/>
        </w:rPr>
      </w:pPr>
      <w:ins w:id="1489"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"_Toc77095893"</w:instrText>
        </w:r>
        <w:r w:rsidRPr="005579C6">
          <w:rPr>
            <w:rStyle w:val="Hyperlink"/>
            <w:noProof/>
          </w:rPr>
          <w:instrText xml:space="preserve"> </w:instrText>
        </w:r>
      </w:ins>
      <w:ins w:id="1490" w:author="nick" w:date="2021-07-13T20:52:00Z">
        <w:r w:rsidR="003F511B" w:rsidRPr="005579C6">
          <w:rPr>
            <w:rStyle w:val="Hyperlink"/>
            <w:noProof/>
          </w:rPr>
        </w:r>
      </w:ins>
      <w:ins w:id="1491" w:author="nick" w:date="2021-07-13T19:10:00Z">
        <w:r w:rsidRPr="005579C6">
          <w:rPr>
            <w:rStyle w:val="Hyperlink"/>
            <w:noProof/>
          </w:rPr>
          <w:fldChar w:fldCharType="separate"/>
        </w:r>
        <w:r w:rsidRPr="005579C6">
          <w:rPr>
            <w:rStyle w:val="Hyperlink"/>
            <w:noProof/>
          </w:rPr>
          <w:t>Table 35: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_Toc77095893 \h </w:instrText>
        </w:r>
      </w:ins>
      <w:r>
        <w:rPr>
          <w:noProof/>
          <w:webHidden/>
        </w:rPr>
      </w:r>
      <w:r>
        <w:rPr>
          <w:noProof/>
          <w:webHidden/>
        </w:rPr>
        <w:fldChar w:fldCharType="separate"/>
      </w:r>
      <w:ins w:id="1492" w:author="nick" w:date="2021-07-14T20:24:00Z">
        <w:r w:rsidR="0004792C">
          <w:rPr>
            <w:noProof/>
            <w:webHidden/>
          </w:rPr>
          <w:t>67</w:t>
        </w:r>
      </w:ins>
      <w:ins w:id="1493" w:author="nick" w:date="2021-07-13T19:10:00Z">
        <w:r>
          <w:rPr>
            <w:noProof/>
            <w:webHidden/>
          </w:rPr>
          <w:fldChar w:fldCharType="end"/>
        </w:r>
        <w:r w:rsidRPr="005579C6">
          <w:rPr>
            <w:rStyle w:val="Hyperlink"/>
            <w:noProof/>
          </w:rPr>
          <w:fldChar w:fldCharType="end"/>
        </w:r>
      </w:ins>
    </w:p>
    <w:p w14:paraId="59D1CCE1" w14:textId="77777777" w:rsidR="008D55BF" w:rsidRDefault="008D55BF">
      <w:pPr>
        <w:pStyle w:val="TableofFigures"/>
        <w:tabs>
          <w:tab w:val="right" w:leader="dot" w:pos="9060"/>
        </w:tabs>
        <w:rPr>
          <w:ins w:id="1494" w:author="nick" w:date="2021-07-13T19:10:00Z"/>
          <w:rFonts w:asciiTheme="minorHAnsi" w:eastAsiaTheme="minorEastAsia" w:hAnsiTheme="minorHAnsi" w:cstheme="minorBidi"/>
          <w:noProof/>
          <w:szCs w:val="22"/>
          <w:lang w:eastAsia="en-US"/>
        </w:rPr>
      </w:pPr>
      <w:ins w:id="149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"_Toc77095894"</w:instrText>
        </w:r>
        <w:r w:rsidRPr="005579C6">
          <w:rPr>
            <w:rStyle w:val="Hyperlink"/>
            <w:noProof/>
          </w:rPr>
          <w:instrText xml:space="preserve"> </w:instrText>
        </w:r>
      </w:ins>
      <w:ins w:id="1496" w:author="nick" w:date="2021-07-13T20:52:00Z">
        <w:r w:rsidR="003F511B" w:rsidRPr="005579C6">
          <w:rPr>
            <w:rStyle w:val="Hyperlink"/>
            <w:noProof/>
          </w:rPr>
        </w:r>
      </w:ins>
      <w:ins w:id="1497" w:author="nick" w:date="2021-07-13T19:10:00Z">
        <w:r w:rsidRPr="005579C6">
          <w:rPr>
            <w:rStyle w:val="Hyperlink"/>
            <w:noProof/>
          </w:rPr>
          <w:fldChar w:fldCharType="separate"/>
        </w:r>
        <w:r w:rsidRPr="005579C6">
          <w:rPr>
            <w:rStyle w:val="Hyperlink"/>
            <w:noProof/>
          </w:rPr>
          <w:t>Table 36: Attributes of element</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_Toc77095894 \h </w:instrText>
        </w:r>
      </w:ins>
      <w:r>
        <w:rPr>
          <w:noProof/>
          <w:webHidden/>
        </w:rPr>
      </w:r>
      <w:r>
        <w:rPr>
          <w:noProof/>
          <w:webHidden/>
        </w:rPr>
        <w:fldChar w:fldCharType="separate"/>
      </w:r>
      <w:ins w:id="1498" w:author="nick" w:date="2021-07-14T20:24:00Z">
        <w:r w:rsidR="0004792C">
          <w:rPr>
            <w:noProof/>
            <w:webHidden/>
          </w:rPr>
          <w:t>67</w:t>
        </w:r>
      </w:ins>
      <w:ins w:id="1499" w:author="nick" w:date="2021-07-13T19:10:00Z">
        <w:r>
          <w:rPr>
            <w:noProof/>
            <w:webHidden/>
          </w:rPr>
          <w:fldChar w:fldCharType="end"/>
        </w:r>
        <w:r w:rsidRPr="005579C6">
          <w:rPr>
            <w:rStyle w:val="Hyperlink"/>
            <w:noProof/>
          </w:rPr>
          <w:fldChar w:fldCharType="end"/>
        </w:r>
      </w:ins>
    </w:p>
    <w:p w14:paraId="60ADC866" w14:textId="77777777" w:rsidR="008D55BF" w:rsidRDefault="008D55BF">
      <w:pPr>
        <w:pStyle w:val="TableofFigures"/>
        <w:tabs>
          <w:tab w:val="right" w:leader="dot" w:pos="9060"/>
        </w:tabs>
        <w:rPr>
          <w:ins w:id="1500" w:author="nick" w:date="2021-07-13T19:10:00Z"/>
          <w:rFonts w:asciiTheme="minorHAnsi" w:eastAsiaTheme="minorEastAsia" w:hAnsiTheme="minorHAnsi" w:cstheme="minorBidi"/>
          <w:noProof/>
          <w:szCs w:val="22"/>
          <w:lang w:eastAsia="en-US"/>
        </w:rPr>
      </w:pPr>
      <w:ins w:id="150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"_Toc77095895"</w:instrText>
        </w:r>
        <w:r w:rsidRPr="005579C6">
          <w:rPr>
            <w:rStyle w:val="Hyperlink"/>
            <w:noProof/>
          </w:rPr>
          <w:instrText xml:space="preserve"> </w:instrText>
        </w:r>
      </w:ins>
      <w:ins w:id="1502" w:author="nick" w:date="2021-07-13T20:52:00Z">
        <w:r w:rsidR="003F511B" w:rsidRPr="005579C6">
          <w:rPr>
            <w:rStyle w:val="Hyperlink"/>
            <w:noProof/>
          </w:rPr>
        </w:r>
      </w:ins>
      <w:ins w:id="1503" w:author="nick" w:date="2021-07-13T19:10:00Z">
        <w:r w:rsidRPr="005579C6">
          <w:rPr>
            <w:rStyle w:val="Hyperlink"/>
            <w:noProof/>
          </w:rPr>
          <w:fldChar w:fldCharType="separate"/>
        </w:r>
        <w:r w:rsidRPr="005579C6">
          <w:rPr>
            <w:rStyle w:val="Hyperlink"/>
            <w:noProof/>
            <w:highlight w:val="yellow"/>
          </w:rPr>
          <w:t xml:space="preserve">Table 37: Nested elements of element </w:t>
        </w:r>
        <w:r w:rsidRPr="005579C6">
          <w:rPr>
            <w:rStyle w:val="Hyperlink"/>
            <w:rFonts w:ascii="Courier New" w:hAnsi="Courier New" w:cs="Courier New"/>
            <w:i/>
            <w:noProof/>
            <w:highlight w:val="yellow"/>
          </w:rPr>
          <w:t>&lt;spotweld/&gt;</w:t>
        </w:r>
        <w:r>
          <w:rPr>
            <w:noProof/>
            <w:webHidden/>
          </w:rPr>
          <w:tab/>
        </w:r>
        <w:r>
          <w:rPr>
            <w:noProof/>
            <w:webHidden/>
          </w:rPr>
          <w:fldChar w:fldCharType="begin"/>
        </w:r>
        <w:r>
          <w:rPr>
            <w:noProof/>
            <w:webHidden/>
          </w:rPr>
          <w:instrText xml:space="preserve"> PAGEREF _Toc77095895 \h </w:instrText>
        </w:r>
      </w:ins>
      <w:r>
        <w:rPr>
          <w:noProof/>
          <w:webHidden/>
        </w:rPr>
      </w:r>
      <w:r>
        <w:rPr>
          <w:noProof/>
          <w:webHidden/>
        </w:rPr>
        <w:fldChar w:fldCharType="separate"/>
      </w:r>
      <w:ins w:id="1504" w:author="nick" w:date="2021-07-14T20:24:00Z">
        <w:r w:rsidR="0004792C">
          <w:rPr>
            <w:noProof/>
            <w:webHidden/>
          </w:rPr>
          <w:t>67</w:t>
        </w:r>
      </w:ins>
      <w:ins w:id="1505" w:author="nick" w:date="2021-07-13T19:10:00Z">
        <w:r>
          <w:rPr>
            <w:noProof/>
            <w:webHidden/>
          </w:rPr>
          <w:fldChar w:fldCharType="end"/>
        </w:r>
        <w:r w:rsidRPr="005579C6">
          <w:rPr>
            <w:rStyle w:val="Hyperlink"/>
            <w:noProof/>
          </w:rPr>
          <w:fldChar w:fldCharType="end"/>
        </w:r>
      </w:ins>
    </w:p>
    <w:p w14:paraId="05EDEA25" w14:textId="77777777" w:rsidR="008D55BF" w:rsidRDefault="008D55BF">
      <w:pPr>
        <w:pStyle w:val="TableofFigures"/>
        <w:tabs>
          <w:tab w:val="right" w:leader="dot" w:pos="9060"/>
        </w:tabs>
        <w:rPr>
          <w:ins w:id="1506" w:author="nick" w:date="2021-07-13T19:10:00Z"/>
          <w:rFonts w:asciiTheme="minorHAnsi" w:eastAsiaTheme="minorEastAsia" w:hAnsiTheme="minorHAnsi" w:cstheme="minorBidi"/>
          <w:noProof/>
          <w:szCs w:val="22"/>
          <w:lang w:eastAsia="en-US"/>
        </w:rPr>
      </w:pPr>
      <w:ins w:id="150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"_Toc77095896"</w:instrText>
        </w:r>
        <w:r w:rsidRPr="005579C6">
          <w:rPr>
            <w:rStyle w:val="Hyperlink"/>
            <w:noProof/>
          </w:rPr>
          <w:instrText xml:space="preserve"> </w:instrText>
        </w:r>
      </w:ins>
      <w:ins w:id="1508" w:author="nick" w:date="2021-07-13T20:52:00Z">
        <w:r w:rsidR="003F511B" w:rsidRPr="005579C6">
          <w:rPr>
            <w:rStyle w:val="Hyperlink"/>
            <w:noProof/>
          </w:rPr>
        </w:r>
      </w:ins>
      <w:ins w:id="1509" w:author="nick" w:date="2021-07-13T19:10:00Z">
        <w:r w:rsidRPr="005579C6">
          <w:rPr>
            <w:rStyle w:val="Hyperlink"/>
            <w:noProof/>
          </w:rPr>
          <w:fldChar w:fldCharType="separate"/>
        </w:r>
        <w:r w:rsidRPr="005579C6">
          <w:rPr>
            <w:rStyle w:val="Hyperlink"/>
            <w:noProof/>
          </w:rPr>
          <w:t>Table 38: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_Toc77095896 \h </w:instrText>
        </w:r>
      </w:ins>
      <w:r>
        <w:rPr>
          <w:noProof/>
          <w:webHidden/>
        </w:rPr>
      </w:r>
      <w:r>
        <w:rPr>
          <w:noProof/>
          <w:webHidden/>
        </w:rPr>
        <w:fldChar w:fldCharType="separate"/>
      </w:r>
      <w:ins w:id="1510" w:author="nick" w:date="2021-07-14T20:24:00Z">
        <w:r w:rsidR="0004792C">
          <w:rPr>
            <w:noProof/>
            <w:webHidden/>
          </w:rPr>
          <w:t>69</w:t>
        </w:r>
      </w:ins>
      <w:ins w:id="1511" w:author="nick" w:date="2021-07-13T19:10:00Z">
        <w:r>
          <w:rPr>
            <w:noProof/>
            <w:webHidden/>
          </w:rPr>
          <w:fldChar w:fldCharType="end"/>
        </w:r>
        <w:r w:rsidRPr="005579C6">
          <w:rPr>
            <w:rStyle w:val="Hyperlink"/>
            <w:noProof/>
          </w:rPr>
          <w:fldChar w:fldCharType="end"/>
        </w:r>
      </w:ins>
    </w:p>
    <w:p w14:paraId="133C2EF0" w14:textId="77777777" w:rsidR="008D55BF" w:rsidRDefault="008D55BF">
      <w:pPr>
        <w:pStyle w:val="TableofFigures"/>
        <w:tabs>
          <w:tab w:val="right" w:leader="dot" w:pos="9060"/>
        </w:tabs>
        <w:rPr>
          <w:ins w:id="1512" w:author="nick" w:date="2021-07-13T19:10:00Z"/>
          <w:rFonts w:asciiTheme="minorHAnsi" w:eastAsiaTheme="minorEastAsia" w:hAnsiTheme="minorHAnsi" w:cstheme="minorBidi"/>
          <w:noProof/>
          <w:szCs w:val="22"/>
          <w:lang w:eastAsia="en-US"/>
        </w:rPr>
      </w:pPr>
      <w:ins w:id="151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"_Toc77095897"</w:instrText>
        </w:r>
        <w:r w:rsidRPr="005579C6">
          <w:rPr>
            <w:rStyle w:val="Hyperlink"/>
            <w:noProof/>
          </w:rPr>
          <w:instrText xml:space="preserve"> </w:instrText>
        </w:r>
      </w:ins>
      <w:ins w:id="1514" w:author="nick" w:date="2021-07-13T20:52:00Z">
        <w:r w:rsidR="003F511B" w:rsidRPr="005579C6">
          <w:rPr>
            <w:rStyle w:val="Hyperlink"/>
            <w:noProof/>
          </w:rPr>
        </w:r>
      </w:ins>
      <w:ins w:id="1515" w:author="nick" w:date="2021-07-13T19:10:00Z">
        <w:r w:rsidRPr="005579C6">
          <w:rPr>
            <w:rStyle w:val="Hyperlink"/>
            <w:noProof/>
          </w:rPr>
          <w:fldChar w:fldCharType="separate"/>
        </w:r>
        <w:r w:rsidRPr="005579C6">
          <w:rPr>
            <w:rStyle w:val="Hyperlink"/>
            <w:noProof/>
          </w:rPr>
          <w:t xml:space="preserve">Table 39: Attributes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_Toc77095897 \h </w:instrText>
        </w:r>
      </w:ins>
      <w:r>
        <w:rPr>
          <w:noProof/>
          <w:webHidden/>
        </w:rPr>
      </w:r>
      <w:r>
        <w:rPr>
          <w:noProof/>
          <w:webHidden/>
        </w:rPr>
        <w:fldChar w:fldCharType="separate"/>
      </w:r>
      <w:ins w:id="1516" w:author="nick" w:date="2021-07-14T20:24:00Z">
        <w:r w:rsidR="0004792C">
          <w:rPr>
            <w:noProof/>
            <w:webHidden/>
          </w:rPr>
          <w:t>69</w:t>
        </w:r>
      </w:ins>
      <w:ins w:id="1517" w:author="nick" w:date="2021-07-13T19:10:00Z">
        <w:r>
          <w:rPr>
            <w:noProof/>
            <w:webHidden/>
          </w:rPr>
          <w:fldChar w:fldCharType="end"/>
        </w:r>
        <w:r w:rsidRPr="005579C6">
          <w:rPr>
            <w:rStyle w:val="Hyperlink"/>
            <w:noProof/>
          </w:rPr>
          <w:fldChar w:fldCharType="end"/>
        </w:r>
      </w:ins>
    </w:p>
    <w:p w14:paraId="06E16816" w14:textId="77777777" w:rsidR="008D55BF" w:rsidRDefault="008D55BF">
      <w:pPr>
        <w:pStyle w:val="TableofFigures"/>
        <w:tabs>
          <w:tab w:val="right" w:leader="dot" w:pos="9060"/>
        </w:tabs>
        <w:rPr>
          <w:ins w:id="1518" w:author="nick" w:date="2021-07-13T19:10:00Z"/>
          <w:rFonts w:asciiTheme="minorHAnsi" w:eastAsiaTheme="minorEastAsia" w:hAnsiTheme="minorHAnsi" w:cstheme="minorBidi"/>
          <w:noProof/>
          <w:szCs w:val="22"/>
          <w:lang w:eastAsia="en-US"/>
        </w:rPr>
      </w:pPr>
      <w:ins w:id="151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"_Toc77095898"</w:instrText>
        </w:r>
        <w:r w:rsidRPr="005579C6">
          <w:rPr>
            <w:rStyle w:val="Hyperlink"/>
            <w:noProof/>
          </w:rPr>
          <w:instrText xml:space="preserve"> </w:instrText>
        </w:r>
      </w:ins>
      <w:ins w:id="1520" w:author="nick" w:date="2021-07-13T20:52:00Z">
        <w:r w:rsidR="003F511B" w:rsidRPr="005579C6">
          <w:rPr>
            <w:rStyle w:val="Hyperlink"/>
            <w:noProof/>
          </w:rPr>
        </w:r>
      </w:ins>
      <w:ins w:id="1521" w:author="nick" w:date="2021-07-13T19:10:00Z">
        <w:r w:rsidRPr="005579C6">
          <w:rPr>
            <w:rStyle w:val="Hyperlink"/>
            <w:noProof/>
          </w:rPr>
          <w:fldChar w:fldCharType="separate"/>
        </w:r>
        <w:r w:rsidRPr="005579C6">
          <w:rPr>
            <w:rStyle w:val="Hyperlink"/>
            <w:noProof/>
          </w:rPr>
          <w:t xml:space="preserve">Table 40: Nested elements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_Toc77095898 \h </w:instrText>
        </w:r>
      </w:ins>
      <w:r>
        <w:rPr>
          <w:noProof/>
          <w:webHidden/>
        </w:rPr>
      </w:r>
      <w:r>
        <w:rPr>
          <w:noProof/>
          <w:webHidden/>
        </w:rPr>
        <w:fldChar w:fldCharType="separate"/>
      </w:r>
      <w:ins w:id="1522" w:author="nick" w:date="2021-07-14T20:24:00Z">
        <w:r w:rsidR="0004792C">
          <w:rPr>
            <w:noProof/>
            <w:webHidden/>
          </w:rPr>
          <w:t>70</w:t>
        </w:r>
      </w:ins>
      <w:ins w:id="1523" w:author="nick" w:date="2021-07-13T19:10:00Z">
        <w:r>
          <w:rPr>
            <w:noProof/>
            <w:webHidden/>
          </w:rPr>
          <w:fldChar w:fldCharType="end"/>
        </w:r>
        <w:r w:rsidRPr="005579C6">
          <w:rPr>
            <w:rStyle w:val="Hyperlink"/>
            <w:noProof/>
          </w:rPr>
          <w:fldChar w:fldCharType="end"/>
        </w:r>
      </w:ins>
    </w:p>
    <w:p w14:paraId="1062BEA1" w14:textId="77777777" w:rsidR="008D55BF" w:rsidRDefault="008D55BF">
      <w:pPr>
        <w:pStyle w:val="TableofFigures"/>
        <w:tabs>
          <w:tab w:val="right" w:leader="dot" w:pos="9060"/>
        </w:tabs>
        <w:rPr>
          <w:ins w:id="1524" w:author="nick" w:date="2021-07-13T19:10:00Z"/>
          <w:rFonts w:asciiTheme="minorHAnsi" w:eastAsiaTheme="minorEastAsia" w:hAnsiTheme="minorHAnsi" w:cstheme="minorBidi"/>
          <w:noProof/>
          <w:szCs w:val="22"/>
          <w:lang w:eastAsia="en-US"/>
        </w:rPr>
      </w:pPr>
      <w:ins w:id="152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"_Toc77095899"</w:instrText>
        </w:r>
        <w:r w:rsidRPr="005579C6">
          <w:rPr>
            <w:rStyle w:val="Hyperlink"/>
            <w:noProof/>
          </w:rPr>
          <w:instrText xml:space="preserve"> </w:instrText>
        </w:r>
      </w:ins>
      <w:ins w:id="1526" w:author="nick" w:date="2021-07-13T20:52:00Z">
        <w:r w:rsidR="003F511B" w:rsidRPr="005579C6">
          <w:rPr>
            <w:rStyle w:val="Hyperlink"/>
            <w:noProof/>
          </w:rPr>
        </w:r>
      </w:ins>
      <w:ins w:id="1527" w:author="nick" w:date="2021-07-13T19:10:00Z">
        <w:r w:rsidRPr="005579C6">
          <w:rPr>
            <w:rStyle w:val="Hyperlink"/>
            <w:noProof/>
          </w:rPr>
          <w:fldChar w:fldCharType="separate"/>
        </w:r>
        <w:r w:rsidRPr="005579C6">
          <w:rPr>
            <w:rStyle w:val="Hyperlink"/>
            <w:noProof/>
          </w:rPr>
          <w:t xml:space="preserve">Table 41: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_Toc77095899 \h </w:instrText>
        </w:r>
      </w:ins>
      <w:r>
        <w:rPr>
          <w:noProof/>
          <w:webHidden/>
        </w:rPr>
      </w:r>
      <w:r>
        <w:rPr>
          <w:noProof/>
          <w:webHidden/>
        </w:rPr>
        <w:fldChar w:fldCharType="separate"/>
      </w:r>
      <w:ins w:id="1528" w:author="nick" w:date="2021-07-14T20:24:00Z">
        <w:r w:rsidR="0004792C">
          <w:rPr>
            <w:noProof/>
            <w:webHidden/>
          </w:rPr>
          <w:t>70</w:t>
        </w:r>
      </w:ins>
      <w:ins w:id="1529" w:author="nick" w:date="2021-07-13T19:10:00Z">
        <w:r>
          <w:rPr>
            <w:noProof/>
            <w:webHidden/>
          </w:rPr>
          <w:fldChar w:fldCharType="end"/>
        </w:r>
        <w:r w:rsidRPr="005579C6">
          <w:rPr>
            <w:rStyle w:val="Hyperlink"/>
            <w:noProof/>
          </w:rPr>
          <w:fldChar w:fldCharType="end"/>
        </w:r>
      </w:ins>
    </w:p>
    <w:p w14:paraId="3737E787" w14:textId="77777777" w:rsidR="008D55BF" w:rsidRDefault="008D55BF">
      <w:pPr>
        <w:pStyle w:val="TableofFigures"/>
        <w:tabs>
          <w:tab w:val="right" w:leader="dot" w:pos="9060"/>
        </w:tabs>
        <w:rPr>
          <w:ins w:id="1530" w:author="nick" w:date="2021-07-13T19:10:00Z"/>
          <w:rFonts w:asciiTheme="minorHAnsi" w:eastAsiaTheme="minorEastAsia" w:hAnsiTheme="minorHAnsi" w:cstheme="minorBidi"/>
          <w:noProof/>
          <w:szCs w:val="22"/>
          <w:lang w:eastAsia="en-US"/>
        </w:rPr>
      </w:pPr>
      <w:ins w:id="153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"_Toc77095900"</w:instrText>
        </w:r>
        <w:r w:rsidRPr="005579C6">
          <w:rPr>
            <w:rStyle w:val="Hyperlink"/>
            <w:noProof/>
          </w:rPr>
          <w:instrText xml:space="preserve"> </w:instrText>
        </w:r>
      </w:ins>
      <w:ins w:id="1532" w:author="nick" w:date="2021-07-13T20:52:00Z">
        <w:r w:rsidR="003F511B" w:rsidRPr="005579C6">
          <w:rPr>
            <w:rStyle w:val="Hyperlink"/>
            <w:noProof/>
          </w:rPr>
        </w:r>
      </w:ins>
      <w:ins w:id="1533" w:author="nick" w:date="2021-07-13T19:10:00Z">
        <w:r w:rsidRPr="005579C6">
          <w:rPr>
            <w:rStyle w:val="Hyperlink"/>
            <w:noProof/>
          </w:rPr>
          <w:fldChar w:fldCharType="separate"/>
        </w:r>
        <w:r w:rsidRPr="005579C6">
          <w:rPr>
            <w:rStyle w:val="Hyperlink"/>
            <w:noProof/>
          </w:rPr>
          <w:t xml:space="preserve">Table 42: Attributes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_Toc77095900 \h </w:instrText>
        </w:r>
      </w:ins>
      <w:r>
        <w:rPr>
          <w:noProof/>
          <w:webHidden/>
        </w:rPr>
      </w:r>
      <w:r>
        <w:rPr>
          <w:noProof/>
          <w:webHidden/>
        </w:rPr>
        <w:fldChar w:fldCharType="separate"/>
      </w:r>
      <w:ins w:id="1534" w:author="nick" w:date="2021-07-14T20:24:00Z">
        <w:r w:rsidR="0004792C">
          <w:rPr>
            <w:noProof/>
            <w:webHidden/>
          </w:rPr>
          <w:t>71</w:t>
        </w:r>
      </w:ins>
      <w:ins w:id="1535" w:author="nick" w:date="2021-07-13T19:10:00Z">
        <w:r>
          <w:rPr>
            <w:noProof/>
            <w:webHidden/>
          </w:rPr>
          <w:fldChar w:fldCharType="end"/>
        </w:r>
        <w:r w:rsidRPr="005579C6">
          <w:rPr>
            <w:rStyle w:val="Hyperlink"/>
            <w:noProof/>
          </w:rPr>
          <w:fldChar w:fldCharType="end"/>
        </w:r>
      </w:ins>
    </w:p>
    <w:p w14:paraId="76B9F2FE" w14:textId="77777777" w:rsidR="008D55BF" w:rsidRDefault="008D55BF">
      <w:pPr>
        <w:pStyle w:val="TableofFigures"/>
        <w:tabs>
          <w:tab w:val="right" w:leader="dot" w:pos="9060"/>
        </w:tabs>
        <w:rPr>
          <w:ins w:id="1536" w:author="nick" w:date="2021-07-13T19:10:00Z"/>
          <w:rFonts w:asciiTheme="minorHAnsi" w:eastAsiaTheme="minorEastAsia" w:hAnsiTheme="minorHAnsi" w:cstheme="minorBidi"/>
          <w:noProof/>
          <w:szCs w:val="22"/>
          <w:lang w:eastAsia="en-US"/>
        </w:rPr>
      </w:pPr>
      <w:ins w:id="153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"_Toc77095901"</w:instrText>
        </w:r>
        <w:r w:rsidRPr="005579C6">
          <w:rPr>
            <w:rStyle w:val="Hyperlink"/>
            <w:noProof/>
          </w:rPr>
          <w:instrText xml:space="preserve"> </w:instrText>
        </w:r>
      </w:ins>
      <w:ins w:id="1538" w:author="nick" w:date="2021-07-13T20:52:00Z">
        <w:r w:rsidR="003F511B" w:rsidRPr="005579C6">
          <w:rPr>
            <w:rStyle w:val="Hyperlink"/>
            <w:noProof/>
          </w:rPr>
        </w:r>
      </w:ins>
      <w:ins w:id="1539" w:author="nick" w:date="2021-07-13T19:10:00Z">
        <w:r w:rsidRPr="005579C6">
          <w:rPr>
            <w:rStyle w:val="Hyperlink"/>
            <w:noProof/>
          </w:rPr>
          <w:fldChar w:fldCharType="separate"/>
        </w:r>
        <w:r w:rsidRPr="005579C6">
          <w:rPr>
            <w:rStyle w:val="Hyperlink"/>
            <w:noProof/>
          </w:rPr>
          <w:t xml:space="preserve">Table 43: Nested elements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_Toc77095901 \h </w:instrText>
        </w:r>
      </w:ins>
      <w:r>
        <w:rPr>
          <w:noProof/>
          <w:webHidden/>
        </w:rPr>
      </w:r>
      <w:r>
        <w:rPr>
          <w:noProof/>
          <w:webHidden/>
        </w:rPr>
        <w:fldChar w:fldCharType="separate"/>
      </w:r>
      <w:ins w:id="1540" w:author="nick" w:date="2021-07-14T20:24:00Z">
        <w:r w:rsidR="0004792C">
          <w:rPr>
            <w:noProof/>
            <w:webHidden/>
          </w:rPr>
          <w:t>72</w:t>
        </w:r>
      </w:ins>
      <w:ins w:id="1541" w:author="nick" w:date="2021-07-13T19:10:00Z">
        <w:r>
          <w:rPr>
            <w:noProof/>
            <w:webHidden/>
          </w:rPr>
          <w:fldChar w:fldCharType="end"/>
        </w:r>
        <w:r w:rsidRPr="005579C6">
          <w:rPr>
            <w:rStyle w:val="Hyperlink"/>
            <w:noProof/>
          </w:rPr>
          <w:fldChar w:fldCharType="end"/>
        </w:r>
      </w:ins>
    </w:p>
    <w:p w14:paraId="56ABE904" w14:textId="77777777" w:rsidR="008D55BF" w:rsidRDefault="008D55BF">
      <w:pPr>
        <w:pStyle w:val="TableofFigures"/>
        <w:tabs>
          <w:tab w:val="right" w:leader="dot" w:pos="9060"/>
        </w:tabs>
        <w:rPr>
          <w:ins w:id="1542" w:author="nick" w:date="2021-07-13T19:10:00Z"/>
          <w:rFonts w:asciiTheme="minorHAnsi" w:eastAsiaTheme="minorEastAsia" w:hAnsiTheme="minorHAnsi" w:cstheme="minorBidi"/>
          <w:noProof/>
          <w:szCs w:val="22"/>
          <w:lang w:eastAsia="en-US"/>
        </w:rPr>
      </w:pPr>
      <w:ins w:id="154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"_Toc77095902"</w:instrText>
        </w:r>
        <w:r w:rsidRPr="005579C6">
          <w:rPr>
            <w:rStyle w:val="Hyperlink"/>
            <w:noProof/>
          </w:rPr>
          <w:instrText xml:space="preserve"> </w:instrText>
        </w:r>
      </w:ins>
      <w:ins w:id="1544" w:author="nick" w:date="2021-07-13T20:52:00Z">
        <w:r w:rsidR="003F511B" w:rsidRPr="005579C6">
          <w:rPr>
            <w:rStyle w:val="Hyperlink"/>
            <w:noProof/>
          </w:rPr>
        </w:r>
      </w:ins>
      <w:ins w:id="1545" w:author="nick" w:date="2021-07-13T19:10:00Z">
        <w:r w:rsidRPr="005579C6">
          <w:rPr>
            <w:rStyle w:val="Hyperlink"/>
            <w:noProof/>
          </w:rPr>
          <w:fldChar w:fldCharType="separate"/>
        </w:r>
        <w:r w:rsidRPr="005579C6">
          <w:rPr>
            <w:rStyle w:val="Hyperlink"/>
            <w:noProof/>
          </w:rPr>
          <w:t xml:space="preserve">Table 44: Attributes of element </w:t>
        </w:r>
        <w:r w:rsidRPr="005579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_Toc77095902 \h </w:instrText>
        </w:r>
      </w:ins>
      <w:r>
        <w:rPr>
          <w:noProof/>
          <w:webHidden/>
        </w:rPr>
      </w:r>
      <w:r>
        <w:rPr>
          <w:noProof/>
          <w:webHidden/>
        </w:rPr>
        <w:fldChar w:fldCharType="separate"/>
      </w:r>
      <w:ins w:id="1546" w:author="nick" w:date="2021-07-14T20:24:00Z">
        <w:r w:rsidR="0004792C">
          <w:rPr>
            <w:noProof/>
            <w:webHidden/>
          </w:rPr>
          <w:t>73</w:t>
        </w:r>
      </w:ins>
      <w:ins w:id="1547" w:author="nick" w:date="2021-07-13T19:10:00Z">
        <w:r>
          <w:rPr>
            <w:noProof/>
            <w:webHidden/>
          </w:rPr>
          <w:fldChar w:fldCharType="end"/>
        </w:r>
        <w:r w:rsidRPr="005579C6">
          <w:rPr>
            <w:rStyle w:val="Hyperlink"/>
            <w:noProof/>
          </w:rPr>
          <w:fldChar w:fldCharType="end"/>
        </w:r>
      </w:ins>
    </w:p>
    <w:p w14:paraId="1C172A47" w14:textId="77777777" w:rsidR="008D55BF" w:rsidRDefault="008D55BF">
      <w:pPr>
        <w:pStyle w:val="TableofFigures"/>
        <w:tabs>
          <w:tab w:val="right" w:leader="dot" w:pos="9060"/>
        </w:tabs>
        <w:rPr>
          <w:ins w:id="1548" w:author="nick" w:date="2021-07-13T19:10:00Z"/>
          <w:rFonts w:asciiTheme="minorHAnsi" w:eastAsiaTheme="minorEastAsia" w:hAnsiTheme="minorHAnsi" w:cstheme="minorBidi"/>
          <w:noProof/>
          <w:szCs w:val="22"/>
          <w:lang w:eastAsia="en-US"/>
        </w:rPr>
      </w:pPr>
      <w:ins w:id="154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"_Toc77095903"</w:instrText>
        </w:r>
        <w:r w:rsidRPr="005579C6">
          <w:rPr>
            <w:rStyle w:val="Hyperlink"/>
            <w:noProof/>
          </w:rPr>
          <w:instrText xml:space="preserve"> </w:instrText>
        </w:r>
      </w:ins>
      <w:ins w:id="1550" w:author="nick" w:date="2021-07-13T20:52:00Z">
        <w:r w:rsidR="003F511B" w:rsidRPr="005579C6">
          <w:rPr>
            <w:rStyle w:val="Hyperlink"/>
            <w:noProof/>
          </w:rPr>
        </w:r>
      </w:ins>
      <w:ins w:id="1551" w:author="nick" w:date="2021-07-13T19:10:00Z">
        <w:r w:rsidRPr="005579C6">
          <w:rPr>
            <w:rStyle w:val="Hyperlink"/>
            <w:noProof/>
          </w:rPr>
          <w:fldChar w:fldCharType="separate"/>
        </w:r>
        <w:r w:rsidRPr="005579C6">
          <w:rPr>
            <w:rStyle w:val="Hyperlink"/>
            <w:noProof/>
          </w:rPr>
          <w:t xml:space="preserve">Table 45: Attributes of element </w:t>
        </w:r>
        <w:r w:rsidRPr="005579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_Toc77095903 \h </w:instrText>
        </w:r>
      </w:ins>
      <w:r>
        <w:rPr>
          <w:noProof/>
          <w:webHidden/>
        </w:rPr>
      </w:r>
      <w:r>
        <w:rPr>
          <w:noProof/>
          <w:webHidden/>
        </w:rPr>
        <w:fldChar w:fldCharType="separate"/>
      </w:r>
      <w:ins w:id="1552" w:author="nick" w:date="2021-07-14T20:24:00Z">
        <w:r w:rsidR="0004792C">
          <w:rPr>
            <w:noProof/>
            <w:webHidden/>
          </w:rPr>
          <w:t>76</w:t>
        </w:r>
      </w:ins>
      <w:ins w:id="1553" w:author="nick" w:date="2021-07-13T19:10:00Z">
        <w:r>
          <w:rPr>
            <w:noProof/>
            <w:webHidden/>
          </w:rPr>
          <w:fldChar w:fldCharType="end"/>
        </w:r>
        <w:r w:rsidRPr="005579C6">
          <w:rPr>
            <w:rStyle w:val="Hyperlink"/>
            <w:noProof/>
          </w:rPr>
          <w:fldChar w:fldCharType="end"/>
        </w:r>
      </w:ins>
    </w:p>
    <w:p w14:paraId="3FBDA7E1" w14:textId="77777777" w:rsidR="008D55BF" w:rsidRDefault="008D55BF">
      <w:pPr>
        <w:pStyle w:val="TableofFigures"/>
        <w:tabs>
          <w:tab w:val="right" w:leader="dot" w:pos="9060"/>
        </w:tabs>
        <w:rPr>
          <w:ins w:id="1554" w:author="nick" w:date="2021-07-13T19:10:00Z"/>
          <w:rFonts w:asciiTheme="minorHAnsi" w:eastAsiaTheme="minorEastAsia" w:hAnsiTheme="minorHAnsi" w:cstheme="minorBidi"/>
          <w:noProof/>
          <w:szCs w:val="22"/>
          <w:lang w:eastAsia="en-US"/>
        </w:rPr>
      </w:pPr>
      <w:ins w:id="155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"_Toc77095904"</w:instrText>
        </w:r>
        <w:r w:rsidRPr="005579C6">
          <w:rPr>
            <w:rStyle w:val="Hyperlink"/>
            <w:noProof/>
          </w:rPr>
          <w:instrText xml:space="preserve"> </w:instrText>
        </w:r>
      </w:ins>
      <w:ins w:id="1556" w:author="nick" w:date="2021-07-13T20:52:00Z">
        <w:r w:rsidR="003F511B" w:rsidRPr="005579C6">
          <w:rPr>
            <w:rStyle w:val="Hyperlink"/>
            <w:noProof/>
          </w:rPr>
        </w:r>
      </w:ins>
      <w:ins w:id="1557" w:author="nick" w:date="2021-07-13T19:10:00Z">
        <w:r w:rsidRPr="005579C6">
          <w:rPr>
            <w:rStyle w:val="Hyperlink"/>
            <w:noProof/>
          </w:rPr>
          <w:fldChar w:fldCharType="separate"/>
        </w:r>
        <w:r w:rsidRPr="005579C6">
          <w:rPr>
            <w:rStyle w:val="Hyperlink"/>
            <w:noProof/>
          </w:rPr>
          <w:t>Table 46: Pictures of all Solid Rivets</w:t>
        </w:r>
        <w:r>
          <w:rPr>
            <w:noProof/>
            <w:webHidden/>
          </w:rPr>
          <w:tab/>
        </w:r>
        <w:r>
          <w:rPr>
            <w:noProof/>
            <w:webHidden/>
          </w:rPr>
          <w:fldChar w:fldCharType="begin"/>
        </w:r>
        <w:r>
          <w:rPr>
            <w:noProof/>
            <w:webHidden/>
          </w:rPr>
          <w:instrText xml:space="preserve"> PAGEREF _Toc77095904 \h </w:instrText>
        </w:r>
      </w:ins>
      <w:r>
        <w:rPr>
          <w:noProof/>
          <w:webHidden/>
        </w:rPr>
      </w:r>
      <w:r>
        <w:rPr>
          <w:noProof/>
          <w:webHidden/>
        </w:rPr>
        <w:fldChar w:fldCharType="separate"/>
      </w:r>
      <w:ins w:id="1558" w:author="nick" w:date="2021-07-14T20:24:00Z">
        <w:r w:rsidR="0004792C">
          <w:rPr>
            <w:noProof/>
            <w:webHidden/>
          </w:rPr>
          <w:t>77</w:t>
        </w:r>
      </w:ins>
      <w:ins w:id="1559" w:author="nick" w:date="2021-07-13T19:10:00Z">
        <w:r>
          <w:rPr>
            <w:noProof/>
            <w:webHidden/>
          </w:rPr>
          <w:fldChar w:fldCharType="end"/>
        </w:r>
        <w:r w:rsidRPr="005579C6">
          <w:rPr>
            <w:rStyle w:val="Hyperlink"/>
            <w:noProof/>
          </w:rPr>
          <w:fldChar w:fldCharType="end"/>
        </w:r>
      </w:ins>
    </w:p>
    <w:p w14:paraId="69DE4484" w14:textId="77777777" w:rsidR="008D55BF" w:rsidRDefault="008D55BF">
      <w:pPr>
        <w:pStyle w:val="TableofFigures"/>
        <w:tabs>
          <w:tab w:val="right" w:leader="dot" w:pos="9060"/>
        </w:tabs>
        <w:rPr>
          <w:ins w:id="1560" w:author="nick" w:date="2021-07-13T19:10:00Z"/>
          <w:rFonts w:asciiTheme="minorHAnsi" w:eastAsiaTheme="minorEastAsia" w:hAnsiTheme="minorHAnsi" w:cstheme="minorBidi"/>
          <w:noProof/>
          <w:szCs w:val="22"/>
          <w:lang w:eastAsia="en-US"/>
        </w:rPr>
      </w:pPr>
      <w:ins w:id="156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"_Toc77095905"</w:instrText>
        </w:r>
        <w:r w:rsidRPr="005579C6">
          <w:rPr>
            <w:rStyle w:val="Hyperlink"/>
            <w:noProof/>
          </w:rPr>
          <w:instrText xml:space="preserve"> </w:instrText>
        </w:r>
      </w:ins>
      <w:ins w:id="1562" w:author="nick" w:date="2021-07-13T20:52:00Z">
        <w:r w:rsidR="003F511B" w:rsidRPr="005579C6">
          <w:rPr>
            <w:rStyle w:val="Hyperlink"/>
            <w:noProof/>
          </w:rPr>
        </w:r>
      </w:ins>
      <w:ins w:id="1563" w:author="nick" w:date="2021-07-13T19:10:00Z">
        <w:r w:rsidRPr="005579C6">
          <w:rPr>
            <w:rStyle w:val="Hyperlink"/>
            <w:noProof/>
          </w:rPr>
          <w:fldChar w:fldCharType="separate"/>
        </w:r>
        <w:r w:rsidRPr="005579C6">
          <w:rPr>
            <w:rStyle w:val="Hyperlink"/>
            <w:noProof/>
          </w:rPr>
          <w:t xml:space="preserve">Table 47: Attributes of element </w:t>
        </w:r>
        <w:r w:rsidRPr="005579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_Toc77095905 \h </w:instrText>
        </w:r>
      </w:ins>
      <w:r>
        <w:rPr>
          <w:noProof/>
          <w:webHidden/>
        </w:rPr>
      </w:r>
      <w:r>
        <w:rPr>
          <w:noProof/>
          <w:webHidden/>
        </w:rPr>
        <w:fldChar w:fldCharType="separate"/>
      </w:r>
      <w:ins w:id="1564" w:author="nick" w:date="2021-07-14T20:24:00Z">
        <w:r w:rsidR="0004792C">
          <w:rPr>
            <w:noProof/>
            <w:webHidden/>
          </w:rPr>
          <w:t>78</w:t>
        </w:r>
      </w:ins>
      <w:ins w:id="1565" w:author="nick" w:date="2021-07-13T19:10:00Z">
        <w:r>
          <w:rPr>
            <w:noProof/>
            <w:webHidden/>
          </w:rPr>
          <w:fldChar w:fldCharType="end"/>
        </w:r>
        <w:r w:rsidRPr="005579C6">
          <w:rPr>
            <w:rStyle w:val="Hyperlink"/>
            <w:noProof/>
          </w:rPr>
          <w:fldChar w:fldCharType="end"/>
        </w:r>
      </w:ins>
    </w:p>
    <w:p w14:paraId="0EF77DBB" w14:textId="77777777" w:rsidR="008D55BF" w:rsidRDefault="008D55BF">
      <w:pPr>
        <w:pStyle w:val="TableofFigures"/>
        <w:tabs>
          <w:tab w:val="right" w:leader="dot" w:pos="9060"/>
        </w:tabs>
        <w:rPr>
          <w:ins w:id="1566" w:author="nick" w:date="2021-07-13T19:10:00Z"/>
          <w:rFonts w:asciiTheme="minorHAnsi" w:eastAsiaTheme="minorEastAsia" w:hAnsiTheme="minorHAnsi" w:cstheme="minorBidi"/>
          <w:noProof/>
          <w:szCs w:val="22"/>
          <w:lang w:eastAsia="en-US"/>
        </w:rPr>
      </w:pPr>
      <w:ins w:id="156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"_Toc77095906"</w:instrText>
        </w:r>
        <w:r w:rsidRPr="005579C6">
          <w:rPr>
            <w:rStyle w:val="Hyperlink"/>
            <w:noProof/>
          </w:rPr>
          <w:instrText xml:space="preserve"> </w:instrText>
        </w:r>
      </w:ins>
      <w:ins w:id="1568" w:author="nick" w:date="2021-07-13T20:52:00Z">
        <w:r w:rsidR="003F511B" w:rsidRPr="005579C6">
          <w:rPr>
            <w:rStyle w:val="Hyperlink"/>
            <w:noProof/>
          </w:rPr>
        </w:r>
      </w:ins>
      <w:ins w:id="1569" w:author="nick" w:date="2021-07-13T19:10:00Z">
        <w:r w:rsidRPr="005579C6">
          <w:rPr>
            <w:rStyle w:val="Hyperlink"/>
            <w:noProof/>
          </w:rPr>
          <w:fldChar w:fldCharType="separate"/>
        </w:r>
        <w:r w:rsidRPr="005579C6">
          <w:rPr>
            <w:rStyle w:val="Hyperlink"/>
            <w:noProof/>
          </w:rPr>
          <w:t xml:space="preserve">Table 48: Attributes of element </w:t>
        </w:r>
        <w:r w:rsidRPr="005579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_Toc77095906 \h </w:instrText>
        </w:r>
      </w:ins>
      <w:r>
        <w:rPr>
          <w:noProof/>
          <w:webHidden/>
        </w:rPr>
      </w:r>
      <w:r>
        <w:rPr>
          <w:noProof/>
          <w:webHidden/>
        </w:rPr>
        <w:fldChar w:fldCharType="separate"/>
      </w:r>
      <w:ins w:id="1570" w:author="nick" w:date="2021-07-14T20:24:00Z">
        <w:r w:rsidR="0004792C">
          <w:rPr>
            <w:noProof/>
            <w:webHidden/>
          </w:rPr>
          <w:t>80</w:t>
        </w:r>
      </w:ins>
      <w:ins w:id="1571" w:author="nick" w:date="2021-07-13T19:10:00Z">
        <w:r>
          <w:rPr>
            <w:noProof/>
            <w:webHidden/>
          </w:rPr>
          <w:fldChar w:fldCharType="end"/>
        </w:r>
        <w:r w:rsidRPr="005579C6">
          <w:rPr>
            <w:rStyle w:val="Hyperlink"/>
            <w:noProof/>
          </w:rPr>
          <w:fldChar w:fldCharType="end"/>
        </w:r>
      </w:ins>
    </w:p>
    <w:p w14:paraId="479F397D" w14:textId="77777777" w:rsidR="008D55BF" w:rsidRDefault="008D55BF">
      <w:pPr>
        <w:pStyle w:val="TableofFigures"/>
        <w:tabs>
          <w:tab w:val="right" w:leader="dot" w:pos="9060"/>
        </w:tabs>
        <w:rPr>
          <w:ins w:id="1572" w:author="nick" w:date="2021-07-13T19:10:00Z"/>
          <w:rFonts w:asciiTheme="minorHAnsi" w:eastAsiaTheme="minorEastAsia" w:hAnsiTheme="minorHAnsi" w:cstheme="minorBidi"/>
          <w:noProof/>
          <w:szCs w:val="22"/>
          <w:lang w:eastAsia="en-US"/>
        </w:rPr>
      </w:pPr>
      <w:ins w:id="157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"_Toc77095907"</w:instrText>
        </w:r>
        <w:r w:rsidRPr="005579C6">
          <w:rPr>
            <w:rStyle w:val="Hyperlink"/>
            <w:noProof/>
          </w:rPr>
          <w:instrText xml:space="preserve"> </w:instrText>
        </w:r>
      </w:ins>
      <w:ins w:id="1574" w:author="nick" w:date="2021-07-13T20:52:00Z">
        <w:r w:rsidR="003F511B" w:rsidRPr="005579C6">
          <w:rPr>
            <w:rStyle w:val="Hyperlink"/>
            <w:noProof/>
          </w:rPr>
        </w:r>
      </w:ins>
      <w:ins w:id="1575" w:author="nick" w:date="2021-07-13T19:10:00Z">
        <w:r w:rsidRPr="005579C6">
          <w:rPr>
            <w:rStyle w:val="Hyperlink"/>
            <w:noProof/>
          </w:rPr>
          <w:fldChar w:fldCharType="separate"/>
        </w:r>
        <w:r w:rsidRPr="005579C6">
          <w:rPr>
            <w:rStyle w:val="Hyperlink"/>
            <w:noProof/>
          </w:rPr>
          <w:t xml:space="preserve">Table 49: Attributes of element </w:t>
        </w:r>
        <w:r w:rsidRPr="005579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_Toc77095907 \h </w:instrText>
        </w:r>
      </w:ins>
      <w:r>
        <w:rPr>
          <w:noProof/>
          <w:webHidden/>
        </w:rPr>
      </w:r>
      <w:r>
        <w:rPr>
          <w:noProof/>
          <w:webHidden/>
        </w:rPr>
        <w:fldChar w:fldCharType="separate"/>
      </w:r>
      <w:ins w:id="1576" w:author="nick" w:date="2021-07-14T20:24:00Z">
        <w:r w:rsidR="0004792C">
          <w:rPr>
            <w:noProof/>
            <w:webHidden/>
          </w:rPr>
          <w:t>81</w:t>
        </w:r>
      </w:ins>
      <w:ins w:id="1577" w:author="nick" w:date="2021-07-13T19:10:00Z">
        <w:r>
          <w:rPr>
            <w:noProof/>
            <w:webHidden/>
          </w:rPr>
          <w:fldChar w:fldCharType="end"/>
        </w:r>
        <w:r w:rsidRPr="005579C6">
          <w:rPr>
            <w:rStyle w:val="Hyperlink"/>
            <w:noProof/>
          </w:rPr>
          <w:fldChar w:fldCharType="end"/>
        </w:r>
      </w:ins>
    </w:p>
    <w:p w14:paraId="426D3FFC" w14:textId="77777777" w:rsidR="008D55BF" w:rsidRDefault="008D55BF">
      <w:pPr>
        <w:pStyle w:val="TableofFigures"/>
        <w:tabs>
          <w:tab w:val="right" w:leader="dot" w:pos="9060"/>
        </w:tabs>
        <w:rPr>
          <w:ins w:id="1578" w:author="nick" w:date="2021-07-13T19:10:00Z"/>
          <w:rFonts w:asciiTheme="minorHAnsi" w:eastAsiaTheme="minorEastAsia" w:hAnsiTheme="minorHAnsi" w:cstheme="minorBidi"/>
          <w:noProof/>
          <w:szCs w:val="22"/>
          <w:lang w:eastAsia="en-US"/>
        </w:rPr>
      </w:pPr>
      <w:ins w:id="157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"_Toc77095908"</w:instrText>
        </w:r>
        <w:r w:rsidRPr="005579C6">
          <w:rPr>
            <w:rStyle w:val="Hyperlink"/>
            <w:noProof/>
          </w:rPr>
          <w:instrText xml:space="preserve"> </w:instrText>
        </w:r>
      </w:ins>
      <w:ins w:id="1580" w:author="nick" w:date="2021-07-13T20:52:00Z">
        <w:r w:rsidR="003F511B" w:rsidRPr="005579C6">
          <w:rPr>
            <w:rStyle w:val="Hyperlink"/>
            <w:noProof/>
          </w:rPr>
        </w:r>
      </w:ins>
      <w:ins w:id="1581" w:author="nick" w:date="2021-07-13T19:10:00Z">
        <w:r w:rsidRPr="005579C6">
          <w:rPr>
            <w:rStyle w:val="Hyperlink"/>
            <w:noProof/>
          </w:rPr>
          <w:fldChar w:fldCharType="separate"/>
        </w:r>
        <w:r w:rsidRPr="005579C6">
          <w:rPr>
            <w:rStyle w:val="Hyperlink"/>
            <w:noProof/>
          </w:rPr>
          <w:t xml:space="preserve">Table 50: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_Toc77095908 \h </w:instrText>
        </w:r>
      </w:ins>
      <w:r>
        <w:rPr>
          <w:noProof/>
          <w:webHidden/>
        </w:rPr>
      </w:r>
      <w:r>
        <w:rPr>
          <w:noProof/>
          <w:webHidden/>
        </w:rPr>
        <w:fldChar w:fldCharType="separate"/>
      </w:r>
      <w:ins w:id="1582" w:author="nick" w:date="2021-07-14T20:24:00Z">
        <w:r w:rsidR="0004792C">
          <w:rPr>
            <w:noProof/>
            <w:webHidden/>
          </w:rPr>
          <w:t>88</w:t>
        </w:r>
      </w:ins>
      <w:ins w:id="1583" w:author="nick" w:date="2021-07-13T19:10:00Z">
        <w:r>
          <w:rPr>
            <w:noProof/>
            <w:webHidden/>
          </w:rPr>
          <w:fldChar w:fldCharType="end"/>
        </w:r>
        <w:r w:rsidRPr="005579C6">
          <w:rPr>
            <w:rStyle w:val="Hyperlink"/>
            <w:noProof/>
          </w:rPr>
          <w:fldChar w:fldCharType="end"/>
        </w:r>
      </w:ins>
    </w:p>
    <w:p w14:paraId="743C7CA3" w14:textId="77777777" w:rsidR="008D55BF" w:rsidRDefault="008D55BF">
      <w:pPr>
        <w:pStyle w:val="TableofFigures"/>
        <w:tabs>
          <w:tab w:val="right" w:leader="dot" w:pos="9060"/>
        </w:tabs>
        <w:rPr>
          <w:ins w:id="1584" w:author="nick" w:date="2021-07-13T19:10:00Z"/>
          <w:rFonts w:asciiTheme="minorHAnsi" w:eastAsiaTheme="minorEastAsia" w:hAnsiTheme="minorHAnsi" w:cstheme="minorBidi"/>
          <w:noProof/>
          <w:szCs w:val="22"/>
          <w:lang w:eastAsia="en-US"/>
        </w:rPr>
      </w:pPr>
      <w:ins w:id="158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"_Toc77095909"</w:instrText>
        </w:r>
        <w:r w:rsidRPr="005579C6">
          <w:rPr>
            <w:rStyle w:val="Hyperlink"/>
            <w:noProof/>
          </w:rPr>
          <w:instrText xml:space="preserve"> </w:instrText>
        </w:r>
      </w:ins>
      <w:ins w:id="1586" w:author="nick" w:date="2021-07-13T20:52:00Z">
        <w:r w:rsidR="003F511B" w:rsidRPr="005579C6">
          <w:rPr>
            <w:rStyle w:val="Hyperlink"/>
            <w:noProof/>
          </w:rPr>
        </w:r>
      </w:ins>
      <w:ins w:id="1587" w:author="nick" w:date="2021-07-13T19:10:00Z">
        <w:r w:rsidRPr="005579C6">
          <w:rPr>
            <w:rStyle w:val="Hyperlink"/>
            <w:noProof/>
          </w:rPr>
          <w:fldChar w:fldCharType="separate"/>
        </w:r>
        <w:r w:rsidRPr="005579C6">
          <w:rPr>
            <w:rStyle w:val="Hyperlink"/>
            <w:noProof/>
          </w:rPr>
          <w:t xml:space="preserve">Table 51: Attributes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_Toc77095909 \h </w:instrText>
        </w:r>
      </w:ins>
      <w:r>
        <w:rPr>
          <w:noProof/>
          <w:webHidden/>
        </w:rPr>
      </w:r>
      <w:r>
        <w:rPr>
          <w:noProof/>
          <w:webHidden/>
        </w:rPr>
        <w:fldChar w:fldCharType="separate"/>
      </w:r>
      <w:ins w:id="1588" w:author="nick" w:date="2021-07-14T20:24:00Z">
        <w:r w:rsidR="0004792C">
          <w:rPr>
            <w:noProof/>
            <w:webHidden/>
          </w:rPr>
          <w:t>89</w:t>
        </w:r>
      </w:ins>
      <w:ins w:id="1589" w:author="nick" w:date="2021-07-13T19:10:00Z">
        <w:r>
          <w:rPr>
            <w:noProof/>
            <w:webHidden/>
          </w:rPr>
          <w:fldChar w:fldCharType="end"/>
        </w:r>
        <w:r w:rsidRPr="005579C6">
          <w:rPr>
            <w:rStyle w:val="Hyperlink"/>
            <w:noProof/>
          </w:rPr>
          <w:fldChar w:fldCharType="end"/>
        </w:r>
      </w:ins>
    </w:p>
    <w:p w14:paraId="4F866E1A" w14:textId="77777777" w:rsidR="008D55BF" w:rsidRDefault="008D55BF">
      <w:pPr>
        <w:pStyle w:val="TableofFigures"/>
        <w:tabs>
          <w:tab w:val="right" w:leader="dot" w:pos="9060"/>
        </w:tabs>
        <w:rPr>
          <w:ins w:id="1590" w:author="nick" w:date="2021-07-13T19:10:00Z"/>
          <w:rFonts w:asciiTheme="minorHAnsi" w:eastAsiaTheme="minorEastAsia" w:hAnsiTheme="minorHAnsi" w:cstheme="minorBidi"/>
          <w:noProof/>
          <w:szCs w:val="22"/>
          <w:lang w:eastAsia="en-US"/>
        </w:rPr>
      </w:pPr>
      <w:ins w:id="159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"_Toc77095910"</w:instrText>
        </w:r>
        <w:r w:rsidRPr="005579C6">
          <w:rPr>
            <w:rStyle w:val="Hyperlink"/>
            <w:noProof/>
          </w:rPr>
          <w:instrText xml:space="preserve"> </w:instrText>
        </w:r>
      </w:ins>
      <w:ins w:id="1592" w:author="nick" w:date="2021-07-13T20:52:00Z">
        <w:r w:rsidR="003F511B" w:rsidRPr="005579C6">
          <w:rPr>
            <w:rStyle w:val="Hyperlink"/>
            <w:noProof/>
          </w:rPr>
        </w:r>
      </w:ins>
      <w:ins w:id="1593" w:author="nick" w:date="2021-07-13T19:10:00Z">
        <w:r w:rsidRPr="005579C6">
          <w:rPr>
            <w:rStyle w:val="Hyperlink"/>
            <w:noProof/>
          </w:rPr>
          <w:fldChar w:fldCharType="separate"/>
        </w:r>
        <w:r w:rsidRPr="005579C6">
          <w:rPr>
            <w:rStyle w:val="Hyperlink"/>
            <w:noProof/>
          </w:rPr>
          <w:t xml:space="preserve">Table 52: Nested elements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_Toc77095910 \h </w:instrText>
        </w:r>
      </w:ins>
      <w:r>
        <w:rPr>
          <w:noProof/>
          <w:webHidden/>
        </w:rPr>
      </w:r>
      <w:r>
        <w:rPr>
          <w:noProof/>
          <w:webHidden/>
        </w:rPr>
        <w:fldChar w:fldCharType="separate"/>
      </w:r>
      <w:ins w:id="1594" w:author="nick" w:date="2021-07-14T20:24:00Z">
        <w:r w:rsidR="0004792C">
          <w:rPr>
            <w:noProof/>
            <w:webHidden/>
          </w:rPr>
          <w:t>90</w:t>
        </w:r>
      </w:ins>
      <w:ins w:id="1595" w:author="nick" w:date="2021-07-13T19:10:00Z">
        <w:r>
          <w:rPr>
            <w:noProof/>
            <w:webHidden/>
          </w:rPr>
          <w:fldChar w:fldCharType="end"/>
        </w:r>
        <w:r w:rsidRPr="005579C6">
          <w:rPr>
            <w:rStyle w:val="Hyperlink"/>
            <w:noProof/>
          </w:rPr>
          <w:fldChar w:fldCharType="end"/>
        </w:r>
      </w:ins>
    </w:p>
    <w:p w14:paraId="733AC311" w14:textId="77777777" w:rsidR="008D55BF" w:rsidRDefault="008D55BF">
      <w:pPr>
        <w:pStyle w:val="TableofFigures"/>
        <w:tabs>
          <w:tab w:val="right" w:leader="dot" w:pos="9060"/>
        </w:tabs>
        <w:rPr>
          <w:ins w:id="1596" w:author="nick" w:date="2021-07-13T19:10:00Z"/>
          <w:rFonts w:asciiTheme="minorHAnsi" w:eastAsiaTheme="minorEastAsia" w:hAnsiTheme="minorHAnsi" w:cstheme="minorBidi"/>
          <w:noProof/>
          <w:szCs w:val="22"/>
          <w:lang w:eastAsia="en-US"/>
        </w:rPr>
      </w:pPr>
      <w:ins w:id="159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"_Toc77095911"</w:instrText>
        </w:r>
        <w:r w:rsidRPr="005579C6">
          <w:rPr>
            <w:rStyle w:val="Hyperlink"/>
            <w:noProof/>
          </w:rPr>
          <w:instrText xml:space="preserve"> </w:instrText>
        </w:r>
      </w:ins>
      <w:ins w:id="1598" w:author="nick" w:date="2021-07-13T20:52:00Z">
        <w:r w:rsidR="003F511B" w:rsidRPr="005579C6">
          <w:rPr>
            <w:rStyle w:val="Hyperlink"/>
            <w:noProof/>
          </w:rPr>
        </w:r>
      </w:ins>
      <w:ins w:id="1599" w:author="nick" w:date="2021-07-13T19:10:00Z">
        <w:r w:rsidRPr="005579C6">
          <w:rPr>
            <w:rStyle w:val="Hyperlink"/>
            <w:noProof/>
          </w:rPr>
          <w:fldChar w:fldCharType="separate"/>
        </w:r>
        <w:r w:rsidRPr="005579C6">
          <w:rPr>
            <w:rStyle w:val="Hyperlink"/>
            <w:noProof/>
          </w:rPr>
          <w:t xml:space="preserve">Table 53: Attributes of element </w:t>
        </w:r>
        <w:r w:rsidRPr="005579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_Toc77095911 \h </w:instrText>
        </w:r>
      </w:ins>
      <w:r>
        <w:rPr>
          <w:noProof/>
          <w:webHidden/>
        </w:rPr>
      </w:r>
      <w:r>
        <w:rPr>
          <w:noProof/>
          <w:webHidden/>
        </w:rPr>
        <w:fldChar w:fldCharType="separate"/>
      </w:r>
      <w:ins w:id="1600" w:author="nick" w:date="2021-07-14T20:24:00Z">
        <w:r w:rsidR="0004792C">
          <w:rPr>
            <w:noProof/>
            <w:webHidden/>
          </w:rPr>
          <w:t>91</w:t>
        </w:r>
      </w:ins>
      <w:ins w:id="1601" w:author="nick" w:date="2021-07-13T19:10:00Z">
        <w:r>
          <w:rPr>
            <w:noProof/>
            <w:webHidden/>
          </w:rPr>
          <w:fldChar w:fldCharType="end"/>
        </w:r>
        <w:r w:rsidRPr="005579C6">
          <w:rPr>
            <w:rStyle w:val="Hyperlink"/>
            <w:noProof/>
          </w:rPr>
          <w:fldChar w:fldCharType="end"/>
        </w:r>
      </w:ins>
    </w:p>
    <w:p w14:paraId="305A6B66" w14:textId="77777777" w:rsidR="008D55BF" w:rsidRDefault="008D55BF">
      <w:pPr>
        <w:pStyle w:val="TableofFigures"/>
        <w:tabs>
          <w:tab w:val="right" w:leader="dot" w:pos="9060"/>
        </w:tabs>
        <w:rPr>
          <w:ins w:id="1602" w:author="nick" w:date="2021-07-13T19:10:00Z"/>
          <w:rFonts w:asciiTheme="minorHAnsi" w:eastAsiaTheme="minorEastAsia" w:hAnsiTheme="minorHAnsi" w:cstheme="minorBidi"/>
          <w:noProof/>
          <w:szCs w:val="22"/>
          <w:lang w:eastAsia="en-US"/>
        </w:rPr>
      </w:pPr>
      <w:ins w:id="160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"_Toc77095912"</w:instrText>
        </w:r>
        <w:r w:rsidRPr="005579C6">
          <w:rPr>
            <w:rStyle w:val="Hyperlink"/>
            <w:noProof/>
          </w:rPr>
          <w:instrText xml:space="preserve"> </w:instrText>
        </w:r>
      </w:ins>
      <w:ins w:id="1604" w:author="nick" w:date="2021-07-13T20:52:00Z">
        <w:r w:rsidR="003F511B" w:rsidRPr="005579C6">
          <w:rPr>
            <w:rStyle w:val="Hyperlink"/>
            <w:noProof/>
          </w:rPr>
        </w:r>
      </w:ins>
      <w:ins w:id="1605" w:author="nick" w:date="2021-07-13T19:10:00Z">
        <w:r w:rsidRPr="005579C6">
          <w:rPr>
            <w:rStyle w:val="Hyperlink"/>
            <w:noProof/>
          </w:rPr>
          <w:fldChar w:fldCharType="separate"/>
        </w:r>
        <w:r w:rsidRPr="005579C6">
          <w:rPr>
            <w:rStyle w:val="Hyperlink"/>
            <w:noProof/>
          </w:rPr>
          <w:t xml:space="preserve">Table 54: Attributes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_Toc77095912 \h </w:instrText>
        </w:r>
      </w:ins>
      <w:r>
        <w:rPr>
          <w:noProof/>
          <w:webHidden/>
        </w:rPr>
      </w:r>
      <w:r>
        <w:rPr>
          <w:noProof/>
          <w:webHidden/>
        </w:rPr>
        <w:fldChar w:fldCharType="separate"/>
      </w:r>
      <w:ins w:id="1606" w:author="nick" w:date="2021-07-14T20:24:00Z">
        <w:r w:rsidR="0004792C">
          <w:rPr>
            <w:noProof/>
            <w:webHidden/>
          </w:rPr>
          <w:t>91</w:t>
        </w:r>
      </w:ins>
      <w:ins w:id="1607" w:author="nick" w:date="2021-07-13T19:10:00Z">
        <w:r>
          <w:rPr>
            <w:noProof/>
            <w:webHidden/>
          </w:rPr>
          <w:fldChar w:fldCharType="end"/>
        </w:r>
        <w:r w:rsidRPr="005579C6">
          <w:rPr>
            <w:rStyle w:val="Hyperlink"/>
            <w:noProof/>
          </w:rPr>
          <w:fldChar w:fldCharType="end"/>
        </w:r>
      </w:ins>
    </w:p>
    <w:p w14:paraId="17D6E43A" w14:textId="77777777" w:rsidR="008D55BF" w:rsidRDefault="008D55BF">
      <w:pPr>
        <w:pStyle w:val="TableofFigures"/>
        <w:tabs>
          <w:tab w:val="right" w:leader="dot" w:pos="9060"/>
        </w:tabs>
        <w:rPr>
          <w:ins w:id="1608" w:author="nick" w:date="2021-07-13T19:10:00Z"/>
          <w:rFonts w:asciiTheme="minorHAnsi" w:eastAsiaTheme="minorEastAsia" w:hAnsiTheme="minorHAnsi" w:cstheme="minorBidi"/>
          <w:noProof/>
          <w:szCs w:val="22"/>
          <w:lang w:eastAsia="en-US"/>
        </w:rPr>
      </w:pPr>
      <w:ins w:id="160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"_Toc77095913"</w:instrText>
        </w:r>
        <w:r w:rsidRPr="005579C6">
          <w:rPr>
            <w:rStyle w:val="Hyperlink"/>
            <w:noProof/>
          </w:rPr>
          <w:instrText xml:space="preserve"> </w:instrText>
        </w:r>
      </w:ins>
      <w:ins w:id="1610" w:author="nick" w:date="2021-07-13T20:52:00Z">
        <w:r w:rsidR="003F511B" w:rsidRPr="005579C6">
          <w:rPr>
            <w:rStyle w:val="Hyperlink"/>
            <w:noProof/>
          </w:rPr>
        </w:r>
      </w:ins>
      <w:ins w:id="1611" w:author="nick" w:date="2021-07-13T19:10:00Z">
        <w:r w:rsidRPr="005579C6">
          <w:rPr>
            <w:rStyle w:val="Hyperlink"/>
            <w:noProof/>
          </w:rPr>
          <w:fldChar w:fldCharType="separate"/>
        </w:r>
        <w:r w:rsidRPr="005579C6">
          <w:rPr>
            <w:rStyle w:val="Hyperlink"/>
            <w:noProof/>
          </w:rPr>
          <w:t xml:space="preserve">Table 55: Nested elements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_Toc77095913 \h </w:instrText>
        </w:r>
      </w:ins>
      <w:r>
        <w:rPr>
          <w:noProof/>
          <w:webHidden/>
        </w:rPr>
      </w:r>
      <w:r>
        <w:rPr>
          <w:noProof/>
          <w:webHidden/>
        </w:rPr>
        <w:fldChar w:fldCharType="separate"/>
      </w:r>
      <w:ins w:id="1612" w:author="nick" w:date="2021-07-14T20:24:00Z">
        <w:r w:rsidR="0004792C">
          <w:rPr>
            <w:noProof/>
            <w:webHidden/>
          </w:rPr>
          <w:t>92</w:t>
        </w:r>
      </w:ins>
      <w:ins w:id="1613" w:author="nick" w:date="2021-07-13T19:10:00Z">
        <w:r>
          <w:rPr>
            <w:noProof/>
            <w:webHidden/>
          </w:rPr>
          <w:fldChar w:fldCharType="end"/>
        </w:r>
        <w:r w:rsidRPr="005579C6">
          <w:rPr>
            <w:rStyle w:val="Hyperlink"/>
            <w:noProof/>
          </w:rPr>
          <w:fldChar w:fldCharType="end"/>
        </w:r>
      </w:ins>
    </w:p>
    <w:p w14:paraId="29FE3314" w14:textId="77777777" w:rsidR="008D55BF" w:rsidRDefault="008D55BF">
      <w:pPr>
        <w:pStyle w:val="TableofFigures"/>
        <w:tabs>
          <w:tab w:val="right" w:leader="dot" w:pos="9060"/>
        </w:tabs>
        <w:rPr>
          <w:ins w:id="1614" w:author="nick" w:date="2021-07-13T19:10:00Z"/>
          <w:rFonts w:asciiTheme="minorHAnsi" w:eastAsiaTheme="minorEastAsia" w:hAnsiTheme="minorHAnsi" w:cstheme="minorBidi"/>
          <w:noProof/>
          <w:szCs w:val="22"/>
          <w:lang w:eastAsia="en-US"/>
        </w:rPr>
      </w:pPr>
      <w:ins w:id="161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"_Toc77095914"</w:instrText>
        </w:r>
        <w:r w:rsidRPr="005579C6">
          <w:rPr>
            <w:rStyle w:val="Hyperlink"/>
            <w:noProof/>
          </w:rPr>
          <w:instrText xml:space="preserve"> </w:instrText>
        </w:r>
      </w:ins>
      <w:ins w:id="1616" w:author="nick" w:date="2021-07-13T20:52:00Z">
        <w:r w:rsidR="003F511B" w:rsidRPr="005579C6">
          <w:rPr>
            <w:rStyle w:val="Hyperlink"/>
            <w:noProof/>
          </w:rPr>
        </w:r>
      </w:ins>
      <w:ins w:id="1617" w:author="nick" w:date="2021-07-13T19:10:00Z">
        <w:r w:rsidRPr="005579C6">
          <w:rPr>
            <w:rStyle w:val="Hyperlink"/>
            <w:noProof/>
          </w:rPr>
          <w:fldChar w:fldCharType="separate"/>
        </w:r>
        <w:r w:rsidRPr="005579C6">
          <w:rPr>
            <w:rStyle w:val="Hyperlink"/>
            <w:noProof/>
          </w:rPr>
          <w:t xml:space="preserve">Table 56: Attributes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_Toc77095914 \h </w:instrText>
        </w:r>
      </w:ins>
      <w:r>
        <w:rPr>
          <w:noProof/>
          <w:webHidden/>
        </w:rPr>
      </w:r>
      <w:r>
        <w:rPr>
          <w:noProof/>
          <w:webHidden/>
        </w:rPr>
        <w:fldChar w:fldCharType="separate"/>
      </w:r>
      <w:ins w:id="1618" w:author="nick" w:date="2021-07-14T20:24:00Z">
        <w:r w:rsidR="0004792C">
          <w:rPr>
            <w:noProof/>
            <w:webHidden/>
          </w:rPr>
          <w:t>92</w:t>
        </w:r>
      </w:ins>
      <w:ins w:id="1619" w:author="nick" w:date="2021-07-13T19:10:00Z">
        <w:r>
          <w:rPr>
            <w:noProof/>
            <w:webHidden/>
          </w:rPr>
          <w:fldChar w:fldCharType="end"/>
        </w:r>
        <w:r w:rsidRPr="005579C6">
          <w:rPr>
            <w:rStyle w:val="Hyperlink"/>
            <w:noProof/>
          </w:rPr>
          <w:fldChar w:fldCharType="end"/>
        </w:r>
      </w:ins>
    </w:p>
    <w:p w14:paraId="17FA4DFA" w14:textId="77777777" w:rsidR="008D55BF" w:rsidRDefault="008D55BF">
      <w:pPr>
        <w:pStyle w:val="TableofFigures"/>
        <w:tabs>
          <w:tab w:val="right" w:leader="dot" w:pos="9060"/>
        </w:tabs>
        <w:rPr>
          <w:ins w:id="1620" w:author="nick" w:date="2021-07-13T19:10:00Z"/>
          <w:rFonts w:asciiTheme="minorHAnsi" w:eastAsiaTheme="minorEastAsia" w:hAnsiTheme="minorHAnsi" w:cstheme="minorBidi"/>
          <w:noProof/>
          <w:szCs w:val="22"/>
          <w:lang w:eastAsia="en-US"/>
        </w:rPr>
      </w:pPr>
      <w:ins w:id="162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"_Toc77095915"</w:instrText>
        </w:r>
        <w:r w:rsidRPr="005579C6">
          <w:rPr>
            <w:rStyle w:val="Hyperlink"/>
            <w:noProof/>
          </w:rPr>
          <w:instrText xml:space="preserve"> </w:instrText>
        </w:r>
      </w:ins>
      <w:ins w:id="1622" w:author="nick" w:date="2021-07-13T20:52:00Z">
        <w:r w:rsidR="003F511B" w:rsidRPr="005579C6">
          <w:rPr>
            <w:rStyle w:val="Hyperlink"/>
            <w:noProof/>
          </w:rPr>
        </w:r>
      </w:ins>
      <w:ins w:id="1623" w:author="nick" w:date="2021-07-13T19:10:00Z">
        <w:r w:rsidRPr="005579C6">
          <w:rPr>
            <w:rStyle w:val="Hyperlink"/>
            <w:noProof/>
          </w:rPr>
          <w:fldChar w:fldCharType="separate"/>
        </w:r>
        <w:r w:rsidRPr="005579C6">
          <w:rPr>
            <w:rStyle w:val="Hyperlink"/>
            <w:noProof/>
          </w:rPr>
          <w:t xml:space="preserve">Table 57: Nested elements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_Toc77095915 \h </w:instrText>
        </w:r>
      </w:ins>
      <w:r>
        <w:rPr>
          <w:noProof/>
          <w:webHidden/>
        </w:rPr>
      </w:r>
      <w:r>
        <w:rPr>
          <w:noProof/>
          <w:webHidden/>
        </w:rPr>
        <w:fldChar w:fldCharType="separate"/>
      </w:r>
      <w:ins w:id="1624" w:author="nick" w:date="2021-07-14T20:24:00Z">
        <w:r w:rsidR="0004792C">
          <w:rPr>
            <w:noProof/>
            <w:webHidden/>
          </w:rPr>
          <w:t>93</w:t>
        </w:r>
      </w:ins>
      <w:ins w:id="1625" w:author="nick" w:date="2021-07-13T19:10:00Z">
        <w:r>
          <w:rPr>
            <w:noProof/>
            <w:webHidden/>
          </w:rPr>
          <w:fldChar w:fldCharType="end"/>
        </w:r>
        <w:r w:rsidRPr="005579C6">
          <w:rPr>
            <w:rStyle w:val="Hyperlink"/>
            <w:noProof/>
          </w:rPr>
          <w:fldChar w:fldCharType="end"/>
        </w:r>
      </w:ins>
    </w:p>
    <w:p w14:paraId="788E1CC6" w14:textId="77777777" w:rsidR="008D55BF" w:rsidRDefault="008D55BF">
      <w:pPr>
        <w:pStyle w:val="TableofFigures"/>
        <w:tabs>
          <w:tab w:val="right" w:leader="dot" w:pos="9060"/>
        </w:tabs>
        <w:rPr>
          <w:ins w:id="1626" w:author="nick" w:date="2021-07-13T19:10:00Z"/>
          <w:rFonts w:asciiTheme="minorHAnsi" w:eastAsiaTheme="minorEastAsia" w:hAnsiTheme="minorHAnsi" w:cstheme="minorBidi"/>
          <w:noProof/>
          <w:szCs w:val="22"/>
          <w:lang w:eastAsia="en-US"/>
        </w:rPr>
      </w:pPr>
      <w:ins w:id="162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"_Toc77095916"</w:instrText>
        </w:r>
        <w:r w:rsidRPr="005579C6">
          <w:rPr>
            <w:rStyle w:val="Hyperlink"/>
            <w:noProof/>
          </w:rPr>
          <w:instrText xml:space="preserve"> </w:instrText>
        </w:r>
      </w:ins>
      <w:ins w:id="1628" w:author="nick" w:date="2021-07-13T20:52:00Z">
        <w:r w:rsidR="003F511B" w:rsidRPr="005579C6">
          <w:rPr>
            <w:rStyle w:val="Hyperlink"/>
            <w:noProof/>
          </w:rPr>
        </w:r>
      </w:ins>
      <w:ins w:id="1629" w:author="nick" w:date="2021-07-13T19:10:00Z">
        <w:r w:rsidRPr="005579C6">
          <w:rPr>
            <w:rStyle w:val="Hyperlink"/>
            <w:noProof/>
          </w:rPr>
          <w:fldChar w:fldCharType="separate"/>
        </w:r>
        <w:r w:rsidRPr="005579C6">
          <w:rPr>
            <w:rStyle w:val="Hyperlink"/>
            <w:noProof/>
          </w:rPr>
          <w:t xml:space="preserve">Table 58: Attributes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_Toc77095916 \h </w:instrText>
        </w:r>
      </w:ins>
      <w:r>
        <w:rPr>
          <w:noProof/>
          <w:webHidden/>
        </w:rPr>
      </w:r>
      <w:r>
        <w:rPr>
          <w:noProof/>
          <w:webHidden/>
        </w:rPr>
        <w:fldChar w:fldCharType="separate"/>
      </w:r>
      <w:ins w:id="1630" w:author="nick" w:date="2021-07-14T20:24:00Z">
        <w:r w:rsidR="0004792C">
          <w:rPr>
            <w:noProof/>
            <w:webHidden/>
          </w:rPr>
          <w:t>97</w:t>
        </w:r>
      </w:ins>
      <w:ins w:id="1631" w:author="nick" w:date="2021-07-13T19:10:00Z">
        <w:r>
          <w:rPr>
            <w:noProof/>
            <w:webHidden/>
          </w:rPr>
          <w:fldChar w:fldCharType="end"/>
        </w:r>
        <w:r w:rsidRPr="005579C6">
          <w:rPr>
            <w:rStyle w:val="Hyperlink"/>
            <w:noProof/>
          </w:rPr>
          <w:fldChar w:fldCharType="end"/>
        </w:r>
      </w:ins>
    </w:p>
    <w:p w14:paraId="7EF2D787" w14:textId="77777777" w:rsidR="008D55BF" w:rsidRDefault="008D55BF">
      <w:pPr>
        <w:pStyle w:val="TableofFigures"/>
        <w:tabs>
          <w:tab w:val="right" w:leader="dot" w:pos="9060"/>
        </w:tabs>
        <w:rPr>
          <w:ins w:id="1632" w:author="nick" w:date="2021-07-13T19:10:00Z"/>
          <w:rFonts w:asciiTheme="minorHAnsi" w:eastAsiaTheme="minorEastAsia" w:hAnsiTheme="minorHAnsi" w:cstheme="minorBidi"/>
          <w:noProof/>
          <w:szCs w:val="22"/>
          <w:lang w:eastAsia="en-US"/>
        </w:rPr>
      </w:pPr>
      <w:ins w:id="163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"_Toc77095917"</w:instrText>
        </w:r>
        <w:r w:rsidRPr="005579C6">
          <w:rPr>
            <w:rStyle w:val="Hyperlink"/>
            <w:noProof/>
          </w:rPr>
          <w:instrText xml:space="preserve"> </w:instrText>
        </w:r>
      </w:ins>
      <w:ins w:id="1634" w:author="nick" w:date="2021-07-13T20:52:00Z">
        <w:r w:rsidR="003F511B" w:rsidRPr="005579C6">
          <w:rPr>
            <w:rStyle w:val="Hyperlink"/>
            <w:noProof/>
          </w:rPr>
        </w:r>
      </w:ins>
      <w:ins w:id="1635" w:author="nick" w:date="2021-07-13T19:10:00Z">
        <w:r w:rsidRPr="005579C6">
          <w:rPr>
            <w:rStyle w:val="Hyperlink"/>
            <w:noProof/>
          </w:rPr>
          <w:fldChar w:fldCharType="separate"/>
        </w:r>
        <w:r w:rsidRPr="005579C6">
          <w:rPr>
            <w:rStyle w:val="Hyperlink"/>
            <w:noProof/>
          </w:rPr>
          <w:t xml:space="preserve">Table 59: Nested elements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_Toc77095917 \h </w:instrText>
        </w:r>
      </w:ins>
      <w:r>
        <w:rPr>
          <w:noProof/>
          <w:webHidden/>
        </w:rPr>
      </w:r>
      <w:r>
        <w:rPr>
          <w:noProof/>
          <w:webHidden/>
        </w:rPr>
        <w:fldChar w:fldCharType="separate"/>
      </w:r>
      <w:ins w:id="1636" w:author="nick" w:date="2021-07-14T20:24:00Z">
        <w:r w:rsidR="0004792C">
          <w:rPr>
            <w:noProof/>
            <w:webHidden/>
          </w:rPr>
          <w:t>97</w:t>
        </w:r>
      </w:ins>
      <w:ins w:id="1637" w:author="nick" w:date="2021-07-13T19:10:00Z">
        <w:r>
          <w:rPr>
            <w:noProof/>
            <w:webHidden/>
          </w:rPr>
          <w:fldChar w:fldCharType="end"/>
        </w:r>
        <w:r w:rsidRPr="005579C6">
          <w:rPr>
            <w:rStyle w:val="Hyperlink"/>
            <w:noProof/>
          </w:rPr>
          <w:fldChar w:fldCharType="end"/>
        </w:r>
      </w:ins>
    </w:p>
    <w:p w14:paraId="45436322" w14:textId="77777777" w:rsidR="008D55BF" w:rsidRDefault="008D55BF">
      <w:pPr>
        <w:pStyle w:val="TableofFigures"/>
        <w:tabs>
          <w:tab w:val="right" w:leader="dot" w:pos="9060"/>
        </w:tabs>
        <w:rPr>
          <w:ins w:id="1638" w:author="nick" w:date="2021-07-13T19:10:00Z"/>
          <w:rFonts w:asciiTheme="minorHAnsi" w:eastAsiaTheme="minorEastAsia" w:hAnsiTheme="minorHAnsi" w:cstheme="minorBidi"/>
          <w:noProof/>
          <w:szCs w:val="22"/>
          <w:lang w:eastAsia="en-US"/>
        </w:rPr>
      </w:pPr>
      <w:ins w:id="163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"_Toc77095918"</w:instrText>
        </w:r>
        <w:r w:rsidRPr="005579C6">
          <w:rPr>
            <w:rStyle w:val="Hyperlink"/>
            <w:noProof/>
          </w:rPr>
          <w:instrText xml:space="preserve"> </w:instrText>
        </w:r>
      </w:ins>
      <w:ins w:id="1640" w:author="nick" w:date="2021-07-13T20:52:00Z">
        <w:r w:rsidR="003F511B" w:rsidRPr="005579C6">
          <w:rPr>
            <w:rStyle w:val="Hyperlink"/>
            <w:noProof/>
          </w:rPr>
        </w:r>
      </w:ins>
      <w:ins w:id="1641" w:author="nick" w:date="2021-07-13T19:10:00Z">
        <w:r w:rsidRPr="005579C6">
          <w:rPr>
            <w:rStyle w:val="Hyperlink"/>
            <w:noProof/>
          </w:rPr>
          <w:fldChar w:fldCharType="separate"/>
        </w:r>
        <w:r w:rsidRPr="005579C6">
          <w:rPr>
            <w:rStyle w:val="Hyperlink"/>
            <w:noProof/>
          </w:rPr>
          <w:t xml:space="preserve">Table 60: Attributes of element </w:t>
        </w:r>
        <w:r w:rsidRPr="005579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_Toc77095918 \h </w:instrText>
        </w:r>
      </w:ins>
      <w:r>
        <w:rPr>
          <w:noProof/>
          <w:webHidden/>
        </w:rPr>
      </w:r>
      <w:r>
        <w:rPr>
          <w:noProof/>
          <w:webHidden/>
        </w:rPr>
        <w:fldChar w:fldCharType="separate"/>
      </w:r>
      <w:ins w:id="1642" w:author="nick" w:date="2021-07-14T20:24:00Z">
        <w:r w:rsidR="0004792C">
          <w:rPr>
            <w:noProof/>
            <w:webHidden/>
          </w:rPr>
          <w:t>99</w:t>
        </w:r>
      </w:ins>
      <w:ins w:id="1643" w:author="nick" w:date="2021-07-13T19:10:00Z">
        <w:r>
          <w:rPr>
            <w:noProof/>
            <w:webHidden/>
          </w:rPr>
          <w:fldChar w:fldCharType="end"/>
        </w:r>
        <w:r w:rsidRPr="005579C6">
          <w:rPr>
            <w:rStyle w:val="Hyperlink"/>
            <w:noProof/>
          </w:rPr>
          <w:fldChar w:fldCharType="end"/>
        </w:r>
      </w:ins>
    </w:p>
    <w:p w14:paraId="453EEA64" w14:textId="77777777" w:rsidR="008D55BF" w:rsidRDefault="008D55BF">
      <w:pPr>
        <w:pStyle w:val="TableofFigures"/>
        <w:tabs>
          <w:tab w:val="right" w:leader="dot" w:pos="9060"/>
        </w:tabs>
        <w:rPr>
          <w:ins w:id="1644" w:author="nick" w:date="2021-07-13T19:10:00Z"/>
          <w:rFonts w:asciiTheme="minorHAnsi" w:eastAsiaTheme="minorEastAsia" w:hAnsiTheme="minorHAnsi" w:cstheme="minorBidi"/>
          <w:noProof/>
          <w:szCs w:val="22"/>
          <w:lang w:eastAsia="en-US"/>
        </w:rPr>
      </w:pPr>
      <w:ins w:id="164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"_Toc77095919"</w:instrText>
        </w:r>
        <w:r w:rsidRPr="005579C6">
          <w:rPr>
            <w:rStyle w:val="Hyperlink"/>
            <w:noProof/>
          </w:rPr>
          <w:instrText xml:space="preserve"> </w:instrText>
        </w:r>
      </w:ins>
      <w:ins w:id="1646" w:author="nick" w:date="2021-07-13T20:52:00Z">
        <w:r w:rsidR="003F511B" w:rsidRPr="005579C6">
          <w:rPr>
            <w:rStyle w:val="Hyperlink"/>
            <w:noProof/>
          </w:rPr>
        </w:r>
      </w:ins>
      <w:ins w:id="1647" w:author="nick" w:date="2021-07-13T19:10:00Z">
        <w:r w:rsidRPr="005579C6">
          <w:rPr>
            <w:rStyle w:val="Hyperlink"/>
            <w:noProof/>
          </w:rPr>
          <w:fldChar w:fldCharType="separate"/>
        </w:r>
        <w:r w:rsidRPr="005579C6">
          <w:rPr>
            <w:rStyle w:val="Hyperlink"/>
            <w:noProof/>
          </w:rPr>
          <w:t xml:space="preserve">Table 61: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_Toc77095919 \h </w:instrText>
        </w:r>
      </w:ins>
      <w:r>
        <w:rPr>
          <w:noProof/>
          <w:webHidden/>
        </w:rPr>
      </w:r>
      <w:r>
        <w:rPr>
          <w:noProof/>
          <w:webHidden/>
        </w:rPr>
        <w:fldChar w:fldCharType="separate"/>
      </w:r>
      <w:ins w:id="1648" w:author="nick" w:date="2021-07-14T20:24:00Z">
        <w:r w:rsidR="0004792C">
          <w:rPr>
            <w:noProof/>
            <w:webHidden/>
          </w:rPr>
          <w:t>100</w:t>
        </w:r>
      </w:ins>
      <w:ins w:id="1649" w:author="nick" w:date="2021-07-13T19:10:00Z">
        <w:r>
          <w:rPr>
            <w:noProof/>
            <w:webHidden/>
          </w:rPr>
          <w:fldChar w:fldCharType="end"/>
        </w:r>
        <w:r w:rsidRPr="005579C6">
          <w:rPr>
            <w:rStyle w:val="Hyperlink"/>
            <w:noProof/>
          </w:rPr>
          <w:fldChar w:fldCharType="end"/>
        </w:r>
      </w:ins>
    </w:p>
    <w:p w14:paraId="19B2CC68" w14:textId="77777777" w:rsidR="008D55BF" w:rsidRDefault="008D55BF">
      <w:pPr>
        <w:pStyle w:val="TableofFigures"/>
        <w:tabs>
          <w:tab w:val="right" w:leader="dot" w:pos="9060"/>
        </w:tabs>
        <w:rPr>
          <w:ins w:id="1650" w:author="nick" w:date="2021-07-13T19:10:00Z"/>
          <w:rFonts w:asciiTheme="minorHAnsi" w:eastAsiaTheme="minorEastAsia" w:hAnsiTheme="minorHAnsi" w:cstheme="minorBidi"/>
          <w:noProof/>
          <w:szCs w:val="22"/>
          <w:lang w:eastAsia="en-US"/>
        </w:rPr>
      </w:pPr>
      <w:ins w:id="165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"_Toc77095920"</w:instrText>
        </w:r>
        <w:r w:rsidRPr="005579C6">
          <w:rPr>
            <w:rStyle w:val="Hyperlink"/>
            <w:noProof/>
          </w:rPr>
          <w:instrText xml:space="preserve"> </w:instrText>
        </w:r>
      </w:ins>
      <w:ins w:id="1652" w:author="nick" w:date="2021-07-13T20:52:00Z">
        <w:r w:rsidR="003F511B" w:rsidRPr="005579C6">
          <w:rPr>
            <w:rStyle w:val="Hyperlink"/>
            <w:noProof/>
          </w:rPr>
        </w:r>
      </w:ins>
      <w:ins w:id="1653" w:author="nick" w:date="2021-07-13T19:10:00Z">
        <w:r w:rsidRPr="005579C6">
          <w:rPr>
            <w:rStyle w:val="Hyperlink"/>
            <w:noProof/>
          </w:rPr>
          <w:fldChar w:fldCharType="separate"/>
        </w:r>
        <w:r w:rsidRPr="005579C6">
          <w:rPr>
            <w:rStyle w:val="Hyperlink"/>
            <w:noProof/>
          </w:rPr>
          <w:t xml:space="preserve">Table 62: Attributes of element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_Toc77095920 \h </w:instrText>
        </w:r>
      </w:ins>
      <w:r>
        <w:rPr>
          <w:noProof/>
          <w:webHidden/>
        </w:rPr>
      </w:r>
      <w:r>
        <w:rPr>
          <w:noProof/>
          <w:webHidden/>
        </w:rPr>
        <w:fldChar w:fldCharType="separate"/>
      </w:r>
      <w:ins w:id="1654" w:author="nick" w:date="2021-07-14T20:24:00Z">
        <w:r w:rsidR="0004792C">
          <w:rPr>
            <w:noProof/>
            <w:webHidden/>
          </w:rPr>
          <w:t>101</w:t>
        </w:r>
      </w:ins>
      <w:ins w:id="1655" w:author="nick" w:date="2021-07-13T19:10:00Z">
        <w:r>
          <w:rPr>
            <w:noProof/>
            <w:webHidden/>
          </w:rPr>
          <w:fldChar w:fldCharType="end"/>
        </w:r>
        <w:r w:rsidRPr="005579C6">
          <w:rPr>
            <w:rStyle w:val="Hyperlink"/>
            <w:noProof/>
          </w:rPr>
          <w:fldChar w:fldCharType="end"/>
        </w:r>
      </w:ins>
    </w:p>
    <w:p w14:paraId="7B586F98" w14:textId="77777777" w:rsidR="008D55BF" w:rsidRDefault="008D55BF">
      <w:pPr>
        <w:pStyle w:val="TableofFigures"/>
        <w:tabs>
          <w:tab w:val="right" w:leader="dot" w:pos="9060"/>
        </w:tabs>
        <w:rPr>
          <w:ins w:id="1656" w:author="nick" w:date="2021-07-13T19:10:00Z"/>
          <w:rFonts w:asciiTheme="minorHAnsi" w:eastAsiaTheme="minorEastAsia" w:hAnsiTheme="minorHAnsi" w:cstheme="minorBidi"/>
          <w:noProof/>
          <w:szCs w:val="22"/>
          <w:lang w:eastAsia="en-US"/>
        </w:rPr>
      </w:pPr>
      <w:ins w:id="165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"_Toc77095921"</w:instrText>
        </w:r>
        <w:r w:rsidRPr="005579C6">
          <w:rPr>
            <w:rStyle w:val="Hyperlink"/>
            <w:noProof/>
          </w:rPr>
          <w:instrText xml:space="preserve"> </w:instrText>
        </w:r>
      </w:ins>
      <w:ins w:id="1658" w:author="nick" w:date="2021-07-13T20:52:00Z">
        <w:r w:rsidR="003F511B" w:rsidRPr="005579C6">
          <w:rPr>
            <w:rStyle w:val="Hyperlink"/>
            <w:noProof/>
          </w:rPr>
        </w:r>
      </w:ins>
      <w:ins w:id="1659" w:author="nick" w:date="2021-07-13T19:10:00Z">
        <w:r w:rsidRPr="005579C6">
          <w:rPr>
            <w:rStyle w:val="Hyperlink"/>
            <w:noProof/>
          </w:rPr>
          <w:fldChar w:fldCharType="separate"/>
        </w:r>
        <w:r w:rsidRPr="005579C6">
          <w:rPr>
            <w:rStyle w:val="Hyperlink"/>
            <w:noProof/>
            <w:highlight w:val="yellow"/>
          </w:rPr>
          <w:t xml:space="preserve">Table 63: Nested elements of element </w:t>
        </w:r>
        <w:r w:rsidRPr="005579C6">
          <w:rPr>
            <w:rStyle w:val="Hyperlink"/>
            <w:rFonts w:ascii="Courier New" w:hAnsi="Courier New" w:cs="Courier New"/>
            <w:i/>
            <w:noProof/>
            <w:highlight w:val="yellow"/>
          </w:rPr>
          <w:t>&lt;gumdrop/&gt;</w:t>
        </w:r>
        <w:r>
          <w:rPr>
            <w:noProof/>
            <w:webHidden/>
          </w:rPr>
          <w:tab/>
        </w:r>
        <w:r>
          <w:rPr>
            <w:noProof/>
            <w:webHidden/>
          </w:rPr>
          <w:fldChar w:fldCharType="begin"/>
        </w:r>
        <w:r>
          <w:rPr>
            <w:noProof/>
            <w:webHidden/>
          </w:rPr>
          <w:instrText xml:space="preserve"> PAGEREF _Toc77095921 \h </w:instrText>
        </w:r>
      </w:ins>
      <w:r>
        <w:rPr>
          <w:noProof/>
          <w:webHidden/>
        </w:rPr>
      </w:r>
      <w:r>
        <w:rPr>
          <w:noProof/>
          <w:webHidden/>
        </w:rPr>
        <w:fldChar w:fldCharType="separate"/>
      </w:r>
      <w:ins w:id="1660" w:author="nick" w:date="2021-07-14T20:24:00Z">
        <w:r w:rsidR="0004792C">
          <w:rPr>
            <w:noProof/>
            <w:webHidden/>
          </w:rPr>
          <w:t>101</w:t>
        </w:r>
      </w:ins>
      <w:ins w:id="1661" w:author="nick" w:date="2021-07-13T19:10:00Z">
        <w:r>
          <w:rPr>
            <w:noProof/>
            <w:webHidden/>
          </w:rPr>
          <w:fldChar w:fldCharType="end"/>
        </w:r>
        <w:r w:rsidRPr="005579C6">
          <w:rPr>
            <w:rStyle w:val="Hyperlink"/>
            <w:noProof/>
          </w:rPr>
          <w:fldChar w:fldCharType="end"/>
        </w:r>
      </w:ins>
    </w:p>
    <w:p w14:paraId="0ABE14CE" w14:textId="77777777" w:rsidR="008D55BF" w:rsidRDefault="008D55BF">
      <w:pPr>
        <w:pStyle w:val="TableofFigures"/>
        <w:tabs>
          <w:tab w:val="right" w:leader="dot" w:pos="9060"/>
        </w:tabs>
        <w:rPr>
          <w:ins w:id="1662" w:author="nick" w:date="2021-07-13T19:10:00Z"/>
          <w:rFonts w:asciiTheme="minorHAnsi" w:eastAsiaTheme="minorEastAsia" w:hAnsiTheme="minorHAnsi" w:cstheme="minorBidi"/>
          <w:noProof/>
          <w:szCs w:val="22"/>
          <w:lang w:eastAsia="en-US"/>
        </w:rPr>
      </w:pPr>
      <w:ins w:id="166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"_Toc77095922"</w:instrText>
        </w:r>
        <w:r w:rsidRPr="005579C6">
          <w:rPr>
            <w:rStyle w:val="Hyperlink"/>
            <w:noProof/>
          </w:rPr>
          <w:instrText xml:space="preserve"> </w:instrText>
        </w:r>
      </w:ins>
      <w:ins w:id="1664" w:author="nick" w:date="2021-07-13T20:52:00Z">
        <w:r w:rsidR="003F511B" w:rsidRPr="005579C6">
          <w:rPr>
            <w:rStyle w:val="Hyperlink"/>
            <w:noProof/>
          </w:rPr>
        </w:r>
      </w:ins>
      <w:ins w:id="1665" w:author="nick" w:date="2021-07-13T19:10:00Z">
        <w:r w:rsidRPr="005579C6">
          <w:rPr>
            <w:rStyle w:val="Hyperlink"/>
            <w:noProof/>
          </w:rPr>
          <w:fldChar w:fldCharType="separate"/>
        </w:r>
        <w:r w:rsidRPr="005579C6">
          <w:rPr>
            <w:rStyle w:val="Hyperlink"/>
            <w:noProof/>
          </w:rPr>
          <w:t xml:space="preserve">Table 64: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_Toc77095922 \h </w:instrText>
        </w:r>
      </w:ins>
      <w:r>
        <w:rPr>
          <w:noProof/>
          <w:webHidden/>
        </w:rPr>
      </w:r>
      <w:r>
        <w:rPr>
          <w:noProof/>
          <w:webHidden/>
        </w:rPr>
        <w:fldChar w:fldCharType="separate"/>
      </w:r>
      <w:ins w:id="1666" w:author="nick" w:date="2021-07-14T20:24:00Z">
        <w:r w:rsidR="0004792C">
          <w:rPr>
            <w:noProof/>
            <w:webHidden/>
          </w:rPr>
          <w:t>103</w:t>
        </w:r>
      </w:ins>
      <w:ins w:id="1667" w:author="nick" w:date="2021-07-13T19:10:00Z">
        <w:r>
          <w:rPr>
            <w:noProof/>
            <w:webHidden/>
          </w:rPr>
          <w:fldChar w:fldCharType="end"/>
        </w:r>
        <w:r w:rsidRPr="005579C6">
          <w:rPr>
            <w:rStyle w:val="Hyperlink"/>
            <w:noProof/>
          </w:rPr>
          <w:fldChar w:fldCharType="end"/>
        </w:r>
      </w:ins>
    </w:p>
    <w:p w14:paraId="3930DC9B" w14:textId="77777777" w:rsidR="008D55BF" w:rsidRDefault="008D55BF">
      <w:pPr>
        <w:pStyle w:val="TableofFigures"/>
        <w:tabs>
          <w:tab w:val="right" w:leader="dot" w:pos="9060"/>
        </w:tabs>
        <w:rPr>
          <w:ins w:id="1668" w:author="nick" w:date="2021-07-13T19:10:00Z"/>
          <w:rFonts w:asciiTheme="minorHAnsi" w:eastAsiaTheme="minorEastAsia" w:hAnsiTheme="minorHAnsi" w:cstheme="minorBidi"/>
          <w:noProof/>
          <w:szCs w:val="22"/>
          <w:lang w:eastAsia="en-US"/>
        </w:rPr>
      </w:pPr>
      <w:ins w:id="166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"_Toc77095923"</w:instrText>
        </w:r>
        <w:r w:rsidRPr="005579C6">
          <w:rPr>
            <w:rStyle w:val="Hyperlink"/>
            <w:noProof/>
          </w:rPr>
          <w:instrText xml:space="preserve"> </w:instrText>
        </w:r>
      </w:ins>
      <w:ins w:id="1670" w:author="nick" w:date="2021-07-13T20:52:00Z">
        <w:r w:rsidR="003F511B" w:rsidRPr="005579C6">
          <w:rPr>
            <w:rStyle w:val="Hyperlink"/>
            <w:noProof/>
          </w:rPr>
        </w:r>
      </w:ins>
      <w:ins w:id="1671" w:author="nick" w:date="2021-07-13T19:10:00Z">
        <w:r w:rsidRPr="005579C6">
          <w:rPr>
            <w:rStyle w:val="Hyperlink"/>
            <w:noProof/>
          </w:rPr>
          <w:fldChar w:fldCharType="separate"/>
        </w:r>
        <w:r w:rsidRPr="005579C6">
          <w:rPr>
            <w:rStyle w:val="Hyperlink"/>
            <w:noProof/>
          </w:rPr>
          <w:t xml:space="preserve">Table 65: Attributes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_Toc77095923 \h </w:instrText>
        </w:r>
      </w:ins>
      <w:r>
        <w:rPr>
          <w:noProof/>
          <w:webHidden/>
        </w:rPr>
      </w:r>
      <w:r>
        <w:rPr>
          <w:noProof/>
          <w:webHidden/>
        </w:rPr>
        <w:fldChar w:fldCharType="separate"/>
      </w:r>
      <w:ins w:id="1672" w:author="nick" w:date="2021-07-14T20:24:00Z">
        <w:r w:rsidR="0004792C">
          <w:rPr>
            <w:noProof/>
            <w:webHidden/>
          </w:rPr>
          <w:t>103</w:t>
        </w:r>
      </w:ins>
      <w:ins w:id="1673" w:author="nick" w:date="2021-07-13T19:10:00Z">
        <w:r>
          <w:rPr>
            <w:noProof/>
            <w:webHidden/>
          </w:rPr>
          <w:fldChar w:fldCharType="end"/>
        </w:r>
        <w:r w:rsidRPr="005579C6">
          <w:rPr>
            <w:rStyle w:val="Hyperlink"/>
            <w:noProof/>
          </w:rPr>
          <w:fldChar w:fldCharType="end"/>
        </w:r>
      </w:ins>
    </w:p>
    <w:p w14:paraId="228C01E0" w14:textId="77777777" w:rsidR="008D55BF" w:rsidRDefault="008D55BF">
      <w:pPr>
        <w:pStyle w:val="TableofFigures"/>
        <w:tabs>
          <w:tab w:val="right" w:leader="dot" w:pos="9060"/>
        </w:tabs>
        <w:rPr>
          <w:ins w:id="1674" w:author="nick" w:date="2021-07-13T19:10:00Z"/>
          <w:rFonts w:asciiTheme="minorHAnsi" w:eastAsiaTheme="minorEastAsia" w:hAnsiTheme="minorHAnsi" w:cstheme="minorBidi"/>
          <w:noProof/>
          <w:szCs w:val="22"/>
          <w:lang w:eastAsia="en-US"/>
        </w:rPr>
      </w:pPr>
      <w:ins w:id="167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"_Toc77095924"</w:instrText>
        </w:r>
        <w:r w:rsidRPr="005579C6">
          <w:rPr>
            <w:rStyle w:val="Hyperlink"/>
            <w:noProof/>
          </w:rPr>
          <w:instrText xml:space="preserve"> </w:instrText>
        </w:r>
      </w:ins>
      <w:ins w:id="1676" w:author="nick" w:date="2021-07-13T20:52:00Z">
        <w:r w:rsidR="003F511B" w:rsidRPr="005579C6">
          <w:rPr>
            <w:rStyle w:val="Hyperlink"/>
            <w:noProof/>
          </w:rPr>
        </w:r>
      </w:ins>
      <w:ins w:id="1677" w:author="nick" w:date="2021-07-13T19:10:00Z">
        <w:r w:rsidRPr="005579C6">
          <w:rPr>
            <w:rStyle w:val="Hyperlink"/>
            <w:noProof/>
          </w:rPr>
          <w:fldChar w:fldCharType="separate"/>
        </w:r>
        <w:r w:rsidRPr="005579C6">
          <w:rPr>
            <w:rStyle w:val="Hyperlink"/>
            <w:noProof/>
          </w:rPr>
          <w:t xml:space="preserve">Table 66: Nested elements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_Toc77095924 \h </w:instrText>
        </w:r>
      </w:ins>
      <w:r>
        <w:rPr>
          <w:noProof/>
          <w:webHidden/>
        </w:rPr>
      </w:r>
      <w:r>
        <w:rPr>
          <w:noProof/>
          <w:webHidden/>
        </w:rPr>
        <w:fldChar w:fldCharType="separate"/>
      </w:r>
      <w:ins w:id="1678" w:author="nick" w:date="2021-07-14T20:24:00Z">
        <w:r w:rsidR="0004792C">
          <w:rPr>
            <w:noProof/>
            <w:webHidden/>
          </w:rPr>
          <w:t>104</w:t>
        </w:r>
      </w:ins>
      <w:ins w:id="1679" w:author="nick" w:date="2021-07-13T19:10:00Z">
        <w:r>
          <w:rPr>
            <w:noProof/>
            <w:webHidden/>
          </w:rPr>
          <w:fldChar w:fldCharType="end"/>
        </w:r>
        <w:r w:rsidRPr="005579C6">
          <w:rPr>
            <w:rStyle w:val="Hyperlink"/>
            <w:noProof/>
          </w:rPr>
          <w:fldChar w:fldCharType="end"/>
        </w:r>
      </w:ins>
    </w:p>
    <w:p w14:paraId="7030A080" w14:textId="77777777" w:rsidR="008D55BF" w:rsidRDefault="008D55BF">
      <w:pPr>
        <w:pStyle w:val="TableofFigures"/>
        <w:tabs>
          <w:tab w:val="right" w:leader="dot" w:pos="9060"/>
        </w:tabs>
        <w:rPr>
          <w:ins w:id="1680" w:author="nick" w:date="2021-07-13T19:10:00Z"/>
          <w:rFonts w:asciiTheme="minorHAnsi" w:eastAsiaTheme="minorEastAsia" w:hAnsiTheme="minorHAnsi" w:cstheme="minorBidi"/>
          <w:noProof/>
          <w:szCs w:val="22"/>
          <w:lang w:eastAsia="en-US"/>
        </w:rPr>
      </w:pPr>
      <w:ins w:id="168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"_Toc77095925"</w:instrText>
        </w:r>
        <w:r w:rsidRPr="005579C6">
          <w:rPr>
            <w:rStyle w:val="Hyperlink"/>
            <w:noProof/>
          </w:rPr>
          <w:instrText xml:space="preserve"> </w:instrText>
        </w:r>
      </w:ins>
      <w:ins w:id="1682" w:author="nick" w:date="2021-07-13T20:52:00Z">
        <w:r w:rsidR="003F511B" w:rsidRPr="005579C6">
          <w:rPr>
            <w:rStyle w:val="Hyperlink"/>
            <w:noProof/>
          </w:rPr>
        </w:r>
      </w:ins>
      <w:ins w:id="1683" w:author="nick" w:date="2021-07-13T19:10:00Z">
        <w:r w:rsidRPr="005579C6">
          <w:rPr>
            <w:rStyle w:val="Hyperlink"/>
            <w:noProof/>
          </w:rPr>
          <w:fldChar w:fldCharType="separate"/>
        </w:r>
        <w:r w:rsidRPr="005579C6">
          <w:rPr>
            <w:rStyle w:val="Hyperlink"/>
            <w:noProof/>
          </w:rPr>
          <w:t xml:space="preserve">Table 67: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_Toc77095925 \h </w:instrText>
        </w:r>
      </w:ins>
      <w:r>
        <w:rPr>
          <w:noProof/>
          <w:webHidden/>
        </w:rPr>
      </w:r>
      <w:r>
        <w:rPr>
          <w:noProof/>
          <w:webHidden/>
        </w:rPr>
        <w:fldChar w:fldCharType="separate"/>
      </w:r>
      <w:ins w:id="1684" w:author="nick" w:date="2021-07-14T20:24:00Z">
        <w:r w:rsidR="0004792C">
          <w:rPr>
            <w:noProof/>
            <w:webHidden/>
          </w:rPr>
          <w:t>105</w:t>
        </w:r>
      </w:ins>
      <w:ins w:id="1685" w:author="nick" w:date="2021-07-13T19:10:00Z">
        <w:r>
          <w:rPr>
            <w:noProof/>
            <w:webHidden/>
          </w:rPr>
          <w:fldChar w:fldCharType="end"/>
        </w:r>
        <w:r w:rsidRPr="005579C6">
          <w:rPr>
            <w:rStyle w:val="Hyperlink"/>
            <w:noProof/>
          </w:rPr>
          <w:fldChar w:fldCharType="end"/>
        </w:r>
      </w:ins>
    </w:p>
    <w:p w14:paraId="148A3C33" w14:textId="77777777" w:rsidR="008D55BF" w:rsidRDefault="008D55BF">
      <w:pPr>
        <w:pStyle w:val="TableofFigures"/>
        <w:tabs>
          <w:tab w:val="right" w:leader="dot" w:pos="9060"/>
        </w:tabs>
        <w:rPr>
          <w:ins w:id="1686" w:author="nick" w:date="2021-07-13T19:10:00Z"/>
          <w:rFonts w:asciiTheme="minorHAnsi" w:eastAsiaTheme="minorEastAsia" w:hAnsiTheme="minorHAnsi" w:cstheme="minorBidi"/>
          <w:noProof/>
          <w:szCs w:val="22"/>
          <w:lang w:eastAsia="en-US"/>
        </w:rPr>
      </w:pPr>
      <w:ins w:id="168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"_Toc77095926"</w:instrText>
        </w:r>
        <w:r w:rsidRPr="005579C6">
          <w:rPr>
            <w:rStyle w:val="Hyperlink"/>
            <w:noProof/>
          </w:rPr>
          <w:instrText xml:space="preserve"> </w:instrText>
        </w:r>
      </w:ins>
      <w:ins w:id="1688" w:author="nick" w:date="2021-07-13T20:52:00Z">
        <w:r w:rsidR="003F511B" w:rsidRPr="005579C6">
          <w:rPr>
            <w:rStyle w:val="Hyperlink"/>
            <w:noProof/>
          </w:rPr>
        </w:r>
      </w:ins>
      <w:ins w:id="1689" w:author="nick" w:date="2021-07-13T19:10:00Z">
        <w:r w:rsidRPr="005579C6">
          <w:rPr>
            <w:rStyle w:val="Hyperlink"/>
            <w:noProof/>
          </w:rPr>
          <w:fldChar w:fldCharType="separate"/>
        </w:r>
        <w:r w:rsidRPr="005579C6">
          <w:rPr>
            <w:rStyle w:val="Hyperlink"/>
            <w:noProof/>
          </w:rPr>
          <w:t xml:space="preserve">Table 68: Attributes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_Toc77095926 \h </w:instrText>
        </w:r>
      </w:ins>
      <w:r>
        <w:rPr>
          <w:noProof/>
          <w:webHidden/>
        </w:rPr>
      </w:r>
      <w:r>
        <w:rPr>
          <w:noProof/>
          <w:webHidden/>
        </w:rPr>
        <w:fldChar w:fldCharType="separate"/>
      </w:r>
      <w:ins w:id="1690" w:author="nick" w:date="2021-07-14T20:24:00Z">
        <w:r w:rsidR="0004792C">
          <w:rPr>
            <w:noProof/>
            <w:webHidden/>
          </w:rPr>
          <w:t>106</w:t>
        </w:r>
      </w:ins>
      <w:ins w:id="1691" w:author="nick" w:date="2021-07-13T19:10:00Z">
        <w:r>
          <w:rPr>
            <w:noProof/>
            <w:webHidden/>
          </w:rPr>
          <w:fldChar w:fldCharType="end"/>
        </w:r>
        <w:r w:rsidRPr="005579C6">
          <w:rPr>
            <w:rStyle w:val="Hyperlink"/>
            <w:noProof/>
          </w:rPr>
          <w:fldChar w:fldCharType="end"/>
        </w:r>
      </w:ins>
    </w:p>
    <w:p w14:paraId="16342102" w14:textId="77777777" w:rsidR="008D55BF" w:rsidRDefault="008D55BF">
      <w:pPr>
        <w:pStyle w:val="TableofFigures"/>
        <w:tabs>
          <w:tab w:val="right" w:leader="dot" w:pos="9060"/>
        </w:tabs>
        <w:rPr>
          <w:ins w:id="1692" w:author="nick" w:date="2021-07-13T19:10:00Z"/>
          <w:rFonts w:asciiTheme="minorHAnsi" w:eastAsiaTheme="minorEastAsia" w:hAnsiTheme="minorHAnsi" w:cstheme="minorBidi"/>
          <w:noProof/>
          <w:szCs w:val="22"/>
          <w:lang w:eastAsia="en-US"/>
        </w:rPr>
      </w:pPr>
      <w:ins w:id="169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"_Toc77095927"</w:instrText>
        </w:r>
        <w:r w:rsidRPr="005579C6">
          <w:rPr>
            <w:rStyle w:val="Hyperlink"/>
            <w:noProof/>
          </w:rPr>
          <w:instrText xml:space="preserve"> </w:instrText>
        </w:r>
      </w:ins>
      <w:ins w:id="1694" w:author="nick" w:date="2021-07-13T20:52:00Z">
        <w:r w:rsidR="003F511B" w:rsidRPr="005579C6">
          <w:rPr>
            <w:rStyle w:val="Hyperlink"/>
            <w:noProof/>
          </w:rPr>
        </w:r>
      </w:ins>
      <w:ins w:id="1695" w:author="nick" w:date="2021-07-13T19:10:00Z">
        <w:r w:rsidRPr="005579C6">
          <w:rPr>
            <w:rStyle w:val="Hyperlink"/>
            <w:noProof/>
          </w:rPr>
          <w:fldChar w:fldCharType="separate"/>
        </w:r>
        <w:r w:rsidRPr="005579C6">
          <w:rPr>
            <w:rStyle w:val="Hyperlink"/>
            <w:noProof/>
          </w:rPr>
          <w:t xml:space="preserve">Table 69: Nested elements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_Toc77095927 \h </w:instrText>
        </w:r>
      </w:ins>
      <w:r>
        <w:rPr>
          <w:noProof/>
          <w:webHidden/>
        </w:rPr>
      </w:r>
      <w:r>
        <w:rPr>
          <w:noProof/>
          <w:webHidden/>
        </w:rPr>
        <w:fldChar w:fldCharType="separate"/>
      </w:r>
      <w:ins w:id="1696" w:author="nick" w:date="2021-07-14T20:24:00Z">
        <w:r w:rsidR="0004792C">
          <w:rPr>
            <w:noProof/>
            <w:webHidden/>
          </w:rPr>
          <w:t>106</w:t>
        </w:r>
      </w:ins>
      <w:ins w:id="1697" w:author="nick" w:date="2021-07-13T19:10:00Z">
        <w:r>
          <w:rPr>
            <w:noProof/>
            <w:webHidden/>
          </w:rPr>
          <w:fldChar w:fldCharType="end"/>
        </w:r>
        <w:r w:rsidRPr="005579C6">
          <w:rPr>
            <w:rStyle w:val="Hyperlink"/>
            <w:noProof/>
          </w:rPr>
          <w:fldChar w:fldCharType="end"/>
        </w:r>
      </w:ins>
    </w:p>
    <w:p w14:paraId="68E31135" w14:textId="77777777" w:rsidR="008D55BF" w:rsidRDefault="008D55BF">
      <w:pPr>
        <w:pStyle w:val="TableofFigures"/>
        <w:tabs>
          <w:tab w:val="right" w:leader="dot" w:pos="9060"/>
        </w:tabs>
        <w:rPr>
          <w:ins w:id="1698" w:author="nick" w:date="2021-07-13T19:10:00Z"/>
          <w:rFonts w:asciiTheme="minorHAnsi" w:eastAsiaTheme="minorEastAsia" w:hAnsiTheme="minorHAnsi" w:cstheme="minorBidi"/>
          <w:noProof/>
          <w:szCs w:val="22"/>
          <w:lang w:eastAsia="en-US"/>
        </w:rPr>
      </w:pPr>
      <w:ins w:id="1699"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"_Toc77095928"</w:instrText>
        </w:r>
        <w:r w:rsidRPr="005579C6">
          <w:rPr>
            <w:rStyle w:val="Hyperlink"/>
            <w:noProof/>
          </w:rPr>
          <w:instrText xml:space="preserve"> </w:instrText>
        </w:r>
      </w:ins>
      <w:ins w:id="1700" w:author="nick" w:date="2021-07-13T20:52:00Z">
        <w:r w:rsidR="003F511B" w:rsidRPr="005579C6">
          <w:rPr>
            <w:rStyle w:val="Hyperlink"/>
            <w:noProof/>
          </w:rPr>
        </w:r>
      </w:ins>
      <w:ins w:id="1701" w:author="nick" w:date="2021-07-13T19:10:00Z">
        <w:r w:rsidRPr="005579C6">
          <w:rPr>
            <w:rStyle w:val="Hyperlink"/>
            <w:noProof/>
          </w:rPr>
          <w:fldChar w:fldCharType="separate"/>
        </w:r>
        <w:r w:rsidRPr="005579C6">
          <w:rPr>
            <w:rStyle w:val="Hyperlink"/>
            <w:noProof/>
          </w:rPr>
          <w:t xml:space="preserve">Table 70: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_Toc77095928 \h </w:instrText>
        </w:r>
      </w:ins>
      <w:r>
        <w:rPr>
          <w:noProof/>
          <w:webHidden/>
        </w:rPr>
      </w:r>
      <w:r>
        <w:rPr>
          <w:noProof/>
          <w:webHidden/>
        </w:rPr>
        <w:fldChar w:fldCharType="separate"/>
      </w:r>
      <w:ins w:id="1702" w:author="nick" w:date="2021-07-14T20:24:00Z">
        <w:r w:rsidR="0004792C">
          <w:rPr>
            <w:noProof/>
            <w:webHidden/>
          </w:rPr>
          <w:t>108</w:t>
        </w:r>
      </w:ins>
      <w:ins w:id="1703" w:author="nick" w:date="2021-07-13T19:10:00Z">
        <w:r>
          <w:rPr>
            <w:noProof/>
            <w:webHidden/>
          </w:rPr>
          <w:fldChar w:fldCharType="end"/>
        </w:r>
        <w:r w:rsidRPr="005579C6">
          <w:rPr>
            <w:rStyle w:val="Hyperlink"/>
            <w:noProof/>
          </w:rPr>
          <w:fldChar w:fldCharType="end"/>
        </w:r>
      </w:ins>
    </w:p>
    <w:p w14:paraId="6A180308" w14:textId="77777777" w:rsidR="008D55BF" w:rsidRDefault="008D55BF">
      <w:pPr>
        <w:pStyle w:val="TableofFigures"/>
        <w:tabs>
          <w:tab w:val="right" w:leader="dot" w:pos="9060"/>
        </w:tabs>
        <w:rPr>
          <w:ins w:id="1704" w:author="nick" w:date="2021-07-13T19:10:00Z"/>
          <w:rFonts w:asciiTheme="minorHAnsi" w:eastAsiaTheme="minorEastAsia" w:hAnsiTheme="minorHAnsi" w:cstheme="minorBidi"/>
          <w:noProof/>
          <w:szCs w:val="22"/>
          <w:lang w:eastAsia="en-US"/>
        </w:rPr>
      </w:pPr>
      <w:ins w:id="170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"_Toc77095929"</w:instrText>
        </w:r>
        <w:r w:rsidRPr="005579C6">
          <w:rPr>
            <w:rStyle w:val="Hyperlink"/>
            <w:noProof/>
          </w:rPr>
          <w:instrText xml:space="preserve"> </w:instrText>
        </w:r>
      </w:ins>
      <w:ins w:id="1706" w:author="nick" w:date="2021-07-13T20:52:00Z">
        <w:r w:rsidR="003F511B" w:rsidRPr="005579C6">
          <w:rPr>
            <w:rStyle w:val="Hyperlink"/>
            <w:noProof/>
          </w:rPr>
        </w:r>
      </w:ins>
      <w:ins w:id="1707" w:author="nick" w:date="2021-07-13T19:10:00Z">
        <w:r w:rsidRPr="005579C6">
          <w:rPr>
            <w:rStyle w:val="Hyperlink"/>
            <w:noProof/>
          </w:rPr>
          <w:fldChar w:fldCharType="separate"/>
        </w:r>
        <w:r w:rsidRPr="005579C6">
          <w:rPr>
            <w:rStyle w:val="Hyperlink"/>
            <w:noProof/>
          </w:rPr>
          <w:t xml:space="preserve">Table 71: Attributes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_Toc77095929 \h </w:instrText>
        </w:r>
      </w:ins>
      <w:r>
        <w:rPr>
          <w:noProof/>
          <w:webHidden/>
        </w:rPr>
      </w:r>
      <w:r>
        <w:rPr>
          <w:noProof/>
          <w:webHidden/>
        </w:rPr>
        <w:fldChar w:fldCharType="separate"/>
      </w:r>
      <w:ins w:id="1708" w:author="nick" w:date="2021-07-14T20:24:00Z">
        <w:r w:rsidR="0004792C">
          <w:rPr>
            <w:noProof/>
            <w:webHidden/>
          </w:rPr>
          <w:t>108</w:t>
        </w:r>
      </w:ins>
      <w:ins w:id="1709" w:author="nick" w:date="2021-07-13T19:10:00Z">
        <w:r>
          <w:rPr>
            <w:noProof/>
            <w:webHidden/>
          </w:rPr>
          <w:fldChar w:fldCharType="end"/>
        </w:r>
        <w:r w:rsidRPr="005579C6">
          <w:rPr>
            <w:rStyle w:val="Hyperlink"/>
            <w:noProof/>
          </w:rPr>
          <w:fldChar w:fldCharType="end"/>
        </w:r>
      </w:ins>
    </w:p>
    <w:p w14:paraId="36392F83" w14:textId="77777777" w:rsidR="008D55BF" w:rsidRDefault="008D55BF">
      <w:pPr>
        <w:pStyle w:val="TableofFigures"/>
        <w:tabs>
          <w:tab w:val="right" w:leader="dot" w:pos="9060"/>
        </w:tabs>
        <w:rPr>
          <w:ins w:id="1710" w:author="nick" w:date="2021-07-13T19:10:00Z"/>
          <w:rFonts w:asciiTheme="minorHAnsi" w:eastAsiaTheme="minorEastAsia" w:hAnsiTheme="minorHAnsi" w:cstheme="minorBidi"/>
          <w:noProof/>
          <w:szCs w:val="22"/>
          <w:lang w:eastAsia="en-US"/>
        </w:rPr>
      </w:pPr>
      <w:ins w:id="17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"_Toc77095930"</w:instrText>
        </w:r>
        <w:r w:rsidRPr="005579C6">
          <w:rPr>
            <w:rStyle w:val="Hyperlink"/>
            <w:noProof/>
          </w:rPr>
          <w:instrText xml:space="preserve"> </w:instrText>
        </w:r>
      </w:ins>
      <w:ins w:id="1712" w:author="nick" w:date="2021-07-13T20:52:00Z">
        <w:r w:rsidR="003F511B" w:rsidRPr="005579C6">
          <w:rPr>
            <w:rStyle w:val="Hyperlink"/>
            <w:noProof/>
          </w:rPr>
        </w:r>
      </w:ins>
      <w:ins w:id="1713" w:author="nick" w:date="2021-07-13T19:10:00Z">
        <w:r w:rsidRPr="005579C6">
          <w:rPr>
            <w:rStyle w:val="Hyperlink"/>
            <w:noProof/>
          </w:rPr>
          <w:fldChar w:fldCharType="separate"/>
        </w:r>
        <w:r w:rsidRPr="005579C6">
          <w:rPr>
            <w:rStyle w:val="Hyperlink"/>
            <w:noProof/>
          </w:rPr>
          <w:t xml:space="preserve">Table 72: Nested elements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_Toc77095930 \h </w:instrText>
        </w:r>
      </w:ins>
      <w:r>
        <w:rPr>
          <w:noProof/>
          <w:webHidden/>
        </w:rPr>
      </w:r>
      <w:r>
        <w:rPr>
          <w:noProof/>
          <w:webHidden/>
        </w:rPr>
        <w:fldChar w:fldCharType="separate"/>
      </w:r>
      <w:ins w:id="1714" w:author="nick" w:date="2021-07-14T20:24:00Z">
        <w:r w:rsidR="0004792C">
          <w:rPr>
            <w:noProof/>
            <w:webHidden/>
          </w:rPr>
          <w:t>109</w:t>
        </w:r>
      </w:ins>
      <w:ins w:id="1715" w:author="nick" w:date="2021-07-13T19:10:00Z">
        <w:r>
          <w:rPr>
            <w:noProof/>
            <w:webHidden/>
          </w:rPr>
          <w:fldChar w:fldCharType="end"/>
        </w:r>
        <w:r w:rsidRPr="005579C6">
          <w:rPr>
            <w:rStyle w:val="Hyperlink"/>
            <w:noProof/>
          </w:rPr>
          <w:fldChar w:fldCharType="end"/>
        </w:r>
      </w:ins>
    </w:p>
    <w:p w14:paraId="4AE073C1" w14:textId="77777777" w:rsidR="008D55BF" w:rsidRDefault="008D55BF">
      <w:pPr>
        <w:pStyle w:val="TableofFigures"/>
        <w:tabs>
          <w:tab w:val="right" w:leader="dot" w:pos="9060"/>
        </w:tabs>
        <w:rPr>
          <w:ins w:id="1716" w:author="nick" w:date="2021-07-13T19:10:00Z"/>
          <w:rFonts w:asciiTheme="minorHAnsi" w:eastAsiaTheme="minorEastAsia" w:hAnsiTheme="minorHAnsi" w:cstheme="minorBidi"/>
          <w:noProof/>
          <w:szCs w:val="22"/>
          <w:lang w:eastAsia="en-US"/>
        </w:rPr>
      </w:pPr>
      <w:ins w:id="17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"_Toc77095931"</w:instrText>
        </w:r>
        <w:r w:rsidRPr="005579C6">
          <w:rPr>
            <w:rStyle w:val="Hyperlink"/>
            <w:noProof/>
          </w:rPr>
          <w:instrText xml:space="preserve"> </w:instrText>
        </w:r>
      </w:ins>
      <w:ins w:id="1718" w:author="nick" w:date="2021-07-13T20:52:00Z">
        <w:r w:rsidR="003F511B" w:rsidRPr="005579C6">
          <w:rPr>
            <w:rStyle w:val="Hyperlink"/>
            <w:noProof/>
          </w:rPr>
        </w:r>
      </w:ins>
      <w:ins w:id="1719" w:author="nick" w:date="2021-07-13T19:10:00Z">
        <w:r w:rsidRPr="005579C6">
          <w:rPr>
            <w:rStyle w:val="Hyperlink"/>
            <w:noProof/>
          </w:rPr>
          <w:fldChar w:fldCharType="separate"/>
        </w:r>
        <w:r w:rsidRPr="005579C6">
          <w:rPr>
            <w:rStyle w:val="Hyperlink"/>
            <w:noProof/>
          </w:rPr>
          <w:t xml:space="preserve">Table 73: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_Toc77095931 \h </w:instrText>
        </w:r>
      </w:ins>
      <w:r>
        <w:rPr>
          <w:noProof/>
          <w:webHidden/>
        </w:rPr>
      </w:r>
      <w:r>
        <w:rPr>
          <w:noProof/>
          <w:webHidden/>
        </w:rPr>
        <w:fldChar w:fldCharType="separate"/>
      </w:r>
      <w:ins w:id="1720" w:author="nick" w:date="2021-07-14T20:24:00Z">
        <w:r w:rsidR="0004792C">
          <w:rPr>
            <w:noProof/>
            <w:webHidden/>
          </w:rPr>
          <w:t>110</w:t>
        </w:r>
      </w:ins>
      <w:ins w:id="1721" w:author="nick" w:date="2021-07-13T19:10:00Z">
        <w:r>
          <w:rPr>
            <w:noProof/>
            <w:webHidden/>
          </w:rPr>
          <w:fldChar w:fldCharType="end"/>
        </w:r>
        <w:r w:rsidRPr="005579C6">
          <w:rPr>
            <w:rStyle w:val="Hyperlink"/>
            <w:noProof/>
          </w:rPr>
          <w:fldChar w:fldCharType="end"/>
        </w:r>
      </w:ins>
    </w:p>
    <w:p w14:paraId="1FC591AD" w14:textId="77777777" w:rsidR="008D55BF" w:rsidRDefault="008D55BF">
      <w:pPr>
        <w:pStyle w:val="TableofFigures"/>
        <w:tabs>
          <w:tab w:val="right" w:leader="dot" w:pos="9060"/>
        </w:tabs>
        <w:rPr>
          <w:ins w:id="1722" w:author="nick" w:date="2021-07-13T19:10:00Z"/>
          <w:rFonts w:asciiTheme="minorHAnsi" w:eastAsiaTheme="minorEastAsia" w:hAnsiTheme="minorHAnsi" w:cstheme="minorBidi"/>
          <w:noProof/>
          <w:szCs w:val="22"/>
          <w:lang w:eastAsia="en-US"/>
        </w:rPr>
      </w:pPr>
      <w:ins w:id="17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"_Toc77095932"</w:instrText>
        </w:r>
        <w:r w:rsidRPr="005579C6">
          <w:rPr>
            <w:rStyle w:val="Hyperlink"/>
            <w:noProof/>
          </w:rPr>
          <w:instrText xml:space="preserve"> </w:instrText>
        </w:r>
      </w:ins>
      <w:ins w:id="1724" w:author="nick" w:date="2021-07-13T20:52:00Z">
        <w:r w:rsidR="003F511B" w:rsidRPr="005579C6">
          <w:rPr>
            <w:rStyle w:val="Hyperlink"/>
            <w:noProof/>
          </w:rPr>
        </w:r>
      </w:ins>
      <w:ins w:id="1725" w:author="nick" w:date="2021-07-13T19:10:00Z">
        <w:r w:rsidRPr="005579C6">
          <w:rPr>
            <w:rStyle w:val="Hyperlink"/>
            <w:noProof/>
          </w:rPr>
          <w:fldChar w:fldCharType="separate"/>
        </w:r>
        <w:r w:rsidRPr="005579C6">
          <w:rPr>
            <w:rStyle w:val="Hyperlink"/>
            <w:noProof/>
          </w:rPr>
          <w:t xml:space="preserve">Table 74: Attributes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_Toc77095932 \h </w:instrText>
        </w:r>
      </w:ins>
      <w:r>
        <w:rPr>
          <w:noProof/>
          <w:webHidden/>
        </w:rPr>
      </w:r>
      <w:r>
        <w:rPr>
          <w:noProof/>
          <w:webHidden/>
        </w:rPr>
        <w:fldChar w:fldCharType="separate"/>
      </w:r>
      <w:ins w:id="1726" w:author="nick" w:date="2021-07-14T20:24:00Z">
        <w:r w:rsidR="0004792C">
          <w:rPr>
            <w:noProof/>
            <w:webHidden/>
          </w:rPr>
          <w:t>111</w:t>
        </w:r>
      </w:ins>
      <w:ins w:id="1727" w:author="nick" w:date="2021-07-13T19:10:00Z">
        <w:r>
          <w:rPr>
            <w:noProof/>
            <w:webHidden/>
          </w:rPr>
          <w:fldChar w:fldCharType="end"/>
        </w:r>
        <w:r w:rsidRPr="005579C6">
          <w:rPr>
            <w:rStyle w:val="Hyperlink"/>
            <w:noProof/>
          </w:rPr>
          <w:fldChar w:fldCharType="end"/>
        </w:r>
      </w:ins>
    </w:p>
    <w:p w14:paraId="79725629" w14:textId="77777777" w:rsidR="008D55BF" w:rsidRDefault="008D55BF">
      <w:pPr>
        <w:pStyle w:val="TableofFigures"/>
        <w:tabs>
          <w:tab w:val="right" w:leader="dot" w:pos="9060"/>
        </w:tabs>
        <w:rPr>
          <w:ins w:id="1728" w:author="nick" w:date="2021-07-13T19:10:00Z"/>
          <w:rFonts w:asciiTheme="minorHAnsi" w:eastAsiaTheme="minorEastAsia" w:hAnsiTheme="minorHAnsi" w:cstheme="minorBidi"/>
          <w:noProof/>
          <w:szCs w:val="22"/>
          <w:lang w:eastAsia="en-US"/>
        </w:rPr>
      </w:pPr>
      <w:ins w:id="17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"_Toc77095933"</w:instrText>
        </w:r>
        <w:r w:rsidRPr="005579C6">
          <w:rPr>
            <w:rStyle w:val="Hyperlink"/>
            <w:noProof/>
          </w:rPr>
          <w:instrText xml:space="preserve"> </w:instrText>
        </w:r>
      </w:ins>
      <w:ins w:id="1730" w:author="nick" w:date="2021-07-13T20:52:00Z">
        <w:r w:rsidR="003F511B" w:rsidRPr="005579C6">
          <w:rPr>
            <w:rStyle w:val="Hyperlink"/>
            <w:noProof/>
          </w:rPr>
        </w:r>
      </w:ins>
      <w:ins w:id="1731" w:author="nick" w:date="2021-07-13T19:10:00Z">
        <w:r w:rsidRPr="005579C6">
          <w:rPr>
            <w:rStyle w:val="Hyperlink"/>
            <w:noProof/>
          </w:rPr>
          <w:fldChar w:fldCharType="separate"/>
        </w:r>
        <w:r w:rsidRPr="005579C6">
          <w:rPr>
            <w:rStyle w:val="Hyperlink"/>
            <w:noProof/>
          </w:rPr>
          <w:t xml:space="preserve">Table 75: Nested elements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_Toc77095933 \h </w:instrText>
        </w:r>
      </w:ins>
      <w:r>
        <w:rPr>
          <w:noProof/>
          <w:webHidden/>
        </w:rPr>
      </w:r>
      <w:r>
        <w:rPr>
          <w:noProof/>
          <w:webHidden/>
        </w:rPr>
        <w:fldChar w:fldCharType="separate"/>
      </w:r>
      <w:ins w:id="1732" w:author="nick" w:date="2021-07-14T20:24:00Z">
        <w:r w:rsidR="0004792C">
          <w:rPr>
            <w:noProof/>
            <w:webHidden/>
          </w:rPr>
          <w:t>112</w:t>
        </w:r>
      </w:ins>
      <w:ins w:id="1733" w:author="nick" w:date="2021-07-13T19:10:00Z">
        <w:r>
          <w:rPr>
            <w:noProof/>
            <w:webHidden/>
          </w:rPr>
          <w:fldChar w:fldCharType="end"/>
        </w:r>
        <w:r w:rsidRPr="005579C6">
          <w:rPr>
            <w:rStyle w:val="Hyperlink"/>
            <w:noProof/>
          </w:rPr>
          <w:fldChar w:fldCharType="end"/>
        </w:r>
      </w:ins>
    </w:p>
    <w:p w14:paraId="32606B91" w14:textId="77777777" w:rsidR="008D55BF" w:rsidRDefault="008D55BF">
      <w:pPr>
        <w:pStyle w:val="TableofFigures"/>
        <w:tabs>
          <w:tab w:val="right" w:leader="dot" w:pos="9060"/>
        </w:tabs>
        <w:rPr>
          <w:ins w:id="1734" w:author="nick" w:date="2021-07-13T19:10:00Z"/>
          <w:rFonts w:asciiTheme="minorHAnsi" w:eastAsiaTheme="minorEastAsia" w:hAnsiTheme="minorHAnsi" w:cstheme="minorBidi"/>
          <w:noProof/>
          <w:szCs w:val="22"/>
          <w:lang w:eastAsia="en-US"/>
        </w:rPr>
      </w:pPr>
      <w:ins w:id="17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"_Toc77095934"</w:instrText>
        </w:r>
        <w:r w:rsidRPr="005579C6">
          <w:rPr>
            <w:rStyle w:val="Hyperlink"/>
            <w:noProof/>
          </w:rPr>
          <w:instrText xml:space="preserve"> </w:instrText>
        </w:r>
      </w:ins>
      <w:ins w:id="1736" w:author="nick" w:date="2021-07-13T20:52:00Z">
        <w:r w:rsidR="003F511B" w:rsidRPr="005579C6">
          <w:rPr>
            <w:rStyle w:val="Hyperlink"/>
            <w:noProof/>
          </w:rPr>
        </w:r>
      </w:ins>
      <w:ins w:id="1737" w:author="nick" w:date="2021-07-13T19:10:00Z">
        <w:r w:rsidRPr="005579C6">
          <w:rPr>
            <w:rStyle w:val="Hyperlink"/>
            <w:noProof/>
          </w:rPr>
          <w:fldChar w:fldCharType="separate"/>
        </w:r>
        <w:r w:rsidRPr="005579C6">
          <w:rPr>
            <w:rStyle w:val="Hyperlink"/>
            <w:noProof/>
          </w:rPr>
          <w:t xml:space="preserve">Table 76: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_Toc77095934 \h </w:instrText>
        </w:r>
      </w:ins>
      <w:r>
        <w:rPr>
          <w:noProof/>
          <w:webHidden/>
        </w:rPr>
      </w:r>
      <w:r>
        <w:rPr>
          <w:noProof/>
          <w:webHidden/>
        </w:rPr>
        <w:fldChar w:fldCharType="separate"/>
      </w:r>
      <w:ins w:id="1738" w:author="nick" w:date="2021-07-14T20:24:00Z">
        <w:r w:rsidR="0004792C">
          <w:rPr>
            <w:noProof/>
            <w:webHidden/>
          </w:rPr>
          <w:t>112</w:t>
        </w:r>
      </w:ins>
      <w:ins w:id="1739" w:author="nick" w:date="2021-07-13T19:10:00Z">
        <w:r>
          <w:rPr>
            <w:noProof/>
            <w:webHidden/>
          </w:rPr>
          <w:fldChar w:fldCharType="end"/>
        </w:r>
        <w:r w:rsidRPr="005579C6">
          <w:rPr>
            <w:rStyle w:val="Hyperlink"/>
            <w:noProof/>
          </w:rPr>
          <w:fldChar w:fldCharType="end"/>
        </w:r>
      </w:ins>
    </w:p>
    <w:p w14:paraId="380B5924" w14:textId="77777777" w:rsidR="008D55BF" w:rsidRDefault="008D55BF">
      <w:pPr>
        <w:pStyle w:val="TableofFigures"/>
        <w:tabs>
          <w:tab w:val="right" w:leader="dot" w:pos="9060"/>
        </w:tabs>
        <w:rPr>
          <w:ins w:id="1740" w:author="nick" w:date="2021-07-13T19:10:00Z"/>
          <w:rFonts w:asciiTheme="minorHAnsi" w:eastAsiaTheme="minorEastAsia" w:hAnsiTheme="minorHAnsi" w:cstheme="minorBidi"/>
          <w:noProof/>
          <w:szCs w:val="22"/>
          <w:lang w:eastAsia="en-US"/>
        </w:rPr>
      </w:pPr>
      <w:ins w:id="17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"_Toc77095935"</w:instrText>
        </w:r>
        <w:r w:rsidRPr="005579C6">
          <w:rPr>
            <w:rStyle w:val="Hyperlink"/>
            <w:noProof/>
          </w:rPr>
          <w:instrText xml:space="preserve"> </w:instrText>
        </w:r>
      </w:ins>
      <w:ins w:id="1742" w:author="nick" w:date="2021-07-13T20:52:00Z">
        <w:r w:rsidR="003F511B" w:rsidRPr="005579C6">
          <w:rPr>
            <w:rStyle w:val="Hyperlink"/>
            <w:noProof/>
          </w:rPr>
        </w:r>
      </w:ins>
      <w:ins w:id="1743" w:author="nick" w:date="2021-07-13T19:10:00Z">
        <w:r w:rsidRPr="005579C6">
          <w:rPr>
            <w:rStyle w:val="Hyperlink"/>
            <w:noProof/>
          </w:rPr>
          <w:fldChar w:fldCharType="separate"/>
        </w:r>
        <w:r w:rsidRPr="005579C6">
          <w:rPr>
            <w:rStyle w:val="Hyperlink"/>
            <w:noProof/>
          </w:rPr>
          <w:t>Table 77: Attributes of element &lt;rotation_joint/&gt;</w:t>
        </w:r>
        <w:r>
          <w:rPr>
            <w:noProof/>
            <w:webHidden/>
          </w:rPr>
          <w:tab/>
        </w:r>
        <w:r>
          <w:rPr>
            <w:noProof/>
            <w:webHidden/>
          </w:rPr>
          <w:fldChar w:fldCharType="begin"/>
        </w:r>
        <w:r>
          <w:rPr>
            <w:noProof/>
            <w:webHidden/>
          </w:rPr>
          <w:instrText xml:space="preserve"> PAGEREF _Toc77095935 \h </w:instrText>
        </w:r>
      </w:ins>
      <w:r>
        <w:rPr>
          <w:noProof/>
          <w:webHidden/>
        </w:rPr>
      </w:r>
      <w:r>
        <w:rPr>
          <w:noProof/>
          <w:webHidden/>
        </w:rPr>
        <w:fldChar w:fldCharType="separate"/>
      </w:r>
      <w:ins w:id="1744" w:author="nick" w:date="2021-07-14T20:24:00Z">
        <w:r w:rsidR="0004792C">
          <w:rPr>
            <w:noProof/>
            <w:webHidden/>
          </w:rPr>
          <w:t>113</w:t>
        </w:r>
      </w:ins>
      <w:ins w:id="1745" w:author="nick" w:date="2021-07-13T19:10:00Z">
        <w:r>
          <w:rPr>
            <w:noProof/>
            <w:webHidden/>
          </w:rPr>
          <w:fldChar w:fldCharType="end"/>
        </w:r>
        <w:r w:rsidRPr="005579C6">
          <w:rPr>
            <w:rStyle w:val="Hyperlink"/>
            <w:noProof/>
          </w:rPr>
          <w:fldChar w:fldCharType="end"/>
        </w:r>
      </w:ins>
    </w:p>
    <w:p w14:paraId="26678E26" w14:textId="77777777" w:rsidR="008D55BF" w:rsidRDefault="008D55BF">
      <w:pPr>
        <w:pStyle w:val="TableofFigures"/>
        <w:tabs>
          <w:tab w:val="right" w:leader="dot" w:pos="9060"/>
        </w:tabs>
        <w:rPr>
          <w:ins w:id="1746" w:author="nick" w:date="2021-07-13T19:10:00Z"/>
          <w:rFonts w:asciiTheme="minorHAnsi" w:eastAsiaTheme="minorEastAsia" w:hAnsiTheme="minorHAnsi" w:cstheme="minorBidi"/>
          <w:noProof/>
          <w:szCs w:val="22"/>
          <w:lang w:eastAsia="en-US"/>
        </w:rPr>
      </w:pPr>
      <w:ins w:id="17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"_Toc77095936"</w:instrText>
        </w:r>
        <w:r w:rsidRPr="005579C6">
          <w:rPr>
            <w:rStyle w:val="Hyperlink"/>
            <w:noProof/>
          </w:rPr>
          <w:instrText xml:space="preserve"> </w:instrText>
        </w:r>
      </w:ins>
      <w:ins w:id="1748" w:author="nick" w:date="2021-07-13T20:52:00Z">
        <w:r w:rsidR="003F511B" w:rsidRPr="005579C6">
          <w:rPr>
            <w:rStyle w:val="Hyperlink"/>
            <w:noProof/>
          </w:rPr>
        </w:r>
      </w:ins>
      <w:ins w:id="1749" w:author="nick" w:date="2021-07-13T19:10:00Z">
        <w:r w:rsidRPr="005579C6">
          <w:rPr>
            <w:rStyle w:val="Hyperlink"/>
            <w:noProof/>
          </w:rPr>
          <w:fldChar w:fldCharType="separate"/>
        </w:r>
        <w:r w:rsidRPr="005579C6">
          <w:rPr>
            <w:rStyle w:val="Hyperlink"/>
            <w:noProof/>
          </w:rPr>
          <w:t xml:space="preserve">Table 78: Nested elements of element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_Toc77095936 \h </w:instrText>
        </w:r>
      </w:ins>
      <w:r>
        <w:rPr>
          <w:noProof/>
          <w:webHidden/>
        </w:rPr>
      </w:r>
      <w:r>
        <w:rPr>
          <w:noProof/>
          <w:webHidden/>
        </w:rPr>
        <w:fldChar w:fldCharType="separate"/>
      </w:r>
      <w:ins w:id="1750" w:author="nick" w:date="2021-07-14T20:24:00Z">
        <w:r w:rsidR="0004792C">
          <w:rPr>
            <w:noProof/>
            <w:webHidden/>
          </w:rPr>
          <w:t>113</w:t>
        </w:r>
      </w:ins>
      <w:ins w:id="1751" w:author="nick" w:date="2021-07-13T19:10:00Z">
        <w:r>
          <w:rPr>
            <w:noProof/>
            <w:webHidden/>
          </w:rPr>
          <w:fldChar w:fldCharType="end"/>
        </w:r>
        <w:r w:rsidRPr="005579C6">
          <w:rPr>
            <w:rStyle w:val="Hyperlink"/>
            <w:noProof/>
          </w:rPr>
          <w:fldChar w:fldCharType="end"/>
        </w:r>
      </w:ins>
    </w:p>
    <w:p w14:paraId="6DC51A00" w14:textId="77777777" w:rsidR="008D55BF" w:rsidRDefault="008D55BF">
      <w:pPr>
        <w:pStyle w:val="TableofFigures"/>
        <w:tabs>
          <w:tab w:val="right" w:leader="dot" w:pos="9060"/>
        </w:tabs>
        <w:rPr>
          <w:ins w:id="1752" w:author="nick" w:date="2021-07-13T19:10:00Z"/>
          <w:rFonts w:asciiTheme="minorHAnsi" w:eastAsiaTheme="minorEastAsia" w:hAnsiTheme="minorHAnsi" w:cstheme="minorBidi"/>
          <w:noProof/>
          <w:szCs w:val="22"/>
          <w:lang w:eastAsia="en-US"/>
        </w:rPr>
      </w:pPr>
      <w:ins w:id="175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"_Toc77095937"</w:instrText>
        </w:r>
        <w:r w:rsidRPr="005579C6">
          <w:rPr>
            <w:rStyle w:val="Hyperlink"/>
            <w:noProof/>
          </w:rPr>
          <w:instrText xml:space="preserve"> </w:instrText>
        </w:r>
      </w:ins>
      <w:ins w:id="1754" w:author="nick" w:date="2021-07-13T20:52:00Z">
        <w:r w:rsidR="003F511B" w:rsidRPr="005579C6">
          <w:rPr>
            <w:rStyle w:val="Hyperlink"/>
            <w:noProof/>
          </w:rPr>
        </w:r>
      </w:ins>
      <w:ins w:id="1755" w:author="nick" w:date="2021-07-13T19:10:00Z">
        <w:r w:rsidRPr="005579C6">
          <w:rPr>
            <w:rStyle w:val="Hyperlink"/>
            <w:noProof/>
          </w:rPr>
          <w:fldChar w:fldCharType="separate"/>
        </w:r>
        <w:r w:rsidRPr="005579C6">
          <w:rPr>
            <w:rStyle w:val="Hyperlink"/>
            <w:noProof/>
          </w:rPr>
          <w:t xml:space="preserve">Table 79: Attributes of element </w:t>
        </w:r>
        <w:r w:rsidRPr="005579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_Toc77095937 \h </w:instrText>
        </w:r>
      </w:ins>
      <w:r>
        <w:rPr>
          <w:noProof/>
          <w:webHidden/>
        </w:rPr>
      </w:r>
      <w:r>
        <w:rPr>
          <w:noProof/>
          <w:webHidden/>
        </w:rPr>
        <w:fldChar w:fldCharType="separate"/>
      </w:r>
      <w:ins w:id="1756" w:author="nick" w:date="2021-07-14T20:24:00Z">
        <w:r w:rsidR="0004792C">
          <w:rPr>
            <w:noProof/>
            <w:webHidden/>
          </w:rPr>
          <w:t>114</w:t>
        </w:r>
      </w:ins>
      <w:ins w:id="1757" w:author="nick" w:date="2021-07-13T19:10:00Z">
        <w:r>
          <w:rPr>
            <w:noProof/>
            <w:webHidden/>
          </w:rPr>
          <w:fldChar w:fldCharType="end"/>
        </w:r>
        <w:r w:rsidRPr="005579C6">
          <w:rPr>
            <w:rStyle w:val="Hyperlink"/>
            <w:noProof/>
          </w:rPr>
          <w:fldChar w:fldCharType="end"/>
        </w:r>
      </w:ins>
    </w:p>
    <w:p w14:paraId="3D8355CE" w14:textId="77777777" w:rsidR="008D55BF" w:rsidRDefault="008D55BF">
      <w:pPr>
        <w:pStyle w:val="TableofFigures"/>
        <w:tabs>
          <w:tab w:val="right" w:leader="dot" w:pos="9060"/>
        </w:tabs>
        <w:rPr>
          <w:ins w:id="1758" w:author="nick" w:date="2021-07-13T19:10:00Z"/>
          <w:rFonts w:asciiTheme="minorHAnsi" w:eastAsiaTheme="minorEastAsia" w:hAnsiTheme="minorHAnsi" w:cstheme="minorBidi"/>
          <w:noProof/>
          <w:szCs w:val="22"/>
          <w:lang w:eastAsia="en-US"/>
        </w:rPr>
      </w:pPr>
      <w:ins w:id="175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"_Toc77095938"</w:instrText>
        </w:r>
        <w:r w:rsidRPr="005579C6">
          <w:rPr>
            <w:rStyle w:val="Hyperlink"/>
            <w:noProof/>
          </w:rPr>
          <w:instrText xml:space="preserve"> </w:instrText>
        </w:r>
      </w:ins>
      <w:ins w:id="1760" w:author="nick" w:date="2021-07-13T20:52:00Z">
        <w:r w:rsidR="003F511B" w:rsidRPr="005579C6">
          <w:rPr>
            <w:rStyle w:val="Hyperlink"/>
            <w:noProof/>
          </w:rPr>
        </w:r>
      </w:ins>
      <w:ins w:id="1761" w:author="nick" w:date="2021-07-13T19:10:00Z">
        <w:r w:rsidRPr="005579C6">
          <w:rPr>
            <w:rStyle w:val="Hyperlink"/>
            <w:noProof/>
          </w:rPr>
          <w:fldChar w:fldCharType="separate"/>
        </w:r>
        <w:r w:rsidRPr="005579C6">
          <w:rPr>
            <w:rStyle w:val="Hyperlink"/>
            <w:noProof/>
          </w:rPr>
          <w:t xml:space="preserve">Table 80: Attributes of element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_Toc77095938 \h </w:instrText>
        </w:r>
      </w:ins>
      <w:r>
        <w:rPr>
          <w:noProof/>
          <w:webHidden/>
        </w:rPr>
      </w:r>
      <w:r>
        <w:rPr>
          <w:noProof/>
          <w:webHidden/>
        </w:rPr>
        <w:fldChar w:fldCharType="separate"/>
      </w:r>
      <w:ins w:id="1762" w:author="nick" w:date="2021-07-14T20:24:00Z">
        <w:r w:rsidR="0004792C">
          <w:rPr>
            <w:noProof/>
            <w:webHidden/>
          </w:rPr>
          <w:t>116</w:t>
        </w:r>
      </w:ins>
      <w:ins w:id="1763" w:author="nick" w:date="2021-07-13T19:10:00Z">
        <w:r>
          <w:rPr>
            <w:noProof/>
            <w:webHidden/>
          </w:rPr>
          <w:fldChar w:fldCharType="end"/>
        </w:r>
        <w:r w:rsidRPr="005579C6">
          <w:rPr>
            <w:rStyle w:val="Hyperlink"/>
            <w:noProof/>
          </w:rPr>
          <w:fldChar w:fldCharType="end"/>
        </w:r>
      </w:ins>
    </w:p>
    <w:p w14:paraId="727F9793" w14:textId="77777777" w:rsidR="008D55BF" w:rsidRDefault="008D55BF">
      <w:pPr>
        <w:pStyle w:val="TableofFigures"/>
        <w:tabs>
          <w:tab w:val="right" w:leader="dot" w:pos="9060"/>
        </w:tabs>
        <w:rPr>
          <w:ins w:id="1764" w:author="nick" w:date="2021-07-13T19:10:00Z"/>
          <w:rFonts w:asciiTheme="minorHAnsi" w:eastAsiaTheme="minorEastAsia" w:hAnsiTheme="minorHAnsi" w:cstheme="minorBidi"/>
          <w:noProof/>
          <w:szCs w:val="22"/>
          <w:lang w:eastAsia="en-US"/>
        </w:rPr>
      </w:pPr>
      <w:ins w:id="176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"_Toc77095939"</w:instrText>
        </w:r>
        <w:r w:rsidRPr="005579C6">
          <w:rPr>
            <w:rStyle w:val="Hyperlink"/>
            <w:noProof/>
          </w:rPr>
          <w:instrText xml:space="preserve"> </w:instrText>
        </w:r>
      </w:ins>
      <w:ins w:id="1766" w:author="nick" w:date="2021-07-13T20:52:00Z">
        <w:r w:rsidR="003F511B" w:rsidRPr="005579C6">
          <w:rPr>
            <w:rStyle w:val="Hyperlink"/>
            <w:noProof/>
          </w:rPr>
        </w:r>
      </w:ins>
      <w:ins w:id="1767" w:author="nick" w:date="2021-07-13T19:10:00Z">
        <w:r w:rsidRPr="005579C6">
          <w:rPr>
            <w:rStyle w:val="Hyperlink"/>
            <w:noProof/>
          </w:rPr>
          <w:fldChar w:fldCharType="separate"/>
        </w:r>
        <w:r w:rsidRPr="005579C6">
          <w:rPr>
            <w:rStyle w:val="Hyperlink"/>
            <w:noProof/>
          </w:rPr>
          <w:t xml:space="preserve">Table 81: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_Toc77095939 \h </w:instrText>
        </w:r>
      </w:ins>
      <w:r>
        <w:rPr>
          <w:noProof/>
          <w:webHidden/>
        </w:rPr>
      </w:r>
      <w:r>
        <w:rPr>
          <w:noProof/>
          <w:webHidden/>
        </w:rPr>
        <w:fldChar w:fldCharType="separate"/>
      </w:r>
      <w:ins w:id="1768" w:author="nick" w:date="2021-07-14T20:24:00Z">
        <w:r w:rsidR="0004792C">
          <w:rPr>
            <w:noProof/>
            <w:webHidden/>
          </w:rPr>
          <w:t>116</w:t>
        </w:r>
      </w:ins>
      <w:ins w:id="1769" w:author="nick" w:date="2021-07-13T19:10:00Z">
        <w:r>
          <w:rPr>
            <w:noProof/>
            <w:webHidden/>
          </w:rPr>
          <w:fldChar w:fldCharType="end"/>
        </w:r>
        <w:r w:rsidRPr="005579C6">
          <w:rPr>
            <w:rStyle w:val="Hyperlink"/>
            <w:noProof/>
          </w:rPr>
          <w:fldChar w:fldCharType="end"/>
        </w:r>
      </w:ins>
    </w:p>
    <w:p w14:paraId="23E6D725" w14:textId="77777777" w:rsidR="008D55BF" w:rsidRDefault="008D55BF">
      <w:pPr>
        <w:pStyle w:val="TableofFigures"/>
        <w:tabs>
          <w:tab w:val="right" w:leader="dot" w:pos="9060"/>
        </w:tabs>
        <w:rPr>
          <w:ins w:id="1770" w:author="nick" w:date="2021-07-13T19:10:00Z"/>
          <w:rFonts w:asciiTheme="minorHAnsi" w:eastAsiaTheme="minorEastAsia" w:hAnsiTheme="minorHAnsi" w:cstheme="minorBidi"/>
          <w:noProof/>
          <w:szCs w:val="22"/>
          <w:lang w:eastAsia="en-US"/>
        </w:rPr>
      </w:pPr>
      <w:ins w:id="177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"_Toc77095940"</w:instrText>
        </w:r>
        <w:r w:rsidRPr="005579C6">
          <w:rPr>
            <w:rStyle w:val="Hyperlink"/>
            <w:noProof/>
          </w:rPr>
          <w:instrText xml:space="preserve"> </w:instrText>
        </w:r>
      </w:ins>
      <w:ins w:id="1772" w:author="nick" w:date="2021-07-13T20:52:00Z">
        <w:r w:rsidR="003F511B" w:rsidRPr="005579C6">
          <w:rPr>
            <w:rStyle w:val="Hyperlink"/>
            <w:noProof/>
          </w:rPr>
        </w:r>
      </w:ins>
      <w:ins w:id="1773" w:author="nick" w:date="2021-07-13T19:10:00Z">
        <w:r w:rsidRPr="005579C6">
          <w:rPr>
            <w:rStyle w:val="Hyperlink"/>
            <w:noProof/>
          </w:rPr>
          <w:fldChar w:fldCharType="separate"/>
        </w:r>
        <w:r w:rsidRPr="005579C6">
          <w:rPr>
            <w:rStyle w:val="Hyperlink"/>
            <w:noProof/>
          </w:rPr>
          <w:t xml:space="preserve">Table 82: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_Toc77095940 \h </w:instrText>
        </w:r>
      </w:ins>
      <w:r>
        <w:rPr>
          <w:noProof/>
          <w:webHidden/>
        </w:rPr>
      </w:r>
      <w:r>
        <w:rPr>
          <w:noProof/>
          <w:webHidden/>
        </w:rPr>
        <w:fldChar w:fldCharType="separate"/>
      </w:r>
      <w:ins w:id="1774" w:author="nick" w:date="2021-07-14T20:24:00Z">
        <w:r w:rsidR="0004792C">
          <w:rPr>
            <w:noProof/>
            <w:webHidden/>
          </w:rPr>
          <w:t>117</w:t>
        </w:r>
      </w:ins>
      <w:ins w:id="1775" w:author="nick" w:date="2021-07-13T19:10:00Z">
        <w:r>
          <w:rPr>
            <w:noProof/>
            <w:webHidden/>
          </w:rPr>
          <w:fldChar w:fldCharType="end"/>
        </w:r>
        <w:r w:rsidRPr="005579C6">
          <w:rPr>
            <w:rStyle w:val="Hyperlink"/>
            <w:noProof/>
          </w:rPr>
          <w:fldChar w:fldCharType="end"/>
        </w:r>
      </w:ins>
    </w:p>
    <w:p w14:paraId="69D859EA" w14:textId="77777777" w:rsidR="008D55BF" w:rsidRDefault="008D55BF">
      <w:pPr>
        <w:pStyle w:val="TableofFigures"/>
        <w:tabs>
          <w:tab w:val="right" w:leader="dot" w:pos="9060"/>
        </w:tabs>
        <w:rPr>
          <w:ins w:id="1776" w:author="nick" w:date="2021-07-13T19:10:00Z"/>
          <w:rFonts w:asciiTheme="minorHAnsi" w:eastAsiaTheme="minorEastAsia" w:hAnsiTheme="minorHAnsi" w:cstheme="minorBidi"/>
          <w:noProof/>
          <w:szCs w:val="22"/>
          <w:lang w:eastAsia="en-US"/>
        </w:rPr>
      </w:pPr>
      <w:ins w:id="177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"_Toc77095941"</w:instrText>
        </w:r>
        <w:r w:rsidRPr="005579C6">
          <w:rPr>
            <w:rStyle w:val="Hyperlink"/>
            <w:noProof/>
          </w:rPr>
          <w:instrText xml:space="preserve"> </w:instrText>
        </w:r>
      </w:ins>
      <w:ins w:id="1778" w:author="nick" w:date="2021-07-13T20:52:00Z">
        <w:r w:rsidR="003F511B" w:rsidRPr="005579C6">
          <w:rPr>
            <w:rStyle w:val="Hyperlink"/>
            <w:noProof/>
          </w:rPr>
        </w:r>
      </w:ins>
      <w:ins w:id="1779" w:author="nick" w:date="2021-07-13T19:10:00Z">
        <w:r w:rsidRPr="005579C6">
          <w:rPr>
            <w:rStyle w:val="Hyperlink"/>
            <w:noProof/>
          </w:rPr>
          <w:fldChar w:fldCharType="separate"/>
        </w:r>
        <w:r w:rsidRPr="005579C6">
          <w:rPr>
            <w:rStyle w:val="Hyperlink"/>
            <w:noProof/>
          </w:rPr>
          <w:t xml:space="preserve">Table 83: Attributes of element </w:t>
        </w:r>
        <w:r w:rsidRPr="005579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_Toc77095941 \h </w:instrText>
        </w:r>
      </w:ins>
      <w:r>
        <w:rPr>
          <w:noProof/>
          <w:webHidden/>
        </w:rPr>
      </w:r>
      <w:r>
        <w:rPr>
          <w:noProof/>
          <w:webHidden/>
        </w:rPr>
        <w:fldChar w:fldCharType="separate"/>
      </w:r>
      <w:ins w:id="1780" w:author="nick" w:date="2021-07-14T20:24:00Z">
        <w:r w:rsidR="0004792C">
          <w:rPr>
            <w:noProof/>
            <w:webHidden/>
          </w:rPr>
          <w:t>119</w:t>
        </w:r>
      </w:ins>
      <w:ins w:id="1781" w:author="nick" w:date="2021-07-13T19:10:00Z">
        <w:r>
          <w:rPr>
            <w:noProof/>
            <w:webHidden/>
          </w:rPr>
          <w:fldChar w:fldCharType="end"/>
        </w:r>
        <w:r w:rsidRPr="005579C6">
          <w:rPr>
            <w:rStyle w:val="Hyperlink"/>
            <w:noProof/>
          </w:rPr>
          <w:fldChar w:fldCharType="end"/>
        </w:r>
      </w:ins>
    </w:p>
    <w:p w14:paraId="2BFE5E0B" w14:textId="77777777" w:rsidR="008D55BF" w:rsidRDefault="008D55BF">
      <w:pPr>
        <w:pStyle w:val="TableofFigures"/>
        <w:tabs>
          <w:tab w:val="right" w:leader="dot" w:pos="9060"/>
        </w:tabs>
        <w:rPr>
          <w:ins w:id="1782" w:author="nick" w:date="2021-07-13T19:10:00Z"/>
          <w:rFonts w:asciiTheme="minorHAnsi" w:eastAsiaTheme="minorEastAsia" w:hAnsiTheme="minorHAnsi" w:cstheme="minorBidi"/>
          <w:noProof/>
          <w:szCs w:val="22"/>
          <w:lang w:eastAsia="en-US"/>
        </w:rPr>
      </w:pPr>
      <w:ins w:id="178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"_Toc77095942"</w:instrText>
        </w:r>
        <w:r w:rsidRPr="005579C6">
          <w:rPr>
            <w:rStyle w:val="Hyperlink"/>
            <w:noProof/>
          </w:rPr>
          <w:instrText xml:space="preserve"> </w:instrText>
        </w:r>
      </w:ins>
      <w:ins w:id="1784" w:author="nick" w:date="2021-07-13T20:52:00Z">
        <w:r w:rsidR="003F511B" w:rsidRPr="005579C6">
          <w:rPr>
            <w:rStyle w:val="Hyperlink"/>
            <w:noProof/>
          </w:rPr>
        </w:r>
      </w:ins>
      <w:ins w:id="1785" w:author="nick" w:date="2021-07-13T19:10:00Z">
        <w:r w:rsidRPr="005579C6">
          <w:rPr>
            <w:rStyle w:val="Hyperlink"/>
            <w:noProof/>
          </w:rPr>
          <w:fldChar w:fldCharType="separate"/>
        </w:r>
        <w:r w:rsidRPr="005579C6">
          <w:rPr>
            <w:rStyle w:val="Hyperlink"/>
            <w:noProof/>
          </w:rPr>
          <w:t xml:space="preserve">Table 84: Attributes of element </w:t>
        </w:r>
        <w:r w:rsidRPr="005579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_Toc77095942 \h </w:instrText>
        </w:r>
      </w:ins>
      <w:r>
        <w:rPr>
          <w:noProof/>
          <w:webHidden/>
        </w:rPr>
      </w:r>
      <w:r>
        <w:rPr>
          <w:noProof/>
          <w:webHidden/>
        </w:rPr>
        <w:fldChar w:fldCharType="separate"/>
      </w:r>
      <w:ins w:id="1786" w:author="nick" w:date="2021-07-14T20:24:00Z">
        <w:r w:rsidR="0004792C">
          <w:rPr>
            <w:noProof/>
            <w:webHidden/>
          </w:rPr>
          <w:t>120</w:t>
        </w:r>
      </w:ins>
      <w:ins w:id="1787" w:author="nick" w:date="2021-07-13T19:10:00Z">
        <w:r>
          <w:rPr>
            <w:noProof/>
            <w:webHidden/>
          </w:rPr>
          <w:fldChar w:fldCharType="end"/>
        </w:r>
        <w:r w:rsidRPr="005579C6">
          <w:rPr>
            <w:rStyle w:val="Hyperlink"/>
            <w:noProof/>
          </w:rPr>
          <w:fldChar w:fldCharType="end"/>
        </w:r>
      </w:ins>
    </w:p>
    <w:p w14:paraId="586AA562" w14:textId="77777777" w:rsidR="008D55BF" w:rsidRDefault="008D55BF">
      <w:pPr>
        <w:pStyle w:val="TableofFigures"/>
        <w:tabs>
          <w:tab w:val="right" w:leader="dot" w:pos="9060"/>
        </w:tabs>
        <w:rPr>
          <w:ins w:id="1788" w:author="nick" w:date="2021-07-13T19:10:00Z"/>
          <w:rFonts w:asciiTheme="minorHAnsi" w:eastAsiaTheme="minorEastAsia" w:hAnsiTheme="minorHAnsi" w:cstheme="minorBidi"/>
          <w:noProof/>
          <w:szCs w:val="22"/>
          <w:lang w:eastAsia="en-US"/>
        </w:rPr>
      </w:pPr>
      <w:ins w:id="178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"_Toc77095943"</w:instrText>
        </w:r>
        <w:r w:rsidRPr="005579C6">
          <w:rPr>
            <w:rStyle w:val="Hyperlink"/>
            <w:noProof/>
          </w:rPr>
          <w:instrText xml:space="preserve"> </w:instrText>
        </w:r>
      </w:ins>
      <w:ins w:id="1790" w:author="nick" w:date="2021-07-13T20:52:00Z">
        <w:r w:rsidR="003F511B" w:rsidRPr="005579C6">
          <w:rPr>
            <w:rStyle w:val="Hyperlink"/>
            <w:noProof/>
          </w:rPr>
        </w:r>
      </w:ins>
      <w:ins w:id="1791" w:author="nick" w:date="2021-07-13T19:10:00Z">
        <w:r w:rsidRPr="005579C6">
          <w:rPr>
            <w:rStyle w:val="Hyperlink"/>
            <w:noProof/>
          </w:rPr>
          <w:fldChar w:fldCharType="separate"/>
        </w:r>
        <w:r w:rsidRPr="005579C6">
          <w:rPr>
            <w:rStyle w:val="Hyperlink"/>
            <w:noProof/>
          </w:rPr>
          <w:t xml:space="preserve">Table 85: Nested elements of element </w:t>
        </w:r>
        <w:r w:rsidRPr="005579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_Toc77095943 \h </w:instrText>
        </w:r>
      </w:ins>
      <w:r>
        <w:rPr>
          <w:noProof/>
          <w:webHidden/>
        </w:rPr>
      </w:r>
      <w:r>
        <w:rPr>
          <w:noProof/>
          <w:webHidden/>
        </w:rPr>
        <w:fldChar w:fldCharType="separate"/>
      </w:r>
      <w:ins w:id="1792" w:author="nick" w:date="2021-07-14T20:24:00Z">
        <w:r w:rsidR="0004792C">
          <w:rPr>
            <w:noProof/>
            <w:webHidden/>
          </w:rPr>
          <w:t>123</w:t>
        </w:r>
      </w:ins>
      <w:ins w:id="1793" w:author="nick" w:date="2021-07-13T19:10:00Z">
        <w:r>
          <w:rPr>
            <w:noProof/>
            <w:webHidden/>
          </w:rPr>
          <w:fldChar w:fldCharType="end"/>
        </w:r>
        <w:r w:rsidRPr="005579C6">
          <w:rPr>
            <w:rStyle w:val="Hyperlink"/>
            <w:noProof/>
          </w:rPr>
          <w:fldChar w:fldCharType="end"/>
        </w:r>
      </w:ins>
    </w:p>
    <w:p w14:paraId="0E579531" w14:textId="77777777" w:rsidR="008D55BF" w:rsidRDefault="008D55BF">
      <w:pPr>
        <w:pStyle w:val="TableofFigures"/>
        <w:tabs>
          <w:tab w:val="right" w:leader="dot" w:pos="9060"/>
        </w:tabs>
        <w:rPr>
          <w:ins w:id="1794" w:author="nick" w:date="2021-07-13T19:10:00Z"/>
          <w:rFonts w:asciiTheme="minorHAnsi" w:eastAsiaTheme="minorEastAsia" w:hAnsiTheme="minorHAnsi" w:cstheme="minorBidi"/>
          <w:noProof/>
          <w:szCs w:val="22"/>
          <w:lang w:eastAsia="en-US"/>
        </w:rPr>
      </w:pPr>
      <w:ins w:id="179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"_Toc77095944"</w:instrText>
        </w:r>
        <w:r w:rsidRPr="005579C6">
          <w:rPr>
            <w:rStyle w:val="Hyperlink"/>
            <w:noProof/>
          </w:rPr>
          <w:instrText xml:space="preserve"> </w:instrText>
        </w:r>
      </w:ins>
      <w:ins w:id="1796" w:author="nick" w:date="2021-07-13T20:52:00Z">
        <w:r w:rsidR="003F511B" w:rsidRPr="005579C6">
          <w:rPr>
            <w:rStyle w:val="Hyperlink"/>
            <w:noProof/>
          </w:rPr>
        </w:r>
      </w:ins>
      <w:ins w:id="1797" w:author="nick" w:date="2021-07-13T19:10:00Z">
        <w:r w:rsidRPr="005579C6">
          <w:rPr>
            <w:rStyle w:val="Hyperlink"/>
            <w:noProof/>
          </w:rPr>
          <w:fldChar w:fldCharType="separate"/>
        </w:r>
        <w:r w:rsidRPr="005579C6">
          <w:rPr>
            <w:rStyle w:val="Hyperlink"/>
            <w:noProof/>
          </w:rPr>
          <w:t xml:space="preserve">Table 86: Attributes of element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_Toc77095944 \h </w:instrText>
        </w:r>
      </w:ins>
      <w:r>
        <w:rPr>
          <w:noProof/>
          <w:webHidden/>
        </w:rPr>
      </w:r>
      <w:r>
        <w:rPr>
          <w:noProof/>
          <w:webHidden/>
        </w:rPr>
        <w:fldChar w:fldCharType="separate"/>
      </w:r>
      <w:ins w:id="1798" w:author="nick" w:date="2021-07-14T20:24:00Z">
        <w:r w:rsidR="0004792C">
          <w:rPr>
            <w:noProof/>
            <w:webHidden/>
          </w:rPr>
          <w:t>127</w:t>
        </w:r>
      </w:ins>
      <w:ins w:id="1799" w:author="nick" w:date="2021-07-13T19:10:00Z">
        <w:r>
          <w:rPr>
            <w:noProof/>
            <w:webHidden/>
          </w:rPr>
          <w:fldChar w:fldCharType="end"/>
        </w:r>
        <w:r w:rsidRPr="005579C6">
          <w:rPr>
            <w:rStyle w:val="Hyperlink"/>
            <w:noProof/>
          </w:rPr>
          <w:fldChar w:fldCharType="end"/>
        </w:r>
      </w:ins>
    </w:p>
    <w:p w14:paraId="5103448D" w14:textId="77777777" w:rsidR="008D55BF" w:rsidRDefault="008D55BF">
      <w:pPr>
        <w:pStyle w:val="TableofFigures"/>
        <w:tabs>
          <w:tab w:val="right" w:leader="dot" w:pos="9060"/>
        </w:tabs>
        <w:rPr>
          <w:ins w:id="1800" w:author="nick" w:date="2021-07-13T19:10:00Z"/>
          <w:rFonts w:asciiTheme="minorHAnsi" w:eastAsiaTheme="minorEastAsia" w:hAnsiTheme="minorHAnsi" w:cstheme="minorBidi"/>
          <w:noProof/>
          <w:szCs w:val="22"/>
          <w:lang w:eastAsia="en-US"/>
        </w:rPr>
      </w:pPr>
      <w:ins w:id="180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"_Toc77095945"</w:instrText>
        </w:r>
        <w:r w:rsidRPr="005579C6">
          <w:rPr>
            <w:rStyle w:val="Hyperlink"/>
            <w:noProof/>
          </w:rPr>
          <w:instrText xml:space="preserve"> </w:instrText>
        </w:r>
      </w:ins>
      <w:ins w:id="1802" w:author="nick" w:date="2021-07-13T20:52:00Z">
        <w:r w:rsidR="003F511B" w:rsidRPr="005579C6">
          <w:rPr>
            <w:rStyle w:val="Hyperlink"/>
            <w:noProof/>
          </w:rPr>
        </w:r>
      </w:ins>
      <w:ins w:id="1803" w:author="nick" w:date="2021-07-13T19:10:00Z">
        <w:r w:rsidRPr="005579C6">
          <w:rPr>
            <w:rStyle w:val="Hyperlink"/>
            <w:noProof/>
          </w:rPr>
          <w:fldChar w:fldCharType="separate"/>
        </w:r>
        <w:r w:rsidRPr="005579C6">
          <w:rPr>
            <w:rStyle w:val="Hyperlink"/>
            <w:noProof/>
          </w:rPr>
          <w:t xml:space="preserve">Table 87: Nested elements of element </w:t>
        </w:r>
        <w:r w:rsidRPr="005579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_Toc77095945 \h </w:instrText>
        </w:r>
      </w:ins>
      <w:r>
        <w:rPr>
          <w:noProof/>
          <w:webHidden/>
        </w:rPr>
      </w:r>
      <w:r>
        <w:rPr>
          <w:noProof/>
          <w:webHidden/>
        </w:rPr>
        <w:fldChar w:fldCharType="separate"/>
      </w:r>
      <w:ins w:id="1804" w:author="nick" w:date="2021-07-14T20:24:00Z">
        <w:r w:rsidR="0004792C">
          <w:rPr>
            <w:noProof/>
            <w:webHidden/>
          </w:rPr>
          <w:t>128</w:t>
        </w:r>
      </w:ins>
      <w:ins w:id="1805" w:author="nick" w:date="2021-07-13T19:10:00Z">
        <w:r>
          <w:rPr>
            <w:noProof/>
            <w:webHidden/>
          </w:rPr>
          <w:fldChar w:fldCharType="end"/>
        </w:r>
        <w:r w:rsidRPr="005579C6">
          <w:rPr>
            <w:rStyle w:val="Hyperlink"/>
            <w:noProof/>
          </w:rPr>
          <w:fldChar w:fldCharType="end"/>
        </w:r>
      </w:ins>
    </w:p>
    <w:p w14:paraId="0569C791" w14:textId="77777777" w:rsidR="008D55BF" w:rsidRDefault="008D55BF">
      <w:pPr>
        <w:pStyle w:val="TableofFigures"/>
        <w:tabs>
          <w:tab w:val="right" w:leader="dot" w:pos="9060"/>
        </w:tabs>
        <w:rPr>
          <w:ins w:id="1806" w:author="nick" w:date="2021-07-13T19:10:00Z"/>
          <w:rFonts w:asciiTheme="minorHAnsi" w:eastAsiaTheme="minorEastAsia" w:hAnsiTheme="minorHAnsi" w:cstheme="minorBidi"/>
          <w:noProof/>
          <w:szCs w:val="22"/>
          <w:lang w:eastAsia="en-US"/>
        </w:rPr>
      </w:pPr>
      <w:ins w:id="180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"_Toc77095946"</w:instrText>
        </w:r>
        <w:r w:rsidRPr="005579C6">
          <w:rPr>
            <w:rStyle w:val="Hyperlink"/>
            <w:noProof/>
          </w:rPr>
          <w:instrText xml:space="preserve"> </w:instrText>
        </w:r>
      </w:ins>
      <w:ins w:id="1808" w:author="nick" w:date="2021-07-13T20:52:00Z">
        <w:r w:rsidR="003F511B" w:rsidRPr="005579C6">
          <w:rPr>
            <w:rStyle w:val="Hyperlink"/>
            <w:noProof/>
          </w:rPr>
        </w:r>
      </w:ins>
      <w:ins w:id="1809" w:author="nick" w:date="2021-07-13T19:10:00Z">
        <w:r w:rsidRPr="005579C6">
          <w:rPr>
            <w:rStyle w:val="Hyperlink"/>
            <w:noProof/>
          </w:rPr>
          <w:fldChar w:fldCharType="separate"/>
        </w:r>
        <w:r w:rsidRPr="005579C6">
          <w:rPr>
            <w:rStyle w:val="Hyperlink"/>
            <w:noProof/>
          </w:rPr>
          <w:t xml:space="preserve">Table 88: Attributes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_Toc77095946 \h </w:instrText>
        </w:r>
      </w:ins>
      <w:r>
        <w:rPr>
          <w:noProof/>
          <w:webHidden/>
        </w:rPr>
      </w:r>
      <w:r>
        <w:rPr>
          <w:noProof/>
          <w:webHidden/>
        </w:rPr>
        <w:fldChar w:fldCharType="separate"/>
      </w:r>
      <w:ins w:id="1810" w:author="nick" w:date="2021-07-14T20:24:00Z">
        <w:r w:rsidR="0004792C">
          <w:rPr>
            <w:noProof/>
            <w:webHidden/>
          </w:rPr>
          <w:t>129</w:t>
        </w:r>
      </w:ins>
      <w:ins w:id="1811" w:author="nick" w:date="2021-07-13T19:10:00Z">
        <w:r>
          <w:rPr>
            <w:noProof/>
            <w:webHidden/>
          </w:rPr>
          <w:fldChar w:fldCharType="end"/>
        </w:r>
        <w:r w:rsidRPr="005579C6">
          <w:rPr>
            <w:rStyle w:val="Hyperlink"/>
            <w:noProof/>
          </w:rPr>
          <w:fldChar w:fldCharType="end"/>
        </w:r>
      </w:ins>
    </w:p>
    <w:p w14:paraId="4619C032" w14:textId="77777777" w:rsidR="008D55BF" w:rsidRDefault="008D55BF">
      <w:pPr>
        <w:pStyle w:val="TableofFigures"/>
        <w:tabs>
          <w:tab w:val="right" w:leader="dot" w:pos="9060"/>
        </w:tabs>
        <w:rPr>
          <w:ins w:id="1812" w:author="nick" w:date="2021-07-13T19:10:00Z"/>
          <w:rFonts w:asciiTheme="minorHAnsi" w:eastAsiaTheme="minorEastAsia" w:hAnsiTheme="minorHAnsi" w:cstheme="minorBidi"/>
          <w:noProof/>
          <w:szCs w:val="22"/>
          <w:lang w:eastAsia="en-US"/>
        </w:rPr>
      </w:pPr>
      <w:ins w:id="181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"_Toc77095947"</w:instrText>
        </w:r>
        <w:r w:rsidRPr="005579C6">
          <w:rPr>
            <w:rStyle w:val="Hyperlink"/>
            <w:noProof/>
          </w:rPr>
          <w:instrText xml:space="preserve"> </w:instrText>
        </w:r>
      </w:ins>
      <w:ins w:id="1814" w:author="nick" w:date="2021-07-13T20:52:00Z">
        <w:r w:rsidR="003F511B" w:rsidRPr="005579C6">
          <w:rPr>
            <w:rStyle w:val="Hyperlink"/>
            <w:noProof/>
          </w:rPr>
        </w:r>
      </w:ins>
      <w:ins w:id="1815" w:author="nick" w:date="2021-07-13T19:10:00Z">
        <w:r w:rsidRPr="005579C6">
          <w:rPr>
            <w:rStyle w:val="Hyperlink"/>
            <w:noProof/>
          </w:rPr>
          <w:fldChar w:fldCharType="separate"/>
        </w:r>
        <w:r w:rsidRPr="005579C6">
          <w:rPr>
            <w:rStyle w:val="Hyperlink"/>
            <w:noProof/>
          </w:rPr>
          <w:t xml:space="preserve">Table 89: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_Toc77095947 \h </w:instrText>
        </w:r>
      </w:ins>
      <w:r>
        <w:rPr>
          <w:noProof/>
          <w:webHidden/>
        </w:rPr>
      </w:r>
      <w:r>
        <w:rPr>
          <w:noProof/>
          <w:webHidden/>
        </w:rPr>
        <w:fldChar w:fldCharType="separate"/>
      </w:r>
      <w:ins w:id="1816" w:author="nick" w:date="2021-07-14T20:24:00Z">
        <w:r w:rsidR="0004792C">
          <w:rPr>
            <w:noProof/>
            <w:webHidden/>
          </w:rPr>
          <w:t>129</w:t>
        </w:r>
      </w:ins>
      <w:ins w:id="1817" w:author="nick" w:date="2021-07-13T19:10:00Z">
        <w:r>
          <w:rPr>
            <w:noProof/>
            <w:webHidden/>
          </w:rPr>
          <w:fldChar w:fldCharType="end"/>
        </w:r>
        <w:r w:rsidRPr="005579C6">
          <w:rPr>
            <w:rStyle w:val="Hyperlink"/>
            <w:noProof/>
          </w:rPr>
          <w:fldChar w:fldCharType="end"/>
        </w:r>
      </w:ins>
    </w:p>
    <w:p w14:paraId="64EF12AE" w14:textId="77777777" w:rsidR="008D55BF" w:rsidRDefault="008D55BF">
      <w:pPr>
        <w:pStyle w:val="TableofFigures"/>
        <w:tabs>
          <w:tab w:val="right" w:leader="dot" w:pos="9060"/>
        </w:tabs>
        <w:rPr>
          <w:ins w:id="1818" w:author="nick" w:date="2021-07-13T19:10:00Z"/>
          <w:rFonts w:asciiTheme="minorHAnsi" w:eastAsiaTheme="minorEastAsia" w:hAnsiTheme="minorHAnsi" w:cstheme="minorBidi"/>
          <w:noProof/>
          <w:szCs w:val="22"/>
          <w:lang w:eastAsia="en-US"/>
        </w:rPr>
      </w:pPr>
      <w:ins w:id="181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"_Toc77095948"</w:instrText>
        </w:r>
        <w:r w:rsidRPr="005579C6">
          <w:rPr>
            <w:rStyle w:val="Hyperlink"/>
            <w:noProof/>
          </w:rPr>
          <w:instrText xml:space="preserve"> </w:instrText>
        </w:r>
      </w:ins>
      <w:ins w:id="1820" w:author="nick" w:date="2021-07-13T20:52:00Z">
        <w:r w:rsidR="003F511B" w:rsidRPr="005579C6">
          <w:rPr>
            <w:rStyle w:val="Hyperlink"/>
            <w:noProof/>
          </w:rPr>
        </w:r>
      </w:ins>
      <w:ins w:id="1821" w:author="nick" w:date="2021-07-13T19:10:00Z">
        <w:r w:rsidRPr="005579C6">
          <w:rPr>
            <w:rStyle w:val="Hyperlink"/>
            <w:noProof/>
          </w:rPr>
          <w:fldChar w:fldCharType="separate"/>
        </w:r>
        <w:r w:rsidRPr="005579C6">
          <w:rPr>
            <w:rStyle w:val="Hyperlink"/>
            <w:noProof/>
          </w:rPr>
          <w:t xml:space="preserve">Table 90: Attributes of element </w:t>
        </w:r>
        <w:r w:rsidRPr="005579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_Toc77095948 \h </w:instrText>
        </w:r>
      </w:ins>
      <w:r>
        <w:rPr>
          <w:noProof/>
          <w:webHidden/>
        </w:rPr>
      </w:r>
      <w:r>
        <w:rPr>
          <w:noProof/>
          <w:webHidden/>
        </w:rPr>
        <w:fldChar w:fldCharType="separate"/>
      </w:r>
      <w:ins w:id="1822" w:author="nick" w:date="2021-07-14T20:24:00Z">
        <w:r w:rsidR="0004792C">
          <w:rPr>
            <w:noProof/>
            <w:webHidden/>
          </w:rPr>
          <w:t>131</w:t>
        </w:r>
      </w:ins>
      <w:ins w:id="1823" w:author="nick" w:date="2021-07-13T19:10:00Z">
        <w:r>
          <w:rPr>
            <w:noProof/>
            <w:webHidden/>
          </w:rPr>
          <w:fldChar w:fldCharType="end"/>
        </w:r>
        <w:r w:rsidRPr="005579C6">
          <w:rPr>
            <w:rStyle w:val="Hyperlink"/>
            <w:noProof/>
          </w:rPr>
          <w:fldChar w:fldCharType="end"/>
        </w:r>
      </w:ins>
    </w:p>
    <w:p w14:paraId="42AC9938" w14:textId="77777777" w:rsidR="008D55BF" w:rsidRDefault="008D55BF">
      <w:pPr>
        <w:pStyle w:val="TableofFigures"/>
        <w:tabs>
          <w:tab w:val="right" w:leader="dot" w:pos="9060"/>
        </w:tabs>
        <w:rPr>
          <w:ins w:id="1824" w:author="nick" w:date="2021-07-13T19:10:00Z"/>
          <w:rFonts w:asciiTheme="minorHAnsi" w:eastAsiaTheme="minorEastAsia" w:hAnsiTheme="minorHAnsi" w:cstheme="minorBidi"/>
          <w:noProof/>
          <w:szCs w:val="22"/>
          <w:lang w:eastAsia="en-US"/>
        </w:rPr>
      </w:pPr>
      <w:ins w:id="182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"_Toc77095949"</w:instrText>
        </w:r>
        <w:r w:rsidRPr="005579C6">
          <w:rPr>
            <w:rStyle w:val="Hyperlink"/>
            <w:noProof/>
          </w:rPr>
          <w:instrText xml:space="preserve"> </w:instrText>
        </w:r>
      </w:ins>
      <w:ins w:id="1826" w:author="nick" w:date="2021-07-13T20:52:00Z">
        <w:r w:rsidR="003F511B" w:rsidRPr="005579C6">
          <w:rPr>
            <w:rStyle w:val="Hyperlink"/>
            <w:noProof/>
          </w:rPr>
        </w:r>
      </w:ins>
      <w:ins w:id="1827" w:author="nick" w:date="2021-07-13T19:10:00Z">
        <w:r w:rsidRPr="005579C6">
          <w:rPr>
            <w:rStyle w:val="Hyperlink"/>
            <w:noProof/>
          </w:rPr>
          <w:fldChar w:fldCharType="separate"/>
        </w:r>
        <w:r w:rsidRPr="005579C6">
          <w:rPr>
            <w:rStyle w:val="Hyperlink"/>
            <w:noProof/>
          </w:rPr>
          <w:t xml:space="preserve">Table 91: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_Toc77095949 \h </w:instrText>
        </w:r>
      </w:ins>
      <w:r>
        <w:rPr>
          <w:noProof/>
          <w:webHidden/>
        </w:rPr>
      </w:r>
      <w:r>
        <w:rPr>
          <w:noProof/>
          <w:webHidden/>
        </w:rPr>
        <w:fldChar w:fldCharType="separate"/>
      </w:r>
      <w:ins w:id="1828" w:author="nick" w:date="2021-07-14T20:24:00Z">
        <w:r w:rsidR="0004792C">
          <w:rPr>
            <w:noProof/>
            <w:webHidden/>
          </w:rPr>
          <w:t>132</w:t>
        </w:r>
      </w:ins>
      <w:ins w:id="1829" w:author="nick" w:date="2021-07-13T19:10:00Z">
        <w:r>
          <w:rPr>
            <w:noProof/>
            <w:webHidden/>
          </w:rPr>
          <w:fldChar w:fldCharType="end"/>
        </w:r>
        <w:r w:rsidRPr="005579C6">
          <w:rPr>
            <w:rStyle w:val="Hyperlink"/>
            <w:noProof/>
          </w:rPr>
          <w:fldChar w:fldCharType="end"/>
        </w:r>
      </w:ins>
    </w:p>
    <w:p w14:paraId="727EC46B" w14:textId="77777777" w:rsidR="008D55BF" w:rsidRDefault="008D55BF">
      <w:pPr>
        <w:pStyle w:val="TableofFigures"/>
        <w:tabs>
          <w:tab w:val="right" w:leader="dot" w:pos="9060"/>
        </w:tabs>
        <w:rPr>
          <w:ins w:id="1830" w:author="nick" w:date="2021-07-13T19:10:00Z"/>
          <w:rFonts w:asciiTheme="minorHAnsi" w:eastAsiaTheme="minorEastAsia" w:hAnsiTheme="minorHAnsi" w:cstheme="minorBidi"/>
          <w:noProof/>
          <w:szCs w:val="22"/>
          <w:lang w:eastAsia="en-US"/>
        </w:rPr>
      </w:pPr>
      <w:ins w:id="183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"_Toc77095950"</w:instrText>
        </w:r>
        <w:r w:rsidRPr="005579C6">
          <w:rPr>
            <w:rStyle w:val="Hyperlink"/>
            <w:noProof/>
          </w:rPr>
          <w:instrText xml:space="preserve"> </w:instrText>
        </w:r>
      </w:ins>
      <w:ins w:id="1832" w:author="nick" w:date="2021-07-13T20:52:00Z">
        <w:r w:rsidR="003F511B" w:rsidRPr="005579C6">
          <w:rPr>
            <w:rStyle w:val="Hyperlink"/>
            <w:noProof/>
          </w:rPr>
        </w:r>
      </w:ins>
      <w:ins w:id="1833" w:author="nick" w:date="2021-07-13T19:10:00Z">
        <w:r w:rsidRPr="005579C6">
          <w:rPr>
            <w:rStyle w:val="Hyperlink"/>
            <w:noProof/>
          </w:rPr>
          <w:fldChar w:fldCharType="separate"/>
        </w:r>
        <w:r w:rsidRPr="005579C6">
          <w:rPr>
            <w:rStyle w:val="Hyperlink"/>
            <w:noProof/>
          </w:rPr>
          <w:t xml:space="preserve">Table 92: Attributes of element </w:t>
        </w:r>
        <w:r w:rsidRPr="005579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_Toc77095950 \h </w:instrText>
        </w:r>
      </w:ins>
      <w:r>
        <w:rPr>
          <w:noProof/>
          <w:webHidden/>
        </w:rPr>
      </w:r>
      <w:r>
        <w:rPr>
          <w:noProof/>
          <w:webHidden/>
        </w:rPr>
        <w:fldChar w:fldCharType="separate"/>
      </w:r>
      <w:ins w:id="1834" w:author="nick" w:date="2021-07-14T20:24:00Z">
        <w:r w:rsidR="0004792C">
          <w:rPr>
            <w:noProof/>
            <w:webHidden/>
          </w:rPr>
          <w:t>133</w:t>
        </w:r>
      </w:ins>
      <w:ins w:id="1835" w:author="nick" w:date="2021-07-13T19:10:00Z">
        <w:r>
          <w:rPr>
            <w:noProof/>
            <w:webHidden/>
          </w:rPr>
          <w:fldChar w:fldCharType="end"/>
        </w:r>
        <w:r w:rsidRPr="005579C6">
          <w:rPr>
            <w:rStyle w:val="Hyperlink"/>
            <w:noProof/>
          </w:rPr>
          <w:fldChar w:fldCharType="end"/>
        </w:r>
      </w:ins>
    </w:p>
    <w:p w14:paraId="04423D3A" w14:textId="77777777" w:rsidR="008D55BF" w:rsidRDefault="008D55BF">
      <w:pPr>
        <w:pStyle w:val="TableofFigures"/>
        <w:tabs>
          <w:tab w:val="right" w:leader="dot" w:pos="9060"/>
        </w:tabs>
        <w:rPr>
          <w:ins w:id="1836" w:author="nick" w:date="2021-07-13T19:10:00Z"/>
          <w:rFonts w:asciiTheme="minorHAnsi" w:eastAsiaTheme="minorEastAsia" w:hAnsiTheme="minorHAnsi" w:cstheme="minorBidi"/>
          <w:noProof/>
          <w:szCs w:val="22"/>
          <w:lang w:eastAsia="en-US"/>
        </w:rPr>
      </w:pPr>
      <w:ins w:id="183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"_Toc77095951"</w:instrText>
        </w:r>
        <w:r w:rsidRPr="005579C6">
          <w:rPr>
            <w:rStyle w:val="Hyperlink"/>
            <w:noProof/>
          </w:rPr>
          <w:instrText xml:space="preserve"> </w:instrText>
        </w:r>
      </w:ins>
      <w:ins w:id="1838" w:author="nick" w:date="2021-07-13T20:52:00Z">
        <w:r w:rsidR="003F511B" w:rsidRPr="005579C6">
          <w:rPr>
            <w:rStyle w:val="Hyperlink"/>
            <w:noProof/>
          </w:rPr>
        </w:r>
      </w:ins>
      <w:ins w:id="1839" w:author="nick" w:date="2021-07-13T19:10:00Z">
        <w:r w:rsidRPr="005579C6">
          <w:rPr>
            <w:rStyle w:val="Hyperlink"/>
            <w:noProof/>
          </w:rPr>
          <w:fldChar w:fldCharType="separate"/>
        </w:r>
        <w:r w:rsidRPr="005579C6">
          <w:rPr>
            <w:rStyle w:val="Hyperlink"/>
            <w:noProof/>
          </w:rPr>
          <w:t>Table 93: Default values of attribute "filler", dependent from attribute "technology"</w:t>
        </w:r>
        <w:r>
          <w:rPr>
            <w:noProof/>
            <w:webHidden/>
          </w:rPr>
          <w:tab/>
        </w:r>
        <w:r>
          <w:rPr>
            <w:noProof/>
            <w:webHidden/>
          </w:rPr>
          <w:fldChar w:fldCharType="begin"/>
        </w:r>
        <w:r>
          <w:rPr>
            <w:noProof/>
            <w:webHidden/>
          </w:rPr>
          <w:instrText xml:space="preserve"> PAGEREF _Toc77095951 \h </w:instrText>
        </w:r>
      </w:ins>
      <w:r>
        <w:rPr>
          <w:noProof/>
          <w:webHidden/>
        </w:rPr>
      </w:r>
      <w:r>
        <w:rPr>
          <w:noProof/>
          <w:webHidden/>
        </w:rPr>
        <w:fldChar w:fldCharType="separate"/>
      </w:r>
      <w:ins w:id="1840" w:author="nick" w:date="2021-07-14T20:24:00Z">
        <w:r w:rsidR="0004792C">
          <w:rPr>
            <w:noProof/>
            <w:webHidden/>
          </w:rPr>
          <w:t>135</w:t>
        </w:r>
      </w:ins>
      <w:ins w:id="1841" w:author="nick" w:date="2021-07-13T19:10:00Z">
        <w:r>
          <w:rPr>
            <w:noProof/>
            <w:webHidden/>
          </w:rPr>
          <w:fldChar w:fldCharType="end"/>
        </w:r>
        <w:r w:rsidRPr="005579C6">
          <w:rPr>
            <w:rStyle w:val="Hyperlink"/>
            <w:noProof/>
          </w:rPr>
          <w:fldChar w:fldCharType="end"/>
        </w:r>
      </w:ins>
    </w:p>
    <w:p w14:paraId="7C339363" w14:textId="77777777" w:rsidR="008D55BF" w:rsidRDefault="008D55BF">
      <w:pPr>
        <w:pStyle w:val="TableofFigures"/>
        <w:tabs>
          <w:tab w:val="right" w:leader="dot" w:pos="9060"/>
        </w:tabs>
        <w:rPr>
          <w:ins w:id="1842" w:author="nick" w:date="2021-07-13T19:10:00Z"/>
          <w:rFonts w:asciiTheme="minorHAnsi" w:eastAsiaTheme="minorEastAsia" w:hAnsiTheme="minorHAnsi" w:cstheme="minorBidi"/>
          <w:noProof/>
          <w:szCs w:val="22"/>
          <w:lang w:eastAsia="en-US"/>
        </w:rPr>
      </w:pPr>
      <w:ins w:id="184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"_Toc77095952"</w:instrText>
        </w:r>
        <w:r w:rsidRPr="005579C6">
          <w:rPr>
            <w:rStyle w:val="Hyperlink"/>
            <w:noProof/>
          </w:rPr>
          <w:instrText xml:space="preserve"> </w:instrText>
        </w:r>
      </w:ins>
      <w:ins w:id="1844" w:author="nick" w:date="2021-07-13T20:52:00Z">
        <w:r w:rsidR="003F511B" w:rsidRPr="005579C6">
          <w:rPr>
            <w:rStyle w:val="Hyperlink"/>
            <w:noProof/>
          </w:rPr>
        </w:r>
      </w:ins>
      <w:ins w:id="1845" w:author="nick" w:date="2021-07-13T19:10:00Z">
        <w:r w:rsidRPr="005579C6">
          <w:rPr>
            <w:rStyle w:val="Hyperlink"/>
            <w:noProof/>
          </w:rPr>
          <w:fldChar w:fldCharType="separate"/>
        </w:r>
        <w:r w:rsidRPr="005579C6">
          <w:rPr>
            <w:rStyle w:val="Hyperlink"/>
            <w:noProof/>
          </w:rPr>
          <w:t>Table 94: Parameters of Butt Joint Weld</w:t>
        </w:r>
        <w:r>
          <w:rPr>
            <w:noProof/>
            <w:webHidden/>
          </w:rPr>
          <w:tab/>
        </w:r>
        <w:r>
          <w:rPr>
            <w:noProof/>
            <w:webHidden/>
          </w:rPr>
          <w:fldChar w:fldCharType="begin"/>
        </w:r>
        <w:r>
          <w:rPr>
            <w:noProof/>
            <w:webHidden/>
          </w:rPr>
          <w:instrText xml:space="preserve"> PAGEREF _Toc77095952 \h </w:instrText>
        </w:r>
      </w:ins>
      <w:r>
        <w:rPr>
          <w:noProof/>
          <w:webHidden/>
        </w:rPr>
      </w:r>
      <w:r>
        <w:rPr>
          <w:noProof/>
          <w:webHidden/>
        </w:rPr>
        <w:fldChar w:fldCharType="separate"/>
      </w:r>
      <w:ins w:id="1846" w:author="nick" w:date="2021-07-14T20:24:00Z">
        <w:r w:rsidR="0004792C">
          <w:rPr>
            <w:noProof/>
            <w:webHidden/>
          </w:rPr>
          <w:t>136</w:t>
        </w:r>
      </w:ins>
      <w:ins w:id="1847" w:author="nick" w:date="2021-07-13T19:10:00Z">
        <w:r>
          <w:rPr>
            <w:noProof/>
            <w:webHidden/>
          </w:rPr>
          <w:fldChar w:fldCharType="end"/>
        </w:r>
        <w:r w:rsidRPr="005579C6">
          <w:rPr>
            <w:rStyle w:val="Hyperlink"/>
            <w:noProof/>
          </w:rPr>
          <w:fldChar w:fldCharType="end"/>
        </w:r>
      </w:ins>
    </w:p>
    <w:p w14:paraId="61AA3B71" w14:textId="77777777" w:rsidR="008D55BF" w:rsidRDefault="008D55BF">
      <w:pPr>
        <w:pStyle w:val="TableofFigures"/>
        <w:tabs>
          <w:tab w:val="right" w:leader="dot" w:pos="9060"/>
        </w:tabs>
        <w:rPr>
          <w:ins w:id="1848" w:author="nick" w:date="2021-07-13T19:10:00Z"/>
          <w:rFonts w:asciiTheme="minorHAnsi" w:eastAsiaTheme="minorEastAsia" w:hAnsiTheme="minorHAnsi" w:cstheme="minorBidi"/>
          <w:noProof/>
          <w:szCs w:val="22"/>
          <w:lang w:eastAsia="en-US"/>
        </w:rPr>
      </w:pPr>
      <w:ins w:id="184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"_Toc77095953"</w:instrText>
        </w:r>
        <w:r w:rsidRPr="005579C6">
          <w:rPr>
            <w:rStyle w:val="Hyperlink"/>
            <w:noProof/>
          </w:rPr>
          <w:instrText xml:space="preserve"> </w:instrText>
        </w:r>
      </w:ins>
      <w:ins w:id="1850" w:author="nick" w:date="2021-07-13T20:52:00Z">
        <w:r w:rsidR="003F511B" w:rsidRPr="005579C6">
          <w:rPr>
            <w:rStyle w:val="Hyperlink"/>
            <w:noProof/>
          </w:rPr>
        </w:r>
      </w:ins>
      <w:ins w:id="1851" w:author="nick" w:date="2021-07-13T19:10:00Z">
        <w:r w:rsidRPr="005579C6">
          <w:rPr>
            <w:rStyle w:val="Hyperlink"/>
            <w:noProof/>
          </w:rPr>
          <w:fldChar w:fldCharType="separate"/>
        </w:r>
        <w:r w:rsidRPr="005579C6">
          <w:rPr>
            <w:rStyle w:val="Hyperlink"/>
            <w:noProof/>
          </w:rPr>
          <w:t xml:space="preserve">Table 95: Attributes of element </w:t>
        </w:r>
        <w:r w:rsidRPr="005579C6">
          <w:rPr>
            <w:rStyle w:val="Hyperlink"/>
            <w:rFonts w:ascii="Courier New" w:hAnsi="Courier New" w:cs="Courier New"/>
            <w:i/>
            <w:noProof/>
            <w:kern w:val="22"/>
          </w:rPr>
          <w:t>&lt;weld_position/&gt;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_Toc77095953 \h </w:instrText>
        </w:r>
      </w:ins>
      <w:r>
        <w:rPr>
          <w:noProof/>
          <w:webHidden/>
        </w:rPr>
      </w:r>
      <w:r>
        <w:rPr>
          <w:noProof/>
          <w:webHidden/>
        </w:rPr>
        <w:fldChar w:fldCharType="separate"/>
      </w:r>
      <w:ins w:id="1852" w:author="nick" w:date="2021-07-14T20:24:00Z">
        <w:r w:rsidR="0004792C">
          <w:rPr>
            <w:noProof/>
            <w:webHidden/>
          </w:rPr>
          <w:t>137</w:t>
        </w:r>
      </w:ins>
      <w:ins w:id="1853" w:author="nick" w:date="2021-07-13T19:10:00Z">
        <w:r>
          <w:rPr>
            <w:noProof/>
            <w:webHidden/>
          </w:rPr>
          <w:fldChar w:fldCharType="end"/>
        </w:r>
        <w:r w:rsidRPr="005579C6">
          <w:rPr>
            <w:rStyle w:val="Hyperlink"/>
            <w:noProof/>
          </w:rPr>
          <w:fldChar w:fldCharType="end"/>
        </w:r>
      </w:ins>
    </w:p>
    <w:p w14:paraId="5AB74F44" w14:textId="77777777" w:rsidR="008D55BF" w:rsidRDefault="008D55BF">
      <w:pPr>
        <w:pStyle w:val="TableofFigures"/>
        <w:tabs>
          <w:tab w:val="right" w:leader="dot" w:pos="9060"/>
        </w:tabs>
        <w:rPr>
          <w:ins w:id="1854" w:author="nick" w:date="2021-07-13T19:10:00Z"/>
          <w:rFonts w:asciiTheme="minorHAnsi" w:eastAsiaTheme="minorEastAsia" w:hAnsiTheme="minorHAnsi" w:cstheme="minorBidi"/>
          <w:noProof/>
          <w:szCs w:val="22"/>
          <w:lang w:eastAsia="en-US"/>
        </w:rPr>
      </w:pPr>
      <w:ins w:id="185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"_Toc77095954"</w:instrText>
        </w:r>
        <w:r w:rsidRPr="005579C6">
          <w:rPr>
            <w:rStyle w:val="Hyperlink"/>
            <w:noProof/>
          </w:rPr>
          <w:instrText xml:space="preserve"> </w:instrText>
        </w:r>
      </w:ins>
      <w:ins w:id="1856" w:author="nick" w:date="2021-07-13T20:52:00Z">
        <w:r w:rsidR="003F511B" w:rsidRPr="005579C6">
          <w:rPr>
            <w:rStyle w:val="Hyperlink"/>
            <w:noProof/>
          </w:rPr>
        </w:r>
      </w:ins>
      <w:ins w:id="1857" w:author="nick" w:date="2021-07-13T19:10:00Z">
        <w:r w:rsidRPr="005579C6">
          <w:rPr>
            <w:rStyle w:val="Hyperlink"/>
            <w:noProof/>
          </w:rPr>
          <w:fldChar w:fldCharType="separate"/>
        </w:r>
        <w:r w:rsidRPr="005579C6">
          <w:rPr>
            <w:rStyle w:val="Hyperlink"/>
            <w:noProof/>
          </w:rPr>
          <w:t xml:space="preserve">Table 96: Attributes of element </w:t>
        </w:r>
        <w:r w:rsidRPr="005579C6">
          <w:rPr>
            <w:rStyle w:val="Hyperlink"/>
            <w:rFonts w:ascii="Courier New" w:hAnsi="Courier New" w:cs="Courier New"/>
            <w:i/>
            <w:noProof/>
            <w:kern w:val="22"/>
          </w:rPr>
          <w:t>&lt;sheet_parameter/&gt;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_Toc77095954 \h </w:instrText>
        </w:r>
      </w:ins>
      <w:r>
        <w:rPr>
          <w:noProof/>
          <w:webHidden/>
        </w:rPr>
      </w:r>
      <w:r>
        <w:rPr>
          <w:noProof/>
          <w:webHidden/>
        </w:rPr>
        <w:fldChar w:fldCharType="separate"/>
      </w:r>
      <w:ins w:id="1858" w:author="nick" w:date="2021-07-14T20:24:00Z">
        <w:r w:rsidR="0004792C">
          <w:rPr>
            <w:noProof/>
            <w:webHidden/>
          </w:rPr>
          <w:t>138</w:t>
        </w:r>
      </w:ins>
      <w:ins w:id="1859" w:author="nick" w:date="2021-07-13T19:10:00Z">
        <w:r>
          <w:rPr>
            <w:noProof/>
            <w:webHidden/>
          </w:rPr>
          <w:fldChar w:fldCharType="end"/>
        </w:r>
        <w:r w:rsidRPr="005579C6">
          <w:rPr>
            <w:rStyle w:val="Hyperlink"/>
            <w:noProof/>
          </w:rPr>
          <w:fldChar w:fldCharType="end"/>
        </w:r>
      </w:ins>
    </w:p>
    <w:p w14:paraId="4568CF26" w14:textId="77777777" w:rsidR="008D55BF" w:rsidRDefault="008D55BF">
      <w:pPr>
        <w:pStyle w:val="TableofFigures"/>
        <w:tabs>
          <w:tab w:val="right" w:leader="dot" w:pos="9060"/>
        </w:tabs>
        <w:rPr>
          <w:ins w:id="1860" w:author="nick" w:date="2021-07-13T19:10:00Z"/>
          <w:rFonts w:asciiTheme="minorHAnsi" w:eastAsiaTheme="minorEastAsia" w:hAnsiTheme="minorHAnsi" w:cstheme="minorBidi"/>
          <w:noProof/>
          <w:szCs w:val="22"/>
          <w:lang w:eastAsia="en-US"/>
        </w:rPr>
      </w:pPr>
      <w:ins w:id="186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"_Toc77095955"</w:instrText>
        </w:r>
        <w:r w:rsidRPr="005579C6">
          <w:rPr>
            <w:rStyle w:val="Hyperlink"/>
            <w:noProof/>
          </w:rPr>
          <w:instrText xml:space="preserve"> </w:instrText>
        </w:r>
      </w:ins>
      <w:ins w:id="1862" w:author="nick" w:date="2021-07-13T20:52:00Z">
        <w:r w:rsidR="003F511B" w:rsidRPr="005579C6">
          <w:rPr>
            <w:rStyle w:val="Hyperlink"/>
            <w:noProof/>
          </w:rPr>
        </w:r>
      </w:ins>
      <w:ins w:id="1863" w:author="nick" w:date="2021-07-13T19:10:00Z">
        <w:r w:rsidRPr="005579C6">
          <w:rPr>
            <w:rStyle w:val="Hyperlink"/>
            <w:noProof/>
          </w:rPr>
          <w:fldChar w:fldCharType="separate"/>
        </w:r>
        <w:r w:rsidRPr="005579C6">
          <w:rPr>
            <w:rStyle w:val="Hyperlink"/>
            <w:noProof/>
          </w:rPr>
          <w:t>Table 97: Parameters of Simple Corner Weld</w:t>
        </w:r>
        <w:r>
          <w:rPr>
            <w:noProof/>
            <w:webHidden/>
          </w:rPr>
          <w:tab/>
        </w:r>
        <w:r>
          <w:rPr>
            <w:noProof/>
            <w:webHidden/>
          </w:rPr>
          <w:fldChar w:fldCharType="begin"/>
        </w:r>
        <w:r>
          <w:rPr>
            <w:noProof/>
            <w:webHidden/>
          </w:rPr>
          <w:instrText xml:space="preserve"> PAGEREF _Toc77095955 \h </w:instrText>
        </w:r>
      </w:ins>
      <w:r>
        <w:rPr>
          <w:noProof/>
          <w:webHidden/>
        </w:rPr>
      </w:r>
      <w:r>
        <w:rPr>
          <w:noProof/>
          <w:webHidden/>
        </w:rPr>
        <w:fldChar w:fldCharType="separate"/>
      </w:r>
      <w:ins w:id="1864" w:author="nick" w:date="2021-07-14T20:24:00Z">
        <w:r w:rsidR="0004792C">
          <w:rPr>
            <w:noProof/>
            <w:webHidden/>
          </w:rPr>
          <w:t>139</w:t>
        </w:r>
      </w:ins>
      <w:ins w:id="1865" w:author="nick" w:date="2021-07-13T19:10:00Z">
        <w:r>
          <w:rPr>
            <w:noProof/>
            <w:webHidden/>
          </w:rPr>
          <w:fldChar w:fldCharType="end"/>
        </w:r>
        <w:r w:rsidRPr="005579C6">
          <w:rPr>
            <w:rStyle w:val="Hyperlink"/>
            <w:noProof/>
          </w:rPr>
          <w:fldChar w:fldCharType="end"/>
        </w:r>
      </w:ins>
    </w:p>
    <w:p w14:paraId="60DFD0C6" w14:textId="77777777" w:rsidR="008D55BF" w:rsidRDefault="008D55BF">
      <w:pPr>
        <w:pStyle w:val="TableofFigures"/>
        <w:tabs>
          <w:tab w:val="right" w:leader="dot" w:pos="9060"/>
        </w:tabs>
        <w:rPr>
          <w:ins w:id="1866" w:author="nick" w:date="2021-07-13T19:10:00Z"/>
          <w:rFonts w:asciiTheme="minorHAnsi" w:eastAsiaTheme="minorEastAsia" w:hAnsiTheme="minorHAnsi" w:cstheme="minorBidi"/>
          <w:noProof/>
          <w:szCs w:val="22"/>
          <w:lang w:eastAsia="en-US"/>
        </w:rPr>
      </w:pPr>
      <w:ins w:id="186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"_Toc77095956"</w:instrText>
        </w:r>
        <w:r w:rsidRPr="005579C6">
          <w:rPr>
            <w:rStyle w:val="Hyperlink"/>
            <w:noProof/>
          </w:rPr>
          <w:instrText xml:space="preserve"> </w:instrText>
        </w:r>
      </w:ins>
      <w:ins w:id="1868" w:author="nick" w:date="2021-07-13T20:52:00Z">
        <w:r w:rsidR="003F511B" w:rsidRPr="005579C6">
          <w:rPr>
            <w:rStyle w:val="Hyperlink"/>
            <w:noProof/>
          </w:rPr>
        </w:r>
      </w:ins>
      <w:ins w:id="1869" w:author="nick" w:date="2021-07-13T19:10:00Z">
        <w:r w:rsidRPr="005579C6">
          <w:rPr>
            <w:rStyle w:val="Hyperlink"/>
            <w:noProof/>
          </w:rPr>
          <w:fldChar w:fldCharType="separate"/>
        </w:r>
        <w:r w:rsidRPr="005579C6">
          <w:rPr>
            <w:rStyle w:val="Hyperlink"/>
            <w:noProof/>
          </w:rPr>
          <w:t>Table 98: Parameters of Double Corner Weld</w:t>
        </w:r>
        <w:r>
          <w:rPr>
            <w:noProof/>
            <w:webHidden/>
          </w:rPr>
          <w:tab/>
        </w:r>
        <w:r>
          <w:rPr>
            <w:noProof/>
            <w:webHidden/>
          </w:rPr>
          <w:fldChar w:fldCharType="begin"/>
        </w:r>
        <w:r>
          <w:rPr>
            <w:noProof/>
            <w:webHidden/>
          </w:rPr>
          <w:instrText xml:space="preserve"> PAGEREF _Toc77095956 \h </w:instrText>
        </w:r>
      </w:ins>
      <w:r>
        <w:rPr>
          <w:noProof/>
          <w:webHidden/>
        </w:rPr>
      </w:r>
      <w:r>
        <w:rPr>
          <w:noProof/>
          <w:webHidden/>
        </w:rPr>
        <w:fldChar w:fldCharType="separate"/>
      </w:r>
      <w:ins w:id="1870" w:author="nick" w:date="2021-07-14T20:24:00Z">
        <w:r w:rsidR="0004792C">
          <w:rPr>
            <w:noProof/>
            <w:webHidden/>
          </w:rPr>
          <w:t>140</w:t>
        </w:r>
      </w:ins>
      <w:ins w:id="1871" w:author="nick" w:date="2021-07-13T19:10:00Z">
        <w:r>
          <w:rPr>
            <w:noProof/>
            <w:webHidden/>
          </w:rPr>
          <w:fldChar w:fldCharType="end"/>
        </w:r>
        <w:r w:rsidRPr="005579C6">
          <w:rPr>
            <w:rStyle w:val="Hyperlink"/>
            <w:noProof/>
          </w:rPr>
          <w:fldChar w:fldCharType="end"/>
        </w:r>
      </w:ins>
    </w:p>
    <w:p w14:paraId="05593252" w14:textId="77777777" w:rsidR="008D55BF" w:rsidRDefault="008D55BF">
      <w:pPr>
        <w:pStyle w:val="TableofFigures"/>
        <w:tabs>
          <w:tab w:val="right" w:leader="dot" w:pos="9060"/>
        </w:tabs>
        <w:rPr>
          <w:ins w:id="1872" w:author="nick" w:date="2021-07-13T19:10:00Z"/>
          <w:rFonts w:asciiTheme="minorHAnsi" w:eastAsiaTheme="minorEastAsia" w:hAnsiTheme="minorHAnsi" w:cstheme="minorBidi"/>
          <w:noProof/>
          <w:szCs w:val="22"/>
          <w:lang w:eastAsia="en-US"/>
        </w:rPr>
      </w:pPr>
      <w:ins w:id="187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"_Toc77095957"</w:instrText>
        </w:r>
        <w:r w:rsidRPr="005579C6">
          <w:rPr>
            <w:rStyle w:val="Hyperlink"/>
            <w:noProof/>
          </w:rPr>
          <w:instrText xml:space="preserve"> </w:instrText>
        </w:r>
      </w:ins>
      <w:ins w:id="1874" w:author="nick" w:date="2021-07-13T20:52:00Z">
        <w:r w:rsidR="003F511B" w:rsidRPr="005579C6">
          <w:rPr>
            <w:rStyle w:val="Hyperlink"/>
            <w:noProof/>
          </w:rPr>
        </w:r>
      </w:ins>
      <w:ins w:id="1875" w:author="nick" w:date="2021-07-13T19:10:00Z">
        <w:r w:rsidRPr="005579C6">
          <w:rPr>
            <w:rStyle w:val="Hyperlink"/>
            <w:noProof/>
          </w:rPr>
          <w:fldChar w:fldCharType="separate"/>
        </w:r>
        <w:r w:rsidRPr="005579C6">
          <w:rPr>
            <w:rStyle w:val="Hyperlink"/>
            <w:noProof/>
          </w:rPr>
          <w:t xml:space="preserve">Table 99: Attributes of element </w:t>
        </w:r>
        <w:r w:rsidRPr="005579C6">
          <w:rPr>
            <w:rStyle w:val="Hyperlink"/>
            <w:rFonts w:ascii="Courier New" w:hAnsi="Courier New" w:cs="Courier New"/>
            <w:i/>
            <w:noProof/>
          </w:rPr>
          <w:t>&lt;weld_position/&gt;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_Toc77095957 \h </w:instrText>
        </w:r>
      </w:ins>
      <w:r>
        <w:rPr>
          <w:noProof/>
          <w:webHidden/>
        </w:rPr>
      </w:r>
      <w:r>
        <w:rPr>
          <w:noProof/>
          <w:webHidden/>
        </w:rPr>
        <w:fldChar w:fldCharType="separate"/>
      </w:r>
      <w:ins w:id="1876" w:author="nick" w:date="2021-07-14T20:24:00Z">
        <w:r w:rsidR="0004792C">
          <w:rPr>
            <w:noProof/>
            <w:webHidden/>
          </w:rPr>
          <w:t>141</w:t>
        </w:r>
      </w:ins>
      <w:ins w:id="1877" w:author="nick" w:date="2021-07-13T19:10:00Z">
        <w:r>
          <w:rPr>
            <w:noProof/>
            <w:webHidden/>
          </w:rPr>
          <w:fldChar w:fldCharType="end"/>
        </w:r>
        <w:r w:rsidRPr="005579C6">
          <w:rPr>
            <w:rStyle w:val="Hyperlink"/>
            <w:noProof/>
          </w:rPr>
          <w:fldChar w:fldCharType="end"/>
        </w:r>
      </w:ins>
    </w:p>
    <w:p w14:paraId="49EC26F7" w14:textId="77777777" w:rsidR="008D55BF" w:rsidRDefault="008D55BF">
      <w:pPr>
        <w:pStyle w:val="TableofFigures"/>
        <w:tabs>
          <w:tab w:val="right" w:leader="dot" w:pos="9060"/>
        </w:tabs>
        <w:rPr>
          <w:ins w:id="1878" w:author="nick" w:date="2021-07-13T19:10:00Z"/>
          <w:rFonts w:asciiTheme="minorHAnsi" w:eastAsiaTheme="minorEastAsia" w:hAnsiTheme="minorHAnsi" w:cstheme="minorBidi"/>
          <w:noProof/>
          <w:szCs w:val="22"/>
          <w:lang w:eastAsia="en-US"/>
        </w:rPr>
      </w:pPr>
      <w:ins w:id="187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"_Toc77095958"</w:instrText>
        </w:r>
        <w:r w:rsidRPr="005579C6">
          <w:rPr>
            <w:rStyle w:val="Hyperlink"/>
            <w:noProof/>
          </w:rPr>
          <w:instrText xml:space="preserve"> </w:instrText>
        </w:r>
      </w:ins>
      <w:ins w:id="1880" w:author="nick" w:date="2021-07-13T20:52:00Z">
        <w:r w:rsidR="003F511B" w:rsidRPr="005579C6">
          <w:rPr>
            <w:rStyle w:val="Hyperlink"/>
            <w:noProof/>
          </w:rPr>
        </w:r>
      </w:ins>
      <w:ins w:id="1881" w:author="nick" w:date="2021-07-13T19:10:00Z">
        <w:r w:rsidRPr="005579C6">
          <w:rPr>
            <w:rStyle w:val="Hyperlink"/>
            <w:noProof/>
          </w:rPr>
          <w:fldChar w:fldCharType="separate"/>
        </w:r>
        <w:r w:rsidRPr="005579C6">
          <w:rPr>
            <w:rStyle w:val="Hyperlink"/>
            <w:noProof/>
          </w:rPr>
          <w:t xml:space="preserve">Table 100: Values of Attribute </w:t>
        </w:r>
        <w:r w:rsidRPr="005579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_Toc77095958 \h </w:instrText>
        </w:r>
      </w:ins>
      <w:r>
        <w:rPr>
          <w:noProof/>
          <w:webHidden/>
        </w:rPr>
      </w:r>
      <w:r>
        <w:rPr>
          <w:noProof/>
          <w:webHidden/>
        </w:rPr>
        <w:fldChar w:fldCharType="separate"/>
      </w:r>
      <w:ins w:id="1882" w:author="nick" w:date="2021-07-14T20:24:00Z">
        <w:r w:rsidR="0004792C">
          <w:rPr>
            <w:noProof/>
            <w:webHidden/>
          </w:rPr>
          <w:t>142</w:t>
        </w:r>
      </w:ins>
      <w:ins w:id="1883" w:author="nick" w:date="2021-07-13T19:10:00Z">
        <w:r>
          <w:rPr>
            <w:noProof/>
            <w:webHidden/>
          </w:rPr>
          <w:fldChar w:fldCharType="end"/>
        </w:r>
        <w:r w:rsidRPr="005579C6">
          <w:rPr>
            <w:rStyle w:val="Hyperlink"/>
            <w:noProof/>
          </w:rPr>
          <w:fldChar w:fldCharType="end"/>
        </w:r>
      </w:ins>
    </w:p>
    <w:p w14:paraId="039FADE5" w14:textId="77777777" w:rsidR="008D55BF" w:rsidRDefault="008D55BF">
      <w:pPr>
        <w:pStyle w:val="TableofFigures"/>
        <w:tabs>
          <w:tab w:val="right" w:leader="dot" w:pos="9060"/>
        </w:tabs>
        <w:rPr>
          <w:ins w:id="1884" w:author="nick" w:date="2021-07-13T19:10:00Z"/>
          <w:rFonts w:asciiTheme="minorHAnsi" w:eastAsiaTheme="minorEastAsia" w:hAnsiTheme="minorHAnsi" w:cstheme="minorBidi"/>
          <w:noProof/>
          <w:szCs w:val="22"/>
          <w:lang w:eastAsia="en-US"/>
        </w:rPr>
      </w:pPr>
      <w:ins w:id="188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"_Toc77095959"</w:instrText>
        </w:r>
        <w:r w:rsidRPr="005579C6">
          <w:rPr>
            <w:rStyle w:val="Hyperlink"/>
            <w:noProof/>
          </w:rPr>
          <w:instrText xml:space="preserve"> </w:instrText>
        </w:r>
      </w:ins>
      <w:ins w:id="1886" w:author="nick" w:date="2021-07-13T20:52:00Z">
        <w:r w:rsidR="003F511B" w:rsidRPr="005579C6">
          <w:rPr>
            <w:rStyle w:val="Hyperlink"/>
            <w:noProof/>
          </w:rPr>
        </w:r>
      </w:ins>
      <w:ins w:id="1887" w:author="nick" w:date="2021-07-13T19:10:00Z">
        <w:r w:rsidRPr="005579C6">
          <w:rPr>
            <w:rStyle w:val="Hyperlink"/>
            <w:noProof/>
          </w:rPr>
          <w:fldChar w:fldCharType="separate"/>
        </w:r>
        <w:r w:rsidRPr="005579C6">
          <w:rPr>
            <w:rStyle w:val="Hyperlink"/>
            <w:noProof/>
          </w:rPr>
          <w:t xml:space="preserve">Table 101: Values of Attribute </w:t>
        </w:r>
        <w:r w:rsidRPr="005579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_Toc77095959 \h </w:instrText>
        </w:r>
      </w:ins>
      <w:r>
        <w:rPr>
          <w:noProof/>
          <w:webHidden/>
        </w:rPr>
      </w:r>
      <w:r>
        <w:rPr>
          <w:noProof/>
          <w:webHidden/>
        </w:rPr>
        <w:fldChar w:fldCharType="separate"/>
      </w:r>
      <w:ins w:id="1888" w:author="nick" w:date="2021-07-14T20:24:00Z">
        <w:r w:rsidR="0004792C">
          <w:rPr>
            <w:noProof/>
            <w:webHidden/>
          </w:rPr>
          <w:t>142</w:t>
        </w:r>
      </w:ins>
      <w:ins w:id="1889" w:author="nick" w:date="2021-07-13T19:10:00Z">
        <w:r>
          <w:rPr>
            <w:noProof/>
            <w:webHidden/>
          </w:rPr>
          <w:fldChar w:fldCharType="end"/>
        </w:r>
        <w:r w:rsidRPr="005579C6">
          <w:rPr>
            <w:rStyle w:val="Hyperlink"/>
            <w:noProof/>
          </w:rPr>
          <w:fldChar w:fldCharType="end"/>
        </w:r>
      </w:ins>
    </w:p>
    <w:p w14:paraId="1FDEEDB4" w14:textId="77777777" w:rsidR="008D55BF" w:rsidRDefault="008D55BF">
      <w:pPr>
        <w:pStyle w:val="TableofFigures"/>
        <w:tabs>
          <w:tab w:val="right" w:leader="dot" w:pos="9060"/>
        </w:tabs>
        <w:rPr>
          <w:ins w:id="1890" w:author="nick" w:date="2021-07-13T19:10:00Z"/>
          <w:rFonts w:asciiTheme="minorHAnsi" w:eastAsiaTheme="minorEastAsia" w:hAnsiTheme="minorHAnsi" w:cstheme="minorBidi"/>
          <w:noProof/>
          <w:szCs w:val="22"/>
          <w:lang w:eastAsia="en-US"/>
        </w:rPr>
      </w:pPr>
      <w:ins w:id="189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"_Toc77095960"</w:instrText>
        </w:r>
        <w:r w:rsidRPr="005579C6">
          <w:rPr>
            <w:rStyle w:val="Hyperlink"/>
            <w:noProof/>
          </w:rPr>
          <w:instrText xml:space="preserve"> </w:instrText>
        </w:r>
      </w:ins>
      <w:ins w:id="1892" w:author="nick" w:date="2021-07-13T20:52:00Z">
        <w:r w:rsidR="003F511B" w:rsidRPr="005579C6">
          <w:rPr>
            <w:rStyle w:val="Hyperlink"/>
            <w:noProof/>
          </w:rPr>
        </w:r>
      </w:ins>
      <w:ins w:id="1893" w:author="nick" w:date="2021-07-13T19:10:00Z">
        <w:r w:rsidRPr="005579C6">
          <w:rPr>
            <w:rStyle w:val="Hyperlink"/>
            <w:noProof/>
          </w:rPr>
          <w:fldChar w:fldCharType="separate"/>
        </w:r>
        <w:r w:rsidRPr="005579C6">
          <w:rPr>
            <w:rStyle w:val="Hyperlink"/>
            <w:noProof/>
          </w:rPr>
          <w:t xml:space="preserve">Table 102: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_Toc77095960 \h </w:instrText>
        </w:r>
      </w:ins>
      <w:r>
        <w:rPr>
          <w:noProof/>
          <w:webHidden/>
        </w:rPr>
      </w:r>
      <w:r>
        <w:rPr>
          <w:noProof/>
          <w:webHidden/>
        </w:rPr>
        <w:fldChar w:fldCharType="separate"/>
      </w:r>
      <w:ins w:id="1894" w:author="nick" w:date="2021-07-14T20:24:00Z">
        <w:r w:rsidR="0004792C">
          <w:rPr>
            <w:noProof/>
            <w:webHidden/>
          </w:rPr>
          <w:t>143</w:t>
        </w:r>
      </w:ins>
      <w:ins w:id="1895" w:author="nick" w:date="2021-07-13T19:10:00Z">
        <w:r>
          <w:rPr>
            <w:noProof/>
            <w:webHidden/>
          </w:rPr>
          <w:fldChar w:fldCharType="end"/>
        </w:r>
        <w:r w:rsidRPr="005579C6">
          <w:rPr>
            <w:rStyle w:val="Hyperlink"/>
            <w:noProof/>
          </w:rPr>
          <w:fldChar w:fldCharType="end"/>
        </w:r>
      </w:ins>
    </w:p>
    <w:p w14:paraId="4651DF1E" w14:textId="77777777" w:rsidR="008D55BF" w:rsidRDefault="008D55BF">
      <w:pPr>
        <w:pStyle w:val="TableofFigures"/>
        <w:tabs>
          <w:tab w:val="right" w:leader="dot" w:pos="9060"/>
        </w:tabs>
        <w:rPr>
          <w:ins w:id="1896" w:author="nick" w:date="2021-07-13T19:10:00Z"/>
          <w:rFonts w:asciiTheme="minorHAnsi" w:eastAsiaTheme="minorEastAsia" w:hAnsiTheme="minorHAnsi" w:cstheme="minorBidi"/>
          <w:noProof/>
          <w:szCs w:val="22"/>
          <w:lang w:eastAsia="en-US"/>
        </w:rPr>
      </w:pPr>
      <w:ins w:id="189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"_Toc77095961"</w:instrText>
        </w:r>
        <w:r w:rsidRPr="005579C6">
          <w:rPr>
            <w:rStyle w:val="Hyperlink"/>
            <w:noProof/>
          </w:rPr>
          <w:instrText xml:space="preserve"> </w:instrText>
        </w:r>
      </w:ins>
      <w:ins w:id="1898" w:author="nick" w:date="2021-07-13T20:52:00Z">
        <w:r w:rsidR="003F511B" w:rsidRPr="005579C6">
          <w:rPr>
            <w:rStyle w:val="Hyperlink"/>
            <w:noProof/>
          </w:rPr>
        </w:r>
      </w:ins>
      <w:ins w:id="1899" w:author="nick" w:date="2021-07-13T19:10:00Z">
        <w:r w:rsidRPr="005579C6">
          <w:rPr>
            <w:rStyle w:val="Hyperlink"/>
            <w:noProof/>
          </w:rPr>
          <w:fldChar w:fldCharType="separate"/>
        </w:r>
        <w:r w:rsidRPr="005579C6">
          <w:rPr>
            <w:rStyle w:val="Hyperlink"/>
            <w:noProof/>
          </w:rPr>
          <w:t>Table 103: Parameters of Edge Weld</w:t>
        </w:r>
        <w:r>
          <w:rPr>
            <w:noProof/>
            <w:webHidden/>
          </w:rPr>
          <w:tab/>
        </w:r>
        <w:r>
          <w:rPr>
            <w:noProof/>
            <w:webHidden/>
          </w:rPr>
          <w:fldChar w:fldCharType="begin"/>
        </w:r>
        <w:r>
          <w:rPr>
            <w:noProof/>
            <w:webHidden/>
          </w:rPr>
          <w:instrText xml:space="preserve"> PAGEREF _Toc77095961 \h </w:instrText>
        </w:r>
      </w:ins>
      <w:r>
        <w:rPr>
          <w:noProof/>
          <w:webHidden/>
        </w:rPr>
      </w:r>
      <w:r>
        <w:rPr>
          <w:noProof/>
          <w:webHidden/>
        </w:rPr>
        <w:fldChar w:fldCharType="separate"/>
      </w:r>
      <w:ins w:id="1900" w:author="nick" w:date="2021-07-14T20:24:00Z">
        <w:r w:rsidR="0004792C">
          <w:rPr>
            <w:noProof/>
            <w:webHidden/>
          </w:rPr>
          <w:t>143</w:t>
        </w:r>
      </w:ins>
      <w:ins w:id="1901" w:author="nick" w:date="2021-07-13T19:10:00Z">
        <w:r>
          <w:rPr>
            <w:noProof/>
            <w:webHidden/>
          </w:rPr>
          <w:fldChar w:fldCharType="end"/>
        </w:r>
        <w:r w:rsidRPr="005579C6">
          <w:rPr>
            <w:rStyle w:val="Hyperlink"/>
            <w:noProof/>
          </w:rPr>
          <w:fldChar w:fldCharType="end"/>
        </w:r>
      </w:ins>
    </w:p>
    <w:p w14:paraId="4DE95BBD" w14:textId="77777777" w:rsidR="008D55BF" w:rsidRDefault="008D55BF">
      <w:pPr>
        <w:pStyle w:val="TableofFigures"/>
        <w:tabs>
          <w:tab w:val="right" w:leader="dot" w:pos="9060"/>
        </w:tabs>
        <w:rPr>
          <w:ins w:id="1902" w:author="nick" w:date="2021-07-13T19:10:00Z"/>
          <w:rFonts w:asciiTheme="minorHAnsi" w:eastAsiaTheme="minorEastAsia" w:hAnsiTheme="minorHAnsi" w:cstheme="minorBidi"/>
          <w:noProof/>
          <w:szCs w:val="22"/>
          <w:lang w:eastAsia="en-US"/>
        </w:rPr>
      </w:pPr>
      <w:ins w:id="190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"_Toc77095962"</w:instrText>
        </w:r>
        <w:r w:rsidRPr="005579C6">
          <w:rPr>
            <w:rStyle w:val="Hyperlink"/>
            <w:noProof/>
          </w:rPr>
          <w:instrText xml:space="preserve"> </w:instrText>
        </w:r>
      </w:ins>
      <w:ins w:id="1904" w:author="nick" w:date="2021-07-13T20:52:00Z">
        <w:r w:rsidR="003F511B" w:rsidRPr="005579C6">
          <w:rPr>
            <w:rStyle w:val="Hyperlink"/>
            <w:noProof/>
          </w:rPr>
        </w:r>
      </w:ins>
      <w:ins w:id="1905" w:author="nick" w:date="2021-07-13T19:10:00Z">
        <w:r w:rsidRPr="005579C6">
          <w:rPr>
            <w:rStyle w:val="Hyperlink"/>
            <w:noProof/>
          </w:rPr>
          <w:fldChar w:fldCharType="separate"/>
        </w:r>
        <w:r w:rsidRPr="005579C6">
          <w:rPr>
            <w:rStyle w:val="Hyperlink"/>
            <w:noProof/>
          </w:rPr>
          <w:t xml:space="preserve">Table 104: Attributes of element </w:t>
        </w:r>
        <w:r w:rsidRPr="005579C6">
          <w:rPr>
            <w:rStyle w:val="Hyperlink"/>
            <w:rFonts w:ascii="Courier New" w:hAnsi="Courier New" w:cs="Courier New"/>
            <w:i/>
            <w:noProof/>
            <w:kern w:val="22"/>
          </w:rPr>
          <w:t>&lt;weld_position/&gt;</w:t>
        </w:r>
        <w:r w:rsidRPr="005579C6">
          <w:rPr>
            <w:rStyle w:val="Hyperlink"/>
            <w:noProof/>
          </w:rPr>
          <w:t xml:space="preserve"> for Edge Weld</w:t>
        </w:r>
        <w:r>
          <w:rPr>
            <w:noProof/>
            <w:webHidden/>
          </w:rPr>
          <w:tab/>
        </w:r>
        <w:r>
          <w:rPr>
            <w:noProof/>
            <w:webHidden/>
          </w:rPr>
          <w:fldChar w:fldCharType="begin"/>
        </w:r>
        <w:r>
          <w:rPr>
            <w:noProof/>
            <w:webHidden/>
          </w:rPr>
          <w:instrText xml:space="preserve"> PAGEREF _Toc77095962 \h </w:instrText>
        </w:r>
      </w:ins>
      <w:r>
        <w:rPr>
          <w:noProof/>
          <w:webHidden/>
        </w:rPr>
      </w:r>
      <w:r>
        <w:rPr>
          <w:noProof/>
          <w:webHidden/>
        </w:rPr>
        <w:fldChar w:fldCharType="separate"/>
      </w:r>
      <w:ins w:id="1906" w:author="nick" w:date="2021-07-14T20:24:00Z">
        <w:r w:rsidR="0004792C">
          <w:rPr>
            <w:noProof/>
            <w:webHidden/>
          </w:rPr>
          <w:t>144</w:t>
        </w:r>
      </w:ins>
      <w:ins w:id="1907" w:author="nick" w:date="2021-07-13T19:10:00Z">
        <w:r>
          <w:rPr>
            <w:noProof/>
            <w:webHidden/>
          </w:rPr>
          <w:fldChar w:fldCharType="end"/>
        </w:r>
        <w:r w:rsidRPr="005579C6">
          <w:rPr>
            <w:rStyle w:val="Hyperlink"/>
            <w:noProof/>
          </w:rPr>
          <w:fldChar w:fldCharType="end"/>
        </w:r>
      </w:ins>
    </w:p>
    <w:p w14:paraId="0C713356" w14:textId="77777777" w:rsidR="008D55BF" w:rsidRDefault="008D55BF">
      <w:pPr>
        <w:pStyle w:val="TableofFigures"/>
        <w:tabs>
          <w:tab w:val="right" w:leader="dot" w:pos="9060"/>
        </w:tabs>
        <w:rPr>
          <w:ins w:id="1908" w:author="nick" w:date="2021-07-13T19:10:00Z"/>
          <w:rFonts w:asciiTheme="minorHAnsi" w:eastAsiaTheme="minorEastAsia" w:hAnsiTheme="minorHAnsi" w:cstheme="minorBidi"/>
          <w:noProof/>
          <w:szCs w:val="22"/>
          <w:lang w:eastAsia="en-US"/>
        </w:rPr>
      </w:pPr>
      <w:ins w:id="190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"_Toc77095963"</w:instrText>
        </w:r>
        <w:r w:rsidRPr="005579C6">
          <w:rPr>
            <w:rStyle w:val="Hyperlink"/>
            <w:noProof/>
          </w:rPr>
          <w:instrText xml:space="preserve"> </w:instrText>
        </w:r>
      </w:ins>
      <w:ins w:id="1910" w:author="nick" w:date="2021-07-13T20:52:00Z">
        <w:r w:rsidR="003F511B" w:rsidRPr="005579C6">
          <w:rPr>
            <w:rStyle w:val="Hyperlink"/>
            <w:noProof/>
          </w:rPr>
        </w:r>
      </w:ins>
      <w:ins w:id="1911" w:author="nick" w:date="2021-07-13T19:10:00Z">
        <w:r w:rsidRPr="005579C6">
          <w:rPr>
            <w:rStyle w:val="Hyperlink"/>
            <w:noProof/>
          </w:rPr>
          <w:fldChar w:fldCharType="separate"/>
        </w:r>
        <w:r w:rsidRPr="005579C6">
          <w:rPr>
            <w:rStyle w:val="Hyperlink"/>
            <w:noProof/>
          </w:rPr>
          <w:t xml:space="preserve">Table 105: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_Toc77095963 \h </w:instrText>
        </w:r>
      </w:ins>
      <w:r>
        <w:rPr>
          <w:noProof/>
          <w:webHidden/>
        </w:rPr>
      </w:r>
      <w:r>
        <w:rPr>
          <w:noProof/>
          <w:webHidden/>
        </w:rPr>
        <w:fldChar w:fldCharType="separate"/>
      </w:r>
      <w:ins w:id="1912" w:author="nick" w:date="2021-07-14T20:24:00Z">
        <w:r w:rsidR="0004792C">
          <w:rPr>
            <w:noProof/>
            <w:webHidden/>
          </w:rPr>
          <w:t>145</w:t>
        </w:r>
      </w:ins>
      <w:ins w:id="1913" w:author="nick" w:date="2021-07-13T19:10:00Z">
        <w:r>
          <w:rPr>
            <w:noProof/>
            <w:webHidden/>
          </w:rPr>
          <w:fldChar w:fldCharType="end"/>
        </w:r>
        <w:r w:rsidRPr="005579C6">
          <w:rPr>
            <w:rStyle w:val="Hyperlink"/>
            <w:noProof/>
          </w:rPr>
          <w:fldChar w:fldCharType="end"/>
        </w:r>
      </w:ins>
    </w:p>
    <w:p w14:paraId="6DCB1D44" w14:textId="77777777" w:rsidR="008D55BF" w:rsidRDefault="008D55BF">
      <w:pPr>
        <w:pStyle w:val="TableofFigures"/>
        <w:tabs>
          <w:tab w:val="right" w:leader="dot" w:pos="9060"/>
        </w:tabs>
        <w:rPr>
          <w:ins w:id="1914" w:author="nick" w:date="2021-07-13T19:10:00Z"/>
          <w:rFonts w:asciiTheme="minorHAnsi" w:eastAsiaTheme="minorEastAsia" w:hAnsiTheme="minorHAnsi" w:cstheme="minorBidi"/>
          <w:noProof/>
          <w:szCs w:val="22"/>
          <w:lang w:eastAsia="en-US"/>
        </w:rPr>
      </w:pPr>
      <w:ins w:id="1915"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"_Toc77095964"</w:instrText>
        </w:r>
        <w:r w:rsidRPr="005579C6">
          <w:rPr>
            <w:rStyle w:val="Hyperlink"/>
            <w:noProof/>
          </w:rPr>
          <w:instrText xml:space="preserve"> </w:instrText>
        </w:r>
      </w:ins>
      <w:ins w:id="1916" w:author="nick" w:date="2021-07-13T20:52:00Z">
        <w:r w:rsidR="003F511B" w:rsidRPr="005579C6">
          <w:rPr>
            <w:rStyle w:val="Hyperlink"/>
            <w:noProof/>
          </w:rPr>
        </w:r>
      </w:ins>
      <w:ins w:id="1917" w:author="nick" w:date="2021-07-13T19:10:00Z">
        <w:r w:rsidRPr="005579C6">
          <w:rPr>
            <w:rStyle w:val="Hyperlink"/>
            <w:noProof/>
          </w:rPr>
          <w:fldChar w:fldCharType="separate"/>
        </w:r>
        <w:r w:rsidRPr="005579C6">
          <w:rPr>
            <w:rStyle w:val="Hyperlink"/>
            <w:noProof/>
          </w:rPr>
          <w:t>Table 106: Parameters of I-Weld</w:t>
        </w:r>
        <w:r>
          <w:rPr>
            <w:noProof/>
            <w:webHidden/>
          </w:rPr>
          <w:tab/>
        </w:r>
        <w:r>
          <w:rPr>
            <w:noProof/>
            <w:webHidden/>
          </w:rPr>
          <w:fldChar w:fldCharType="begin"/>
        </w:r>
        <w:r>
          <w:rPr>
            <w:noProof/>
            <w:webHidden/>
          </w:rPr>
          <w:instrText xml:space="preserve"> PAGEREF _Toc77095964 \h </w:instrText>
        </w:r>
      </w:ins>
      <w:r>
        <w:rPr>
          <w:noProof/>
          <w:webHidden/>
        </w:rPr>
      </w:r>
      <w:r>
        <w:rPr>
          <w:noProof/>
          <w:webHidden/>
        </w:rPr>
        <w:fldChar w:fldCharType="separate"/>
      </w:r>
      <w:ins w:id="1918" w:author="nick" w:date="2021-07-14T20:24:00Z">
        <w:r w:rsidR="0004792C">
          <w:rPr>
            <w:noProof/>
            <w:webHidden/>
          </w:rPr>
          <w:t>146</w:t>
        </w:r>
      </w:ins>
      <w:ins w:id="1919" w:author="nick" w:date="2021-07-13T19:10:00Z">
        <w:r>
          <w:rPr>
            <w:noProof/>
            <w:webHidden/>
          </w:rPr>
          <w:fldChar w:fldCharType="end"/>
        </w:r>
        <w:r w:rsidRPr="005579C6">
          <w:rPr>
            <w:rStyle w:val="Hyperlink"/>
            <w:noProof/>
          </w:rPr>
          <w:fldChar w:fldCharType="end"/>
        </w:r>
      </w:ins>
    </w:p>
    <w:p w14:paraId="242EAE4B" w14:textId="77777777" w:rsidR="008D55BF" w:rsidRDefault="008D55BF">
      <w:pPr>
        <w:pStyle w:val="TableofFigures"/>
        <w:tabs>
          <w:tab w:val="right" w:leader="dot" w:pos="9060"/>
        </w:tabs>
        <w:rPr>
          <w:ins w:id="1920" w:author="nick" w:date="2021-07-13T19:10:00Z"/>
          <w:rFonts w:asciiTheme="minorHAnsi" w:eastAsiaTheme="minorEastAsia" w:hAnsiTheme="minorHAnsi" w:cstheme="minorBidi"/>
          <w:noProof/>
          <w:szCs w:val="22"/>
          <w:lang w:eastAsia="en-US"/>
        </w:rPr>
      </w:pPr>
      <w:ins w:id="192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"_Toc77095965"</w:instrText>
        </w:r>
        <w:r w:rsidRPr="005579C6">
          <w:rPr>
            <w:rStyle w:val="Hyperlink"/>
            <w:noProof/>
          </w:rPr>
          <w:instrText xml:space="preserve"> </w:instrText>
        </w:r>
      </w:ins>
      <w:ins w:id="1922" w:author="nick" w:date="2021-07-13T20:52:00Z">
        <w:r w:rsidR="003F511B" w:rsidRPr="005579C6">
          <w:rPr>
            <w:rStyle w:val="Hyperlink"/>
            <w:noProof/>
          </w:rPr>
        </w:r>
      </w:ins>
      <w:ins w:id="1923" w:author="nick" w:date="2021-07-13T19:10:00Z">
        <w:r w:rsidRPr="005579C6">
          <w:rPr>
            <w:rStyle w:val="Hyperlink"/>
            <w:noProof/>
          </w:rPr>
          <w:fldChar w:fldCharType="separate"/>
        </w:r>
        <w:r w:rsidRPr="005579C6">
          <w:rPr>
            <w:rStyle w:val="Hyperlink"/>
            <w:noProof/>
          </w:rPr>
          <w:t xml:space="preserve">Table 107: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_Toc77095965 \h </w:instrText>
        </w:r>
      </w:ins>
      <w:r>
        <w:rPr>
          <w:noProof/>
          <w:webHidden/>
        </w:rPr>
      </w:r>
      <w:r>
        <w:rPr>
          <w:noProof/>
          <w:webHidden/>
        </w:rPr>
        <w:fldChar w:fldCharType="separate"/>
      </w:r>
      <w:ins w:id="1924" w:author="nick" w:date="2021-07-14T20:24:00Z">
        <w:r w:rsidR="0004792C">
          <w:rPr>
            <w:noProof/>
            <w:webHidden/>
          </w:rPr>
          <w:t>146</w:t>
        </w:r>
      </w:ins>
      <w:ins w:id="1925" w:author="nick" w:date="2021-07-13T19:10:00Z">
        <w:r>
          <w:rPr>
            <w:noProof/>
            <w:webHidden/>
          </w:rPr>
          <w:fldChar w:fldCharType="end"/>
        </w:r>
        <w:r w:rsidRPr="005579C6">
          <w:rPr>
            <w:rStyle w:val="Hyperlink"/>
            <w:noProof/>
          </w:rPr>
          <w:fldChar w:fldCharType="end"/>
        </w:r>
      </w:ins>
    </w:p>
    <w:p w14:paraId="2DE13F00" w14:textId="77777777" w:rsidR="008D55BF" w:rsidRDefault="008D55BF">
      <w:pPr>
        <w:pStyle w:val="TableofFigures"/>
        <w:tabs>
          <w:tab w:val="right" w:leader="dot" w:pos="9060"/>
        </w:tabs>
        <w:rPr>
          <w:ins w:id="1926" w:author="nick" w:date="2021-07-13T19:10:00Z"/>
          <w:rFonts w:asciiTheme="minorHAnsi" w:eastAsiaTheme="minorEastAsia" w:hAnsiTheme="minorHAnsi" w:cstheme="minorBidi"/>
          <w:noProof/>
          <w:szCs w:val="22"/>
          <w:lang w:eastAsia="en-US"/>
        </w:rPr>
      </w:pPr>
      <w:ins w:id="192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"_Toc77095966"</w:instrText>
        </w:r>
        <w:r w:rsidRPr="005579C6">
          <w:rPr>
            <w:rStyle w:val="Hyperlink"/>
            <w:noProof/>
          </w:rPr>
          <w:instrText xml:space="preserve"> </w:instrText>
        </w:r>
      </w:ins>
      <w:ins w:id="1928" w:author="nick" w:date="2021-07-13T20:52:00Z">
        <w:r w:rsidR="003F511B" w:rsidRPr="005579C6">
          <w:rPr>
            <w:rStyle w:val="Hyperlink"/>
            <w:noProof/>
          </w:rPr>
        </w:r>
      </w:ins>
      <w:ins w:id="1929" w:author="nick" w:date="2021-07-13T19:10:00Z">
        <w:r w:rsidRPr="005579C6">
          <w:rPr>
            <w:rStyle w:val="Hyperlink"/>
            <w:noProof/>
          </w:rPr>
          <w:fldChar w:fldCharType="separate"/>
        </w:r>
        <w:r w:rsidRPr="005579C6">
          <w:rPr>
            <w:rStyle w:val="Hyperlink"/>
            <w:noProof/>
          </w:rPr>
          <w:t>Table 108: Attributes of element &lt;</w:t>
        </w:r>
        <w:r w:rsidRPr="005579C6">
          <w:rPr>
            <w:rStyle w:val="Hyperlink"/>
            <w:rFonts w:ascii="Courier New" w:hAnsi="Courier New" w:cs="Courier New"/>
            <w:i/>
            <w:noProof/>
            <w:kern w:val="22"/>
          </w:rPr>
          <w:t>sheet_parameter/&gt;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_Toc77095966 \h </w:instrText>
        </w:r>
      </w:ins>
      <w:r>
        <w:rPr>
          <w:noProof/>
          <w:webHidden/>
        </w:rPr>
      </w:r>
      <w:r>
        <w:rPr>
          <w:noProof/>
          <w:webHidden/>
        </w:rPr>
        <w:fldChar w:fldCharType="separate"/>
      </w:r>
      <w:ins w:id="1930" w:author="nick" w:date="2021-07-14T20:24:00Z">
        <w:r w:rsidR="0004792C">
          <w:rPr>
            <w:noProof/>
            <w:webHidden/>
          </w:rPr>
          <w:t>147</w:t>
        </w:r>
      </w:ins>
      <w:ins w:id="1931" w:author="nick" w:date="2021-07-13T19:10:00Z">
        <w:r>
          <w:rPr>
            <w:noProof/>
            <w:webHidden/>
          </w:rPr>
          <w:fldChar w:fldCharType="end"/>
        </w:r>
        <w:r w:rsidRPr="005579C6">
          <w:rPr>
            <w:rStyle w:val="Hyperlink"/>
            <w:noProof/>
          </w:rPr>
          <w:fldChar w:fldCharType="end"/>
        </w:r>
      </w:ins>
    </w:p>
    <w:p w14:paraId="353AAEFA" w14:textId="77777777" w:rsidR="008D55BF" w:rsidRDefault="008D55BF">
      <w:pPr>
        <w:pStyle w:val="TableofFigures"/>
        <w:tabs>
          <w:tab w:val="right" w:leader="dot" w:pos="9060"/>
        </w:tabs>
        <w:rPr>
          <w:ins w:id="1932" w:author="nick" w:date="2021-07-13T19:10:00Z"/>
          <w:rFonts w:asciiTheme="minorHAnsi" w:eastAsiaTheme="minorEastAsia" w:hAnsiTheme="minorHAnsi" w:cstheme="minorBidi"/>
          <w:noProof/>
          <w:szCs w:val="22"/>
          <w:lang w:eastAsia="en-US"/>
        </w:rPr>
      </w:pPr>
      <w:ins w:id="193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"_Toc77095967"</w:instrText>
        </w:r>
        <w:r w:rsidRPr="005579C6">
          <w:rPr>
            <w:rStyle w:val="Hyperlink"/>
            <w:noProof/>
          </w:rPr>
          <w:instrText xml:space="preserve"> </w:instrText>
        </w:r>
      </w:ins>
      <w:ins w:id="1934" w:author="nick" w:date="2021-07-13T20:52:00Z">
        <w:r w:rsidR="003F511B" w:rsidRPr="005579C6">
          <w:rPr>
            <w:rStyle w:val="Hyperlink"/>
            <w:noProof/>
          </w:rPr>
        </w:r>
      </w:ins>
      <w:ins w:id="1935" w:author="nick" w:date="2021-07-13T19:10:00Z">
        <w:r w:rsidRPr="005579C6">
          <w:rPr>
            <w:rStyle w:val="Hyperlink"/>
            <w:noProof/>
          </w:rPr>
          <w:fldChar w:fldCharType="separate"/>
        </w:r>
        <w:r w:rsidRPr="005579C6">
          <w:rPr>
            <w:rStyle w:val="Hyperlink"/>
            <w:noProof/>
          </w:rPr>
          <w:t>Table 109: Parameters of Overlap Weld</w:t>
        </w:r>
        <w:r>
          <w:rPr>
            <w:noProof/>
            <w:webHidden/>
          </w:rPr>
          <w:tab/>
        </w:r>
        <w:r>
          <w:rPr>
            <w:noProof/>
            <w:webHidden/>
          </w:rPr>
          <w:fldChar w:fldCharType="begin"/>
        </w:r>
        <w:r>
          <w:rPr>
            <w:noProof/>
            <w:webHidden/>
          </w:rPr>
          <w:instrText xml:space="preserve"> PAGEREF _Toc77095967 \h </w:instrText>
        </w:r>
      </w:ins>
      <w:r>
        <w:rPr>
          <w:noProof/>
          <w:webHidden/>
        </w:rPr>
      </w:r>
      <w:r>
        <w:rPr>
          <w:noProof/>
          <w:webHidden/>
        </w:rPr>
        <w:fldChar w:fldCharType="separate"/>
      </w:r>
      <w:ins w:id="1936" w:author="nick" w:date="2021-07-14T20:24:00Z">
        <w:r w:rsidR="0004792C">
          <w:rPr>
            <w:noProof/>
            <w:webHidden/>
          </w:rPr>
          <w:t>148</w:t>
        </w:r>
      </w:ins>
      <w:ins w:id="1937" w:author="nick" w:date="2021-07-13T19:10:00Z">
        <w:r>
          <w:rPr>
            <w:noProof/>
            <w:webHidden/>
          </w:rPr>
          <w:fldChar w:fldCharType="end"/>
        </w:r>
        <w:r w:rsidRPr="005579C6">
          <w:rPr>
            <w:rStyle w:val="Hyperlink"/>
            <w:noProof/>
          </w:rPr>
          <w:fldChar w:fldCharType="end"/>
        </w:r>
      </w:ins>
    </w:p>
    <w:p w14:paraId="27578DB4" w14:textId="77777777" w:rsidR="008D55BF" w:rsidRDefault="008D55BF">
      <w:pPr>
        <w:pStyle w:val="TableofFigures"/>
        <w:tabs>
          <w:tab w:val="right" w:leader="dot" w:pos="9060"/>
        </w:tabs>
        <w:rPr>
          <w:ins w:id="1938" w:author="nick" w:date="2021-07-13T19:10:00Z"/>
          <w:rFonts w:asciiTheme="minorHAnsi" w:eastAsiaTheme="minorEastAsia" w:hAnsiTheme="minorHAnsi" w:cstheme="minorBidi"/>
          <w:noProof/>
          <w:szCs w:val="22"/>
          <w:lang w:eastAsia="en-US"/>
        </w:rPr>
      </w:pPr>
      <w:ins w:id="193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"_Toc77095968"</w:instrText>
        </w:r>
        <w:r w:rsidRPr="005579C6">
          <w:rPr>
            <w:rStyle w:val="Hyperlink"/>
            <w:noProof/>
          </w:rPr>
          <w:instrText xml:space="preserve"> </w:instrText>
        </w:r>
      </w:ins>
      <w:ins w:id="1940" w:author="nick" w:date="2021-07-13T20:52:00Z">
        <w:r w:rsidR="003F511B" w:rsidRPr="005579C6">
          <w:rPr>
            <w:rStyle w:val="Hyperlink"/>
            <w:noProof/>
          </w:rPr>
        </w:r>
      </w:ins>
      <w:ins w:id="1941" w:author="nick" w:date="2021-07-13T19:10:00Z">
        <w:r w:rsidRPr="005579C6">
          <w:rPr>
            <w:rStyle w:val="Hyperlink"/>
            <w:noProof/>
          </w:rPr>
          <w:fldChar w:fldCharType="separate"/>
        </w:r>
        <w:r w:rsidRPr="005579C6">
          <w:rPr>
            <w:rStyle w:val="Hyperlink"/>
            <w:noProof/>
          </w:rPr>
          <w:t>Table 110: Parameters of Single Sided Double Overlap Weld</w:t>
        </w:r>
        <w:r>
          <w:rPr>
            <w:noProof/>
            <w:webHidden/>
          </w:rPr>
          <w:tab/>
        </w:r>
        <w:r>
          <w:rPr>
            <w:noProof/>
            <w:webHidden/>
          </w:rPr>
          <w:fldChar w:fldCharType="begin"/>
        </w:r>
        <w:r>
          <w:rPr>
            <w:noProof/>
            <w:webHidden/>
          </w:rPr>
          <w:instrText xml:space="preserve"> PAGEREF _Toc77095968 \h </w:instrText>
        </w:r>
      </w:ins>
      <w:r>
        <w:rPr>
          <w:noProof/>
          <w:webHidden/>
        </w:rPr>
      </w:r>
      <w:r>
        <w:rPr>
          <w:noProof/>
          <w:webHidden/>
        </w:rPr>
        <w:fldChar w:fldCharType="separate"/>
      </w:r>
      <w:ins w:id="1942" w:author="nick" w:date="2021-07-14T20:24:00Z">
        <w:r w:rsidR="0004792C">
          <w:rPr>
            <w:noProof/>
            <w:webHidden/>
          </w:rPr>
          <w:t>149</w:t>
        </w:r>
      </w:ins>
      <w:ins w:id="1943" w:author="nick" w:date="2021-07-13T19:10:00Z">
        <w:r>
          <w:rPr>
            <w:noProof/>
            <w:webHidden/>
          </w:rPr>
          <w:fldChar w:fldCharType="end"/>
        </w:r>
        <w:r w:rsidRPr="005579C6">
          <w:rPr>
            <w:rStyle w:val="Hyperlink"/>
            <w:noProof/>
          </w:rPr>
          <w:fldChar w:fldCharType="end"/>
        </w:r>
      </w:ins>
    </w:p>
    <w:p w14:paraId="64E406E8" w14:textId="77777777" w:rsidR="008D55BF" w:rsidRDefault="008D55BF">
      <w:pPr>
        <w:pStyle w:val="TableofFigures"/>
        <w:tabs>
          <w:tab w:val="right" w:leader="dot" w:pos="9060"/>
        </w:tabs>
        <w:rPr>
          <w:ins w:id="1944" w:author="nick" w:date="2021-07-13T19:10:00Z"/>
          <w:rFonts w:asciiTheme="minorHAnsi" w:eastAsiaTheme="minorEastAsia" w:hAnsiTheme="minorHAnsi" w:cstheme="minorBidi"/>
          <w:noProof/>
          <w:szCs w:val="22"/>
          <w:lang w:eastAsia="en-US"/>
        </w:rPr>
      </w:pPr>
      <w:ins w:id="194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"_Toc77095969"</w:instrText>
        </w:r>
        <w:r w:rsidRPr="005579C6">
          <w:rPr>
            <w:rStyle w:val="Hyperlink"/>
            <w:noProof/>
          </w:rPr>
          <w:instrText xml:space="preserve"> </w:instrText>
        </w:r>
      </w:ins>
      <w:ins w:id="1946" w:author="nick" w:date="2021-07-13T20:52:00Z">
        <w:r w:rsidR="003F511B" w:rsidRPr="005579C6">
          <w:rPr>
            <w:rStyle w:val="Hyperlink"/>
            <w:noProof/>
          </w:rPr>
        </w:r>
      </w:ins>
      <w:ins w:id="1947" w:author="nick" w:date="2021-07-13T19:10:00Z">
        <w:r w:rsidRPr="005579C6">
          <w:rPr>
            <w:rStyle w:val="Hyperlink"/>
            <w:noProof/>
          </w:rPr>
          <w:fldChar w:fldCharType="separate"/>
        </w:r>
        <w:r w:rsidRPr="005579C6">
          <w:rPr>
            <w:rStyle w:val="Hyperlink"/>
            <w:noProof/>
          </w:rPr>
          <w:t>Table 111: Parameters of Double Sided Double Overlap Weld</w:t>
        </w:r>
        <w:r>
          <w:rPr>
            <w:noProof/>
            <w:webHidden/>
          </w:rPr>
          <w:tab/>
        </w:r>
        <w:r>
          <w:rPr>
            <w:noProof/>
            <w:webHidden/>
          </w:rPr>
          <w:fldChar w:fldCharType="begin"/>
        </w:r>
        <w:r>
          <w:rPr>
            <w:noProof/>
            <w:webHidden/>
          </w:rPr>
          <w:instrText xml:space="preserve"> PAGEREF _Toc77095969 \h </w:instrText>
        </w:r>
      </w:ins>
      <w:r>
        <w:rPr>
          <w:noProof/>
          <w:webHidden/>
        </w:rPr>
      </w:r>
      <w:r>
        <w:rPr>
          <w:noProof/>
          <w:webHidden/>
        </w:rPr>
        <w:fldChar w:fldCharType="separate"/>
      </w:r>
      <w:ins w:id="1948" w:author="nick" w:date="2021-07-14T20:24:00Z">
        <w:r w:rsidR="0004792C">
          <w:rPr>
            <w:noProof/>
            <w:webHidden/>
          </w:rPr>
          <w:t>150</w:t>
        </w:r>
      </w:ins>
      <w:ins w:id="1949" w:author="nick" w:date="2021-07-13T19:10:00Z">
        <w:r>
          <w:rPr>
            <w:noProof/>
            <w:webHidden/>
          </w:rPr>
          <w:fldChar w:fldCharType="end"/>
        </w:r>
        <w:r w:rsidRPr="005579C6">
          <w:rPr>
            <w:rStyle w:val="Hyperlink"/>
            <w:noProof/>
          </w:rPr>
          <w:fldChar w:fldCharType="end"/>
        </w:r>
      </w:ins>
    </w:p>
    <w:p w14:paraId="1AE9EE4A" w14:textId="77777777" w:rsidR="008D55BF" w:rsidRDefault="008D55BF">
      <w:pPr>
        <w:pStyle w:val="TableofFigures"/>
        <w:tabs>
          <w:tab w:val="right" w:leader="dot" w:pos="9060"/>
        </w:tabs>
        <w:rPr>
          <w:ins w:id="1950" w:author="nick" w:date="2021-07-13T19:10:00Z"/>
          <w:rFonts w:asciiTheme="minorHAnsi" w:eastAsiaTheme="minorEastAsia" w:hAnsiTheme="minorHAnsi" w:cstheme="minorBidi"/>
          <w:noProof/>
          <w:szCs w:val="22"/>
          <w:lang w:eastAsia="en-US"/>
        </w:rPr>
      </w:pPr>
      <w:ins w:id="195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"_Toc77095970"</w:instrText>
        </w:r>
        <w:r w:rsidRPr="005579C6">
          <w:rPr>
            <w:rStyle w:val="Hyperlink"/>
            <w:noProof/>
          </w:rPr>
          <w:instrText xml:space="preserve"> </w:instrText>
        </w:r>
      </w:ins>
      <w:ins w:id="1952" w:author="nick" w:date="2021-07-13T20:52:00Z">
        <w:r w:rsidR="003F511B" w:rsidRPr="005579C6">
          <w:rPr>
            <w:rStyle w:val="Hyperlink"/>
            <w:noProof/>
          </w:rPr>
        </w:r>
      </w:ins>
      <w:ins w:id="1953" w:author="nick" w:date="2021-07-13T19:10:00Z">
        <w:r w:rsidRPr="005579C6">
          <w:rPr>
            <w:rStyle w:val="Hyperlink"/>
            <w:noProof/>
          </w:rPr>
          <w:fldChar w:fldCharType="separate"/>
        </w:r>
        <w:r w:rsidRPr="005579C6">
          <w:rPr>
            <w:rStyle w:val="Hyperlink"/>
            <w:noProof/>
          </w:rPr>
          <w:t>Table 112: Attributes of element &lt;</w:t>
        </w:r>
        <w:r w:rsidRPr="005579C6">
          <w:rPr>
            <w:rStyle w:val="Hyperlink"/>
            <w:rFonts w:ascii="Courier New" w:hAnsi="Courier New" w:cs="Courier New"/>
            <w:i/>
            <w:noProof/>
            <w:kern w:val="22"/>
          </w:rPr>
          <w:t>weld_position/&gt;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_Toc77095970 \h </w:instrText>
        </w:r>
      </w:ins>
      <w:r>
        <w:rPr>
          <w:noProof/>
          <w:webHidden/>
        </w:rPr>
      </w:r>
      <w:r>
        <w:rPr>
          <w:noProof/>
          <w:webHidden/>
        </w:rPr>
        <w:fldChar w:fldCharType="separate"/>
      </w:r>
      <w:ins w:id="1954" w:author="nick" w:date="2021-07-14T20:24:00Z">
        <w:r w:rsidR="0004792C">
          <w:rPr>
            <w:noProof/>
            <w:webHidden/>
          </w:rPr>
          <w:t>151</w:t>
        </w:r>
      </w:ins>
      <w:ins w:id="1955" w:author="nick" w:date="2021-07-13T19:10:00Z">
        <w:r>
          <w:rPr>
            <w:noProof/>
            <w:webHidden/>
          </w:rPr>
          <w:fldChar w:fldCharType="end"/>
        </w:r>
        <w:r w:rsidRPr="005579C6">
          <w:rPr>
            <w:rStyle w:val="Hyperlink"/>
            <w:noProof/>
          </w:rPr>
          <w:fldChar w:fldCharType="end"/>
        </w:r>
      </w:ins>
    </w:p>
    <w:p w14:paraId="1B6757F7" w14:textId="77777777" w:rsidR="008D55BF" w:rsidRDefault="008D55BF">
      <w:pPr>
        <w:pStyle w:val="TableofFigures"/>
        <w:tabs>
          <w:tab w:val="right" w:leader="dot" w:pos="9060"/>
        </w:tabs>
        <w:rPr>
          <w:ins w:id="1956" w:author="nick" w:date="2021-07-13T19:10:00Z"/>
          <w:rFonts w:asciiTheme="minorHAnsi" w:eastAsiaTheme="minorEastAsia" w:hAnsiTheme="minorHAnsi" w:cstheme="minorBidi"/>
          <w:noProof/>
          <w:szCs w:val="22"/>
          <w:lang w:eastAsia="en-US"/>
        </w:rPr>
      </w:pPr>
      <w:ins w:id="195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"_Toc77095971"</w:instrText>
        </w:r>
        <w:r w:rsidRPr="005579C6">
          <w:rPr>
            <w:rStyle w:val="Hyperlink"/>
            <w:noProof/>
          </w:rPr>
          <w:instrText xml:space="preserve"> </w:instrText>
        </w:r>
      </w:ins>
      <w:ins w:id="1958" w:author="nick" w:date="2021-07-13T20:52:00Z">
        <w:r w:rsidR="003F511B" w:rsidRPr="005579C6">
          <w:rPr>
            <w:rStyle w:val="Hyperlink"/>
            <w:noProof/>
          </w:rPr>
        </w:r>
      </w:ins>
      <w:ins w:id="1959" w:author="nick" w:date="2021-07-13T19:10:00Z">
        <w:r w:rsidRPr="005579C6">
          <w:rPr>
            <w:rStyle w:val="Hyperlink"/>
            <w:noProof/>
          </w:rPr>
          <w:fldChar w:fldCharType="separate"/>
        </w:r>
        <w:r w:rsidRPr="005579C6">
          <w:rPr>
            <w:rStyle w:val="Hyperlink"/>
            <w:noProof/>
          </w:rPr>
          <w:t>Table 113: Attributes of element &lt;</w:t>
        </w:r>
        <w:r w:rsidRPr="005579C6">
          <w:rPr>
            <w:rStyle w:val="Hyperlink"/>
            <w:rFonts w:ascii="Courier New" w:hAnsi="Courier New" w:cs="Courier New"/>
            <w:i/>
            <w:noProof/>
            <w:kern w:val="22"/>
          </w:rPr>
          <w:t>sheet_parameter/&gt;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_Toc77095971 \h </w:instrText>
        </w:r>
      </w:ins>
      <w:r>
        <w:rPr>
          <w:noProof/>
          <w:webHidden/>
        </w:rPr>
      </w:r>
      <w:r>
        <w:rPr>
          <w:noProof/>
          <w:webHidden/>
        </w:rPr>
        <w:fldChar w:fldCharType="separate"/>
      </w:r>
      <w:ins w:id="1960" w:author="nick" w:date="2021-07-14T20:24:00Z">
        <w:r w:rsidR="0004792C">
          <w:rPr>
            <w:noProof/>
            <w:webHidden/>
          </w:rPr>
          <w:t>152</w:t>
        </w:r>
      </w:ins>
      <w:ins w:id="1961" w:author="nick" w:date="2021-07-13T19:10:00Z">
        <w:r>
          <w:rPr>
            <w:noProof/>
            <w:webHidden/>
          </w:rPr>
          <w:fldChar w:fldCharType="end"/>
        </w:r>
        <w:r w:rsidRPr="005579C6">
          <w:rPr>
            <w:rStyle w:val="Hyperlink"/>
            <w:noProof/>
          </w:rPr>
          <w:fldChar w:fldCharType="end"/>
        </w:r>
      </w:ins>
    </w:p>
    <w:p w14:paraId="66A6525B" w14:textId="77777777" w:rsidR="008D55BF" w:rsidRDefault="008D55BF">
      <w:pPr>
        <w:pStyle w:val="TableofFigures"/>
        <w:tabs>
          <w:tab w:val="right" w:leader="dot" w:pos="9060"/>
        </w:tabs>
        <w:rPr>
          <w:ins w:id="1962" w:author="nick" w:date="2021-07-13T19:10:00Z"/>
          <w:rFonts w:asciiTheme="minorHAnsi" w:eastAsiaTheme="minorEastAsia" w:hAnsiTheme="minorHAnsi" w:cstheme="minorBidi"/>
          <w:noProof/>
          <w:szCs w:val="22"/>
          <w:lang w:eastAsia="en-US"/>
        </w:rPr>
      </w:pPr>
      <w:ins w:id="196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"_Toc77095972"</w:instrText>
        </w:r>
        <w:r w:rsidRPr="005579C6">
          <w:rPr>
            <w:rStyle w:val="Hyperlink"/>
            <w:noProof/>
          </w:rPr>
          <w:instrText xml:space="preserve"> </w:instrText>
        </w:r>
      </w:ins>
      <w:ins w:id="1964" w:author="nick" w:date="2021-07-13T20:52:00Z">
        <w:r w:rsidR="003F511B" w:rsidRPr="005579C6">
          <w:rPr>
            <w:rStyle w:val="Hyperlink"/>
            <w:noProof/>
          </w:rPr>
        </w:r>
      </w:ins>
      <w:ins w:id="1965" w:author="nick" w:date="2021-07-13T19:10:00Z">
        <w:r w:rsidRPr="005579C6">
          <w:rPr>
            <w:rStyle w:val="Hyperlink"/>
            <w:noProof/>
          </w:rPr>
          <w:fldChar w:fldCharType="separate"/>
        </w:r>
        <w:r w:rsidRPr="005579C6">
          <w:rPr>
            <w:rStyle w:val="Hyperlink"/>
            <w:noProof/>
          </w:rPr>
          <w:t>Table 114: Parameters of Y-Joint</w:t>
        </w:r>
        <w:r>
          <w:rPr>
            <w:noProof/>
            <w:webHidden/>
          </w:rPr>
          <w:tab/>
        </w:r>
        <w:r>
          <w:rPr>
            <w:noProof/>
            <w:webHidden/>
          </w:rPr>
          <w:fldChar w:fldCharType="begin"/>
        </w:r>
        <w:r>
          <w:rPr>
            <w:noProof/>
            <w:webHidden/>
          </w:rPr>
          <w:instrText xml:space="preserve"> PAGEREF _Toc77095972 \h </w:instrText>
        </w:r>
      </w:ins>
      <w:r>
        <w:rPr>
          <w:noProof/>
          <w:webHidden/>
        </w:rPr>
      </w:r>
      <w:r>
        <w:rPr>
          <w:noProof/>
          <w:webHidden/>
        </w:rPr>
        <w:fldChar w:fldCharType="separate"/>
      </w:r>
      <w:ins w:id="1966" w:author="nick" w:date="2021-07-14T20:24:00Z">
        <w:r w:rsidR="0004792C">
          <w:rPr>
            <w:noProof/>
            <w:webHidden/>
          </w:rPr>
          <w:t>153</w:t>
        </w:r>
      </w:ins>
      <w:ins w:id="1967" w:author="nick" w:date="2021-07-13T19:10:00Z">
        <w:r>
          <w:rPr>
            <w:noProof/>
            <w:webHidden/>
          </w:rPr>
          <w:fldChar w:fldCharType="end"/>
        </w:r>
        <w:r w:rsidRPr="005579C6">
          <w:rPr>
            <w:rStyle w:val="Hyperlink"/>
            <w:noProof/>
          </w:rPr>
          <w:fldChar w:fldCharType="end"/>
        </w:r>
      </w:ins>
    </w:p>
    <w:p w14:paraId="15B24CAC" w14:textId="77777777" w:rsidR="008D55BF" w:rsidRDefault="008D55BF">
      <w:pPr>
        <w:pStyle w:val="TableofFigures"/>
        <w:tabs>
          <w:tab w:val="right" w:leader="dot" w:pos="9060"/>
        </w:tabs>
        <w:rPr>
          <w:ins w:id="1968" w:author="nick" w:date="2021-07-13T19:10:00Z"/>
          <w:rFonts w:asciiTheme="minorHAnsi" w:eastAsiaTheme="minorEastAsia" w:hAnsiTheme="minorHAnsi" w:cstheme="minorBidi"/>
          <w:noProof/>
          <w:szCs w:val="22"/>
          <w:lang w:eastAsia="en-US"/>
        </w:rPr>
      </w:pPr>
      <w:ins w:id="196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"_Toc77095973"</w:instrText>
        </w:r>
        <w:r w:rsidRPr="005579C6">
          <w:rPr>
            <w:rStyle w:val="Hyperlink"/>
            <w:noProof/>
          </w:rPr>
          <w:instrText xml:space="preserve"> </w:instrText>
        </w:r>
      </w:ins>
      <w:ins w:id="1970" w:author="nick" w:date="2021-07-13T20:52:00Z">
        <w:r w:rsidR="003F511B" w:rsidRPr="005579C6">
          <w:rPr>
            <w:rStyle w:val="Hyperlink"/>
            <w:noProof/>
          </w:rPr>
        </w:r>
      </w:ins>
      <w:ins w:id="1971" w:author="nick" w:date="2021-07-13T19:10:00Z">
        <w:r w:rsidRPr="005579C6">
          <w:rPr>
            <w:rStyle w:val="Hyperlink"/>
            <w:noProof/>
          </w:rPr>
          <w:fldChar w:fldCharType="separate"/>
        </w:r>
        <w:r w:rsidRPr="005579C6">
          <w:rPr>
            <w:rStyle w:val="Hyperlink"/>
            <w:noProof/>
          </w:rPr>
          <w:t>Table 115: Attributes of element &lt;</w:t>
        </w:r>
        <w:r w:rsidRPr="005579C6">
          <w:rPr>
            <w:rStyle w:val="Hyperlink"/>
            <w:rFonts w:ascii="Courier New" w:hAnsi="Courier New" w:cs="Courier New"/>
            <w:i/>
            <w:noProof/>
            <w:kern w:val="22"/>
          </w:rPr>
          <w:t>weld_position/&gt;</w:t>
        </w:r>
        <w:r w:rsidRPr="005579C6">
          <w:rPr>
            <w:rStyle w:val="Hyperlink"/>
            <w:noProof/>
          </w:rPr>
          <w:t xml:space="preserve"> for Y Joint</w:t>
        </w:r>
        <w:r>
          <w:rPr>
            <w:noProof/>
            <w:webHidden/>
          </w:rPr>
          <w:tab/>
        </w:r>
        <w:r>
          <w:rPr>
            <w:noProof/>
            <w:webHidden/>
          </w:rPr>
          <w:fldChar w:fldCharType="begin"/>
        </w:r>
        <w:r>
          <w:rPr>
            <w:noProof/>
            <w:webHidden/>
          </w:rPr>
          <w:instrText xml:space="preserve"> PAGEREF _Toc77095973 \h </w:instrText>
        </w:r>
      </w:ins>
      <w:r>
        <w:rPr>
          <w:noProof/>
          <w:webHidden/>
        </w:rPr>
      </w:r>
      <w:r>
        <w:rPr>
          <w:noProof/>
          <w:webHidden/>
        </w:rPr>
        <w:fldChar w:fldCharType="separate"/>
      </w:r>
      <w:ins w:id="1972" w:author="nick" w:date="2021-07-14T20:24:00Z">
        <w:r w:rsidR="0004792C">
          <w:rPr>
            <w:noProof/>
            <w:webHidden/>
          </w:rPr>
          <w:t>154</w:t>
        </w:r>
      </w:ins>
      <w:ins w:id="1973" w:author="nick" w:date="2021-07-13T19:10:00Z">
        <w:r>
          <w:rPr>
            <w:noProof/>
            <w:webHidden/>
          </w:rPr>
          <w:fldChar w:fldCharType="end"/>
        </w:r>
        <w:r w:rsidRPr="005579C6">
          <w:rPr>
            <w:rStyle w:val="Hyperlink"/>
            <w:noProof/>
          </w:rPr>
          <w:fldChar w:fldCharType="end"/>
        </w:r>
      </w:ins>
    </w:p>
    <w:p w14:paraId="74340D44" w14:textId="77777777" w:rsidR="008D55BF" w:rsidRDefault="008D55BF">
      <w:pPr>
        <w:pStyle w:val="TableofFigures"/>
        <w:tabs>
          <w:tab w:val="right" w:leader="dot" w:pos="9060"/>
        </w:tabs>
        <w:rPr>
          <w:ins w:id="1974" w:author="nick" w:date="2021-07-13T19:10:00Z"/>
          <w:rFonts w:asciiTheme="minorHAnsi" w:eastAsiaTheme="minorEastAsia" w:hAnsiTheme="minorHAnsi" w:cstheme="minorBidi"/>
          <w:noProof/>
          <w:szCs w:val="22"/>
          <w:lang w:eastAsia="en-US"/>
        </w:rPr>
      </w:pPr>
      <w:ins w:id="197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"_Toc77095974"</w:instrText>
        </w:r>
        <w:r w:rsidRPr="005579C6">
          <w:rPr>
            <w:rStyle w:val="Hyperlink"/>
            <w:noProof/>
          </w:rPr>
          <w:instrText xml:space="preserve"> </w:instrText>
        </w:r>
      </w:ins>
      <w:ins w:id="1976" w:author="nick" w:date="2021-07-13T20:52:00Z">
        <w:r w:rsidR="003F511B" w:rsidRPr="005579C6">
          <w:rPr>
            <w:rStyle w:val="Hyperlink"/>
            <w:noProof/>
          </w:rPr>
        </w:r>
      </w:ins>
      <w:ins w:id="1977" w:author="nick" w:date="2021-07-13T19:10:00Z">
        <w:r w:rsidRPr="005579C6">
          <w:rPr>
            <w:rStyle w:val="Hyperlink"/>
            <w:noProof/>
          </w:rPr>
          <w:fldChar w:fldCharType="separate"/>
        </w:r>
        <w:r w:rsidRPr="005579C6">
          <w:rPr>
            <w:rStyle w:val="Hyperlink"/>
            <w:noProof/>
          </w:rPr>
          <w:t xml:space="preserve">Table 116: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_Toc77095974 \h </w:instrText>
        </w:r>
      </w:ins>
      <w:r>
        <w:rPr>
          <w:noProof/>
          <w:webHidden/>
        </w:rPr>
      </w:r>
      <w:r>
        <w:rPr>
          <w:noProof/>
          <w:webHidden/>
        </w:rPr>
        <w:fldChar w:fldCharType="separate"/>
      </w:r>
      <w:ins w:id="1978" w:author="nick" w:date="2021-07-14T20:24:00Z">
        <w:r w:rsidR="0004792C">
          <w:rPr>
            <w:noProof/>
            <w:webHidden/>
          </w:rPr>
          <w:t>155</w:t>
        </w:r>
      </w:ins>
      <w:ins w:id="1979" w:author="nick" w:date="2021-07-13T19:10:00Z">
        <w:r>
          <w:rPr>
            <w:noProof/>
            <w:webHidden/>
          </w:rPr>
          <w:fldChar w:fldCharType="end"/>
        </w:r>
        <w:r w:rsidRPr="005579C6">
          <w:rPr>
            <w:rStyle w:val="Hyperlink"/>
            <w:noProof/>
          </w:rPr>
          <w:fldChar w:fldCharType="end"/>
        </w:r>
      </w:ins>
    </w:p>
    <w:p w14:paraId="0BEDDF0B" w14:textId="77777777" w:rsidR="008D55BF" w:rsidRDefault="008D55BF">
      <w:pPr>
        <w:pStyle w:val="TableofFigures"/>
        <w:tabs>
          <w:tab w:val="right" w:leader="dot" w:pos="9060"/>
        </w:tabs>
        <w:rPr>
          <w:ins w:id="1980" w:author="nick" w:date="2021-07-13T19:10:00Z"/>
          <w:rFonts w:asciiTheme="minorHAnsi" w:eastAsiaTheme="minorEastAsia" w:hAnsiTheme="minorHAnsi" w:cstheme="minorBidi"/>
          <w:noProof/>
          <w:szCs w:val="22"/>
          <w:lang w:eastAsia="en-US"/>
        </w:rPr>
      </w:pPr>
      <w:ins w:id="198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"_Toc77095975"</w:instrText>
        </w:r>
        <w:r w:rsidRPr="005579C6">
          <w:rPr>
            <w:rStyle w:val="Hyperlink"/>
            <w:noProof/>
          </w:rPr>
          <w:instrText xml:space="preserve"> </w:instrText>
        </w:r>
      </w:ins>
      <w:ins w:id="1982" w:author="nick" w:date="2021-07-13T20:52:00Z">
        <w:r w:rsidR="003F511B" w:rsidRPr="005579C6">
          <w:rPr>
            <w:rStyle w:val="Hyperlink"/>
            <w:noProof/>
          </w:rPr>
        </w:r>
      </w:ins>
      <w:ins w:id="1983" w:author="nick" w:date="2021-07-13T19:10:00Z">
        <w:r w:rsidRPr="005579C6">
          <w:rPr>
            <w:rStyle w:val="Hyperlink"/>
            <w:noProof/>
          </w:rPr>
          <w:fldChar w:fldCharType="separate"/>
        </w:r>
        <w:r w:rsidRPr="005579C6">
          <w:rPr>
            <w:rStyle w:val="Hyperlink"/>
            <w:noProof/>
          </w:rPr>
          <w:t xml:space="preserve">Table 117: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Y-Joint</w:t>
        </w:r>
        <w:r>
          <w:rPr>
            <w:noProof/>
            <w:webHidden/>
          </w:rPr>
          <w:tab/>
        </w:r>
        <w:r>
          <w:rPr>
            <w:noProof/>
            <w:webHidden/>
          </w:rPr>
          <w:fldChar w:fldCharType="begin"/>
        </w:r>
        <w:r>
          <w:rPr>
            <w:noProof/>
            <w:webHidden/>
          </w:rPr>
          <w:instrText xml:space="preserve"> PAGEREF _Toc77095975 \h </w:instrText>
        </w:r>
      </w:ins>
      <w:r>
        <w:rPr>
          <w:noProof/>
          <w:webHidden/>
        </w:rPr>
      </w:r>
      <w:r>
        <w:rPr>
          <w:noProof/>
          <w:webHidden/>
        </w:rPr>
        <w:fldChar w:fldCharType="separate"/>
      </w:r>
      <w:ins w:id="1984" w:author="nick" w:date="2021-07-14T20:24:00Z">
        <w:r w:rsidR="0004792C">
          <w:rPr>
            <w:noProof/>
            <w:webHidden/>
          </w:rPr>
          <w:t>156</w:t>
        </w:r>
      </w:ins>
      <w:ins w:id="1985" w:author="nick" w:date="2021-07-13T19:10:00Z">
        <w:r>
          <w:rPr>
            <w:noProof/>
            <w:webHidden/>
          </w:rPr>
          <w:fldChar w:fldCharType="end"/>
        </w:r>
        <w:r w:rsidRPr="005579C6">
          <w:rPr>
            <w:rStyle w:val="Hyperlink"/>
            <w:noProof/>
          </w:rPr>
          <w:fldChar w:fldCharType="end"/>
        </w:r>
      </w:ins>
    </w:p>
    <w:p w14:paraId="3F926DDB" w14:textId="77777777" w:rsidR="008D55BF" w:rsidRDefault="008D55BF">
      <w:pPr>
        <w:pStyle w:val="TableofFigures"/>
        <w:tabs>
          <w:tab w:val="right" w:leader="dot" w:pos="9060"/>
        </w:tabs>
        <w:rPr>
          <w:ins w:id="1986" w:author="nick" w:date="2021-07-13T19:10:00Z"/>
          <w:rFonts w:asciiTheme="minorHAnsi" w:eastAsiaTheme="minorEastAsia" w:hAnsiTheme="minorHAnsi" w:cstheme="minorBidi"/>
          <w:noProof/>
          <w:szCs w:val="22"/>
          <w:lang w:eastAsia="en-US"/>
        </w:rPr>
      </w:pPr>
      <w:ins w:id="198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"_Toc77095976"</w:instrText>
        </w:r>
        <w:r w:rsidRPr="005579C6">
          <w:rPr>
            <w:rStyle w:val="Hyperlink"/>
            <w:noProof/>
          </w:rPr>
          <w:instrText xml:space="preserve"> </w:instrText>
        </w:r>
      </w:ins>
      <w:ins w:id="1988" w:author="nick" w:date="2021-07-13T20:52:00Z">
        <w:r w:rsidR="003F511B" w:rsidRPr="005579C6">
          <w:rPr>
            <w:rStyle w:val="Hyperlink"/>
            <w:noProof/>
          </w:rPr>
        </w:r>
      </w:ins>
      <w:ins w:id="1989" w:author="nick" w:date="2021-07-13T19:10:00Z">
        <w:r w:rsidRPr="005579C6">
          <w:rPr>
            <w:rStyle w:val="Hyperlink"/>
            <w:noProof/>
          </w:rPr>
          <w:fldChar w:fldCharType="separate"/>
        </w:r>
        <w:r w:rsidRPr="005579C6">
          <w:rPr>
            <w:rStyle w:val="Hyperlink"/>
            <w:noProof/>
          </w:rPr>
          <w:t>Table 118: Parameters of K-Joint</w:t>
        </w:r>
        <w:r>
          <w:rPr>
            <w:noProof/>
            <w:webHidden/>
          </w:rPr>
          <w:tab/>
        </w:r>
        <w:r>
          <w:rPr>
            <w:noProof/>
            <w:webHidden/>
          </w:rPr>
          <w:fldChar w:fldCharType="begin"/>
        </w:r>
        <w:r>
          <w:rPr>
            <w:noProof/>
            <w:webHidden/>
          </w:rPr>
          <w:instrText xml:space="preserve"> PAGEREF _Toc77095976 \h </w:instrText>
        </w:r>
      </w:ins>
      <w:r>
        <w:rPr>
          <w:noProof/>
          <w:webHidden/>
        </w:rPr>
      </w:r>
      <w:r>
        <w:rPr>
          <w:noProof/>
          <w:webHidden/>
        </w:rPr>
        <w:fldChar w:fldCharType="separate"/>
      </w:r>
      <w:ins w:id="1990" w:author="nick" w:date="2021-07-14T20:24:00Z">
        <w:r w:rsidR="0004792C">
          <w:rPr>
            <w:noProof/>
            <w:webHidden/>
          </w:rPr>
          <w:t>157</w:t>
        </w:r>
      </w:ins>
      <w:ins w:id="1991" w:author="nick" w:date="2021-07-13T19:10:00Z">
        <w:r>
          <w:rPr>
            <w:noProof/>
            <w:webHidden/>
          </w:rPr>
          <w:fldChar w:fldCharType="end"/>
        </w:r>
        <w:r w:rsidRPr="005579C6">
          <w:rPr>
            <w:rStyle w:val="Hyperlink"/>
            <w:noProof/>
          </w:rPr>
          <w:fldChar w:fldCharType="end"/>
        </w:r>
      </w:ins>
    </w:p>
    <w:p w14:paraId="6F8D419F" w14:textId="77777777" w:rsidR="008D55BF" w:rsidRDefault="008D55BF">
      <w:pPr>
        <w:pStyle w:val="TableofFigures"/>
        <w:tabs>
          <w:tab w:val="right" w:leader="dot" w:pos="9060"/>
        </w:tabs>
        <w:rPr>
          <w:ins w:id="1992" w:author="nick" w:date="2021-07-13T19:10:00Z"/>
          <w:rFonts w:asciiTheme="minorHAnsi" w:eastAsiaTheme="minorEastAsia" w:hAnsiTheme="minorHAnsi" w:cstheme="minorBidi"/>
          <w:noProof/>
          <w:szCs w:val="22"/>
          <w:lang w:eastAsia="en-US"/>
        </w:rPr>
      </w:pPr>
      <w:ins w:id="199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"_Toc77095977"</w:instrText>
        </w:r>
        <w:r w:rsidRPr="005579C6">
          <w:rPr>
            <w:rStyle w:val="Hyperlink"/>
            <w:noProof/>
          </w:rPr>
          <w:instrText xml:space="preserve"> </w:instrText>
        </w:r>
      </w:ins>
      <w:ins w:id="1994" w:author="nick" w:date="2021-07-13T20:52:00Z">
        <w:r w:rsidR="003F511B" w:rsidRPr="005579C6">
          <w:rPr>
            <w:rStyle w:val="Hyperlink"/>
            <w:noProof/>
          </w:rPr>
        </w:r>
      </w:ins>
      <w:ins w:id="1995" w:author="nick" w:date="2021-07-13T19:10:00Z">
        <w:r w:rsidRPr="005579C6">
          <w:rPr>
            <w:rStyle w:val="Hyperlink"/>
            <w:noProof/>
          </w:rPr>
          <w:fldChar w:fldCharType="separate"/>
        </w:r>
        <w:r w:rsidRPr="005579C6">
          <w:rPr>
            <w:rStyle w:val="Hyperlink"/>
            <w:noProof/>
          </w:rPr>
          <w:t xml:space="preserve">Table 119: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_Toc77095977 \h </w:instrText>
        </w:r>
      </w:ins>
      <w:r>
        <w:rPr>
          <w:noProof/>
          <w:webHidden/>
        </w:rPr>
      </w:r>
      <w:r>
        <w:rPr>
          <w:noProof/>
          <w:webHidden/>
        </w:rPr>
        <w:fldChar w:fldCharType="separate"/>
      </w:r>
      <w:ins w:id="1996" w:author="nick" w:date="2021-07-14T20:24:00Z">
        <w:r w:rsidR="0004792C">
          <w:rPr>
            <w:noProof/>
            <w:webHidden/>
          </w:rPr>
          <w:t>158</w:t>
        </w:r>
      </w:ins>
      <w:ins w:id="1997" w:author="nick" w:date="2021-07-13T19:10:00Z">
        <w:r>
          <w:rPr>
            <w:noProof/>
            <w:webHidden/>
          </w:rPr>
          <w:fldChar w:fldCharType="end"/>
        </w:r>
        <w:r w:rsidRPr="005579C6">
          <w:rPr>
            <w:rStyle w:val="Hyperlink"/>
            <w:noProof/>
          </w:rPr>
          <w:fldChar w:fldCharType="end"/>
        </w:r>
      </w:ins>
    </w:p>
    <w:p w14:paraId="191B7384" w14:textId="77777777" w:rsidR="008D55BF" w:rsidRDefault="008D55BF">
      <w:pPr>
        <w:pStyle w:val="TableofFigures"/>
        <w:tabs>
          <w:tab w:val="right" w:leader="dot" w:pos="9060"/>
        </w:tabs>
        <w:rPr>
          <w:ins w:id="1998" w:author="nick" w:date="2021-07-13T19:10:00Z"/>
          <w:rFonts w:asciiTheme="minorHAnsi" w:eastAsiaTheme="minorEastAsia" w:hAnsiTheme="minorHAnsi" w:cstheme="minorBidi"/>
          <w:noProof/>
          <w:szCs w:val="22"/>
          <w:lang w:eastAsia="en-US"/>
        </w:rPr>
      </w:pPr>
      <w:ins w:id="199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"_Toc77095978"</w:instrText>
        </w:r>
        <w:r w:rsidRPr="005579C6">
          <w:rPr>
            <w:rStyle w:val="Hyperlink"/>
            <w:noProof/>
          </w:rPr>
          <w:instrText xml:space="preserve"> </w:instrText>
        </w:r>
      </w:ins>
      <w:ins w:id="2000" w:author="nick" w:date="2021-07-13T20:52:00Z">
        <w:r w:rsidR="003F511B" w:rsidRPr="005579C6">
          <w:rPr>
            <w:rStyle w:val="Hyperlink"/>
            <w:noProof/>
          </w:rPr>
        </w:r>
      </w:ins>
      <w:ins w:id="2001" w:author="nick" w:date="2021-07-13T19:10:00Z">
        <w:r w:rsidRPr="005579C6">
          <w:rPr>
            <w:rStyle w:val="Hyperlink"/>
            <w:noProof/>
          </w:rPr>
          <w:fldChar w:fldCharType="separate"/>
        </w:r>
        <w:r w:rsidRPr="005579C6">
          <w:rPr>
            <w:rStyle w:val="Hyperlink"/>
            <w:noProof/>
          </w:rPr>
          <w:t xml:space="preserve">Table 120: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_Toc77095978 \h </w:instrText>
        </w:r>
      </w:ins>
      <w:r>
        <w:rPr>
          <w:noProof/>
          <w:webHidden/>
        </w:rPr>
      </w:r>
      <w:r>
        <w:rPr>
          <w:noProof/>
          <w:webHidden/>
        </w:rPr>
        <w:fldChar w:fldCharType="separate"/>
      </w:r>
      <w:ins w:id="2002" w:author="nick" w:date="2021-07-14T20:24:00Z">
        <w:r w:rsidR="0004792C">
          <w:rPr>
            <w:noProof/>
            <w:webHidden/>
          </w:rPr>
          <w:t>158</w:t>
        </w:r>
      </w:ins>
      <w:ins w:id="2003" w:author="nick" w:date="2021-07-13T19:10:00Z">
        <w:r>
          <w:rPr>
            <w:noProof/>
            <w:webHidden/>
          </w:rPr>
          <w:fldChar w:fldCharType="end"/>
        </w:r>
        <w:r w:rsidRPr="005579C6">
          <w:rPr>
            <w:rStyle w:val="Hyperlink"/>
            <w:noProof/>
          </w:rPr>
          <w:fldChar w:fldCharType="end"/>
        </w:r>
      </w:ins>
    </w:p>
    <w:p w14:paraId="4D2B4114" w14:textId="77777777" w:rsidR="008D55BF" w:rsidRDefault="008D55BF">
      <w:pPr>
        <w:pStyle w:val="TableofFigures"/>
        <w:tabs>
          <w:tab w:val="right" w:leader="dot" w:pos="9060"/>
        </w:tabs>
        <w:rPr>
          <w:ins w:id="2004" w:author="nick" w:date="2021-07-13T19:10:00Z"/>
          <w:rFonts w:asciiTheme="minorHAnsi" w:eastAsiaTheme="minorEastAsia" w:hAnsiTheme="minorHAnsi" w:cstheme="minorBidi"/>
          <w:noProof/>
          <w:szCs w:val="22"/>
          <w:lang w:eastAsia="en-US"/>
        </w:rPr>
      </w:pPr>
      <w:ins w:id="200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"_Toc77095979"</w:instrText>
        </w:r>
        <w:r w:rsidRPr="005579C6">
          <w:rPr>
            <w:rStyle w:val="Hyperlink"/>
            <w:noProof/>
          </w:rPr>
          <w:instrText xml:space="preserve"> </w:instrText>
        </w:r>
      </w:ins>
      <w:ins w:id="2006" w:author="nick" w:date="2021-07-13T20:52:00Z">
        <w:r w:rsidR="003F511B" w:rsidRPr="005579C6">
          <w:rPr>
            <w:rStyle w:val="Hyperlink"/>
            <w:noProof/>
          </w:rPr>
        </w:r>
      </w:ins>
      <w:ins w:id="2007" w:author="nick" w:date="2021-07-13T19:10:00Z">
        <w:r w:rsidRPr="005579C6">
          <w:rPr>
            <w:rStyle w:val="Hyperlink"/>
            <w:noProof/>
          </w:rPr>
          <w:fldChar w:fldCharType="separate"/>
        </w:r>
        <w:r w:rsidRPr="005579C6">
          <w:rPr>
            <w:rStyle w:val="Hyperlink"/>
            <w:noProof/>
          </w:rPr>
          <w:t>Table 121: Attributes of element &lt;</w:t>
        </w:r>
        <w:r w:rsidRPr="005579C6">
          <w:rPr>
            <w:rStyle w:val="Hyperlink"/>
            <w:rFonts w:ascii="Courier New" w:hAnsi="Courier New" w:cs="Courier New"/>
            <w:i/>
            <w:noProof/>
            <w:kern w:val="22"/>
          </w:rPr>
          <w:t>sheet_parameter/&gt;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_Toc77095979 \h </w:instrText>
        </w:r>
      </w:ins>
      <w:r>
        <w:rPr>
          <w:noProof/>
          <w:webHidden/>
        </w:rPr>
      </w:r>
      <w:r>
        <w:rPr>
          <w:noProof/>
          <w:webHidden/>
        </w:rPr>
        <w:fldChar w:fldCharType="separate"/>
      </w:r>
      <w:ins w:id="2008" w:author="nick" w:date="2021-07-14T20:24:00Z">
        <w:r w:rsidR="0004792C">
          <w:rPr>
            <w:noProof/>
            <w:webHidden/>
          </w:rPr>
          <w:t>159</w:t>
        </w:r>
      </w:ins>
      <w:ins w:id="2009" w:author="nick" w:date="2021-07-13T19:10:00Z">
        <w:r>
          <w:rPr>
            <w:noProof/>
            <w:webHidden/>
          </w:rPr>
          <w:fldChar w:fldCharType="end"/>
        </w:r>
        <w:r w:rsidRPr="005579C6">
          <w:rPr>
            <w:rStyle w:val="Hyperlink"/>
            <w:noProof/>
          </w:rPr>
          <w:fldChar w:fldCharType="end"/>
        </w:r>
      </w:ins>
    </w:p>
    <w:p w14:paraId="0F6C89F7" w14:textId="77777777" w:rsidR="008D55BF" w:rsidRDefault="008D55BF">
      <w:pPr>
        <w:pStyle w:val="TableofFigures"/>
        <w:tabs>
          <w:tab w:val="right" w:leader="dot" w:pos="9060"/>
        </w:tabs>
        <w:rPr>
          <w:ins w:id="2010" w:author="nick" w:date="2021-07-13T19:10:00Z"/>
          <w:rFonts w:asciiTheme="minorHAnsi" w:eastAsiaTheme="minorEastAsia" w:hAnsiTheme="minorHAnsi" w:cstheme="minorBidi"/>
          <w:noProof/>
          <w:szCs w:val="22"/>
          <w:lang w:eastAsia="en-US"/>
        </w:rPr>
      </w:pPr>
      <w:ins w:id="20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"_Toc77095980"</w:instrText>
        </w:r>
        <w:r w:rsidRPr="005579C6">
          <w:rPr>
            <w:rStyle w:val="Hyperlink"/>
            <w:noProof/>
          </w:rPr>
          <w:instrText xml:space="preserve"> </w:instrText>
        </w:r>
      </w:ins>
      <w:ins w:id="2012" w:author="nick" w:date="2021-07-13T20:52:00Z">
        <w:r w:rsidR="003F511B" w:rsidRPr="005579C6">
          <w:rPr>
            <w:rStyle w:val="Hyperlink"/>
            <w:noProof/>
          </w:rPr>
        </w:r>
      </w:ins>
      <w:ins w:id="2013" w:author="nick" w:date="2021-07-13T19:10:00Z">
        <w:r w:rsidRPr="005579C6">
          <w:rPr>
            <w:rStyle w:val="Hyperlink"/>
            <w:noProof/>
          </w:rPr>
          <w:fldChar w:fldCharType="separate"/>
        </w:r>
        <w:r w:rsidRPr="005579C6">
          <w:rPr>
            <w:rStyle w:val="Hyperlink"/>
            <w:noProof/>
          </w:rPr>
          <w:t>Table 122: Parameters of Cruciform Joint</w:t>
        </w:r>
        <w:r>
          <w:rPr>
            <w:noProof/>
            <w:webHidden/>
          </w:rPr>
          <w:tab/>
        </w:r>
        <w:r>
          <w:rPr>
            <w:noProof/>
            <w:webHidden/>
          </w:rPr>
          <w:fldChar w:fldCharType="begin"/>
        </w:r>
        <w:r>
          <w:rPr>
            <w:noProof/>
            <w:webHidden/>
          </w:rPr>
          <w:instrText xml:space="preserve"> PAGEREF _Toc77095980 \h </w:instrText>
        </w:r>
      </w:ins>
      <w:r>
        <w:rPr>
          <w:noProof/>
          <w:webHidden/>
        </w:rPr>
      </w:r>
      <w:r>
        <w:rPr>
          <w:noProof/>
          <w:webHidden/>
        </w:rPr>
        <w:fldChar w:fldCharType="separate"/>
      </w:r>
      <w:ins w:id="2014" w:author="nick" w:date="2021-07-14T20:24:00Z">
        <w:r w:rsidR="0004792C">
          <w:rPr>
            <w:noProof/>
            <w:webHidden/>
          </w:rPr>
          <w:t>160</w:t>
        </w:r>
      </w:ins>
      <w:ins w:id="2015" w:author="nick" w:date="2021-07-13T19:10:00Z">
        <w:r>
          <w:rPr>
            <w:noProof/>
            <w:webHidden/>
          </w:rPr>
          <w:fldChar w:fldCharType="end"/>
        </w:r>
        <w:r w:rsidRPr="005579C6">
          <w:rPr>
            <w:rStyle w:val="Hyperlink"/>
            <w:noProof/>
          </w:rPr>
          <w:fldChar w:fldCharType="end"/>
        </w:r>
      </w:ins>
    </w:p>
    <w:p w14:paraId="51F57935" w14:textId="77777777" w:rsidR="008D55BF" w:rsidRDefault="008D55BF">
      <w:pPr>
        <w:pStyle w:val="TableofFigures"/>
        <w:tabs>
          <w:tab w:val="right" w:leader="dot" w:pos="9060"/>
        </w:tabs>
        <w:rPr>
          <w:ins w:id="2016" w:author="nick" w:date="2021-07-13T19:10:00Z"/>
          <w:rFonts w:asciiTheme="minorHAnsi" w:eastAsiaTheme="minorEastAsia" w:hAnsiTheme="minorHAnsi" w:cstheme="minorBidi"/>
          <w:noProof/>
          <w:szCs w:val="22"/>
          <w:lang w:eastAsia="en-US"/>
        </w:rPr>
      </w:pPr>
      <w:ins w:id="20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"_Toc77095981"</w:instrText>
        </w:r>
        <w:r w:rsidRPr="005579C6">
          <w:rPr>
            <w:rStyle w:val="Hyperlink"/>
            <w:noProof/>
          </w:rPr>
          <w:instrText xml:space="preserve"> </w:instrText>
        </w:r>
      </w:ins>
      <w:ins w:id="2018" w:author="nick" w:date="2021-07-13T20:52:00Z">
        <w:r w:rsidR="003F511B" w:rsidRPr="005579C6">
          <w:rPr>
            <w:rStyle w:val="Hyperlink"/>
            <w:noProof/>
          </w:rPr>
        </w:r>
      </w:ins>
      <w:ins w:id="2019" w:author="nick" w:date="2021-07-13T19:10:00Z">
        <w:r w:rsidRPr="005579C6">
          <w:rPr>
            <w:rStyle w:val="Hyperlink"/>
            <w:noProof/>
          </w:rPr>
          <w:fldChar w:fldCharType="separate"/>
        </w:r>
        <w:r w:rsidRPr="005579C6">
          <w:rPr>
            <w:rStyle w:val="Hyperlink"/>
            <w:noProof/>
          </w:rPr>
          <w:t xml:space="preserve">Table 123: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_Toc77095981 \h </w:instrText>
        </w:r>
      </w:ins>
      <w:r>
        <w:rPr>
          <w:noProof/>
          <w:webHidden/>
        </w:rPr>
      </w:r>
      <w:r>
        <w:rPr>
          <w:noProof/>
          <w:webHidden/>
        </w:rPr>
        <w:fldChar w:fldCharType="separate"/>
      </w:r>
      <w:ins w:id="2020" w:author="nick" w:date="2021-07-14T20:24:00Z">
        <w:r w:rsidR="0004792C">
          <w:rPr>
            <w:noProof/>
            <w:webHidden/>
          </w:rPr>
          <w:t>161</w:t>
        </w:r>
      </w:ins>
      <w:ins w:id="2021" w:author="nick" w:date="2021-07-13T19:10:00Z">
        <w:r>
          <w:rPr>
            <w:noProof/>
            <w:webHidden/>
          </w:rPr>
          <w:fldChar w:fldCharType="end"/>
        </w:r>
        <w:r w:rsidRPr="005579C6">
          <w:rPr>
            <w:rStyle w:val="Hyperlink"/>
            <w:noProof/>
          </w:rPr>
          <w:fldChar w:fldCharType="end"/>
        </w:r>
      </w:ins>
    </w:p>
    <w:p w14:paraId="5137D419" w14:textId="77777777" w:rsidR="008D55BF" w:rsidRDefault="008D55BF">
      <w:pPr>
        <w:pStyle w:val="TableofFigures"/>
        <w:tabs>
          <w:tab w:val="right" w:leader="dot" w:pos="9060"/>
        </w:tabs>
        <w:rPr>
          <w:ins w:id="2022" w:author="nick" w:date="2021-07-13T19:10:00Z"/>
          <w:rFonts w:asciiTheme="minorHAnsi" w:eastAsiaTheme="minorEastAsia" w:hAnsiTheme="minorHAnsi" w:cstheme="minorBidi"/>
          <w:noProof/>
          <w:szCs w:val="22"/>
          <w:lang w:eastAsia="en-US"/>
        </w:rPr>
      </w:pPr>
      <w:ins w:id="20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"_Toc77095982"</w:instrText>
        </w:r>
        <w:r w:rsidRPr="005579C6">
          <w:rPr>
            <w:rStyle w:val="Hyperlink"/>
            <w:noProof/>
          </w:rPr>
          <w:instrText xml:space="preserve"> </w:instrText>
        </w:r>
      </w:ins>
      <w:ins w:id="2024" w:author="nick" w:date="2021-07-13T20:52:00Z">
        <w:r w:rsidR="003F511B" w:rsidRPr="005579C6">
          <w:rPr>
            <w:rStyle w:val="Hyperlink"/>
            <w:noProof/>
          </w:rPr>
        </w:r>
      </w:ins>
      <w:ins w:id="2025" w:author="nick" w:date="2021-07-13T19:10:00Z">
        <w:r w:rsidRPr="005579C6">
          <w:rPr>
            <w:rStyle w:val="Hyperlink"/>
            <w:noProof/>
          </w:rPr>
          <w:fldChar w:fldCharType="separate"/>
        </w:r>
        <w:r w:rsidRPr="005579C6">
          <w:rPr>
            <w:rStyle w:val="Hyperlink"/>
            <w:noProof/>
          </w:rPr>
          <w:t xml:space="preserve">Table 124: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_Toc77095982 \h </w:instrText>
        </w:r>
      </w:ins>
      <w:r>
        <w:rPr>
          <w:noProof/>
          <w:webHidden/>
        </w:rPr>
      </w:r>
      <w:r>
        <w:rPr>
          <w:noProof/>
          <w:webHidden/>
        </w:rPr>
        <w:fldChar w:fldCharType="separate"/>
      </w:r>
      <w:ins w:id="2026" w:author="nick" w:date="2021-07-14T20:24:00Z">
        <w:r w:rsidR="0004792C">
          <w:rPr>
            <w:noProof/>
            <w:webHidden/>
          </w:rPr>
          <w:t>162</w:t>
        </w:r>
      </w:ins>
      <w:ins w:id="2027" w:author="nick" w:date="2021-07-13T19:10:00Z">
        <w:r>
          <w:rPr>
            <w:noProof/>
            <w:webHidden/>
          </w:rPr>
          <w:fldChar w:fldCharType="end"/>
        </w:r>
        <w:r w:rsidRPr="005579C6">
          <w:rPr>
            <w:rStyle w:val="Hyperlink"/>
            <w:noProof/>
          </w:rPr>
          <w:fldChar w:fldCharType="end"/>
        </w:r>
      </w:ins>
    </w:p>
    <w:p w14:paraId="65D0A7DC" w14:textId="77777777" w:rsidR="008D55BF" w:rsidRDefault="008D55BF">
      <w:pPr>
        <w:pStyle w:val="TableofFigures"/>
        <w:tabs>
          <w:tab w:val="right" w:leader="dot" w:pos="9060"/>
        </w:tabs>
        <w:rPr>
          <w:ins w:id="2028" w:author="nick" w:date="2021-07-13T19:10:00Z"/>
          <w:rFonts w:asciiTheme="minorHAnsi" w:eastAsiaTheme="minorEastAsia" w:hAnsiTheme="minorHAnsi" w:cstheme="minorBidi"/>
          <w:noProof/>
          <w:szCs w:val="22"/>
          <w:lang w:eastAsia="en-US"/>
        </w:rPr>
      </w:pPr>
      <w:ins w:id="20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"_Toc77095983"</w:instrText>
        </w:r>
        <w:r w:rsidRPr="005579C6">
          <w:rPr>
            <w:rStyle w:val="Hyperlink"/>
            <w:noProof/>
          </w:rPr>
          <w:instrText xml:space="preserve"> </w:instrText>
        </w:r>
      </w:ins>
      <w:ins w:id="2030" w:author="nick" w:date="2021-07-13T20:52:00Z">
        <w:r w:rsidR="003F511B" w:rsidRPr="005579C6">
          <w:rPr>
            <w:rStyle w:val="Hyperlink"/>
            <w:noProof/>
          </w:rPr>
        </w:r>
      </w:ins>
      <w:ins w:id="2031" w:author="nick" w:date="2021-07-13T19:10:00Z">
        <w:r w:rsidRPr="005579C6">
          <w:rPr>
            <w:rStyle w:val="Hyperlink"/>
            <w:noProof/>
          </w:rPr>
          <w:fldChar w:fldCharType="separate"/>
        </w:r>
        <w:r w:rsidRPr="005579C6">
          <w:rPr>
            <w:rStyle w:val="Hyperlink"/>
            <w:noProof/>
          </w:rPr>
          <w:t xml:space="preserve">Table 125: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_Toc77095983 \h </w:instrText>
        </w:r>
      </w:ins>
      <w:r>
        <w:rPr>
          <w:noProof/>
          <w:webHidden/>
        </w:rPr>
      </w:r>
      <w:r>
        <w:rPr>
          <w:noProof/>
          <w:webHidden/>
        </w:rPr>
        <w:fldChar w:fldCharType="separate"/>
      </w:r>
      <w:ins w:id="2032" w:author="nick" w:date="2021-07-14T20:24:00Z">
        <w:r w:rsidR="0004792C">
          <w:rPr>
            <w:noProof/>
            <w:webHidden/>
          </w:rPr>
          <w:t>163</w:t>
        </w:r>
      </w:ins>
      <w:ins w:id="2033" w:author="nick" w:date="2021-07-13T19:10:00Z">
        <w:r>
          <w:rPr>
            <w:noProof/>
            <w:webHidden/>
          </w:rPr>
          <w:fldChar w:fldCharType="end"/>
        </w:r>
        <w:r w:rsidRPr="005579C6">
          <w:rPr>
            <w:rStyle w:val="Hyperlink"/>
            <w:noProof/>
          </w:rPr>
          <w:fldChar w:fldCharType="end"/>
        </w:r>
      </w:ins>
    </w:p>
    <w:p w14:paraId="10C48887" w14:textId="77777777" w:rsidR="008D55BF" w:rsidRDefault="008D55BF">
      <w:pPr>
        <w:pStyle w:val="TableofFigures"/>
        <w:tabs>
          <w:tab w:val="right" w:leader="dot" w:pos="9060"/>
        </w:tabs>
        <w:rPr>
          <w:ins w:id="2034" w:author="nick" w:date="2021-07-13T19:10:00Z"/>
          <w:rFonts w:asciiTheme="minorHAnsi" w:eastAsiaTheme="minorEastAsia" w:hAnsiTheme="minorHAnsi" w:cstheme="minorBidi"/>
          <w:noProof/>
          <w:szCs w:val="22"/>
          <w:lang w:eastAsia="en-US"/>
        </w:rPr>
      </w:pPr>
      <w:ins w:id="20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"_Toc77095984"</w:instrText>
        </w:r>
        <w:r w:rsidRPr="005579C6">
          <w:rPr>
            <w:rStyle w:val="Hyperlink"/>
            <w:noProof/>
          </w:rPr>
          <w:instrText xml:space="preserve"> </w:instrText>
        </w:r>
      </w:ins>
      <w:ins w:id="2036" w:author="nick" w:date="2021-07-13T20:52:00Z">
        <w:r w:rsidR="003F511B" w:rsidRPr="005579C6">
          <w:rPr>
            <w:rStyle w:val="Hyperlink"/>
            <w:noProof/>
          </w:rPr>
        </w:r>
      </w:ins>
      <w:ins w:id="2037" w:author="nick" w:date="2021-07-13T19:10:00Z">
        <w:r w:rsidRPr="005579C6">
          <w:rPr>
            <w:rStyle w:val="Hyperlink"/>
            <w:noProof/>
          </w:rPr>
          <w:fldChar w:fldCharType="separate"/>
        </w:r>
        <w:r w:rsidRPr="005579C6">
          <w:rPr>
            <w:rStyle w:val="Hyperlink"/>
            <w:noProof/>
          </w:rPr>
          <w:t>Table 126: Parameters of Flared joint</w:t>
        </w:r>
        <w:r>
          <w:rPr>
            <w:noProof/>
            <w:webHidden/>
          </w:rPr>
          <w:tab/>
        </w:r>
        <w:r>
          <w:rPr>
            <w:noProof/>
            <w:webHidden/>
          </w:rPr>
          <w:fldChar w:fldCharType="begin"/>
        </w:r>
        <w:r>
          <w:rPr>
            <w:noProof/>
            <w:webHidden/>
          </w:rPr>
          <w:instrText xml:space="preserve"> PAGEREF _Toc77095984 \h </w:instrText>
        </w:r>
      </w:ins>
      <w:r>
        <w:rPr>
          <w:noProof/>
          <w:webHidden/>
        </w:rPr>
      </w:r>
      <w:r>
        <w:rPr>
          <w:noProof/>
          <w:webHidden/>
        </w:rPr>
        <w:fldChar w:fldCharType="separate"/>
      </w:r>
      <w:ins w:id="2038" w:author="nick" w:date="2021-07-14T20:24:00Z">
        <w:r w:rsidR="0004792C">
          <w:rPr>
            <w:noProof/>
            <w:webHidden/>
          </w:rPr>
          <w:t>164</w:t>
        </w:r>
      </w:ins>
      <w:ins w:id="2039" w:author="nick" w:date="2021-07-13T19:10:00Z">
        <w:r>
          <w:rPr>
            <w:noProof/>
            <w:webHidden/>
          </w:rPr>
          <w:fldChar w:fldCharType="end"/>
        </w:r>
        <w:r w:rsidRPr="005579C6">
          <w:rPr>
            <w:rStyle w:val="Hyperlink"/>
            <w:noProof/>
          </w:rPr>
          <w:fldChar w:fldCharType="end"/>
        </w:r>
      </w:ins>
    </w:p>
    <w:p w14:paraId="5EB66235" w14:textId="77777777" w:rsidR="008D55BF" w:rsidRDefault="008D55BF">
      <w:pPr>
        <w:pStyle w:val="TableofFigures"/>
        <w:tabs>
          <w:tab w:val="right" w:leader="dot" w:pos="9060"/>
        </w:tabs>
        <w:rPr>
          <w:ins w:id="2040" w:author="nick" w:date="2021-07-13T19:10:00Z"/>
          <w:rFonts w:asciiTheme="minorHAnsi" w:eastAsiaTheme="minorEastAsia" w:hAnsiTheme="minorHAnsi" w:cstheme="minorBidi"/>
          <w:noProof/>
          <w:szCs w:val="22"/>
          <w:lang w:eastAsia="en-US"/>
        </w:rPr>
      </w:pPr>
      <w:ins w:id="20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"_Toc77095985"</w:instrText>
        </w:r>
        <w:r w:rsidRPr="005579C6">
          <w:rPr>
            <w:rStyle w:val="Hyperlink"/>
            <w:noProof/>
          </w:rPr>
          <w:instrText xml:space="preserve"> </w:instrText>
        </w:r>
      </w:ins>
      <w:ins w:id="2042" w:author="nick" w:date="2021-07-13T20:52:00Z">
        <w:r w:rsidR="003F511B" w:rsidRPr="005579C6">
          <w:rPr>
            <w:rStyle w:val="Hyperlink"/>
            <w:noProof/>
          </w:rPr>
        </w:r>
      </w:ins>
      <w:ins w:id="2043" w:author="nick" w:date="2021-07-13T19:10:00Z">
        <w:r w:rsidRPr="005579C6">
          <w:rPr>
            <w:rStyle w:val="Hyperlink"/>
            <w:noProof/>
          </w:rPr>
          <w:fldChar w:fldCharType="separate"/>
        </w:r>
        <w:r w:rsidRPr="005579C6">
          <w:rPr>
            <w:rStyle w:val="Hyperlink"/>
            <w:noProof/>
          </w:rPr>
          <w:t xml:space="preserve">Table 127: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_Toc77095985 \h </w:instrText>
        </w:r>
      </w:ins>
      <w:r>
        <w:rPr>
          <w:noProof/>
          <w:webHidden/>
        </w:rPr>
      </w:r>
      <w:r>
        <w:rPr>
          <w:noProof/>
          <w:webHidden/>
        </w:rPr>
        <w:fldChar w:fldCharType="separate"/>
      </w:r>
      <w:ins w:id="2044" w:author="nick" w:date="2021-07-14T20:24:00Z">
        <w:r w:rsidR="0004792C">
          <w:rPr>
            <w:noProof/>
            <w:webHidden/>
          </w:rPr>
          <w:t>165</w:t>
        </w:r>
      </w:ins>
      <w:ins w:id="2045" w:author="nick" w:date="2021-07-13T19:10:00Z">
        <w:r>
          <w:rPr>
            <w:noProof/>
            <w:webHidden/>
          </w:rPr>
          <w:fldChar w:fldCharType="end"/>
        </w:r>
        <w:r w:rsidRPr="005579C6">
          <w:rPr>
            <w:rStyle w:val="Hyperlink"/>
            <w:noProof/>
          </w:rPr>
          <w:fldChar w:fldCharType="end"/>
        </w:r>
      </w:ins>
    </w:p>
    <w:p w14:paraId="15E269D1" w14:textId="77777777" w:rsidR="008D55BF" w:rsidRDefault="008D55BF">
      <w:pPr>
        <w:pStyle w:val="TableofFigures"/>
        <w:tabs>
          <w:tab w:val="right" w:leader="dot" w:pos="9060"/>
        </w:tabs>
        <w:rPr>
          <w:ins w:id="2046" w:author="nick" w:date="2021-07-13T19:10:00Z"/>
          <w:rFonts w:asciiTheme="minorHAnsi" w:eastAsiaTheme="minorEastAsia" w:hAnsiTheme="minorHAnsi" w:cstheme="minorBidi"/>
          <w:noProof/>
          <w:szCs w:val="22"/>
          <w:lang w:eastAsia="en-US"/>
        </w:rPr>
      </w:pPr>
      <w:ins w:id="20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"_Toc77095986"</w:instrText>
        </w:r>
        <w:r w:rsidRPr="005579C6">
          <w:rPr>
            <w:rStyle w:val="Hyperlink"/>
            <w:noProof/>
          </w:rPr>
          <w:instrText xml:space="preserve"> </w:instrText>
        </w:r>
      </w:ins>
      <w:ins w:id="2048" w:author="nick" w:date="2021-07-13T20:52:00Z">
        <w:r w:rsidR="003F511B" w:rsidRPr="005579C6">
          <w:rPr>
            <w:rStyle w:val="Hyperlink"/>
            <w:noProof/>
          </w:rPr>
        </w:r>
      </w:ins>
      <w:ins w:id="2049" w:author="nick" w:date="2021-07-13T19:10:00Z">
        <w:r w:rsidRPr="005579C6">
          <w:rPr>
            <w:rStyle w:val="Hyperlink"/>
            <w:noProof/>
          </w:rPr>
          <w:fldChar w:fldCharType="separate"/>
        </w:r>
        <w:r w:rsidRPr="005579C6">
          <w:rPr>
            <w:rStyle w:val="Hyperlink"/>
            <w:noProof/>
          </w:rPr>
          <w:t xml:space="preserve">Table 128: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_Toc77095986 \h </w:instrText>
        </w:r>
      </w:ins>
      <w:r>
        <w:rPr>
          <w:noProof/>
          <w:webHidden/>
        </w:rPr>
      </w:r>
      <w:r>
        <w:rPr>
          <w:noProof/>
          <w:webHidden/>
        </w:rPr>
        <w:fldChar w:fldCharType="separate"/>
      </w:r>
      <w:ins w:id="2050" w:author="nick" w:date="2021-07-14T20:24:00Z">
        <w:r w:rsidR="0004792C">
          <w:rPr>
            <w:noProof/>
            <w:webHidden/>
          </w:rPr>
          <w:t>165</w:t>
        </w:r>
      </w:ins>
      <w:ins w:id="2051" w:author="nick" w:date="2021-07-13T19:10:00Z">
        <w:r>
          <w:rPr>
            <w:noProof/>
            <w:webHidden/>
          </w:rPr>
          <w:fldChar w:fldCharType="end"/>
        </w:r>
        <w:r w:rsidRPr="005579C6">
          <w:rPr>
            <w:rStyle w:val="Hyperlink"/>
            <w:noProof/>
          </w:rPr>
          <w:fldChar w:fldCharType="end"/>
        </w:r>
      </w:ins>
    </w:p>
    <w:p w14:paraId="2A02333F" w14:textId="77777777" w:rsidR="008D55BF" w:rsidRDefault="008D55BF">
      <w:pPr>
        <w:pStyle w:val="TableofFigures"/>
        <w:tabs>
          <w:tab w:val="right" w:leader="dot" w:pos="9060"/>
        </w:tabs>
        <w:rPr>
          <w:ins w:id="2052" w:author="nick" w:date="2021-07-13T19:10:00Z"/>
          <w:rFonts w:asciiTheme="minorHAnsi" w:eastAsiaTheme="minorEastAsia" w:hAnsiTheme="minorHAnsi" w:cstheme="minorBidi"/>
          <w:noProof/>
          <w:szCs w:val="22"/>
          <w:lang w:eastAsia="en-US"/>
        </w:rPr>
      </w:pPr>
      <w:ins w:id="205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"_Toc77095987"</w:instrText>
        </w:r>
        <w:r w:rsidRPr="005579C6">
          <w:rPr>
            <w:rStyle w:val="Hyperlink"/>
            <w:noProof/>
          </w:rPr>
          <w:instrText xml:space="preserve"> </w:instrText>
        </w:r>
      </w:ins>
      <w:ins w:id="2054" w:author="nick" w:date="2021-07-13T20:52:00Z">
        <w:r w:rsidR="003F511B" w:rsidRPr="005579C6">
          <w:rPr>
            <w:rStyle w:val="Hyperlink"/>
            <w:noProof/>
          </w:rPr>
        </w:r>
      </w:ins>
      <w:ins w:id="2055" w:author="nick" w:date="2021-07-13T19:10:00Z">
        <w:r w:rsidRPr="005579C6">
          <w:rPr>
            <w:rStyle w:val="Hyperlink"/>
            <w:noProof/>
          </w:rPr>
          <w:fldChar w:fldCharType="separate"/>
        </w:r>
        <w:r w:rsidRPr="005579C6">
          <w:rPr>
            <w:rStyle w:val="Hyperlink"/>
            <w:noProof/>
          </w:rPr>
          <w:t xml:space="preserve">Table 129: Attributes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_Toc77095987 \h </w:instrText>
        </w:r>
      </w:ins>
      <w:r>
        <w:rPr>
          <w:noProof/>
          <w:webHidden/>
        </w:rPr>
      </w:r>
      <w:r>
        <w:rPr>
          <w:noProof/>
          <w:webHidden/>
        </w:rPr>
        <w:fldChar w:fldCharType="separate"/>
      </w:r>
      <w:ins w:id="2056" w:author="nick" w:date="2021-07-14T20:24:00Z">
        <w:r w:rsidR="0004792C">
          <w:rPr>
            <w:noProof/>
            <w:webHidden/>
          </w:rPr>
          <w:t>166</w:t>
        </w:r>
      </w:ins>
      <w:ins w:id="2057" w:author="nick" w:date="2021-07-13T19:10:00Z">
        <w:r>
          <w:rPr>
            <w:noProof/>
            <w:webHidden/>
          </w:rPr>
          <w:fldChar w:fldCharType="end"/>
        </w:r>
        <w:r w:rsidRPr="005579C6">
          <w:rPr>
            <w:rStyle w:val="Hyperlink"/>
            <w:noProof/>
          </w:rPr>
          <w:fldChar w:fldCharType="end"/>
        </w:r>
      </w:ins>
    </w:p>
    <w:p w14:paraId="3174B3D5" w14:textId="77777777" w:rsidR="008D55BF" w:rsidRDefault="008D55BF">
      <w:pPr>
        <w:pStyle w:val="TableofFigures"/>
        <w:tabs>
          <w:tab w:val="right" w:leader="dot" w:pos="9060"/>
        </w:tabs>
        <w:rPr>
          <w:ins w:id="2058" w:author="nick" w:date="2021-07-13T19:10:00Z"/>
          <w:rFonts w:asciiTheme="minorHAnsi" w:eastAsiaTheme="minorEastAsia" w:hAnsiTheme="minorHAnsi" w:cstheme="minorBidi"/>
          <w:noProof/>
          <w:szCs w:val="22"/>
          <w:lang w:eastAsia="en-US"/>
        </w:rPr>
      </w:pPr>
      <w:ins w:id="205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"_Toc77095988"</w:instrText>
        </w:r>
        <w:r w:rsidRPr="005579C6">
          <w:rPr>
            <w:rStyle w:val="Hyperlink"/>
            <w:noProof/>
          </w:rPr>
          <w:instrText xml:space="preserve"> </w:instrText>
        </w:r>
      </w:ins>
      <w:ins w:id="2060" w:author="nick" w:date="2021-07-13T20:52:00Z">
        <w:r w:rsidR="003F511B" w:rsidRPr="005579C6">
          <w:rPr>
            <w:rStyle w:val="Hyperlink"/>
            <w:noProof/>
          </w:rPr>
        </w:r>
      </w:ins>
      <w:ins w:id="2061" w:author="nick" w:date="2021-07-13T19:10:00Z">
        <w:r w:rsidRPr="005579C6">
          <w:rPr>
            <w:rStyle w:val="Hyperlink"/>
            <w:noProof/>
          </w:rPr>
          <w:fldChar w:fldCharType="separate"/>
        </w:r>
        <w:r w:rsidRPr="005579C6">
          <w:rPr>
            <w:rStyle w:val="Hyperlink"/>
            <w:noProof/>
          </w:rPr>
          <w:t xml:space="preserve">Table 130: Nested elements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_Toc77095988 \h </w:instrText>
        </w:r>
      </w:ins>
      <w:r>
        <w:rPr>
          <w:noProof/>
          <w:webHidden/>
        </w:rPr>
      </w:r>
      <w:r>
        <w:rPr>
          <w:noProof/>
          <w:webHidden/>
        </w:rPr>
        <w:fldChar w:fldCharType="separate"/>
      </w:r>
      <w:ins w:id="2062" w:author="nick" w:date="2021-07-14T20:24:00Z">
        <w:r w:rsidR="0004792C">
          <w:rPr>
            <w:noProof/>
            <w:webHidden/>
          </w:rPr>
          <w:t>166</w:t>
        </w:r>
      </w:ins>
      <w:ins w:id="2063" w:author="nick" w:date="2021-07-13T19:10:00Z">
        <w:r>
          <w:rPr>
            <w:noProof/>
            <w:webHidden/>
          </w:rPr>
          <w:fldChar w:fldCharType="end"/>
        </w:r>
        <w:r w:rsidRPr="005579C6">
          <w:rPr>
            <w:rStyle w:val="Hyperlink"/>
            <w:noProof/>
          </w:rPr>
          <w:fldChar w:fldCharType="end"/>
        </w:r>
      </w:ins>
    </w:p>
    <w:p w14:paraId="6523B1D7" w14:textId="77777777" w:rsidR="008D55BF" w:rsidRDefault="008D55BF">
      <w:pPr>
        <w:pStyle w:val="TableofFigures"/>
        <w:tabs>
          <w:tab w:val="right" w:leader="dot" w:pos="9060"/>
        </w:tabs>
        <w:rPr>
          <w:ins w:id="2064" w:author="nick" w:date="2021-07-13T19:10:00Z"/>
          <w:rFonts w:asciiTheme="minorHAnsi" w:eastAsiaTheme="minorEastAsia" w:hAnsiTheme="minorHAnsi" w:cstheme="minorBidi"/>
          <w:noProof/>
          <w:szCs w:val="22"/>
          <w:lang w:eastAsia="en-US"/>
        </w:rPr>
      </w:pPr>
      <w:ins w:id="206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"_Toc77095989"</w:instrText>
        </w:r>
        <w:r w:rsidRPr="005579C6">
          <w:rPr>
            <w:rStyle w:val="Hyperlink"/>
            <w:noProof/>
          </w:rPr>
          <w:instrText xml:space="preserve"> </w:instrText>
        </w:r>
      </w:ins>
      <w:ins w:id="2066" w:author="nick" w:date="2021-07-13T20:52:00Z">
        <w:r w:rsidR="003F511B" w:rsidRPr="005579C6">
          <w:rPr>
            <w:rStyle w:val="Hyperlink"/>
            <w:noProof/>
          </w:rPr>
        </w:r>
      </w:ins>
      <w:ins w:id="2067" w:author="nick" w:date="2021-07-13T19:10:00Z">
        <w:r w:rsidRPr="005579C6">
          <w:rPr>
            <w:rStyle w:val="Hyperlink"/>
            <w:noProof/>
          </w:rPr>
          <w:fldChar w:fldCharType="separate"/>
        </w:r>
        <w:r w:rsidRPr="005579C6">
          <w:rPr>
            <w:rStyle w:val="Hyperlink"/>
            <w:noProof/>
          </w:rPr>
          <w:t xml:space="preserve">Table 131: Attributes of element </w:t>
        </w:r>
        <w:r w:rsidRPr="005579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_Toc77095989 \h </w:instrText>
        </w:r>
      </w:ins>
      <w:r>
        <w:rPr>
          <w:noProof/>
          <w:webHidden/>
        </w:rPr>
      </w:r>
      <w:r>
        <w:rPr>
          <w:noProof/>
          <w:webHidden/>
        </w:rPr>
        <w:fldChar w:fldCharType="separate"/>
      </w:r>
      <w:ins w:id="2068" w:author="nick" w:date="2021-07-14T20:24:00Z">
        <w:r w:rsidR="0004792C">
          <w:rPr>
            <w:noProof/>
            <w:webHidden/>
          </w:rPr>
          <w:t>166</w:t>
        </w:r>
      </w:ins>
      <w:ins w:id="2069" w:author="nick" w:date="2021-07-13T19:10:00Z">
        <w:r>
          <w:rPr>
            <w:noProof/>
            <w:webHidden/>
          </w:rPr>
          <w:fldChar w:fldCharType="end"/>
        </w:r>
        <w:r w:rsidRPr="005579C6">
          <w:rPr>
            <w:rStyle w:val="Hyperlink"/>
            <w:noProof/>
          </w:rPr>
          <w:fldChar w:fldCharType="end"/>
        </w:r>
      </w:ins>
    </w:p>
    <w:p w14:paraId="256A7F8A" w14:textId="77777777" w:rsidR="008D55BF" w:rsidRDefault="008D55BF">
      <w:pPr>
        <w:pStyle w:val="TableofFigures"/>
        <w:tabs>
          <w:tab w:val="right" w:leader="dot" w:pos="9060"/>
        </w:tabs>
        <w:rPr>
          <w:ins w:id="2070" w:author="nick" w:date="2021-07-13T19:10:00Z"/>
          <w:rFonts w:asciiTheme="minorHAnsi" w:eastAsiaTheme="minorEastAsia" w:hAnsiTheme="minorHAnsi" w:cstheme="minorBidi"/>
          <w:noProof/>
          <w:szCs w:val="22"/>
          <w:lang w:eastAsia="en-US"/>
        </w:rPr>
      </w:pPr>
      <w:ins w:id="207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"_Toc77095990"</w:instrText>
        </w:r>
        <w:r w:rsidRPr="005579C6">
          <w:rPr>
            <w:rStyle w:val="Hyperlink"/>
            <w:noProof/>
          </w:rPr>
          <w:instrText xml:space="preserve"> </w:instrText>
        </w:r>
      </w:ins>
      <w:ins w:id="2072" w:author="nick" w:date="2021-07-13T20:52:00Z">
        <w:r w:rsidR="003F511B" w:rsidRPr="005579C6">
          <w:rPr>
            <w:rStyle w:val="Hyperlink"/>
            <w:noProof/>
          </w:rPr>
        </w:r>
      </w:ins>
      <w:ins w:id="2073" w:author="nick" w:date="2021-07-13T19:10:00Z">
        <w:r w:rsidRPr="005579C6">
          <w:rPr>
            <w:rStyle w:val="Hyperlink"/>
            <w:noProof/>
          </w:rPr>
          <w:fldChar w:fldCharType="separate"/>
        </w:r>
        <w:r w:rsidRPr="005579C6">
          <w:rPr>
            <w:rStyle w:val="Hyperlink"/>
            <w:noProof/>
          </w:rPr>
          <w:t xml:space="preserve">Table 132: Attributes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_Toc77095990 \h </w:instrText>
        </w:r>
      </w:ins>
      <w:r>
        <w:rPr>
          <w:noProof/>
          <w:webHidden/>
        </w:rPr>
      </w:r>
      <w:r>
        <w:rPr>
          <w:noProof/>
          <w:webHidden/>
        </w:rPr>
        <w:fldChar w:fldCharType="separate"/>
      </w:r>
      <w:ins w:id="2074" w:author="nick" w:date="2021-07-14T20:24:00Z">
        <w:r w:rsidR="0004792C">
          <w:rPr>
            <w:noProof/>
            <w:webHidden/>
          </w:rPr>
          <w:t>169</w:t>
        </w:r>
      </w:ins>
      <w:ins w:id="2075" w:author="nick" w:date="2021-07-13T19:10:00Z">
        <w:r>
          <w:rPr>
            <w:noProof/>
            <w:webHidden/>
          </w:rPr>
          <w:fldChar w:fldCharType="end"/>
        </w:r>
        <w:r w:rsidRPr="005579C6">
          <w:rPr>
            <w:rStyle w:val="Hyperlink"/>
            <w:noProof/>
          </w:rPr>
          <w:fldChar w:fldCharType="end"/>
        </w:r>
      </w:ins>
    </w:p>
    <w:p w14:paraId="01ABA355" w14:textId="77777777" w:rsidR="008D55BF" w:rsidRDefault="008D55BF">
      <w:pPr>
        <w:pStyle w:val="TableofFigures"/>
        <w:tabs>
          <w:tab w:val="right" w:leader="dot" w:pos="9060"/>
        </w:tabs>
        <w:rPr>
          <w:ins w:id="2076" w:author="nick" w:date="2021-07-13T19:10:00Z"/>
          <w:rFonts w:asciiTheme="minorHAnsi" w:eastAsiaTheme="minorEastAsia" w:hAnsiTheme="minorHAnsi" w:cstheme="minorBidi"/>
          <w:noProof/>
          <w:szCs w:val="22"/>
          <w:lang w:eastAsia="en-US"/>
        </w:rPr>
      </w:pPr>
      <w:ins w:id="207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"_Toc77095991"</w:instrText>
        </w:r>
        <w:r w:rsidRPr="005579C6">
          <w:rPr>
            <w:rStyle w:val="Hyperlink"/>
            <w:noProof/>
          </w:rPr>
          <w:instrText xml:space="preserve"> </w:instrText>
        </w:r>
      </w:ins>
      <w:ins w:id="2078" w:author="nick" w:date="2021-07-13T20:52:00Z">
        <w:r w:rsidR="003F511B" w:rsidRPr="005579C6">
          <w:rPr>
            <w:rStyle w:val="Hyperlink"/>
            <w:noProof/>
          </w:rPr>
        </w:r>
      </w:ins>
      <w:ins w:id="2079" w:author="nick" w:date="2021-07-13T19:10:00Z">
        <w:r w:rsidRPr="005579C6">
          <w:rPr>
            <w:rStyle w:val="Hyperlink"/>
            <w:noProof/>
          </w:rPr>
          <w:fldChar w:fldCharType="separate"/>
        </w:r>
        <w:r w:rsidRPr="005579C6">
          <w:rPr>
            <w:rStyle w:val="Hyperlink"/>
            <w:noProof/>
          </w:rPr>
          <w:t xml:space="preserve">Table 133: Nested elements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_Toc77095991 \h </w:instrText>
        </w:r>
      </w:ins>
      <w:r>
        <w:rPr>
          <w:noProof/>
          <w:webHidden/>
        </w:rPr>
      </w:r>
      <w:r>
        <w:rPr>
          <w:noProof/>
          <w:webHidden/>
        </w:rPr>
        <w:fldChar w:fldCharType="separate"/>
      </w:r>
      <w:ins w:id="2080" w:author="nick" w:date="2021-07-14T20:24:00Z">
        <w:r w:rsidR="0004792C">
          <w:rPr>
            <w:noProof/>
            <w:webHidden/>
          </w:rPr>
          <w:t>170</w:t>
        </w:r>
      </w:ins>
      <w:ins w:id="2081" w:author="nick" w:date="2021-07-13T19:10:00Z">
        <w:r>
          <w:rPr>
            <w:noProof/>
            <w:webHidden/>
          </w:rPr>
          <w:fldChar w:fldCharType="end"/>
        </w:r>
        <w:r w:rsidRPr="005579C6">
          <w:rPr>
            <w:rStyle w:val="Hyperlink"/>
            <w:noProof/>
          </w:rPr>
          <w:fldChar w:fldCharType="end"/>
        </w:r>
      </w:ins>
    </w:p>
    <w:p w14:paraId="30A5B152" w14:textId="77777777" w:rsidR="008D55BF" w:rsidRDefault="008D55BF">
      <w:pPr>
        <w:pStyle w:val="TableofFigures"/>
        <w:tabs>
          <w:tab w:val="right" w:leader="dot" w:pos="9060"/>
        </w:tabs>
        <w:rPr>
          <w:ins w:id="2082" w:author="nick" w:date="2021-07-13T19:10:00Z"/>
          <w:rFonts w:asciiTheme="minorHAnsi" w:eastAsiaTheme="minorEastAsia" w:hAnsiTheme="minorHAnsi" w:cstheme="minorBidi"/>
          <w:noProof/>
          <w:szCs w:val="22"/>
          <w:lang w:eastAsia="en-US"/>
        </w:rPr>
      </w:pPr>
      <w:ins w:id="208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"_Toc77095992"</w:instrText>
        </w:r>
        <w:r w:rsidRPr="005579C6">
          <w:rPr>
            <w:rStyle w:val="Hyperlink"/>
            <w:noProof/>
          </w:rPr>
          <w:instrText xml:space="preserve"> </w:instrText>
        </w:r>
      </w:ins>
      <w:ins w:id="2084" w:author="nick" w:date="2021-07-13T20:52:00Z">
        <w:r w:rsidR="003F511B" w:rsidRPr="005579C6">
          <w:rPr>
            <w:rStyle w:val="Hyperlink"/>
            <w:noProof/>
          </w:rPr>
        </w:r>
      </w:ins>
      <w:ins w:id="2085" w:author="nick" w:date="2021-07-13T19:10:00Z">
        <w:r w:rsidRPr="005579C6">
          <w:rPr>
            <w:rStyle w:val="Hyperlink"/>
            <w:noProof/>
          </w:rPr>
          <w:fldChar w:fldCharType="separate"/>
        </w:r>
        <w:r w:rsidRPr="005579C6">
          <w:rPr>
            <w:rStyle w:val="Hyperlink"/>
            <w:noProof/>
          </w:rPr>
          <w:t xml:space="preserve">Table 134: Attributes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_Toc77095992 \h </w:instrText>
        </w:r>
      </w:ins>
      <w:r>
        <w:rPr>
          <w:noProof/>
          <w:webHidden/>
        </w:rPr>
      </w:r>
      <w:r>
        <w:rPr>
          <w:noProof/>
          <w:webHidden/>
        </w:rPr>
        <w:fldChar w:fldCharType="separate"/>
      </w:r>
      <w:ins w:id="2086" w:author="nick" w:date="2021-07-14T20:24:00Z">
        <w:r w:rsidR="0004792C">
          <w:rPr>
            <w:noProof/>
            <w:webHidden/>
          </w:rPr>
          <w:t>170</w:t>
        </w:r>
      </w:ins>
      <w:ins w:id="2087" w:author="nick" w:date="2021-07-13T19:10:00Z">
        <w:r>
          <w:rPr>
            <w:noProof/>
            <w:webHidden/>
          </w:rPr>
          <w:fldChar w:fldCharType="end"/>
        </w:r>
        <w:r w:rsidRPr="005579C6">
          <w:rPr>
            <w:rStyle w:val="Hyperlink"/>
            <w:noProof/>
          </w:rPr>
          <w:fldChar w:fldCharType="end"/>
        </w:r>
      </w:ins>
    </w:p>
    <w:p w14:paraId="5F906E88" w14:textId="77777777" w:rsidR="008D55BF" w:rsidRDefault="008D55BF">
      <w:pPr>
        <w:pStyle w:val="TableofFigures"/>
        <w:tabs>
          <w:tab w:val="right" w:leader="dot" w:pos="9060"/>
        </w:tabs>
        <w:rPr>
          <w:ins w:id="2088" w:author="nick" w:date="2021-07-13T19:10:00Z"/>
          <w:rFonts w:asciiTheme="minorHAnsi" w:eastAsiaTheme="minorEastAsia" w:hAnsiTheme="minorHAnsi" w:cstheme="minorBidi"/>
          <w:noProof/>
          <w:szCs w:val="22"/>
          <w:lang w:eastAsia="en-US"/>
        </w:rPr>
      </w:pPr>
      <w:ins w:id="208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"_Toc77095993"</w:instrText>
        </w:r>
        <w:r w:rsidRPr="005579C6">
          <w:rPr>
            <w:rStyle w:val="Hyperlink"/>
            <w:noProof/>
          </w:rPr>
          <w:instrText xml:space="preserve"> </w:instrText>
        </w:r>
      </w:ins>
      <w:ins w:id="2090" w:author="nick" w:date="2021-07-13T20:52:00Z">
        <w:r w:rsidR="003F511B" w:rsidRPr="005579C6">
          <w:rPr>
            <w:rStyle w:val="Hyperlink"/>
            <w:noProof/>
          </w:rPr>
        </w:r>
      </w:ins>
      <w:ins w:id="2091" w:author="nick" w:date="2021-07-13T19:10:00Z">
        <w:r w:rsidRPr="005579C6">
          <w:rPr>
            <w:rStyle w:val="Hyperlink"/>
            <w:noProof/>
          </w:rPr>
          <w:fldChar w:fldCharType="separate"/>
        </w:r>
        <w:r w:rsidRPr="005579C6">
          <w:rPr>
            <w:rStyle w:val="Hyperlink"/>
            <w:noProof/>
          </w:rPr>
          <w:t xml:space="preserve">Table 135: Nested elements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_Toc77095993 \h </w:instrText>
        </w:r>
      </w:ins>
      <w:r>
        <w:rPr>
          <w:noProof/>
          <w:webHidden/>
        </w:rPr>
      </w:r>
      <w:r>
        <w:rPr>
          <w:noProof/>
          <w:webHidden/>
        </w:rPr>
        <w:fldChar w:fldCharType="separate"/>
      </w:r>
      <w:ins w:id="2092" w:author="nick" w:date="2021-07-14T20:24:00Z">
        <w:r w:rsidR="0004792C">
          <w:rPr>
            <w:noProof/>
            <w:webHidden/>
          </w:rPr>
          <w:t>170</w:t>
        </w:r>
      </w:ins>
      <w:ins w:id="2093" w:author="nick" w:date="2021-07-13T19:10:00Z">
        <w:r>
          <w:rPr>
            <w:noProof/>
            <w:webHidden/>
          </w:rPr>
          <w:fldChar w:fldCharType="end"/>
        </w:r>
        <w:r w:rsidRPr="005579C6">
          <w:rPr>
            <w:rStyle w:val="Hyperlink"/>
            <w:noProof/>
          </w:rPr>
          <w:fldChar w:fldCharType="end"/>
        </w:r>
      </w:ins>
    </w:p>
    <w:p w14:paraId="42ED3CC9" w14:textId="77777777" w:rsidR="008D55BF" w:rsidRDefault="008D55BF">
      <w:pPr>
        <w:pStyle w:val="TableofFigures"/>
        <w:tabs>
          <w:tab w:val="right" w:leader="dot" w:pos="9060"/>
        </w:tabs>
        <w:rPr>
          <w:ins w:id="2094" w:author="nick" w:date="2021-07-13T19:10:00Z"/>
          <w:rFonts w:asciiTheme="minorHAnsi" w:eastAsiaTheme="minorEastAsia" w:hAnsiTheme="minorHAnsi" w:cstheme="minorBidi"/>
          <w:noProof/>
          <w:szCs w:val="22"/>
          <w:lang w:eastAsia="en-US"/>
        </w:rPr>
      </w:pPr>
      <w:ins w:id="209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"_Toc77095994"</w:instrText>
        </w:r>
        <w:r w:rsidRPr="005579C6">
          <w:rPr>
            <w:rStyle w:val="Hyperlink"/>
            <w:noProof/>
          </w:rPr>
          <w:instrText xml:space="preserve"> </w:instrText>
        </w:r>
      </w:ins>
      <w:ins w:id="2096" w:author="nick" w:date="2021-07-13T20:52:00Z">
        <w:r w:rsidR="003F511B" w:rsidRPr="005579C6">
          <w:rPr>
            <w:rStyle w:val="Hyperlink"/>
            <w:noProof/>
          </w:rPr>
        </w:r>
      </w:ins>
      <w:ins w:id="2097" w:author="nick" w:date="2021-07-13T19:10:00Z">
        <w:r w:rsidRPr="005579C6">
          <w:rPr>
            <w:rStyle w:val="Hyperlink"/>
            <w:noProof/>
          </w:rPr>
          <w:fldChar w:fldCharType="separate"/>
        </w:r>
        <w:r w:rsidRPr="005579C6">
          <w:rPr>
            <w:rStyle w:val="Hyperlink"/>
            <w:noProof/>
          </w:rPr>
          <w:t xml:space="preserve">Table 136: Attributes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_Toc77095994 \h </w:instrText>
        </w:r>
      </w:ins>
      <w:r>
        <w:rPr>
          <w:noProof/>
          <w:webHidden/>
        </w:rPr>
      </w:r>
      <w:r>
        <w:rPr>
          <w:noProof/>
          <w:webHidden/>
        </w:rPr>
        <w:fldChar w:fldCharType="separate"/>
      </w:r>
      <w:ins w:id="2098" w:author="nick" w:date="2021-07-14T20:24:00Z">
        <w:r w:rsidR="0004792C">
          <w:rPr>
            <w:noProof/>
            <w:webHidden/>
          </w:rPr>
          <w:t>171</w:t>
        </w:r>
      </w:ins>
      <w:ins w:id="2099" w:author="nick" w:date="2021-07-13T19:10:00Z">
        <w:r>
          <w:rPr>
            <w:noProof/>
            <w:webHidden/>
          </w:rPr>
          <w:fldChar w:fldCharType="end"/>
        </w:r>
        <w:r w:rsidRPr="005579C6">
          <w:rPr>
            <w:rStyle w:val="Hyperlink"/>
            <w:noProof/>
          </w:rPr>
          <w:fldChar w:fldCharType="end"/>
        </w:r>
      </w:ins>
    </w:p>
    <w:p w14:paraId="2241BBA5" w14:textId="77777777" w:rsidR="008D55BF" w:rsidRDefault="008D55BF">
      <w:pPr>
        <w:pStyle w:val="TableofFigures"/>
        <w:tabs>
          <w:tab w:val="right" w:leader="dot" w:pos="9060"/>
        </w:tabs>
        <w:rPr>
          <w:ins w:id="2100" w:author="nick" w:date="2021-07-13T19:10:00Z"/>
          <w:rFonts w:asciiTheme="minorHAnsi" w:eastAsiaTheme="minorEastAsia" w:hAnsiTheme="minorHAnsi" w:cstheme="minorBidi"/>
          <w:noProof/>
          <w:szCs w:val="22"/>
          <w:lang w:eastAsia="en-US"/>
        </w:rPr>
      </w:pPr>
      <w:ins w:id="210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"_Toc77095995"</w:instrText>
        </w:r>
        <w:r w:rsidRPr="005579C6">
          <w:rPr>
            <w:rStyle w:val="Hyperlink"/>
            <w:noProof/>
          </w:rPr>
          <w:instrText xml:space="preserve"> </w:instrText>
        </w:r>
      </w:ins>
      <w:ins w:id="2102" w:author="nick" w:date="2021-07-13T20:52:00Z">
        <w:r w:rsidR="003F511B" w:rsidRPr="005579C6">
          <w:rPr>
            <w:rStyle w:val="Hyperlink"/>
            <w:noProof/>
          </w:rPr>
        </w:r>
      </w:ins>
      <w:ins w:id="2103" w:author="nick" w:date="2021-07-13T19:10:00Z">
        <w:r w:rsidRPr="005579C6">
          <w:rPr>
            <w:rStyle w:val="Hyperlink"/>
            <w:noProof/>
          </w:rPr>
          <w:fldChar w:fldCharType="separate"/>
        </w:r>
        <w:r w:rsidRPr="005579C6">
          <w:rPr>
            <w:rStyle w:val="Hyperlink"/>
            <w:noProof/>
          </w:rPr>
          <w:t xml:space="preserve">Table 137: Nested elements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_Toc77095995 \h </w:instrText>
        </w:r>
      </w:ins>
      <w:r>
        <w:rPr>
          <w:noProof/>
          <w:webHidden/>
        </w:rPr>
      </w:r>
      <w:r>
        <w:rPr>
          <w:noProof/>
          <w:webHidden/>
        </w:rPr>
        <w:fldChar w:fldCharType="separate"/>
      </w:r>
      <w:ins w:id="2104" w:author="nick" w:date="2021-07-14T20:24:00Z">
        <w:r w:rsidR="0004792C">
          <w:rPr>
            <w:noProof/>
            <w:webHidden/>
          </w:rPr>
          <w:t>171</w:t>
        </w:r>
      </w:ins>
      <w:ins w:id="2105" w:author="nick" w:date="2021-07-13T19:10:00Z">
        <w:r>
          <w:rPr>
            <w:noProof/>
            <w:webHidden/>
          </w:rPr>
          <w:fldChar w:fldCharType="end"/>
        </w:r>
        <w:r w:rsidRPr="005579C6">
          <w:rPr>
            <w:rStyle w:val="Hyperlink"/>
            <w:noProof/>
          </w:rPr>
          <w:fldChar w:fldCharType="end"/>
        </w:r>
      </w:ins>
    </w:p>
    <w:p w14:paraId="4EC86D80" w14:textId="77777777" w:rsidR="008D55BF" w:rsidRDefault="008D55BF">
      <w:pPr>
        <w:pStyle w:val="TableofFigures"/>
        <w:tabs>
          <w:tab w:val="right" w:leader="dot" w:pos="9060"/>
        </w:tabs>
        <w:rPr>
          <w:ins w:id="2106" w:author="nick" w:date="2021-07-13T19:10:00Z"/>
          <w:rFonts w:asciiTheme="minorHAnsi" w:eastAsiaTheme="minorEastAsia" w:hAnsiTheme="minorHAnsi" w:cstheme="minorBidi"/>
          <w:noProof/>
          <w:szCs w:val="22"/>
          <w:lang w:eastAsia="en-US"/>
        </w:rPr>
      </w:pPr>
      <w:ins w:id="210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"_Toc77095996"</w:instrText>
        </w:r>
        <w:r w:rsidRPr="005579C6">
          <w:rPr>
            <w:rStyle w:val="Hyperlink"/>
            <w:noProof/>
          </w:rPr>
          <w:instrText xml:space="preserve"> </w:instrText>
        </w:r>
      </w:ins>
      <w:ins w:id="2108" w:author="nick" w:date="2021-07-13T20:52:00Z">
        <w:r w:rsidR="003F511B" w:rsidRPr="005579C6">
          <w:rPr>
            <w:rStyle w:val="Hyperlink"/>
            <w:noProof/>
          </w:rPr>
        </w:r>
      </w:ins>
      <w:ins w:id="2109" w:author="nick" w:date="2021-07-13T19:10:00Z">
        <w:r w:rsidRPr="005579C6">
          <w:rPr>
            <w:rStyle w:val="Hyperlink"/>
            <w:noProof/>
          </w:rPr>
          <w:fldChar w:fldCharType="separate"/>
        </w:r>
        <w:r w:rsidRPr="005579C6">
          <w:rPr>
            <w:rStyle w:val="Hyperlink"/>
            <w:noProof/>
          </w:rPr>
          <w:t xml:space="preserve">Table 138: Nested elements of </w:t>
        </w:r>
        <w:r w:rsidRPr="005579C6">
          <w:rPr>
            <w:rStyle w:val="Hyperlink"/>
            <w:rFonts w:ascii="Courier New" w:hAnsi="Courier New" w:cs="Courier New"/>
            <w:i/>
            <w:noProof/>
          </w:rPr>
          <w:t>&lt;connection_1d/&gt;</w:t>
        </w:r>
        <w:r w:rsidRPr="005579C6">
          <w:rPr>
            <w:rStyle w:val="Hyperlink"/>
            <w:noProof/>
          </w:rPr>
          <w:t xml:space="preserve"> for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_Toc77095996 \h </w:instrText>
        </w:r>
      </w:ins>
      <w:r>
        <w:rPr>
          <w:noProof/>
          <w:webHidden/>
        </w:rPr>
      </w:r>
      <w:r>
        <w:rPr>
          <w:noProof/>
          <w:webHidden/>
        </w:rPr>
        <w:fldChar w:fldCharType="separate"/>
      </w:r>
      <w:ins w:id="2110" w:author="nick" w:date="2021-07-14T20:24:00Z">
        <w:r w:rsidR="0004792C">
          <w:rPr>
            <w:noProof/>
            <w:webHidden/>
          </w:rPr>
          <w:t>174</w:t>
        </w:r>
      </w:ins>
      <w:ins w:id="2111" w:author="nick" w:date="2021-07-13T19:10:00Z">
        <w:r>
          <w:rPr>
            <w:noProof/>
            <w:webHidden/>
          </w:rPr>
          <w:fldChar w:fldCharType="end"/>
        </w:r>
        <w:r w:rsidRPr="005579C6">
          <w:rPr>
            <w:rStyle w:val="Hyperlink"/>
            <w:noProof/>
          </w:rPr>
          <w:fldChar w:fldCharType="end"/>
        </w:r>
      </w:ins>
    </w:p>
    <w:p w14:paraId="7A1DA90E" w14:textId="77777777" w:rsidR="008D55BF" w:rsidRDefault="008D55BF">
      <w:pPr>
        <w:pStyle w:val="TableofFigures"/>
        <w:tabs>
          <w:tab w:val="right" w:leader="dot" w:pos="9060"/>
        </w:tabs>
        <w:rPr>
          <w:ins w:id="2112" w:author="nick" w:date="2021-07-13T19:10:00Z"/>
          <w:rFonts w:asciiTheme="minorHAnsi" w:eastAsiaTheme="minorEastAsia" w:hAnsiTheme="minorHAnsi" w:cstheme="minorBidi"/>
          <w:noProof/>
          <w:szCs w:val="22"/>
          <w:lang w:eastAsia="en-US"/>
        </w:rPr>
      </w:pPr>
      <w:ins w:id="211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"_Toc77095997"</w:instrText>
        </w:r>
        <w:r w:rsidRPr="005579C6">
          <w:rPr>
            <w:rStyle w:val="Hyperlink"/>
            <w:noProof/>
          </w:rPr>
          <w:instrText xml:space="preserve"> </w:instrText>
        </w:r>
      </w:ins>
      <w:ins w:id="2114" w:author="nick" w:date="2021-07-13T20:52:00Z">
        <w:r w:rsidR="003F511B" w:rsidRPr="005579C6">
          <w:rPr>
            <w:rStyle w:val="Hyperlink"/>
            <w:noProof/>
          </w:rPr>
        </w:r>
      </w:ins>
      <w:ins w:id="2115" w:author="nick" w:date="2021-07-13T19:10:00Z">
        <w:r w:rsidRPr="005579C6">
          <w:rPr>
            <w:rStyle w:val="Hyperlink"/>
            <w:noProof/>
          </w:rPr>
          <w:fldChar w:fldCharType="separate"/>
        </w:r>
        <w:r w:rsidRPr="005579C6">
          <w:rPr>
            <w:rStyle w:val="Hyperlink"/>
            <w:noProof/>
          </w:rPr>
          <w:t xml:space="preserve">Table 139: Nested elements of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_Toc77095997 \h </w:instrText>
        </w:r>
      </w:ins>
      <w:r>
        <w:rPr>
          <w:noProof/>
          <w:webHidden/>
        </w:rPr>
      </w:r>
      <w:r>
        <w:rPr>
          <w:noProof/>
          <w:webHidden/>
        </w:rPr>
        <w:fldChar w:fldCharType="separate"/>
      </w:r>
      <w:ins w:id="2116" w:author="nick" w:date="2021-07-14T20:24:00Z">
        <w:r w:rsidR="0004792C">
          <w:rPr>
            <w:noProof/>
            <w:webHidden/>
          </w:rPr>
          <w:t>174</w:t>
        </w:r>
      </w:ins>
      <w:ins w:id="2117" w:author="nick" w:date="2021-07-13T19:10:00Z">
        <w:r>
          <w:rPr>
            <w:noProof/>
            <w:webHidden/>
          </w:rPr>
          <w:fldChar w:fldCharType="end"/>
        </w:r>
        <w:r w:rsidRPr="005579C6">
          <w:rPr>
            <w:rStyle w:val="Hyperlink"/>
            <w:noProof/>
          </w:rPr>
          <w:fldChar w:fldCharType="end"/>
        </w:r>
      </w:ins>
    </w:p>
    <w:p w14:paraId="5EEB6AF5" w14:textId="77777777" w:rsidR="008D55BF" w:rsidRDefault="008D55BF">
      <w:pPr>
        <w:pStyle w:val="TableofFigures"/>
        <w:tabs>
          <w:tab w:val="right" w:leader="dot" w:pos="9060"/>
        </w:tabs>
        <w:rPr>
          <w:ins w:id="2118" w:author="nick" w:date="2021-07-13T19:10:00Z"/>
          <w:rFonts w:asciiTheme="minorHAnsi" w:eastAsiaTheme="minorEastAsia" w:hAnsiTheme="minorHAnsi" w:cstheme="minorBidi"/>
          <w:noProof/>
          <w:szCs w:val="22"/>
          <w:lang w:eastAsia="en-US"/>
        </w:rPr>
      </w:pPr>
      <w:ins w:id="211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"_Toc77095998"</w:instrText>
        </w:r>
        <w:r w:rsidRPr="005579C6">
          <w:rPr>
            <w:rStyle w:val="Hyperlink"/>
            <w:noProof/>
          </w:rPr>
          <w:instrText xml:space="preserve"> </w:instrText>
        </w:r>
      </w:ins>
      <w:ins w:id="2120" w:author="nick" w:date="2021-07-13T20:52:00Z">
        <w:r w:rsidR="003F511B" w:rsidRPr="005579C6">
          <w:rPr>
            <w:rStyle w:val="Hyperlink"/>
            <w:noProof/>
          </w:rPr>
        </w:r>
      </w:ins>
      <w:ins w:id="2121" w:author="nick" w:date="2021-07-13T19:10:00Z">
        <w:r w:rsidRPr="005579C6">
          <w:rPr>
            <w:rStyle w:val="Hyperlink"/>
            <w:noProof/>
          </w:rPr>
          <w:fldChar w:fldCharType="separate"/>
        </w:r>
        <w:r w:rsidRPr="005579C6">
          <w:rPr>
            <w:rStyle w:val="Hyperlink"/>
            <w:noProof/>
          </w:rPr>
          <w:t xml:space="preserve">Table 140: Attributes of element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_Toc77095998 \h </w:instrText>
        </w:r>
      </w:ins>
      <w:r>
        <w:rPr>
          <w:noProof/>
          <w:webHidden/>
        </w:rPr>
      </w:r>
      <w:r>
        <w:rPr>
          <w:noProof/>
          <w:webHidden/>
        </w:rPr>
        <w:fldChar w:fldCharType="separate"/>
      </w:r>
      <w:ins w:id="2122" w:author="nick" w:date="2021-07-14T20:24:00Z">
        <w:r w:rsidR="0004792C">
          <w:rPr>
            <w:noProof/>
            <w:webHidden/>
          </w:rPr>
          <w:t>174</w:t>
        </w:r>
      </w:ins>
      <w:ins w:id="2123" w:author="nick" w:date="2021-07-13T19:10:00Z">
        <w:r>
          <w:rPr>
            <w:noProof/>
            <w:webHidden/>
          </w:rPr>
          <w:fldChar w:fldCharType="end"/>
        </w:r>
        <w:r w:rsidRPr="005579C6">
          <w:rPr>
            <w:rStyle w:val="Hyperlink"/>
            <w:noProof/>
          </w:rPr>
          <w:fldChar w:fldCharType="end"/>
        </w:r>
      </w:ins>
    </w:p>
    <w:p w14:paraId="08731000" w14:textId="77777777" w:rsidR="008D55BF" w:rsidRDefault="008D55BF">
      <w:pPr>
        <w:pStyle w:val="TableofFigures"/>
        <w:tabs>
          <w:tab w:val="right" w:leader="dot" w:pos="9060"/>
        </w:tabs>
        <w:rPr>
          <w:ins w:id="2124" w:author="nick" w:date="2021-07-13T19:10:00Z"/>
          <w:rFonts w:asciiTheme="minorHAnsi" w:eastAsiaTheme="minorEastAsia" w:hAnsiTheme="minorHAnsi" w:cstheme="minorBidi"/>
          <w:noProof/>
          <w:szCs w:val="22"/>
          <w:lang w:eastAsia="en-US"/>
        </w:rPr>
      </w:pPr>
      <w:ins w:id="212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"_Toc77095999"</w:instrText>
        </w:r>
        <w:r w:rsidRPr="005579C6">
          <w:rPr>
            <w:rStyle w:val="Hyperlink"/>
            <w:noProof/>
          </w:rPr>
          <w:instrText xml:space="preserve"> </w:instrText>
        </w:r>
      </w:ins>
      <w:ins w:id="2126" w:author="nick" w:date="2021-07-13T20:52:00Z">
        <w:r w:rsidR="003F511B" w:rsidRPr="005579C6">
          <w:rPr>
            <w:rStyle w:val="Hyperlink"/>
            <w:noProof/>
          </w:rPr>
        </w:r>
      </w:ins>
      <w:ins w:id="2127" w:author="nick" w:date="2021-07-13T19:10:00Z">
        <w:r w:rsidRPr="005579C6">
          <w:rPr>
            <w:rStyle w:val="Hyperlink"/>
            <w:noProof/>
          </w:rPr>
          <w:fldChar w:fldCharType="separate"/>
        </w:r>
        <w:r w:rsidRPr="005579C6">
          <w:rPr>
            <w:rStyle w:val="Hyperlink"/>
            <w:noProof/>
          </w:rPr>
          <w:t xml:space="preserve">Table 141: Attributes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_Toc77095999 \h </w:instrText>
        </w:r>
      </w:ins>
      <w:r>
        <w:rPr>
          <w:noProof/>
          <w:webHidden/>
        </w:rPr>
      </w:r>
      <w:r>
        <w:rPr>
          <w:noProof/>
          <w:webHidden/>
        </w:rPr>
        <w:fldChar w:fldCharType="separate"/>
      </w:r>
      <w:ins w:id="2128" w:author="nick" w:date="2021-07-14T20:24:00Z">
        <w:r w:rsidR="0004792C">
          <w:rPr>
            <w:noProof/>
            <w:webHidden/>
          </w:rPr>
          <w:t>175</w:t>
        </w:r>
      </w:ins>
      <w:ins w:id="2129" w:author="nick" w:date="2021-07-13T19:10:00Z">
        <w:r>
          <w:rPr>
            <w:noProof/>
            <w:webHidden/>
          </w:rPr>
          <w:fldChar w:fldCharType="end"/>
        </w:r>
        <w:r w:rsidRPr="005579C6">
          <w:rPr>
            <w:rStyle w:val="Hyperlink"/>
            <w:noProof/>
          </w:rPr>
          <w:fldChar w:fldCharType="end"/>
        </w:r>
      </w:ins>
    </w:p>
    <w:p w14:paraId="41397F0E" w14:textId="77777777" w:rsidR="008D55BF" w:rsidRDefault="008D55BF">
      <w:pPr>
        <w:pStyle w:val="TableofFigures"/>
        <w:tabs>
          <w:tab w:val="right" w:leader="dot" w:pos="9060"/>
        </w:tabs>
        <w:rPr>
          <w:ins w:id="2130" w:author="nick" w:date="2021-07-13T19:10:00Z"/>
          <w:rFonts w:asciiTheme="minorHAnsi" w:eastAsiaTheme="minorEastAsia" w:hAnsiTheme="minorHAnsi" w:cstheme="minorBidi"/>
          <w:noProof/>
          <w:szCs w:val="22"/>
          <w:lang w:eastAsia="en-US"/>
        </w:rPr>
      </w:pPr>
      <w:ins w:id="2131"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"_Toc77096000"</w:instrText>
        </w:r>
        <w:r w:rsidRPr="005579C6">
          <w:rPr>
            <w:rStyle w:val="Hyperlink"/>
            <w:noProof/>
          </w:rPr>
          <w:instrText xml:space="preserve"> </w:instrText>
        </w:r>
      </w:ins>
      <w:ins w:id="2132" w:author="nick" w:date="2021-07-13T20:52:00Z">
        <w:r w:rsidR="003F511B" w:rsidRPr="005579C6">
          <w:rPr>
            <w:rStyle w:val="Hyperlink"/>
            <w:noProof/>
          </w:rPr>
        </w:r>
      </w:ins>
      <w:ins w:id="2133" w:author="nick" w:date="2021-07-13T19:10:00Z">
        <w:r w:rsidRPr="005579C6">
          <w:rPr>
            <w:rStyle w:val="Hyperlink"/>
            <w:noProof/>
          </w:rPr>
          <w:fldChar w:fldCharType="separate"/>
        </w:r>
        <w:r w:rsidRPr="005579C6">
          <w:rPr>
            <w:rStyle w:val="Hyperlink"/>
            <w:noProof/>
          </w:rPr>
          <w:t xml:space="preserve">Table 142: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_Toc77096000 \h </w:instrText>
        </w:r>
      </w:ins>
      <w:r>
        <w:rPr>
          <w:noProof/>
          <w:webHidden/>
        </w:rPr>
      </w:r>
      <w:r>
        <w:rPr>
          <w:noProof/>
          <w:webHidden/>
        </w:rPr>
        <w:fldChar w:fldCharType="separate"/>
      </w:r>
      <w:ins w:id="2134" w:author="nick" w:date="2021-07-14T20:24:00Z">
        <w:r w:rsidR="0004792C">
          <w:rPr>
            <w:noProof/>
            <w:webHidden/>
          </w:rPr>
          <w:t>176</w:t>
        </w:r>
      </w:ins>
      <w:ins w:id="2135" w:author="nick" w:date="2021-07-13T19:10:00Z">
        <w:r>
          <w:rPr>
            <w:noProof/>
            <w:webHidden/>
          </w:rPr>
          <w:fldChar w:fldCharType="end"/>
        </w:r>
        <w:r w:rsidRPr="005579C6">
          <w:rPr>
            <w:rStyle w:val="Hyperlink"/>
            <w:noProof/>
          </w:rPr>
          <w:fldChar w:fldCharType="end"/>
        </w:r>
      </w:ins>
    </w:p>
    <w:p w14:paraId="55CC189F" w14:textId="77777777" w:rsidR="008D55BF" w:rsidRDefault="008D55BF">
      <w:pPr>
        <w:pStyle w:val="TableofFigures"/>
        <w:tabs>
          <w:tab w:val="right" w:leader="dot" w:pos="9060"/>
        </w:tabs>
        <w:rPr>
          <w:ins w:id="2136" w:author="nick" w:date="2021-07-13T19:10:00Z"/>
          <w:rFonts w:asciiTheme="minorHAnsi" w:eastAsiaTheme="minorEastAsia" w:hAnsiTheme="minorHAnsi" w:cstheme="minorBidi"/>
          <w:noProof/>
          <w:szCs w:val="22"/>
          <w:lang w:eastAsia="en-US"/>
        </w:rPr>
      </w:pPr>
      <w:ins w:id="213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"_Toc77096001"</w:instrText>
        </w:r>
        <w:r w:rsidRPr="005579C6">
          <w:rPr>
            <w:rStyle w:val="Hyperlink"/>
            <w:noProof/>
          </w:rPr>
          <w:instrText xml:space="preserve"> </w:instrText>
        </w:r>
      </w:ins>
      <w:ins w:id="2138" w:author="nick" w:date="2021-07-13T20:52:00Z">
        <w:r w:rsidR="003F511B" w:rsidRPr="005579C6">
          <w:rPr>
            <w:rStyle w:val="Hyperlink"/>
            <w:noProof/>
          </w:rPr>
        </w:r>
      </w:ins>
      <w:ins w:id="2139" w:author="nick" w:date="2021-07-13T19:10:00Z">
        <w:r w:rsidRPr="005579C6">
          <w:rPr>
            <w:rStyle w:val="Hyperlink"/>
            <w:noProof/>
          </w:rPr>
          <w:fldChar w:fldCharType="separate"/>
        </w:r>
        <w:r w:rsidRPr="005579C6">
          <w:rPr>
            <w:rStyle w:val="Hyperlink"/>
            <w:noProof/>
          </w:rPr>
          <w:t xml:space="preserve">Table 143: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_Toc77096001 \h </w:instrText>
        </w:r>
      </w:ins>
      <w:r>
        <w:rPr>
          <w:noProof/>
          <w:webHidden/>
        </w:rPr>
      </w:r>
      <w:r>
        <w:rPr>
          <w:noProof/>
          <w:webHidden/>
        </w:rPr>
        <w:fldChar w:fldCharType="separate"/>
      </w:r>
      <w:ins w:id="2140" w:author="nick" w:date="2021-07-14T20:24:00Z">
        <w:r w:rsidR="0004792C">
          <w:rPr>
            <w:noProof/>
            <w:webHidden/>
          </w:rPr>
          <w:t>176</w:t>
        </w:r>
      </w:ins>
      <w:ins w:id="2141" w:author="nick" w:date="2021-07-13T19:10:00Z">
        <w:r>
          <w:rPr>
            <w:noProof/>
            <w:webHidden/>
          </w:rPr>
          <w:fldChar w:fldCharType="end"/>
        </w:r>
        <w:r w:rsidRPr="005579C6">
          <w:rPr>
            <w:rStyle w:val="Hyperlink"/>
            <w:noProof/>
          </w:rPr>
          <w:fldChar w:fldCharType="end"/>
        </w:r>
      </w:ins>
    </w:p>
    <w:p w14:paraId="11D9721E" w14:textId="77777777" w:rsidR="008D55BF" w:rsidRDefault="008D55BF">
      <w:pPr>
        <w:pStyle w:val="TableofFigures"/>
        <w:tabs>
          <w:tab w:val="right" w:leader="dot" w:pos="9060"/>
        </w:tabs>
        <w:rPr>
          <w:ins w:id="2142" w:author="nick" w:date="2021-07-13T19:10:00Z"/>
          <w:rFonts w:asciiTheme="minorHAnsi" w:eastAsiaTheme="minorEastAsia" w:hAnsiTheme="minorHAnsi" w:cstheme="minorBidi"/>
          <w:noProof/>
          <w:szCs w:val="22"/>
          <w:lang w:eastAsia="en-US"/>
        </w:rPr>
      </w:pPr>
      <w:ins w:id="214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"_Toc77096002"</w:instrText>
        </w:r>
        <w:r w:rsidRPr="005579C6">
          <w:rPr>
            <w:rStyle w:val="Hyperlink"/>
            <w:noProof/>
          </w:rPr>
          <w:instrText xml:space="preserve"> </w:instrText>
        </w:r>
      </w:ins>
      <w:ins w:id="2144" w:author="nick" w:date="2021-07-13T20:52:00Z">
        <w:r w:rsidR="003F511B" w:rsidRPr="005579C6">
          <w:rPr>
            <w:rStyle w:val="Hyperlink"/>
            <w:noProof/>
          </w:rPr>
        </w:r>
      </w:ins>
      <w:ins w:id="2145" w:author="nick" w:date="2021-07-13T19:10:00Z">
        <w:r w:rsidRPr="005579C6">
          <w:rPr>
            <w:rStyle w:val="Hyperlink"/>
            <w:noProof/>
          </w:rPr>
          <w:fldChar w:fldCharType="separate"/>
        </w:r>
        <w:r w:rsidRPr="005579C6">
          <w:rPr>
            <w:rStyle w:val="Hyperlink"/>
            <w:noProof/>
          </w:rPr>
          <w:t xml:space="preserve">Table 144: Nested elements of element </w:t>
        </w:r>
        <w:r w:rsidRPr="005579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_Toc77096002 \h </w:instrText>
        </w:r>
      </w:ins>
      <w:r>
        <w:rPr>
          <w:noProof/>
          <w:webHidden/>
        </w:rPr>
      </w:r>
      <w:r>
        <w:rPr>
          <w:noProof/>
          <w:webHidden/>
        </w:rPr>
        <w:fldChar w:fldCharType="separate"/>
      </w:r>
      <w:ins w:id="2146" w:author="nick" w:date="2021-07-14T20:24:00Z">
        <w:r w:rsidR="0004792C">
          <w:rPr>
            <w:noProof/>
            <w:webHidden/>
          </w:rPr>
          <w:t>176</w:t>
        </w:r>
      </w:ins>
      <w:ins w:id="2147" w:author="nick" w:date="2021-07-13T19:10:00Z">
        <w:r>
          <w:rPr>
            <w:noProof/>
            <w:webHidden/>
          </w:rPr>
          <w:fldChar w:fldCharType="end"/>
        </w:r>
        <w:r w:rsidRPr="005579C6">
          <w:rPr>
            <w:rStyle w:val="Hyperlink"/>
            <w:noProof/>
          </w:rPr>
          <w:fldChar w:fldCharType="end"/>
        </w:r>
      </w:ins>
    </w:p>
    <w:p w14:paraId="5DFBA105" w14:textId="77777777" w:rsidR="008D55BF" w:rsidRDefault="008D55BF">
      <w:pPr>
        <w:pStyle w:val="TableofFigures"/>
        <w:tabs>
          <w:tab w:val="right" w:leader="dot" w:pos="9060"/>
        </w:tabs>
        <w:rPr>
          <w:ins w:id="2148" w:author="nick" w:date="2021-07-13T19:10:00Z"/>
          <w:rFonts w:asciiTheme="minorHAnsi" w:eastAsiaTheme="minorEastAsia" w:hAnsiTheme="minorHAnsi" w:cstheme="minorBidi"/>
          <w:noProof/>
          <w:szCs w:val="22"/>
          <w:lang w:eastAsia="en-US"/>
        </w:rPr>
      </w:pPr>
      <w:ins w:id="214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"_Toc77096003"</w:instrText>
        </w:r>
        <w:r w:rsidRPr="005579C6">
          <w:rPr>
            <w:rStyle w:val="Hyperlink"/>
            <w:noProof/>
          </w:rPr>
          <w:instrText xml:space="preserve"> </w:instrText>
        </w:r>
      </w:ins>
      <w:ins w:id="2150" w:author="nick" w:date="2021-07-13T20:52:00Z">
        <w:r w:rsidR="003F511B" w:rsidRPr="005579C6">
          <w:rPr>
            <w:rStyle w:val="Hyperlink"/>
            <w:noProof/>
          </w:rPr>
        </w:r>
      </w:ins>
      <w:ins w:id="2151" w:author="nick" w:date="2021-07-13T19:10:00Z">
        <w:r w:rsidRPr="005579C6">
          <w:rPr>
            <w:rStyle w:val="Hyperlink"/>
            <w:noProof/>
          </w:rPr>
          <w:fldChar w:fldCharType="separate"/>
        </w:r>
        <w:r w:rsidRPr="005579C6">
          <w:rPr>
            <w:rStyle w:val="Hyperlink"/>
            <w:noProof/>
          </w:rPr>
          <w:t xml:space="preserve">Table 145: Attributes of element </w:t>
        </w:r>
        <w:r w:rsidRPr="005579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_Toc77096003 \h </w:instrText>
        </w:r>
      </w:ins>
      <w:r>
        <w:rPr>
          <w:noProof/>
          <w:webHidden/>
        </w:rPr>
      </w:r>
      <w:r>
        <w:rPr>
          <w:noProof/>
          <w:webHidden/>
        </w:rPr>
        <w:fldChar w:fldCharType="separate"/>
      </w:r>
      <w:ins w:id="2152" w:author="nick" w:date="2021-07-14T20:24:00Z">
        <w:r w:rsidR="0004792C">
          <w:rPr>
            <w:noProof/>
            <w:webHidden/>
          </w:rPr>
          <w:t>177</w:t>
        </w:r>
      </w:ins>
      <w:ins w:id="2153" w:author="nick" w:date="2021-07-13T19:10:00Z">
        <w:r>
          <w:rPr>
            <w:noProof/>
            <w:webHidden/>
          </w:rPr>
          <w:fldChar w:fldCharType="end"/>
        </w:r>
        <w:r w:rsidRPr="005579C6">
          <w:rPr>
            <w:rStyle w:val="Hyperlink"/>
            <w:noProof/>
          </w:rPr>
          <w:fldChar w:fldCharType="end"/>
        </w:r>
      </w:ins>
    </w:p>
    <w:p w14:paraId="195D1888" w14:textId="77777777" w:rsidR="008D55BF" w:rsidRDefault="008D55BF">
      <w:pPr>
        <w:pStyle w:val="TableofFigures"/>
        <w:tabs>
          <w:tab w:val="right" w:leader="dot" w:pos="9060"/>
        </w:tabs>
        <w:rPr>
          <w:ins w:id="2154" w:author="nick" w:date="2021-07-13T19:10:00Z"/>
          <w:rFonts w:asciiTheme="minorHAnsi" w:eastAsiaTheme="minorEastAsia" w:hAnsiTheme="minorHAnsi" w:cstheme="minorBidi"/>
          <w:noProof/>
          <w:szCs w:val="22"/>
          <w:lang w:eastAsia="en-US"/>
        </w:rPr>
      </w:pPr>
      <w:ins w:id="215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"_Toc77096004"</w:instrText>
        </w:r>
        <w:r w:rsidRPr="005579C6">
          <w:rPr>
            <w:rStyle w:val="Hyperlink"/>
            <w:noProof/>
          </w:rPr>
          <w:instrText xml:space="preserve"> </w:instrText>
        </w:r>
      </w:ins>
      <w:ins w:id="2156" w:author="nick" w:date="2021-07-13T20:52:00Z">
        <w:r w:rsidR="003F511B" w:rsidRPr="005579C6">
          <w:rPr>
            <w:rStyle w:val="Hyperlink"/>
            <w:noProof/>
          </w:rPr>
        </w:r>
      </w:ins>
      <w:ins w:id="2157" w:author="nick" w:date="2021-07-13T19:10:00Z">
        <w:r w:rsidRPr="005579C6">
          <w:rPr>
            <w:rStyle w:val="Hyperlink"/>
            <w:noProof/>
          </w:rPr>
          <w:fldChar w:fldCharType="separate"/>
        </w:r>
        <w:r w:rsidRPr="005579C6">
          <w:rPr>
            <w:rStyle w:val="Hyperlink"/>
            <w:noProof/>
          </w:rPr>
          <w:t xml:space="preserve">Table 146: Nested elements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_Toc77096004 \h </w:instrText>
        </w:r>
      </w:ins>
      <w:r>
        <w:rPr>
          <w:noProof/>
          <w:webHidden/>
        </w:rPr>
      </w:r>
      <w:r>
        <w:rPr>
          <w:noProof/>
          <w:webHidden/>
        </w:rPr>
        <w:fldChar w:fldCharType="separate"/>
      </w:r>
      <w:ins w:id="2158" w:author="nick" w:date="2021-07-14T20:24:00Z">
        <w:r w:rsidR="0004792C">
          <w:rPr>
            <w:noProof/>
            <w:webHidden/>
          </w:rPr>
          <w:t>177</w:t>
        </w:r>
      </w:ins>
      <w:ins w:id="2159" w:author="nick" w:date="2021-07-13T19:10:00Z">
        <w:r>
          <w:rPr>
            <w:noProof/>
            <w:webHidden/>
          </w:rPr>
          <w:fldChar w:fldCharType="end"/>
        </w:r>
        <w:r w:rsidRPr="005579C6">
          <w:rPr>
            <w:rStyle w:val="Hyperlink"/>
            <w:noProof/>
          </w:rPr>
          <w:fldChar w:fldCharType="end"/>
        </w:r>
      </w:ins>
    </w:p>
    <w:p w14:paraId="2382D979" w14:textId="77777777" w:rsidR="008D55BF" w:rsidRDefault="008D55BF">
      <w:pPr>
        <w:pStyle w:val="TableofFigures"/>
        <w:tabs>
          <w:tab w:val="right" w:leader="dot" w:pos="9060"/>
        </w:tabs>
        <w:rPr>
          <w:ins w:id="2160" w:author="nick" w:date="2021-07-13T19:10:00Z"/>
          <w:rFonts w:asciiTheme="minorHAnsi" w:eastAsiaTheme="minorEastAsia" w:hAnsiTheme="minorHAnsi" w:cstheme="minorBidi"/>
          <w:noProof/>
          <w:szCs w:val="22"/>
          <w:lang w:eastAsia="en-US"/>
        </w:rPr>
      </w:pPr>
      <w:ins w:id="216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"_Toc77096005"</w:instrText>
        </w:r>
        <w:r w:rsidRPr="005579C6">
          <w:rPr>
            <w:rStyle w:val="Hyperlink"/>
            <w:noProof/>
          </w:rPr>
          <w:instrText xml:space="preserve"> </w:instrText>
        </w:r>
      </w:ins>
      <w:ins w:id="2162" w:author="nick" w:date="2021-07-13T20:52:00Z">
        <w:r w:rsidR="003F511B" w:rsidRPr="005579C6">
          <w:rPr>
            <w:rStyle w:val="Hyperlink"/>
            <w:noProof/>
          </w:rPr>
        </w:r>
      </w:ins>
      <w:ins w:id="2163" w:author="nick" w:date="2021-07-13T19:10:00Z">
        <w:r w:rsidRPr="005579C6">
          <w:rPr>
            <w:rStyle w:val="Hyperlink"/>
            <w:noProof/>
          </w:rPr>
          <w:fldChar w:fldCharType="separate"/>
        </w:r>
        <w:r w:rsidRPr="005579C6">
          <w:rPr>
            <w:rStyle w:val="Hyperlink"/>
            <w:noProof/>
          </w:rPr>
          <w:t xml:space="preserve">Table 147: Attributes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_Toc77096005 \h </w:instrText>
        </w:r>
      </w:ins>
      <w:r>
        <w:rPr>
          <w:noProof/>
          <w:webHidden/>
        </w:rPr>
      </w:r>
      <w:r>
        <w:rPr>
          <w:noProof/>
          <w:webHidden/>
        </w:rPr>
        <w:fldChar w:fldCharType="separate"/>
      </w:r>
      <w:ins w:id="2164" w:author="nick" w:date="2021-07-14T20:24:00Z">
        <w:r w:rsidR="0004792C">
          <w:rPr>
            <w:noProof/>
            <w:webHidden/>
          </w:rPr>
          <w:t>178</w:t>
        </w:r>
      </w:ins>
      <w:ins w:id="2165" w:author="nick" w:date="2021-07-13T19:10:00Z">
        <w:r>
          <w:rPr>
            <w:noProof/>
            <w:webHidden/>
          </w:rPr>
          <w:fldChar w:fldCharType="end"/>
        </w:r>
        <w:r w:rsidRPr="005579C6">
          <w:rPr>
            <w:rStyle w:val="Hyperlink"/>
            <w:noProof/>
          </w:rPr>
          <w:fldChar w:fldCharType="end"/>
        </w:r>
      </w:ins>
    </w:p>
    <w:p w14:paraId="6DDDB60B" w14:textId="77777777" w:rsidR="008D55BF" w:rsidRDefault="008D55BF">
      <w:pPr>
        <w:pStyle w:val="TableofFigures"/>
        <w:tabs>
          <w:tab w:val="right" w:leader="dot" w:pos="9060"/>
        </w:tabs>
        <w:rPr>
          <w:ins w:id="2166" w:author="nick" w:date="2021-07-13T19:10:00Z"/>
          <w:rFonts w:asciiTheme="minorHAnsi" w:eastAsiaTheme="minorEastAsia" w:hAnsiTheme="minorHAnsi" w:cstheme="minorBidi"/>
          <w:noProof/>
          <w:szCs w:val="22"/>
          <w:lang w:eastAsia="en-US"/>
        </w:rPr>
      </w:pPr>
      <w:ins w:id="216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"_Toc77096006"</w:instrText>
        </w:r>
        <w:r w:rsidRPr="005579C6">
          <w:rPr>
            <w:rStyle w:val="Hyperlink"/>
            <w:noProof/>
          </w:rPr>
          <w:instrText xml:space="preserve"> </w:instrText>
        </w:r>
      </w:ins>
      <w:ins w:id="2168" w:author="nick" w:date="2021-07-13T20:52:00Z">
        <w:r w:rsidR="003F511B" w:rsidRPr="005579C6">
          <w:rPr>
            <w:rStyle w:val="Hyperlink"/>
            <w:noProof/>
          </w:rPr>
        </w:r>
      </w:ins>
      <w:ins w:id="2169" w:author="nick" w:date="2021-07-13T19:10:00Z">
        <w:r w:rsidRPr="005579C6">
          <w:rPr>
            <w:rStyle w:val="Hyperlink"/>
            <w:noProof/>
          </w:rPr>
          <w:fldChar w:fldCharType="separate"/>
        </w:r>
        <w:r w:rsidRPr="005579C6">
          <w:rPr>
            <w:rStyle w:val="Hyperlink"/>
            <w:noProof/>
          </w:rPr>
          <w:t xml:space="preserve">Table 148: Nested elements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_Toc77096006 \h </w:instrText>
        </w:r>
      </w:ins>
      <w:r>
        <w:rPr>
          <w:noProof/>
          <w:webHidden/>
        </w:rPr>
      </w:r>
      <w:r>
        <w:rPr>
          <w:noProof/>
          <w:webHidden/>
        </w:rPr>
        <w:fldChar w:fldCharType="separate"/>
      </w:r>
      <w:ins w:id="2170" w:author="nick" w:date="2021-07-14T20:24:00Z">
        <w:r w:rsidR="0004792C">
          <w:rPr>
            <w:noProof/>
            <w:webHidden/>
          </w:rPr>
          <w:t>178</w:t>
        </w:r>
      </w:ins>
      <w:ins w:id="2171" w:author="nick" w:date="2021-07-13T19:10:00Z">
        <w:r>
          <w:rPr>
            <w:noProof/>
            <w:webHidden/>
          </w:rPr>
          <w:fldChar w:fldCharType="end"/>
        </w:r>
        <w:r w:rsidRPr="005579C6">
          <w:rPr>
            <w:rStyle w:val="Hyperlink"/>
            <w:noProof/>
          </w:rPr>
          <w:fldChar w:fldCharType="end"/>
        </w:r>
      </w:ins>
    </w:p>
    <w:p w14:paraId="6D9DC1F3" w14:textId="77777777" w:rsidR="008D55BF" w:rsidRDefault="008D55BF">
      <w:pPr>
        <w:pStyle w:val="TableofFigures"/>
        <w:tabs>
          <w:tab w:val="right" w:leader="dot" w:pos="9060"/>
        </w:tabs>
        <w:rPr>
          <w:ins w:id="2172" w:author="nick" w:date="2021-07-13T19:10:00Z"/>
          <w:rFonts w:asciiTheme="minorHAnsi" w:eastAsiaTheme="minorEastAsia" w:hAnsiTheme="minorHAnsi" w:cstheme="minorBidi"/>
          <w:noProof/>
          <w:szCs w:val="22"/>
          <w:lang w:eastAsia="en-US"/>
        </w:rPr>
      </w:pPr>
      <w:ins w:id="217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"_Toc77096007"</w:instrText>
        </w:r>
        <w:r w:rsidRPr="005579C6">
          <w:rPr>
            <w:rStyle w:val="Hyperlink"/>
            <w:noProof/>
          </w:rPr>
          <w:instrText xml:space="preserve"> </w:instrText>
        </w:r>
      </w:ins>
      <w:ins w:id="2174" w:author="nick" w:date="2021-07-13T20:52:00Z">
        <w:r w:rsidR="003F511B" w:rsidRPr="005579C6">
          <w:rPr>
            <w:rStyle w:val="Hyperlink"/>
            <w:noProof/>
          </w:rPr>
        </w:r>
      </w:ins>
      <w:ins w:id="2175" w:author="nick" w:date="2021-07-13T19:10:00Z">
        <w:r w:rsidRPr="005579C6">
          <w:rPr>
            <w:rStyle w:val="Hyperlink"/>
            <w:noProof/>
          </w:rPr>
          <w:fldChar w:fldCharType="separate"/>
        </w:r>
        <w:r w:rsidRPr="005579C6">
          <w:rPr>
            <w:rStyle w:val="Hyperlink"/>
            <w:noProof/>
          </w:rPr>
          <w:t xml:space="preserve">Table 149: Attributes of element </w:t>
        </w:r>
        <w:r w:rsidRPr="005579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_Toc77096007 \h </w:instrText>
        </w:r>
      </w:ins>
      <w:r>
        <w:rPr>
          <w:noProof/>
          <w:webHidden/>
        </w:rPr>
      </w:r>
      <w:r>
        <w:rPr>
          <w:noProof/>
          <w:webHidden/>
        </w:rPr>
        <w:fldChar w:fldCharType="separate"/>
      </w:r>
      <w:ins w:id="2176" w:author="nick" w:date="2021-07-14T20:24:00Z">
        <w:r w:rsidR="0004792C">
          <w:rPr>
            <w:noProof/>
            <w:webHidden/>
          </w:rPr>
          <w:t>178</w:t>
        </w:r>
      </w:ins>
      <w:ins w:id="2177" w:author="nick" w:date="2021-07-13T19:10:00Z">
        <w:r>
          <w:rPr>
            <w:noProof/>
            <w:webHidden/>
          </w:rPr>
          <w:fldChar w:fldCharType="end"/>
        </w:r>
        <w:r w:rsidRPr="005579C6">
          <w:rPr>
            <w:rStyle w:val="Hyperlink"/>
            <w:noProof/>
          </w:rPr>
          <w:fldChar w:fldCharType="end"/>
        </w:r>
      </w:ins>
    </w:p>
    <w:p w14:paraId="3818C608" w14:textId="284DD06A" w:rsidR="008F6A37" w:rsidDel="008D55BF" w:rsidRDefault="008F6A37">
      <w:pPr>
        <w:pStyle w:val="TableofFigures"/>
        <w:tabs>
          <w:tab w:val="right" w:leader="dot" w:pos="9060"/>
        </w:tabs>
        <w:rPr>
          <w:del w:id="2178" w:author="nick" w:date="2021-07-13T19:10:00Z"/>
          <w:rFonts w:asciiTheme="minorHAnsi" w:eastAsiaTheme="minorEastAsia" w:hAnsiTheme="minorHAnsi" w:cstheme="minorBidi"/>
          <w:noProof/>
          <w:szCs w:val="22"/>
          <w:lang w:val="de-DE"/>
        </w:rPr>
      </w:pPr>
      <w:del w:id="2179" w:author="nick" w:date="2021-07-13T19:10:00Z">
        <w:r w:rsidRPr="008D55BF" w:rsidDel="008D55BF">
          <w:rPr>
            <w:noProof/>
          </w:rPr>
          <w:delText xml:space="preserve">Table 1: Nested elements of element </w:delText>
        </w:r>
        <w:r w:rsidRPr="008D55BF" w:rsidDel="008D55BF">
          <w:rPr>
            <w:rFonts w:ascii="Courier New" w:hAnsi="Courier New" w:cs="Courier New"/>
            <w:i/>
            <w:noProof/>
          </w:rPr>
          <w:delText>&lt;xmcf/&gt;</w:delText>
        </w:r>
        <w:r w:rsidDel="008D55BF">
          <w:rPr>
            <w:noProof/>
            <w:webHidden/>
          </w:rPr>
          <w:tab/>
          <w:delText>32</w:delText>
        </w:r>
      </w:del>
    </w:p>
    <w:p w14:paraId="2971F940" w14:textId="244A394F" w:rsidR="008F6A37" w:rsidDel="008D55BF" w:rsidRDefault="008F6A37">
      <w:pPr>
        <w:pStyle w:val="TableofFigures"/>
        <w:tabs>
          <w:tab w:val="right" w:leader="dot" w:pos="9060"/>
        </w:tabs>
        <w:rPr>
          <w:del w:id="2180" w:author="nick" w:date="2021-07-13T19:10:00Z"/>
          <w:rFonts w:asciiTheme="minorHAnsi" w:eastAsiaTheme="minorEastAsia" w:hAnsiTheme="minorHAnsi" w:cstheme="minorBidi"/>
          <w:noProof/>
          <w:szCs w:val="22"/>
          <w:lang w:val="de-DE"/>
        </w:rPr>
      </w:pPr>
      <w:del w:id="2181" w:author="nick" w:date="2021-07-13T19:10:00Z">
        <w:r w:rsidRPr="008D55BF" w:rsidDel="008D55BF">
          <w:rPr>
            <w:noProof/>
          </w:rPr>
          <w:delText>Table 2: XML-specification of</w:delText>
        </w:r>
        <w:r w:rsidRPr="008D55BF" w:rsidDel="008D55BF">
          <w:rPr>
            <w:i/>
            <w:noProof/>
          </w:rPr>
          <w:delText xml:space="preserve"> </w:delText>
        </w:r>
        <w:r w:rsidRPr="008D55BF" w:rsidDel="008D55BF">
          <w:rPr>
            <w:rFonts w:ascii="Courier New" w:hAnsi="Courier New" w:cs="Courier New"/>
            <w:i/>
            <w:noProof/>
          </w:rPr>
          <w:delText>&lt;units/&gt;</w:delText>
        </w:r>
        <w:r w:rsidDel="008D55BF">
          <w:rPr>
            <w:noProof/>
            <w:webHidden/>
          </w:rPr>
          <w:tab/>
          <w:delText>33</w:delText>
        </w:r>
      </w:del>
    </w:p>
    <w:p w14:paraId="1473C5A6" w14:textId="3183DA8D" w:rsidR="008F6A37" w:rsidDel="008D55BF" w:rsidRDefault="008F6A37">
      <w:pPr>
        <w:pStyle w:val="TableofFigures"/>
        <w:tabs>
          <w:tab w:val="right" w:leader="dot" w:pos="9060"/>
        </w:tabs>
        <w:rPr>
          <w:del w:id="2182" w:author="nick" w:date="2021-07-13T19:10:00Z"/>
          <w:rFonts w:asciiTheme="minorHAnsi" w:eastAsiaTheme="minorEastAsia" w:hAnsiTheme="minorHAnsi" w:cstheme="minorBidi"/>
          <w:noProof/>
          <w:szCs w:val="22"/>
          <w:lang w:val="de-DE"/>
        </w:rPr>
      </w:pPr>
      <w:del w:id="2183" w:author="nick" w:date="2021-07-13T19:10:00Z">
        <w:r w:rsidRPr="008D55BF" w:rsidDel="008D55BF">
          <w:rPr>
            <w:noProof/>
          </w:rPr>
          <w:delText xml:space="preserve">Table 3: XML-specification of </w:delText>
        </w:r>
        <w:r w:rsidRPr="008D55BF" w:rsidDel="008D55BF">
          <w:rPr>
            <w:rFonts w:ascii="Courier New" w:hAnsi="Courier New" w:cs="Courier New"/>
            <w:i/>
            <w:noProof/>
          </w:rPr>
          <w:delText>&lt;appdata&gt;</w:delText>
        </w:r>
        <w:r w:rsidDel="008D55BF">
          <w:rPr>
            <w:noProof/>
            <w:webHidden/>
          </w:rPr>
          <w:tab/>
          <w:delText>35</w:delText>
        </w:r>
      </w:del>
    </w:p>
    <w:p w14:paraId="38722A07" w14:textId="117B1B55" w:rsidR="008F6A37" w:rsidDel="008D55BF" w:rsidRDefault="008F6A37">
      <w:pPr>
        <w:pStyle w:val="TableofFigures"/>
        <w:tabs>
          <w:tab w:val="right" w:leader="dot" w:pos="9060"/>
        </w:tabs>
        <w:rPr>
          <w:del w:id="2184" w:author="nick" w:date="2021-07-13T19:10:00Z"/>
          <w:rFonts w:asciiTheme="minorHAnsi" w:eastAsiaTheme="minorEastAsia" w:hAnsiTheme="minorHAnsi" w:cstheme="minorBidi"/>
          <w:noProof/>
          <w:szCs w:val="22"/>
          <w:lang w:val="de-DE"/>
        </w:rPr>
      </w:pPr>
      <w:del w:id="2185" w:author="nick" w:date="2021-07-13T19:10:00Z">
        <w:r w:rsidRPr="008D55BF" w:rsidDel="008D55BF">
          <w:rPr>
            <w:noProof/>
          </w:rPr>
          <w:delText xml:space="preserve">Table 4: XML-specification of element </w:delText>
        </w:r>
        <w:r w:rsidRPr="008D55BF" w:rsidDel="008D55BF">
          <w:rPr>
            <w:rFonts w:ascii="Courier New" w:hAnsi="Courier New" w:cs="Courier New"/>
            <w:i/>
            <w:noProof/>
          </w:rPr>
          <w:delText>&lt;femdata/&gt;</w:delText>
        </w:r>
        <w:r w:rsidDel="008D55BF">
          <w:rPr>
            <w:noProof/>
            <w:webHidden/>
          </w:rPr>
          <w:tab/>
          <w:delText>37</w:delText>
        </w:r>
      </w:del>
    </w:p>
    <w:p w14:paraId="0EC31547" w14:textId="3D4B57CB" w:rsidR="008F6A37" w:rsidDel="008D55BF" w:rsidRDefault="008F6A37">
      <w:pPr>
        <w:pStyle w:val="TableofFigures"/>
        <w:tabs>
          <w:tab w:val="right" w:leader="dot" w:pos="9060"/>
        </w:tabs>
        <w:rPr>
          <w:del w:id="2186" w:author="nick" w:date="2021-07-13T19:10:00Z"/>
          <w:rFonts w:asciiTheme="minorHAnsi" w:eastAsiaTheme="minorEastAsia" w:hAnsiTheme="minorHAnsi" w:cstheme="minorBidi"/>
          <w:noProof/>
          <w:szCs w:val="22"/>
          <w:lang w:val="de-DE"/>
        </w:rPr>
      </w:pPr>
      <w:del w:id="2187" w:author="nick" w:date="2021-07-13T19:10:00Z">
        <w:r w:rsidRPr="008D55BF" w:rsidDel="008D55BF">
          <w:rPr>
            <w:noProof/>
          </w:rPr>
          <w:delText xml:space="preserve">Table 5: Nested elements of the child element of </w:delText>
        </w:r>
        <w:r w:rsidRPr="008D55BF" w:rsidDel="008D55BF">
          <w:rPr>
            <w:rFonts w:ascii="Courier New" w:hAnsi="Courier New" w:cs="Courier New"/>
            <w:i/>
            <w:noProof/>
          </w:rPr>
          <w:delText>&lt;femdata/&gt;</w:delText>
        </w:r>
        <w:r w:rsidDel="008D55BF">
          <w:rPr>
            <w:noProof/>
            <w:webHidden/>
          </w:rPr>
          <w:tab/>
          <w:delText>37</w:delText>
        </w:r>
      </w:del>
    </w:p>
    <w:p w14:paraId="6D140A40" w14:textId="5455FB02" w:rsidR="008F6A37" w:rsidDel="008D55BF" w:rsidRDefault="008F6A37">
      <w:pPr>
        <w:pStyle w:val="TableofFigures"/>
        <w:tabs>
          <w:tab w:val="right" w:leader="dot" w:pos="9060"/>
        </w:tabs>
        <w:rPr>
          <w:del w:id="2188" w:author="nick" w:date="2021-07-13T19:10:00Z"/>
          <w:rFonts w:asciiTheme="minorHAnsi" w:eastAsiaTheme="minorEastAsia" w:hAnsiTheme="minorHAnsi" w:cstheme="minorBidi"/>
          <w:noProof/>
          <w:szCs w:val="22"/>
          <w:lang w:val="de-DE"/>
        </w:rPr>
      </w:pPr>
      <w:del w:id="2189" w:author="nick" w:date="2021-07-13T19:10:00Z">
        <w:r w:rsidRPr="008D55BF" w:rsidDel="008D55BF">
          <w:rPr>
            <w:noProof/>
          </w:rPr>
          <w:delText xml:space="preserve">Table 6: Attributes of element </w:delText>
        </w:r>
        <w:r w:rsidRPr="008D55BF" w:rsidDel="008D55BF">
          <w:rPr>
            <w:rFonts w:ascii="Courier New" w:hAnsi="Courier New" w:cs="Courier New"/>
            <w:i/>
            <w:noProof/>
          </w:rPr>
          <w:delText>&lt;connection_group/&gt;</w:delText>
        </w:r>
        <w:r w:rsidDel="008D55BF">
          <w:rPr>
            <w:noProof/>
            <w:webHidden/>
          </w:rPr>
          <w:tab/>
          <w:delText>38</w:delText>
        </w:r>
      </w:del>
    </w:p>
    <w:p w14:paraId="34DA21B3" w14:textId="5745FC85" w:rsidR="008F6A37" w:rsidDel="008D55BF" w:rsidRDefault="008F6A37">
      <w:pPr>
        <w:pStyle w:val="TableofFigures"/>
        <w:tabs>
          <w:tab w:val="right" w:leader="dot" w:pos="9060"/>
        </w:tabs>
        <w:rPr>
          <w:del w:id="2190" w:author="nick" w:date="2021-07-13T19:10:00Z"/>
          <w:rFonts w:asciiTheme="minorHAnsi" w:eastAsiaTheme="minorEastAsia" w:hAnsiTheme="minorHAnsi" w:cstheme="minorBidi"/>
          <w:noProof/>
          <w:szCs w:val="22"/>
          <w:lang w:val="de-DE"/>
        </w:rPr>
      </w:pPr>
      <w:del w:id="2191" w:author="nick" w:date="2021-07-13T19:10:00Z">
        <w:r w:rsidRPr="008D55BF" w:rsidDel="008D55BF">
          <w:rPr>
            <w:noProof/>
          </w:rPr>
          <w:delText xml:space="preserve">Table 7: Nested elements of element </w:delText>
        </w:r>
        <w:r w:rsidRPr="008D55BF" w:rsidDel="008D55BF">
          <w:rPr>
            <w:rFonts w:ascii="Courier New" w:hAnsi="Courier New" w:cs="Courier New"/>
            <w:i/>
            <w:noProof/>
          </w:rPr>
          <w:delText>&lt;connection_group/&gt;</w:delText>
        </w:r>
        <w:r w:rsidDel="008D55BF">
          <w:rPr>
            <w:noProof/>
            <w:webHidden/>
          </w:rPr>
          <w:tab/>
          <w:delText>39</w:delText>
        </w:r>
      </w:del>
    </w:p>
    <w:p w14:paraId="2F4BB1F6" w14:textId="4A3D48F6" w:rsidR="008F6A37" w:rsidDel="008D55BF" w:rsidRDefault="008F6A37">
      <w:pPr>
        <w:pStyle w:val="TableofFigures"/>
        <w:tabs>
          <w:tab w:val="right" w:leader="dot" w:pos="9060"/>
        </w:tabs>
        <w:rPr>
          <w:del w:id="2192" w:author="nick" w:date="2021-07-13T19:10:00Z"/>
          <w:rFonts w:asciiTheme="minorHAnsi" w:eastAsiaTheme="minorEastAsia" w:hAnsiTheme="minorHAnsi" w:cstheme="minorBidi"/>
          <w:noProof/>
          <w:szCs w:val="22"/>
          <w:lang w:val="de-DE"/>
        </w:rPr>
      </w:pPr>
      <w:del w:id="2193" w:author="nick" w:date="2021-07-13T19:10:00Z">
        <w:r w:rsidRPr="008D55BF" w:rsidDel="008D55BF">
          <w:rPr>
            <w:noProof/>
          </w:rPr>
          <w:delText xml:space="preserve">Table 8: Nested elements of </w:delText>
        </w:r>
        <w:r w:rsidRPr="008D55BF" w:rsidDel="008D55BF">
          <w:rPr>
            <w:rFonts w:ascii="Courier New" w:hAnsi="Courier New" w:cs="Courier New"/>
            <w:i/>
            <w:noProof/>
          </w:rPr>
          <w:delText>&lt;connected_to&gt;</w:delText>
        </w:r>
        <w:r w:rsidDel="008D55BF">
          <w:rPr>
            <w:noProof/>
            <w:webHidden/>
          </w:rPr>
          <w:tab/>
          <w:delText>39</w:delText>
        </w:r>
      </w:del>
    </w:p>
    <w:p w14:paraId="05F6ED5B" w14:textId="5CC97A80" w:rsidR="008F6A37" w:rsidDel="008D55BF" w:rsidRDefault="008F6A37">
      <w:pPr>
        <w:pStyle w:val="TableofFigures"/>
        <w:tabs>
          <w:tab w:val="right" w:leader="dot" w:pos="9060"/>
        </w:tabs>
        <w:rPr>
          <w:del w:id="2194" w:author="nick" w:date="2021-07-13T19:10:00Z"/>
          <w:rFonts w:asciiTheme="minorHAnsi" w:eastAsiaTheme="minorEastAsia" w:hAnsiTheme="minorHAnsi" w:cstheme="minorBidi"/>
          <w:noProof/>
          <w:szCs w:val="22"/>
          <w:lang w:val="de-DE"/>
        </w:rPr>
      </w:pPr>
      <w:del w:id="2195" w:author="nick" w:date="2021-07-13T19:10:00Z">
        <w:r w:rsidRPr="008D55BF" w:rsidDel="008D55BF">
          <w:rPr>
            <w:noProof/>
          </w:rPr>
          <w:delText xml:space="preserve">Table 9: Attributes of element </w:delText>
        </w:r>
        <w:r w:rsidRPr="008D55BF" w:rsidDel="008D55BF">
          <w:rPr>
            <w:rFonts w:ascii="Courier New" w:hAnsi="Courier New" w:cs="Courier New"/>
            <w:i/>
            <w:noProof/>
          </w:rPr>
          <w:delText>&lt;part/&gt;</w:delText>
        </w:r>
        <w:r w:rsidDel="008D55BF">
          <w:rPr>
            <w:noProof/>
            <w:webHidden/>
          </w:rPr>
          <w:tab/>
          <w:delText>40</w:delText>
        </w:r>
      </w:del>
    </w:p>
    <w:p w14:paraId="6CFC7E5E" w14:textId="068EC4B1" w:rsidR="008F6A37" w:rsidDel="008D55BF" w:rsidRDefault="008F6A37">
      <w:pPr>
        <w:pStyle w:val="TableofFigures"/>
        <w:tabs>
          <w:tab w:val="right" w:leader="dot" w:pos="9060"/>
        </w:tabs>
        <w:rPr>
          <w:del w:id="2196" w:author="nick" w:date="2021-07-13T19:10:00Z"/>
          <w:rFonts w:asciiTheme="minorHAnsi" w:eastAsiaTheme="minorEastAsia" w:hAnsiTheme="minorHAnsi" w:cstheme="minorBidi"/>
          <w:noProof/>
          <w:szCs w:val="22"/>
          <w:lang w:val="de-DE"/>
        </w:rPr>
      </w:pPr>
      <w:del w:id="2197" w:author="nick" w:date="2021-07-13T19:10:00Z">
        <w:r w:rsidRPr="008D55BF" w:rsidDel="008D55BF">
          <w:rPr>
            <w:noProof/>
          </w:rPr>
          <w:delText xml:space="preserve">Table 10: Attributes of element </w:delText>
        </w:r>
        <w:r w:rsidRPr="008D55BF" w:rsidDel="008D55BF">
          <w:rPr>
            <w:rFonts w:ascii="Courier New" w:hAnsi="Courier New" w:cs="Courier New"/>
            <w:i/>
            <w:noProof/>
          </w:rPr>
          <w:delText>&lt;assy/&gt;</w:delText>
        </w:r>
        <w:r w:rsidDel="008D55BF">
          <w:rPr>
            <w:noProof/>
            <w:webHidden/>
          </w:rPr>
          <w:tab/>
          <w:delText>40</w:delText>
        </w:r>
      </w:del>
    </w:p>
    <w:p w14:paraId="2D88D2D6" w14:textId="69001ED4" w:rsidR="008F6A37" w:rsidDel="008D55BF" w:rsidRDefault="008F6A37">
      <w:pPr>
        <w:pStyle w:val="TableofFigures"/>
        <w:tabs>
          <w:tab w:val="right" w:leader="dot" w:pos="9060"/>
        </w:tabs>
        <w:rPr>
          <w:del w:id="2198" w:author="nick" w:date="2021-07-13T19:10:00Z"/>
          <w:rFonts w:asciiTheme="minorHAnsi" w:eastAsiaTheme="minorEastAsia" w:hAnsiTheme="minorHAnsi" w:cstheme="minorBidi"/>
          <w:noProof/>
          <w:szCs w:val="22"/>
          <w:lang w:val="de-DE"/>
        </w:rPr>
      </w:pPr>
      <w:del w:id="2199" w:author="nick" w:date="2021-07-13T19:10:00Z">
        <w:r w:rsidRPr="008D55BF" w:rsidDel="008D55BF">
          <w:rPr>
            <w:noProof/>
          </w:rPr>
          <w:delText xml:space="preserve">Table 11: Nested elements of </w:delText>
        </w:r>
        <w:r w:rsidRPr="008D55BF" w:rsidDel="008D55BF">
          <w:rPr>
            <w:rFonts w:ascii="Courier New" w:hAnsi="Courier New" w:cs="Courier New"/>
            <w:i/>
            <w:noProof/>
          </w:rPr>
          <w:delText>&lt;stacking&gt;</w:delText>
        </w:r>
        <w:r w:rsidDel="008D55BF">
          <w:rPr>
            <w:noProof/>
            <w:webHidden/>
          </w:rPr>
          <w:tab/>
          <w:delText>42</w:delText>
        </w:r>
      </w:del>
    </w:p>
    <w:p w14:paraId="750D2ACA" w14:textId="51625CA1" w:rsidR="008F6A37" w:rsidDel="008D55BF" w:rsidRDefault="008F6A37">
      <w:pPr>
        <w:pStyle w:val="TableofFigures"/>
        <w:tabs>
          <w:tab w:val="right" w:leader="dot" w:pos="9060"/>
        </w:tabs>
        <w:rPr>
          <w:del w:id="2200" w:author="nick" w:date="2021-07-13T19:10:00Z"/>
          <w:rFonts w:asciiTheme="minorHAnsi" w:eastAsiaTheme="minorEastAsia" w:hAnsiTheme="minorHAnsi" w:cstheme="minorBidi"/>
          <w:noProof/>
          <w:szCs w:val="22"/>
          <w:lang w:val="de-DE"/>
        </w:rPr>
      </w:pPr>
      <w:del w:id="2201" w:author="nick" w:date="2021-07-13T19:10:00Z">
        <w:r w:rsidRPr="008D55BF" w:rsidDel="008D55BF">
          <w:rPr>
            <w:noProof/>
          </w:rPr>
          <w:delText>Table 12: Attributes of &lt;stacking&gt;</w:delText>
        </w:r>
        <w:r w:rsidDel="008D55BF">
          <w:rPr>
            <w:noProof/>
            <w:webHidden/>
          </w:rPr>
          <w:tab/>
          <w:delText>42</w:delText>
        </w:r>
      </w:del>
    </w:p>
    <w:p w14:paraId="152F796D" w14:textId="10ED2824" w:rsidR="008F6A37" w:rsidDel="008D55BF" w:rsidRDefault="008F6A37">
      <w:pPr>
        <w:pStyle w:val="TableofFigures"/>
        <w:tabs>
          <w:tab w:val="right" w:leader="dot" w:pos="9060"/>
        </w:tabs>
        <w:rPr>
          <w:del w:id="2202" w:author="nick" w:date="2021-07-13T19:10:00Z"/>
          <w:rFonts w:asciiTheme="minorHAnsi" w:eastAsiaTheme="minorEastAsia" w:hAnsiTheme="minorHAnsi" w:cstheme="minorBidi"/>
          <w:noProof/>
          <w:szCs w:val="22"/>
          <w:lang w:val="de-DE"/>
        </w:rPr>
      </w:pPr>
      <w:del w:id="2203" w:author="nick" w:date="2021-07-13T19:10:00Z">
        <w:r w:rsidRPr="008D55BF" w:rsidDel="008D55BF">
          <w:rPr>
            <w:noProof/>
          </w:rPr>
          <w:delText>Table 13: Attributes of &lt;level&gt;</w:delText>
        </w:r>
        <w:r w:rsidDel="008D55BF">
          <w:rPr>
            <w:noProof/>
            <w:webHidden/>
          </w:rPr>
          <w:tab/>
          <w:delText>42</w:delText>
        </w:r>
      </w:del>
    </w:p>
    <w:p w14:paraId="59520FC1" w14:textId="6668642C" w:rsidR="008F6A37" w:rsidDel="008D55BF" w:rsidRDefault="008F6A37">
      <w:pPr>
        <w:pStyle w:val="TableofFigures"/>
        <w:tabs>
          <w:tab w:val="right" w:leader="dot" w:pos="9060"/>
        </w:tabs>
        <w:rPr>
          <w:del w:id="2204" w:author="nick" w:date="2021-07-13T19:10:00Z"/>
          <w:rFonts w:asciiTheme="minorHAnsi" w:eastAsiaTheme="minorEastAsia" w:hAnsiTheme="minorHAnsi" w:cstheme="minorBidi"/>
          <w:noProof/>
          <w:szCs w:val="22"/>
          <w:lang w:val="de-DE"/>
        </w:rPr>
      </w:pPr>
      <w:del w:id="2205" w:author="nick" w:date="2021-07-13T19:10:00Z">
        <w:r w:rsidRPr="008D55BF" w:rsidDel="008D55BF">
          <w:rPr>
            <w:noProof/>
          </w:rPr>
          <w:delText xml:space="preserve">Table 14: Nested elements of element </w:delText>
        </w:r>
        <w:r w:rsidRPr="008D55BF" w:rsidDel="008D55BF">
          <w:rPr>
            <w:rFonts w:ascii="Courier New" w:hAnsi="Courier New" w:cs="Courier New"/>
            <w:i/>
            <w:noProof/>
          </w:rPr>
          <w:delText>&lt;contact_list/&gt;</w:delText>
        </w:r>
        <w:r w:rsidDel="008D55BF">
          <w:rPr>
            <w:noProof/>
            <w:webHidden/>
          </w:rPr>
          <w:tab/>
          <w:delText>44</w:delText>
        </w:r>
      </w:del>
    </w:p>
    <w:p w14:paraId="3C33520E" w14:textId="3F1AEC55" w:rsidR="008F6A37" w:rsidDel="008D55BF" w:rsidRDefault="008F6A37">
      <w:pPr>
        <w:pStyle w:val="TableofFigures"/>
        <w:tabs>
          <w:tab w:val="right" w:leader="dot" w:pos="9060"/>
        </w:tabs>
        <w:rPr>
          <w:del w:id="2206" w:author="nick" w:date="2021-07-13T19:10:00Z"/>
          <w:rFonts w:asciiTheme="minorHAnsi" w:eastAsiaTheme="minorEastAsia" w:hAnsiTheme="minorHAnsi" w:cstheme="minorBidi"/>
          <w:noProof/>
          <w:szCs w:val="22"/>
          <w:lang w:val="de-DE"/>
        </w:rPr>
      </w:pPr>
      <w:del w:id="2207" w:author="nick" w:date="2021-07-13T19:10:00Z">
        <w:r w:rsidRPr="008D55BF" w:rsidDel="008D55BF">
          <w:rPr>
            <w:noProof/>
          </w:rPr>
          <w:delText xml:space="preserve">Table 15: Nested elements of element </w:delText>
        </w:r>
        <w:r w:rsidRPr="008D55BF" w:rsidDel="008D55BF">
          <w:rPr>
            <w:rFonts w:ascii="Courier New" w:hAnsi="Courier New" w:cs="Courier New"/>
            <w:i/>
            <w:noProof/>
          </w:rPr>
          <w:delText>&lt;contact/&gt;</w:delText>
        </w:r>
        <w:r w:rsidDel="008D55BF">
          <w:rPr>
            <w:noProof/>
            <w:webHidden/>
          </w:rPr>
          <w:tab/>
          <w:delText>44</w:delText>
        </w:r>
      </w:del>
    </w:p>
    <w:p w14:paraId="17DFAEFE" w14:textId="20C9BA47" w:rsidR="008F6A37" w:rsidDel="008D55BF" w:rsidRDefault="008F6A37">
      <w:pPr>
        <w:pStyle w:val="TableofFigures"/>
        <w:tabs>
          <w:tab w:val="right" w:leader="dot" w:pos="9060"/>
        </w:tabs>
        <w:rPr>
          <w:del w:id="2208" w:author="nick" w:date="2021-07-13T19:10:00Z"/>
          <w:rFonts w:asciiTheme="minorHAnsi" w:eastAsiaTheme="minorEastAsia" w:hAnsiTheme="minorHAnsi" w:cstheme="minorBidi"/>
          <w:noProof/>
          <w:szCs w:val="22"/>
          <w:lang w:val="de-DE"/>
        </w:rPr>
      </w:pPr>
      <w:del w:id="2209" w:author="nick" w:date="2021-07-13T19:10:00Z">
        <w:r w:rsidRPr="008D55BF" w:rsidDel="008D55BF">
          <w:rPr>
            <w:noProof/>
          </w:rPr>
          <w:delText xml:space="preserve">Table 16: Attributes of element </w:delText>
        </w:r>
        <w:r w:rsidRPr="008D55BF" w:rsidDel="008D55BF">
          <w:rPr>
            <w:rFonts w:ascii="Courier New" w:hAnsi="Courier New" w:cs="Courier New"/>
            <w:i/>
            <w:noProof/>
          </w:rPr>
          <w:delText>&lt;partner/&gt;</w:delText>
        </w:r>
        <w:r w:rsidDel="008D55BF">
          <w:rPr>
            <w:noProof/>
            <w:webHidden/>
          </w:rPr>
          <w:tab/>
          <w:delText>45</w:delText>
        </w:r>
      </w:del>
    </w:p>
    <w:p w14:paraId="7B48F9D2" w14:textId="0FE30202" w:rsidR="008F6A37" w:rsidDel="008D55BF" w:rsidRDefault="008F6A37">
      <w:pPr>
        <w:pStyle w:val="TableofFigures"/>
        <w:tabs>
          <w:tab w:val="right" w:leader="dot" w:pos="9060"/>
        </w:tabs>
        <w:rPr>
          <w:del w:id="2210" w:author="nick" w:date="2021-07-13T19:10:00Z"/>
          <w:rFonts w:asciiTheme="minorHAnsi" w:eastAsiaTheme="minorEastAsia" w:hAnsiTheme="minorHAnsi" w:cstheme="minorBidi"/>
          <w:noProof/>
          <w:szCs w:val="22"/>
          <w:lang w:val="de-DE"/>
        </w:rPr>
      </w:pPr>
      <w:del w:id="2211" w:author="nick" w:date="2021-07-13T19:10:00Z">
        <w:r w:rsidRPr="008D55BF" w:rsidDel="008D55BF">
          <w:rPr>
            <w:noProof/>
          </w:rPr>
          <w:delText xml:space="preserve">Table 17: Attributes of element </w:delText>
        </w:r>
        <w:r w:rsidRPr="008D55BF" w:rsidDel="008D55BF">
          <w:rPr>
            <w:rFonts w:ascii="Courier New" w:hAnsi="Courier New" w:cs="Courier New"/>
            <w:i/>
            <w:noProof/>
          </w:rPr>
          <w:delText>&lt;coefficients/&gt;</w:delText>
        </w:r>
        <w:r w:rsidDel="008D55BF">
          <w:rPr>
            <w:noProof/>
            <w:webHidden/>
          </w:rPr>
          <w:tab/>
          <w:delText>46</w:delText>
        </w:r>
      </w:del>
    </w:p>
    <w:p w14:paraId="39A4EC4B" w14:textId="13A0A41D" w:rsidR="008F6A37" w:rsidDel="008D55BF" w:rsidRDefault="008F6A37">
      <w:pPr>
        <w:pStyle w:val="TableofFigures"/>
        <w:tabs>
          <w:tab w:val="right" w:leader="dot" w:pos="9060"/>
        </w:tabs>
        <w:rPr>
          <w:del w:id="2212" w:author="nick" w:date="2021-07-13T19:10:00Z"/>
          <w:rFonts w:asciiTheme="minorHAnsi" w:eastAsiaTheme="minorEastAsia" w:hAnsiTheme="minorHAnsi" w:cstheme="minorBidi"/>
          <w:noProof/>
          <w:szCs w:val="22"/>
          <w:lang w:val="de-DE"/>
        </w:rPr>
      </w:pPr>
      <w:del w:id="2213" w:author="nick" w:date="2021-07-13T19:10:00Z">
        <w:r w:rsidRPr="008D55BF" w:rsidDel="008D55BF">
          <w:rPr>
            <w:noProof/>
          </w:rPr>
          <w:delText xml:space="preserve">Table 18: Nested elements of element </w:delText>
        </w:r>
        <w:r w:rsidRPr="008D55BF" w:rsidDel="008D55BF">
          <w:rPr>
            <w:rFonts w:ascii="Courier New" w:hAnsi="Courier New" w:cs="Courier New"/>
            <w:i/>
            <w:noProof/>
          </w:rPr>
          <w:delText>&lt;connection_list&gt;</w:delText>
        </w:r>
        <w:r w:rsidDel="008D55BF">
          <w:rPr>
            <w:noProof/>
            <w:webHidden/>
          </w:rPr>
          <w:tab/>
          <w:delText>46</w:delText>
        </w:r>
      </w:del>
    </w:p>
    <w:p w14:paraId="0709CE98" w14:textId="1E745401" w:rsidR="008F6A37" w:rsidDel="008D55BF" w:rsidRDefault="008F6A37">
      <w:pPr>
        <w:pStyle w:val="TableofFigures"/>
        <w:tabs>
          <w:tab w:val="right" w:leader="dot" w:pos="9060"/>
        </w:tabs>
        <w:rPr>
          <w:del w:id="2214" w:author="nick" w:date="2021-07-13T19:10:00Z"/>
          <w:rFonts w:asciiTheme="minorHAnsi" w:eastAsiaTheme="minorEastAsia" w:hAnsiTheme="minorHAnsi" w:cstheme="minorBidi"/>
          <w:noProof/>
          <w:szCs w:val="22"/>
          <w:lang w:val="de-DE"/>
        </w:rPr>
      </w:pPr>
      <w:del w:id="2215" w:author="nick" w:date="2021-07-13T19:10:00Z">
        <w:r w:rsidRPr="008D55BF" w:rsidDel="008D55BF">
          <w:rPr>
            <w:noProof/>
          </w:rPr>
          <w:delText xml:space="preserve">Table 19: Nested elements of element </w:delText>
        </w:r>
        <w:r w:rsidRPr="008D55BF" w:rsidDel="008D55BF">
          <w:rPr>
            <w:rFonts w:ascii="Courier New" w:hAnsi="Courier New" w:cs="Courier New"/>
            <w:i/>
            <w:noProof/>
          </w:rPr>
          <w:delText>&lt;custom_attributes_list/&gt;</w:delText>
        </w:r>
        <w:r w:rsidDel="008D55BF">
          <w:rPr>
            <w:noProof/>
            <w:webHidden/>
          </w:rPr>
          <w:tab/>
          <w:delText>50</w:delText>
        </w:r>
      </w:del>
    </w:p>
    <w:p w14:paraId="1E474C6D" w14:textId="70CBDE62" w:rsidR="008F6A37" w:rsidDel="008D55BF" w:rsidRDefault="008F6A37">
      <w:pPr>
        <w:pStyle w:val="TableofFigures"/>
        <w:tabs>
          <w:tab w:val="right" w:leader="dot" w:pos="9060"/>
        </w:tabs>
        <w:rPr>
          <w:del w:id="2216" w:author="nick" w:date="2021-07-13T19:10:00Z"/>
          <w:rFonts w:asciiTheme="minorHAnsi" w:eastAsiaTheme="minorEastAsia" w:hAnsiTheme="minorHAnsi" w:cstheme="minorBidi"/>
          <w:noProof/>
          <w:szCs w:val="22"/>
          <w:lang w:val="de-DE"/>
        </w:rPr>
      </w:pPr>
      <w:del w:id="2217" w:author="nick" w:date="2021-07-13T19:10:00Z">
        <w:r w:rsidRPr="008D55BF" w:rsidDel="008D55BF">
          <w:rPr>
            <w:noProof/>
          </w:rPr>
          <w:delText xml:space="preserve">Table 20: Attributes of </w:delText>
        </w:r>
        <w:r w:rsidRPr="008D55BF" w:rsidDel="008D55BF">
          <w:rPr>
            <w:rFonts w:ascii="Courier New" w:hAnsi="Courier New" w:cs="Courier New"/>
            <w:i/>
            <w:noProof/>
          </w:rPr>
          <w:delText>&lt;custom_attributes/&gt;</w:delText>
        </w:r>
        <w:r w:rsidRPr="008D55BF" w:rsidDel="008D55BF">
          <w:rPr>
            <w:noProof/>
          </w:rPr>
          <w:delText xml:space="preserve"> element</w:delText>
        </w:r>
        <w:r w:rsidDel="008D55BF">
          <w:rPr>
            <w:noProof/>
            <w:webHidden/>
          </w:rPr>
          <w:tab/>
          <w:delText>50</w:delText>
        </w:r>
      </w:del>
    </w:p>
    <w:p w14:paraId="304BB5B5" w14:textId="2EBD3CD2" w:rsidR="008F6A37" w:rsidDel="008D55BF" w:rsidRDefault="008F6A37">
      <w:pPr>
        <w:pStyle w:val="TableofFigures"/>
        <w:tabs>
          <w:tab w:val="right" w:leader="dot" w:pos="9060"/>
        </w:tabs>
        <w:rPr>
          <w:del w:id="2218" w:author="nick" w:date="2021-07-13T19:10:00Z"/>
          <w:rFonts w:asciiTheme="minorHAnsi" w:eastAsiaTheme="minorEastAsia" w:hAnsiTheme="minorHAnsi" w:cstheme="minorBidi"/>
          <w:noProof/>
          <w:szCs w:val="22"/>
          <w:lang w:val="de-DE"/>
        </w:rPr>
      </w:pPr>
      <w:del w:id="2219" w:author="nick" w:date="2021-07-13T19:10:00Z">
        <w:r w:rsidRPr="008D55BF" w:rsidDel="008D55BF">
          <w:rPr>
            <w:noProof/>
          </w:rPr>
          <w:delText xml:space="preserve">Table 21: Nested elements of element </w:delText>
        </w:r>
        <w:r w:rsidRPr="008D55BF" w:rsidDel="008D55BF">
          <w:rPr>
            <w:rFonts w:ascii="Courier New" w:hAnsi="Courier New" w:cs="Courier New"/>
            <w:i/>
            <w:noProof/>
          </w:rPr>
          <w:delText>&lt;custom_attributes/&gt;</w:delText>
        </w:r>
        <w:r w:rsidDel="008D55BF">
          <w:rPr>
            <w:noProof/>
            <w:webHidden/>
          </w:rPr>
          <w:tab/>
          <w:delText>51</w:delText>
        </w:r>
      </w:del>
    </w:p>
    <w:p w14:paraId="6386BEDD" w14:textId="18CC0903" w:rsidR="008F6A37" w:rsidDel="008D55BF" w:rsidRDefault="008F6A37">
      <w:pPr>
        <w:pStyle w:val="TableofFigures"/>
        <w:tabs>
          <w:tab w:val="right" w:leader="dot" w:pos="9060"/>
        </w:tabs>
        <w:rPr>
          <w:del w:id="2220" w:author="nick" w:date="2021-07-13T19:10:00Z"/>
          <w:rFonts w:asciiTheme="minorHAnsi" w:eastAsiaTheme="minorEastAsia" w:hAnsiTheme="minorHAnsi" w:cstheme="minorBidi"/>
          <w:noProof/>
          <w:szCs w:val="22"/>
          <w:lang w:val="de-DE"/>
        </w:rPr>
      </w:pPr>
      <w:del w:id="2221" w:author="nick" w:date="2021-07-13T19:10:00Z">
        <w:r w:rsidRPr="008D55BF" w:rsidDel="008D55BF">
          <w:rPr>
            <w:noProof/>
          </w:rPr>
          <w:delText xml:space="preserve">Table 22: Attributes of </w:delText>
        </w:r>
        <w:r w:rsidRPr="008D55BF" w:rsidDel="008D55BF">
          <w:rPr>
            <w:rFonts w:ascii="Courier New" w:hAnsi="Courier New" w:cs="Courier New"/>
            <w:i/>
            <w:noProof/>
          </w:rPr>
          <w:delText>&lt;string/&gt;</w:delText>
        </w:r>
        <w:r w:rsidRPr="008D55BF" w:rsidDel="008D55BF">
          <w:rPr>
            <w:noProof/>
          </w:rPr>
          <w:delText xml:space="preserve"> element</w:delText>
        </w:r>
        <w:r w:rsidDel="008D55BF">
          <w:rPr>
            <w:noProof/>
            <w:webHidden/>
          </w:rPr>
          <w:tab/>
          <w:delText>51</w:delText>
        </w:r>
      </w:del>
    </w:p>
    <w:p w14:paraId="43550385" w14:textId="5670FA6D" w:rsidR="008F6A37" w:rsidDel="008D55BF" w:rsidRDefault="008F6A37">
      <w:pPr>
        <w:pStyle w:val="TableofFigures"/>
        <w:tabs>
          <w:tab w:val="right" w:leader="dot" w:pos="9060"/>
        </w:tabs>
        <w:rPr>
          <w:del w:id="2222" w:author="nick" w:date="2021-07-13T19:10:00Z"/>
          <w:rFonts w:asciiTheme="minorHAnsi" w:eastAsiaTheme="minorEastAsia" w:hAnsiTheme="minorHAnsi" w:cstheme="minorBidi"/>
          <w:noProof/>
          <w:szCs w:val="22"/>
          <w:lang w:val="de-DE"/>
        </w:rPr>
      </w:pPr>
      <w:del w:id="2223" w:author="nick" w:date="2021-07-13T19:10:00Z">
        <w:r w:rsidRPr="008D55BF" w:rsidDel="008D55BF">
          <w:rPr>
            <w:noProof/>
          </w:rPr>
          <w:delText xml:space="preserve">Table 23: Attributes of </w:delText>
        </w:r>
        <w:r w:rsidRPr="008D55BF" w:rsidDel="008D55BF">
          <w:rPr>
            <w:rFonts w:ascii="Courier New" w:hAnsi="Courier New" w:cs="Courier New"/>
            <w:i/>
            <w:noProof/>
          </w:rPr>
          <w:delText>&lt;real/&gt;</w:delText>
        </w:r>
        <w:r w:rsidRPr="008D55BF" w:rsidDel="008D55BF">
          <w:rPr>
            <w:noProof/>
          </w:rPr>
          <w:delText xml:space="preserve"> element</w:delText>
        </w:r>
        <w:r w:rsidDel="008D55BF">
          <w:rPr>
            <w:noProof/>
            <w:webHidden/>
          </w:rPr>
          <w:tab/>
          <w:delText>51</w:delText>
        </w:r>
      </w:del>
    </w:p>
    <w:p w14:paraId="2F74D9FD" w14:textId="74FE1EB0" w:rsidR="008F6A37" w:rsidDel="008D55BF" w:rsidRDefault="008F6A37">
      <w:pPr>
        <w:pStyle w:val="TableofFigures"/>
        <w:tabs>
          <w:tab w:val="right" w:leader="dot" w:pos="9060"/>
        </w:tabs>
        <w:rPr>
          <w:del w:id="2224" w:author="nick" w:date="2021-07-13T19:10:00Z"/>
          <w:rFonts w:asciiTheme="minorHAnsi" w:eastAsiaTheme="minorEastAsia" w:hAnsiTheme="minorHAnsi" w:cstheme="minorBidi"/>
          <w:noProof/>
          <w:szCs w:val="22"/>
          <w:lang w:val="de-DE"/>
        </w:rPr>
      </w:pPr>
      <w:del w:id="2225" w:author="nick" w:date="2021-07-13T19:10:00Z">
        <w:r w:rsidRPr="008D55BF" w:rsidDel="008D55BF">
          <w:rPr>
            <w:noProof/>
          </w:rPr>
          <w:delText xml:space="preserve">Table 24: Attributes of </w:delText>
        </w:r>
        <w:r w:rsidRPr="008D55BF" w:rsidDel="008D55BF">
          <w:rPr>
            <w:rFonts w:ascii="Courier New" w:hAnsi="Courier New" w:cs="Courier New"/>
            <w:i/>
            <w:noProof/>
          </w:rPr>
          <w:delText>&lt;integer/&gt;</w:delText>
        </w:r>
        <w:r w:rsidRPr="008D55BF" w:rsidDel="008D55BF">
          <w:rPr>
            <w:noProof/>
          </w:rPr>
          <w:delText xml:space="preserve"> element</w:delText>
        </w:r>
        <w:r w:rsidDel="008D55BF">
          <w:rPr>
            <w:noProof/>
            <w:webHidden/>
          </w:rPr>
          <w:tab/>
          <w:delText>51</w:delText>
        </w:r>
      </w:del>
    </w:p>
    <w:p w14:paraId="30DB7C21" w14:textId="5B1979F7" w:rsidR="008F6A37" w:rsidDel="008D55BF" w:rsidRDefault="008F6A37">
      <w:pPr>
        <w:pStyle w:val="TableofFigures"/>
        <w:tabs>
          <w:tab w:val="right" w:leader="dot" w:pos="9060"/>
        </w:tabs>
        <w:rPr>
          <w:del w:id="2226" w:author="nick" w:date="2021-07-13T19:10:00Z"/>
          <w:rFonts w:asciiTheme="minorHAnsi" w:eastAsiaTheme="minorEastAsia" w:hAnsiTheme="minorHAnsi" w:cstheme="minorBidi"/>
          <w:noProof/>
          <w:szCs w:val="22"/>
          <w:lang w:val="de-DE"/>
        </w:rPr>
      </w:pPr>
      <w:del w:id="2227" w:author="nick" w:date="2021-07-13T19:10:00Z">
        <w:r w:rsidRPr="008D55BF" w:rsidDel="008D55BF">
          <w:rPr>
            <w:noProof/>
          </w:rPr>
          <w:delText xml:space="preserve">Table 25: Attributes of </w:delText>
        </w:r>
        <w:r w:rsidRPr="008D55BF" w:rsidDel="008D55BF">
          <w:rPr>
            <w:rFonts w:ascii="Courier New" w:hAnsi="Courier New" w:cs="Courier New"/>
            <w:i/>
            <w:noProof/>
          </w:rPr>
          <w:delText>&lt;string_list/&gt;</w:delText>
        </w:r>
        <w:r w:rsidRPr="008D55BF" w:rsidDel="008D55BF">
          <w:rPr>
            <w:noProof/>
          </w:rPr>
          <w:delText xml:space="preserve"> element</w:delText>
        </w:r>
        <w:r w:rsidDel="008D55BF">
          <w:rPr>
            <w:noProof/>
            <w:webHidden/>
          </w:rPr>
          <w:tab/>
          <w:delText>51</w:delText>
        </w:r>
      </w:del>
    </w:p>
    <w:p w14:paraId="6F35C0D2" w14:textId="154F20CE" w:rsidR="008F6A37" w:rsidDel="008D55BF" w:rsidRDefault="008F6A37">
      <w:pPr>
        <w:pStyle w:val="TableofFigures"/>
        <w:tabs>
          <w:tab w:val="right" w:leader="dot" w:pos="9060"/>
        </w:tabs>
        <w:rPr>
          <w:del w:id="2228" w:author="nick" w:date="2021-07-13T19:10:00Z"/>
          <w:rFonts w:asciiTheme="minorHAnsi" w:eastAsiaTheme="minorEastAsia" w:hAnsiTheme="minorHAnsi" w:cstheme="minorBidi"/>
          <w:noProof/>
          <w:szCs w:val="22"/>
          <w:lang w:val="de-DE"/>
        </w:rPr>
      </w:pPr>
      <w:del w:id="2229" w:author="nick" w:date="2021-07-13T19:10:00Z">
        <w:r w:rsidRPr="008D55BF" w:rsidDel="008D55BF">
          <w:rPr>
            <w:noProof/>
          </w:rPr>
          <w:delText xml:space="preserve">Table 26: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string_list</w:delText>
        </w:r>
        <w:r w:rsidRPr="008D55BF" w:rsidDel="008D55BF">
          <w:rPr>
            <w:noProof/>
          </w:rPr>
          <w:delText>/&gt;</w:delText>
        </w:r>
        <w:r w:rsidDel="008D55BF">
          <w:rPr>
            <w:noProof/>
            <w:webHidden/>
          </w:rPr>
          <w:tab/>
          <w:delText>52</w:delText>
        </w:r>
      </w:del>
    </w:p>
    <w:p w14:paraId="7C333963" w14:textId="2B44E48A" w:rsidR="008F6A37" w:rsidDel="008D55BF" w:rsidRDefault="008F6A37">
      <w:pPr>
        <w:pStyle w:val="TableofFigures"/>
        <w:tabs>
          <w:tab w:val="right" w:leader="dot" w:pos="9060"/>
        </w:tabs>
        <w:rPr>
          <w:del w:id="2230" w:author="nick" w:date="2021-07-13T19:10:00Z"/>
          <w:rFonts w:asciiTheme="minorHAnsi" w:eastAsiaTheme="minorEastAsia" w:hAnsiTheme="minorHAnsi" w:cstheme="minorBidi"/>
          <w:noProof/>
          <w:szCs w:val="22"/>
          <w:lang w:val="de-DE"/>
        </w:rPr>
      </w:pPr>
      <w:del w:id="2231" w:author="nick" w:date="2021-07-13T19:10:00Z">
        <w:r w:rsidRPr="008D55BF" w:rsidDel="008D55BF">
          <w:rPr>
            <w:noProof/>
          </w:rPr>
          <w:delText xml:space="preserve">Table 27: Attributes of </w:delText>
        </w:r>
        <w:r w:rsidRPr="008D55BF" w:rsidDel="008D55BF">
          <w:rPr>
            <w:rFonts w:ascii="Courier New" w:hAnsi="Courier New" w:cs="Courier New"/>
            <w:i/>
            <w:noProof/>
          </w:rPr>
          <w:delText>&lt;real_list/&gt;</w:delText>
        </w:r>
        <w:r w:rsidRPr="008D55BF" w:rsidDel="008D55BF">
          <w:rPr>
            <w:noProof/>
          </w:rPr>
          <w:delText xml:space="preserve"> element</w:delText>
        </w:r>
        <w:r w:rsidDel="008D55BF">
          <w:rPr>
            <w:noProof/>
            <w:webHidden/>
          </w:rPr>
          <w:tab/>
          <w:delText>52</w:delText>
        </w:r>
      </w:del>
    </w:p>
    <w:p w14:paraId="542D89F8" w14:textId="5AF01062" w:rsidR="008F6A37" w:rsidDel="008D55BF" w:rsidRDefault="008F6A37">
      <w:pPr>
        <w:pStyle w:val="TableofFigures"/>
        <w:tabs>
          <w:tab w:val="right" w:leader="dot" w:pos="9060"/>
        </w:tabs>
        <w:rPr>
          <w:del w:id="2232" w:author="nick" w:date="2021-07-13T19:10:00Z"/>
          <w:rFonts w:asciiTheme="minorHAnsi" w:eastAsiaTheme="minorEastAsia" w:hAnsiTheme="minorHAnsi" w:cstheme="minorBidi"/>
          <w:noProof/>
          <w:szCs w:val="22"/>
          <w:lang w:val="de-DE"/>
        </w:rPr>
      </w:pPr>
      <w:del w:id="2233" w:author="nick" w:date="2021-07-13T19:10:00Z">
        <w:r w:rsidRPr="008D55BF" w:rsidDel="008D55BF">
          <w:rPr>
            <w:noProof/>
          </w:rPr>
          <w:lastRenderedPageBreak/>
          <w:delText xml:space="preserve">Table 28: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7212C46F" w14:textId="15EA9719" w:rsidR="008F6A37" w:rsidDel="008D55BF" w:rsidRDefault="008F6A37">
      <w:pPr>
        <w:pStyle w:val="TableofFigures"/>
        <w:tabs>
          <w:tab w:val="right" w:leader="dot" w:pos="9060"/>
        </w:tabs>
        <w:rPr>
          <w:del w:id="2234" w:author="nick" w:date="2021-07-13T19:10:00Z"/>
          <w:rFonts w:asciiTheme="minorHAnsi" w:eastAsiaTheme="minorEastAsia" w:hAnsiTheme="minorHAnsi" w:cstheme="minorBidi"/>
          <w:noProof/>
          <w:szCs w:val="22"/>
          <w:lang w:val="de-DE"/>
        </w:rPr>
      </w:pPr>
      <w:del w:id="2235" w:author="nick" w:date="2021-07-13T19:10:00Z">
        <w:r w:rsidRPr="008D55BF" w:rsidDel="008D55BF">
          <w:rPr>
            <w:noProof/>
          </w:rPr>
          <w:delText xml:space="preserve">Table 29: Attributes of </w:delText>
        </w:r>
        <w:r w:rsidRPr="008D55BF" w:rsidDel="008D55BF">
          <w:rPr>
            <w:rFonts w:ascii="Courier New" w:hAnsi="Courier New" w:cs="Courier New"/>
            <w:i/>
            <w:noProof/>
          </w:rPr>
          <w:delText>&lt;int_list/&gt;</w:delText>
        </w:r>
        <w:r w:rsidRPr="008D55BF" w:rsidDel="008D55BF">
          <w:rPr>
            <w:noProof/>
          </w:rPr>
          <w:delText xml:space="preserve"> element</w:delText>
        </w:r>
        <w:r w:rsidDel="008D55BF">
          <w:rPr>
            <w:noProof/>
            <w:webHidden/>
          </w:rPr>
          <w:tab/>
          <w:delText>52</w:delText>
        </w:r>
      </w:del>
    </w:p>
    <w:p w14:paraId="5506D241" w14:textId="3BC3F0F6" w:rsidR="008F6A37" w:rsidDel="008D55BF" w:rsidRDefault="008F6A37">
      <w:pPr>
        <w:pStyle w:val="TableofFigures"/>
        <w:tabs>
          <w:tab w:val="right" w:leader="dot" w:pos="9060"/>
        </w:tabs>
        <w:rPr>
          <w:del w:id="2236" w:author="nick" w:date="2021-07-13T19:10:00Z"/>
          <w:rFonts w:asciiTheme="minorHAnsi" w:eastAsiaTheme="minorEastAsia" w:hAnsiTheme="minorHAnsi" w:cstheme="minorBidi"/>
          <w:noProof/>
          <w:szCs w:val="22"/>
          <w:lang w:val="de-DE"/>
        </w:rPr>
      </w:pPr>
      <w:del w:id="2237" w:author="nick" w:date="2021-07-13T19:10:00Z">
        <w:r w:rsidRPr="008D55BF" w:rsidDel="008D55BF">
          <w:rPr>
            <w:noProof/>
          </w:rPr>
          <w:delText xml:space="preserve">Table 30: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01BCF23E" w14:textId="3F4A9FDC" w:rsidR="008F6A37" w:rsidDel="008D55BF" w:rsidRDefault="008F6A37">
      <w:pPr>
        <w:pStyle w:val="TableofFigures"/>
        <w:tabs>
          <w:tab w:val="right" w:leader="dot" w:pos="9060"/>
        </w:tabs>
        <w:rPr>
          <w:del w:id="2238" w:author="nick" w:date="2021-07-13T19:10:00Z"/>
          <w:rFonts w:asciiTheme="minorHAnsi" w:eastAsiaTheme="minorEastAsia" w:hAnsiTheme="minorHAnsi" w:cstheme="minorBidi"/>
          <w:noProof/>
          <w:szCs w:val="22"/>
          <w:lang w:val="de-DE"/>
        </w:rPr>
      </w:pPr>
      <w:del w:id="2239" w:author="nick" w:date="2021-07-13T19:10:00Z">
        <w:r w:rsidRPr="008D55BF" w:rsidDel="008D55BF">
          <w:rPr>
            <w:noProof/>
          </w:rPr>
          <w:delText xml:space="preserve">Table 31: Attributes of element </w:delText>
        </w:r>
        <w:r w:rsidRPr="008D55BF" w:rsidDel="008D55BF">
          <w:rPr>
            <w:rFonts w:ascii="Courier New" w:hAnsi="Courier New" w:cs="Courier New"/>
            <w:i/>
            <w:noProof/>
          </w:rPr>
          <w:delText>&lt;connection_0d/&gt;</w:delText>
        </w:r>
        <w:r w:rsidDel="008D55BF">
          <w:rPr>
            <w:noProof/>
            <w:webHidden/>
          </w:rPr>
          <w:tab/>
          <w:delText>56</w:delText>
        </w:r>
      </w:del>
    </w:p>
    <w:p w14:paraId="48A5D3D8" w14:textId="398EA057" w:rsidR="008F6A37" w:rsidDel="008D55BF" w:rsidRDefault="008F6A37">
      <w:pPr>
        <w:pStyle w:val="TableofFigures"/>
        <w:tabs>
          <w:tab w:val="right" w:leader="dot" w:pos="9060"/>
        </w:tabs>
        <w:rPr>
          <w:del w:id="2240" w:author="nick" w:date="2021-07-13T19:10:00Z"/>
          <w:rFonts w:asciiTheme="minorHAnsi" w:eastAsiaTheme="minorEastAsia" w:hAnsiTheme="minorHAnsi" w:cstheme="minorBidi"/>
          <w:noProof/>
          <w:szCs w:val="22"/>
          <w:lang w:val="de-DE"/>
        </w:rPr>
      </w:pPr>
      <w:del w:id="2241" w:author="nick" w:date="2021-07-13T19:10:00Z">
        <w:r w:rsidRPr="008D55BF" w:rsidDel="008D55BF">
          <w:rPr>
            <w:noProof/>
          </w:rPr>
          <w:delText xml:space="preserve">Table 32: Text values of element </w:delText>
        </w:r>
        <w:r w:rsidRPr="008D55BF" w:rsidDel="008D55BF">
          <w:rPr>
            <w:rFonts w:ascii="Courier New" w:hAnsi="Courier New" w:cs="Courier New"/>
            <w:noProof/>
          </w:rPr>
          <w:delText>&lt;loc&gt;</w:delText>
        </w:r>
        <w:r w:rsidDel="008D55BF">
          <w:rPr>
            <w:noProof/>
            <w:webHidden/>
          </w:rPr>
          <w:tab/>
          <w:delText>57</w:delText>
        </w:r>
      </w:del>
    </w:p>
    <w:p w14:paraId="1CBCDC77" w14:textId="2EB16AB2" w:rsidR="008F6A37" w:rsidDel="008D55BF" w:rsidRDefault="008F6A37">
      <w:pPr>
        <w:pStyle w:val="TableofFigures"/>
        <w:tabs>
          <w:tab w:val="right" w:leader="dot" w:pos="9060"/>
        </w:tabs>
        <w:rPr>
          <w:del w:id="2242" w:author="nick" w:date="2021-07-13T19:10:00Z"/>
          <w:rFonts w:asciiTheme="minorHAnsi" w:eastAsiaTheme="minorEastAsia" w:hAnsiTheme="minorHAnsi" w:cstheme="minorBidi"/>
          <w:noProof/>
          <w:szCs w:val="22"/>
          <w:lang w:val="de-DE"/>
        </w:rPr>
      </w:pPr>
      <w:del w:id="2243" w:author="nick" w:date="2021-07-13T19:10:00Z">
        <w:r w:rsidRPr="008D55BF" w:rsidDel="008D55BF">
          <w:rPr>
            <w:noProof/>
          </w:rPr>
          <w:delText xml:space="preserve">Table 33: Attributes of elements </w:delText>
        </w:r>
        <w:r w:rsidRPr="008D55BF" w:rsidDel="008D55BF">
          <w:rPr>
            <w:rFonts w:ascii="Courier New" w:hAnsi="Courier New" w:cs="Courier New"/>
            <w:i/>
            <w:noProof/>
            <w:highlight w:val="white"/>
          </w:rPr>
          <w:delText>&lt;normal_direction</w:delText>
        </w:r>
        <w:r w:rsidRPr="008D55BF" w:rsidDel="008D55BF">
          <w:rPr>
            <w:rFonts w:ascii="Courier New" w:hAnsi="Courier New" w:cs="Courier New"/>
            <w:i/>
            <w:noProof/>
          </w:rPr>
          <w:delText>/&gt;</w:delText>
        </w:r>
        <w:r w:rsidRPr="008D55BF" w:rsidDel="008D55BF">
          <w:rPr>
            <w:noProof/>
          </w:rPr>
          <w:delText xml:space="preserve"> &amp; </w:delText>
        </w:r>
        <w:r w:rsidRPr="008D55BF" w:rsidDel="008D55BF">
          <w:rPr>
            <w:rFonts w:ascii="Courier New" w:hAnsi="Courier New" w:cs="Courier New"/>
            <w:i/>
            <w:noProof/>
            <w:highlight w:val="white"/>
          </w:rPr>
          <w:delText>&lt;tangential_direction</w:delText>
        </w:r>
        <w:r w:rsidRPr="008D55BF" w:rsidDel="008D55BF">
          <w:rPr>
            <w:rFonts w:ascii="Courier New" w:hAnsi="Courier New" w:cs="Courier New"/>
            <w:i/>
            <w:noProof/>
          </w:rPr>
          <w:delText>/&gt;</w:delText>
        </w:r>
        <w:r w:rsidDel="008D55BF">
          <w:rPr>
            <w:noProof/>
            <w:webHidden/>
          </w:rPr>
          <w:tab/>
          <w:delText>57</w:delText>
        </w:r>
      </w:del>
    </w:p>
    <w:p w14:paraId="1462874B" w14:textId="1A91AC89" w:rsidR="008F6A37" w:rsidDel="008D55BF" w:rsidRDefault="008F6A37">
      <w:pPr>
        <w:pStyle w:val="TableofFigures"/>
        <w:tabs>
          <w:tab w:val="right" w:leader="dot" w:pos="9060"/>
        </w:tabs>
        <w:rPr>
          <w:del w:id="2244" w:author="nick" w:date="2021-07-13T19:10:00Z"/>
          <w:rFonts w:asciiTheme="minorHAnsi" w:eastAsiaTheme="minorEastAsia" w:hAnsiTheme="minorHAnsi" w:cstheme="minorBidi"/>
          <w:noProof/>
          <w:szCs w:val="22"/>
          <w:lang w:val="de-DE"/>
        </w:rPr>
      </w:pPr>
      <w:del w:id="2245" w:author="nick" w:date="2021-07-13T19:10:00Z">
        <w:r w:rsidRPr="008D55BF" w:rsidDel="008D55BF">
          <w:rPr>
            <w:noProof/>
          </w:rPr>
          <w:delText xml:space="preserve">Table 34: Nested elements of element </w:delText>
        </w:r>
        <w:r w:rsidRPr="008D55BF" w:rsidDel="008D55BF">
          <w:rPr>
            <w:rFonts w:ascii="Courier New" w:hAnsi="Courier New" w:cs="Courier New"/>
            <w:i/>
            <w:noProof/>
          </w:rPr>
          <w:delText>&lt;connection_0d/&gt;</w:delText>
        </w:r>
        <w:r w:rsidDel="008D55BF">
          <w:rPr>
            <w:noProof/>
            <w:webHidden/>
          </w:rPr>
          <w:tab/>
          <w:delText>58</w:delText>
        </w:r>
      </w:del>
    </w:p>
    <w:p w14:paraId="22ECF55B" w14:textId="3F93374D" w:rsidR="008F6A37" w:rsidDel="008D55BF" w:rsidRDefault="008F6A37">
      <w:pPr>
        <w:pStyle w:val="TableofFigures"/>
        <w:tabs>
          <w:tab w:val="right" w:leader="dot" w:pos="9060"/>
        </w:tabs>
        <w:rPr>
          <w:del w:id="2246" w:author="nick" w:date="2021-07-13T19:10:00Z"/>
          <w:rFonts w:asciiTheme="minorHAnsi" w:eastAsiaTheme="minorEastAsia" w:hAnsiTheme="minorHAnsi" w:cstheme="minorBidi"/>
          <w:noProof/>
          <w:szCs w:val="22"/>
          <w:lang w:val="de-DE"/>
        </w:rPr>
      </w:pPr>
      <w:del w:id="2247" w:author="nick" w:date="2021-07-13T19:10:00Z">
        <w:r w:rsidRPr="008D55BF" w:rsidDel="008D55BF">
          <w:rPr>
            <w:noProof/>
          </w:rPr>
          <w:delText>Table 35: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&lt;spotweld/&gt;</w:delText>
        </w:r>
        <w:r w:rsidDel="008D55BF">
          <w:rPr>
            <w:noProof/>
            <w:webHidden/>
          </w:rPr>
          <w:tab/>
          <w:delText>59</w:delText>
        </w:r>
      </w:del>
    </w:p>
    <w:p w14:paraId="778D64DE" w14:textId="50D3A713" w:rsidR="008F6A37" w:rsidDel="008D55BF" w:rsidRDefault="008F6A37">
      <w:pPr>
        <w:pStyle w:val="TableofFigures"/>
        <w:tabs>
          <w:tab w:val="right" w:leader="dot" w:pos="9060"/>
        </w:tabs>
        <w:rPr>
          <w:del w:id="2248" w:author="nick" w:date="2021-07-13T19:10:00Z"/>
          <w:rFonts w:asciiTheme="minorHAnsi" w:eastAsiaTheme="minorEastAsia" w:hAnsiTheme="minorHAnsi" w:cstheme="minorBidi"/>
          <w:noProof/>
          <w:szCs w:val="22"/>
          <w:lang w:val="de-DE"/>
        </w:rPr>
      </w:pPr>
      <w:del w:id="2249" w:author="nick" w:date="2021-07-13T19:10:00Z">
        <w:r w:rsidRPr="008D55BF" w:rsidDel="008D55BF">
          <w:rPr>
            <w:noProof/>
          </w:rPr>
          <w:delText>Table 36: Attributes of element</w:delText>
        </w:r>
        <w:r w:rsidRPr="008D55BF" w:rsidDel="008D55BF">
          <w:rPr>
            <w:rFonts w:ascii="Courier New" w:hAnsi="Courier New" w:cs="Courier New"/>
            <w:i/>
            <w:noProof/>
          </w:rPr>
          <w:delText>&lt;spotweld/&gt;</w:delText>
        </w:r>
        <w:r w:rsidDel="008D55BF">
          <w:rPr>
            <w:noProof/>
            <w:webHidden/>
          </w:rPr>
          <w:tab/>
          <w:delText>59</w:delText>
        </w:r>
      </w:del>
    </w:p>
    <w:p w14:paraId="06639D6D" w14:textId="37144591" w:rsidR="008F6A37" w:rsidDel="008D55BF" w:rsidRDefault="008F6A37">
      <w:pPr>
        <w:pStyle w:val="TableofFigures"/>
        <w:tabs>
          <w:tab w:val="right" w:leader="dot" w:pos="9060"/>
        </w:tabs>
        <w:rPr>
          <w:del w:id="2250" w:author="nick" w:date="2021-07-13T19:10:00Z"/>
          <w:rFonts w:asciiTheme="minorHAnsi" w:eastAsiaTheme="minorEastAsia" w:hAnsiTheme="minorHAnsi" w:cstheme="minorBidi"/>
          <w:noProof/>
          <w:szCs w:val="22"/>
          <w:lang w:val="de-DE"/>
        </w:rPr>
      </w:pPr>
      <w:del w:id="2251" w:author="nick" w:date="2021-07-13T19:10:00Z">
        <w:r w:rsidRPr="008D55BF" w:rsidDel="008D55BF">
          <w:rPr>
            <w:noProof/>
            <w:highlight w:val="yellow"/>
          </w:rPr>
          <w:delText xml:space="preserve">Table 37: Nested elements of element </w:delText>
        </w:r>
        <w:r w:rsidRPr="008D55BF" w:rsidDel="008D55BF">
          <w:rPr>
            <w:rFonts w:ascii="Courier New" w:hAnsi="Courier New" w:cs="Courier New"/>
            <w:i/>
            <w:noProof/>
            <w:highlight w:val="yellow"/>
          </w:rPr>
          <w:delText>&lt;spotweld/&gt;</w:delText>
        </w:r>
        <w:r w:rsidDel="008D55BF">
          <w:rPr>
            <w:noProof/>
            <w:webHidden/>
          </w:rPr>
          <w:tab/>
          <w:delText>59</w:delText>
        </w:r>
      </w:del>
    </w:p>
    <w:p w14:paraId="369B0CFB" w14:textId="1A7E0D56" w:rsidR="008F6A37" w:rsidDel="008D55BF" w:rsidRDefault="008F6A37">
      <w:pPr>
        <w:pStyle w:val="TableofFigures"/>
        <w:tabs>
          <w:tab w:val="right" w:leader="dot" w:pos="9060"/>
        </w:tabs>
        <w:rPr>
          <w:del w:id="2252" w:author="nick" w:date="2021-07-13T19:10:00Z"/>
          <w:rFonts w:asciiTheme="minorHAnsi" w:eastAsiaTheme="minorEastAsia" w:hAnsiTheme="minorHAnsi" w:cstheme="minorBidi"/>
          <w:noProof/>
          <w:szCs w:val="22"/>
          <w:lang w:val="de-DE"/>
        </w:rPr>
      </w:pPr>
      <w:del w:id="2253" w:author="nick" w:date="2021-07-13T19:10:00Z">
        <w:r w:rsidRPr="008D55BF" w:rsidDel="008D55BF">
          <w:rPr>
            <w:noProof/>
          </w:rPr>
          <w:delText>Table 38: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&lt;robscan/&gt;</w:delText>
        </w:r>
        <w:r w:rsidDel="008D55BF">
          <w:rPr>
            <w:noProof/>
            <w:webHidden/>
          </w:rPr>
          <w:tab/>
          <w:delText>61</w:delText>
        </w:r>
      </w:del>
    </w:p>
    <w:p w14:paraId="754DBD5E" w14:textId="2D76C6A3" w:rsidR="008F6A37" w:rsidDel="008D55BF" w:rsidRDefault="008F6A37">
      <w:pPr>
        <w:pStyle w:val="TableofFigures"/>
        <w:tabs>
          <w:tab w:val="right" w:leader="dot" w:pos="9060"/>
        </w:tabs>
        <w:rPr>
          <w:del w:id="2254" w:author="nick" w:date="2021-07-13T19:10:00Z"/>
          <w:rFonts w:asciiTheme="minorHAnsi" w:eastAsiaTheme="minorEastAsia" w:hAnsiTheme="minorHAnsi" w:cstheme="minorBidi"/>
          <w:noProof/>
          <w:szCs w:val="22"/>
          <w:lang w:val="de-DE"/>
        </w:rPr>
      </w:pPr>
      <w:del w:id="2255" w:author="nick" w:date="2021-07-13T19:10:00Z">
        <w:r w:rsidRPr="008D55BF" w:rsidDel="008D55BF">
          <w:rPr>
            <w:noProof/>
          </w:rPr>
          <w:delText xml:space="preserve">Table 39: Attributes of element </w:delText>
        </w:r>
        <w:r w:rsidRPr="008D55BF" w:rsidDel="008D55BF">
          <w:rPr>
            <w:rFonts w:ascii="Courier New" w:hAnsi="Courier New" w:cs="Courier New"/>
            <w:i/>
            <w:noProof/>
          </w:rPr>
          <w:delText>&lt;robscan/&gt;</w:delText>
        </w:r>
        <w:r w:rsidDel="008D55BF">
          <w:rPr>
            <w:noProof/>
            <w:webHidden/>
          </w:rPr>
          <w:tab/>
          <w:delText>61</w:delText>
        </w:r>
      </w:del>
    </w:p>
    <w:p w14:paraId="4266A43A" w14:textId="2B407A49" w:rsidR="008F6A37" w:rsidDel="008D55BF" w:rsidRDefault="008F6A37">
      <w:pPr>
        <w:pStyle w:val="TableofFigures"/>
        <w:tabs>
          <w:tab w:val="right" w:leader="dot" w:pos="9060"/>
        </w:tabs>
        <w:rPr>
          <w:del w:id="2256" w:author="nick" w:date="2021-07-13T19:10:00Z"/>
          <w:rFonts w:asciiTheme="minorHAnsi" w:eastAsiaTheme="minorEastAsia" w:hAnsiTheme="minorHAnsi" w:cstheme="minorBidi"/>
          <w:noProof/>
          <w:szCs w:val="22"/>
          <w:lang w:val="de-DE"/>
        </w:rPr>
      </w:pPr>
      <w:del w:id="2257" w:author="nick" w:date="2021-07-13T19:10:00Z">
        <w:r w:rsidRPr="008D55BF" w:rsidDel="008D55BF">
          <w:rPr>
            <w:noProof/>
          </w:rPr>
          <w:delText xml:space="preserve">Table 40: Nested elements of element </w:delText>
        </w:r>
        <w:r w:rsidRPr="008D55BF" w:rsidDel="008D55BF">
          <w:rPr>
            <w:rFonts w:ascii="Courier New" w:hAnsi="Courier New" w:cs="Courier New"/>
            <w:i/>
            <w:noProof/>
          </w:rPr>
          <w:delText>&lt;robscan/&gt;</w:delText>
        </w:r>
        <w:r w:rsidDel="008D55BF">
          <w:rPr>
            <w:noProof/>
            <w:webHidden/>
          </w:rPr>
          <w:tab/>
          <w:delText>61</w:delText>
        </w:r>
      </w:del>
    </w:p>
    <w:p w14:paraId="76B72041" w14:textId="275ECA16" w:rsidR="008F6A37" w:rsidDel="008D55BF" w:rsidRDefault="008F6A37">
      <w:pPr>
        <w:pStyle w:val="TableofFigures"/>
        <w:tabs>
          <w:tab w:val="right" w:leader="dot" w:pos="9060"/>
        </w:tabs>
        <w:rPr>
          <w:del w:id="2258" w:author="nick" w:date="2021-07-13T19:10:00Z"/>
          <w:rFonts w:asciiTheme="minorHAnsi" w:eastAsiaTheme="minorEastAsia" w:hAnsiTheme="minorHAnsi" w:cstheme="minorBidi"/>
          <w:noProof/>
          <w:szCs w:val="22"/>
          <w:lang w:val="de-DE"/>
        </w:rPr>
      </w:pPr>
      <w:del w:id="2259" w:author="nick" w:date="2021-07-13T19:10:00Z">
        <w:r w:rsidRPr="008D55BF" w:rsidDel="008D55BF">
          <w:rPr>
            <w:noProof/>
          </w:rPr>
          <w:delText xml:space="preserve">Table 41: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&lt;rivet/&gt;</w:delText>
        </w:r>
        <w:r w:rsidDel="008D55BF">
          <w:rPr>
            <w:noProof/>
            <w:webHidden/>
          </w:rPr>
          <w:tab/>
          <w:delText>62</w:delText>
        </w:r>
      </w:del>
    </w:p>
    <w:p w14:paraId="6A5D5FFC" w14:textId="374856BC" w:rsidR="008F6A37" w:rsidDel="008D55BF" w:rsidRDefault="008F6A37">
      <w:pPr>
        <w:pStyle w:val="TableofFigures"/>
        <w:tabs>
          <w:tab w:val="right" w:leader="dot" w:pos="9060"/>
        </w:tabs>
        <w:rPr>
          <w:del w:id="2260" w:author="nick" w:date="2021-07-13T19:10:00Z"/>
          <w:rFonts w:asciiTheme="minorHAnsi" w:eastAsiaTheme="minorEastAsia" w:hAnsiTheme="minorHAnsi" w:cstheme="minorBidi"/>
          <w:noProof/>
          <w:szCs w:val="22"/>
          <w:lang w:val="de-DE"/>
        </w:rPr>
      </w:pPr>
      <w:del w:id="2261" w:author="nick" w:date="2021-07-13T19:10:00Z">
        <w:r w:rsidRPr="008D55BF" w:rsidDel="008D55BF">
          <w:rPr>
            <w:noProof/>
          </w:rPr>
          <w:delText xml:space="preserve">Table 42: Attributes of element </w:delText>
        </w:r>
        <w:r w:rsidRPr="008D55BF" w:rsidDel="008D55BF">
          <w:rPr>
            <w:rFonts w:ascii="Courier New" w:hAnsi="Courier New" w:cs="Courier New"/>
            <w:i/>
            <w:noProof/>
          </w:rPr>
          <w:delText>&lt;rivet/&gt;</w:delText>
        </w:r>
        <w:r w:rsidDel="008D55BF">
          <w:rPr>
            <w:noProof/>
            <w:webHidden/>
          </w:rPr>
          <w:tab/>
          <w:delText>63</w:delText>
        </w:r>
      </w:del>
    </w:p>
    <w:p w14:paraId="1B3848DA" w14:textId="236523E8" w:rsidR="008F6A37" w:rsidDel="008D55BF" w:rsidRDefault="008F6A37">
      <w:pPr>
        <w:pStyle w:val="TableofFigures"/>
        <w:tabs>
          <w:tab w:val="right" w:leader="dot" w:pos="9060"/>
        </w:tabs>
        <w:rPr>
          <w:del w:id="2262" w:author="nick" w:date="2021-07-13T19:10:00Z"/>
          <w:rFonts w:asciiTheme="minorHAnsi" w:eastAsiaTheme="minorEastAsia" w:hAnsiTheme="minorHAnsi" w:cstheme="minorBidi"/>
          <w:noProof/>
          <w:szCs w:val="22"/>
          <w:lang w:val="de-DE"/>
        </w:rPr>
      </w:pPr>
      <w:del w:id="2263" w:author="nick" w:date="2021-07-13T19:10:00Z">
        <w:r w:rsidRPr="008D55BF" w:rsidDel="008D55BF">
          <w:rPr>
            <w:noProof/>
          </w:rPr>
          <w:delText xml:space="preserve">Table 43: Nested elements of element </w:delText>
        </w:r>
        <w:r w:rsidRPr="008D55BF" w:rsidDel="008D55BF">
          <w:rPr>
            <w:rFonts w:ascii="Courier New" w:hAnsi="Courier New" w:cs="Courier New"/>
            <w:i/>
            <w:noProof/>
          </w:rPr>
          <w:delText>&lt;rivet/&gt;</w:delText>
        </w:r>
        <w:r w:rsidDel="008D55BF">
          <w:rPr>
            <w:noProof/>
            <w:webHidden/>
          </w:rPr>
          <w:tab/>
          <w:delText>64</w:delText>
        </w:r>
      </w:del>
    </w:p>
    <w:p w14:paraId="594F81CD" w14:textId="45F39453" w:rsidR="008F6A37" w:rsidDel="008D55BF" w:rsidRDefault="008F6A37">
      <w:pPr>
        <w:pStyle w:val="TableofFigures"/>
        <w:tabs>
          <w:tab w:val="right" w:leader="dot" w:pos="9060"/>
        </w:tabs>
        <w:rPr>
          <w:del w:id="2264" w:author="nick" w:date="2021-07-13T19:10:00Z"/>
          <w:rFonts w:asciiTheme="minorHAnsi" w:eastAsiaTheme="minorEastAsia" w:hAnsiTheme="minorHAnsi" w:cstheme="minorBidi"/>
          <w:noProof/>
          <w:szCs w:val="22"/>
          <w:lang w:val="de-DE"/>
        </w:rPr>
      </w:pPr>
      <w:del w:id="2265" w:author="nick" w:date="2021-07-13T19:10:00Z">
        <w:r w:rsidRPr="008D55BF" w:rsidDel="008D55BF">
          <w:rPr>
            <w:noProof/>
          </w:rPr>
          <w:delText xml:space="preserve">Table 44: Attributes of element </w:delText>
        </w:r>
        <w:r w:rsidRPr="008D55BF" w:rsidDel="008D55BF">
          <w:rPr>
            <w:rFonts w:ascii="Courier New" w:hAnsi="Courier New" w:cs="Courier New"/>
            <w:i/>
            <w:noProof/>
          </w:rPr>
          <w:delText>&lt;blind/&gt;</w:delText>
        </w:r>
        <w:r w:rsidDel="008D55BF">
          <w:rPr>
            <w:noProof/>
            <w:webHidden/>
          </w:rPr>
          <w:tab/>
          <w:delText>65</w:delText>
        </w:r>
      </w:del>
    </w:p>
    <w:p w14:paraId="5A336E90" w14:textId="334C86DF" w:rsidR="008F6A37" w:rsidDel="008D55BF" w:rsidRDefault="008F6A37">
      <w:pPr>
        <w:pStyle w:val="TableofFigures"/>
        <w:tabs>
          <w:tab w:val="right" w:leader="dot" w:pos="9060"/>
        </w:tabs>
        <w:rPr>
          <w:del w:id="2266" w:author="nick" w:date="2021-07-13T19:10:00Z"/>
          <w:rFonts w:asciiTheme="minorHAnsi" w:eastAsiaTheme="minorEastAsia" w:hAnsiTheme="minorHAnsi" w:cstheme="minorBidi"/>
          <w:noProof/>
          <w:szCs w:val="22"/>
          <w:lang w:val="de-DE"/>
        </w:rPr>
      </w:pPr>
      <w:del w:id="2267" w:author="nick" w:date="2021-07-13T19:10:00Z">
        <w:r w:rsidRPr="008D55BF" w:rsidDel="008D55BF">
          <w:rPr>
            <w:noProof/>
          </w:rPr>
          <w:delText xml:space="preserve">Table 45: Attributes of element </w:delText>
        </w:r>
        <w:r w:rsidRPr="008D55BF" w:rsidDel="008D55BF">
          <w:rPr>
            <w:rFonts w:ascii="Courier New" w:hAnsi="Courier New" w:cs="Courier New"/>
            <w:i/>
            <w:noProof/>
          </w:rPr>
          <w:delText>&lt;self_piercing/&gt;</w:delText>
        </w:r>
        <w:r w:rsidDel="008D55BF">
          <w:rPr>
            <w:noProof/>
            <w:webHidden/>
          </w:rPr>
          <w:tab/>
          <w:delText>68</w:delText>
        </w:r>
      </w:del>
    </w:p>
    <w:p w14:paraId="02256308" w14:textId="381F2C03" w:rsidR="008F6A37" w:rsidDel="008D55BF" w:rsidRDefault="008F6A37">
      <w:pPr>
        <w:pStyle w:val="TableofFigures"/>
        <w:tabs>
          <w:tab w:val="right" w:leader="dot" w:pos="9060"/>
        </w:tabs>
        <w:rPr>
          <w:del w:id="2268" w:author="nick" w:date="2021-07-13T19:10:00Z"/>
          <w:rFonts w:asciiTheme="minorHAnsi" w:eastAsiaTheme="minorEastAsia" w:hAnsiTheme="minorHAnsi" w:cstheme="minorBidi"/>
          <w:noProof/>
          <w:szCs w:val="22"/>
          <w:lang w:val="de-DE"/>
        </w:rPr>
      </w:pPr>
      <w:del w:id="2269" w:author="nick" w:date="2021-07-13T19:10:00Z">
        <w:r w:rsidRPr="008D55BF" w:rsidDel="008D55BF">
          <w:rPr>
            <w:noProof/>
          </w:rPr>
          <w:delText>Table 46: Pictures of all Solid Rivets</w:delText>
        </w:r>
        <w:r w:rsidDel="008D55BF">
          <w:rPr>
            <w:noProof/>
            <w:webHidden/>
          </w:rPr>
          <w:tab/>
          <w:delText>69</w:delText>
        </w:r>
      </w:del>
    </w:p>
    <w:p w14:paraId="6F54DFC7" w14:textId="74F59E7F" w:rsidR="008F6A37" w:rsidDel="008D55BF" w:rsidRDefault="008F6A37">
      <w:pPr>
        <w:pStyle w:val="TableofFigures"/>
        <w:tabs>
          <w:tab w:val="right" w:leader="dot" w:pos="9060"/>
        </w:tabs>
        <w:rPr>
          <w:del w:id="2270" w:author="nick" w:date="2021-07-13T19:10:00Z"/>
          <w:rFonts w:asciiTheme="minorHAnsi" w:eastAsiaTheme="minorEastAsia" w:hAnsiTheme="minorHAnsi" w:cstheme="minorBidi"/>
          <w:noProof/>
          <w:szCs w:val="22"/>
          <w:lang w:val="de-DE"/>
        </w:rPr>
      </w:pPr>
      <w:del w:id="2271" w:author="nick" w:date="2021-07-13T19:10:00Z">
        <w:r w:rsidRPr="008D55BF" w:rsidDel="008D55BF">
          <w:rPr>
            <w:noProof/>
          </w:rPr>
          <w:delText xml:space="preserve">Table 47: Attributes of element </w:delText>
        </w:r>
        <w:r w:rsidRPr="008D55BF" w:rsidDel="008D55BF">
          <w:rPr>
            <w:rFonts w:ascii="Courier New" w:hAnsi="Courier New" w:cs="Courier New"/>
            <w:i/>
            <w:noProof/>
          </w:rPr>
          <w:delText>&lt;solid/&gt;</w:delText>
        </w:r>
        <w:r w:rsidDel="008D55BF">
          <w:rPr>
            <w:noProof/>
            <w:webHidden/>
          </w:rPr>
          <w:tab/>
          <w:delText>70</w:delText>
        </w:r>
      </w:del>
    </w:p>
    <w:p w14:paraId="2619C624" w14:textId="375EC028" w:rsidR="008F6A37" w:rsidDel="008D55BF" w:rsidRDefault="008F6A37">
      <w:pPr>
        <w:pStyle w:val="TableofFigures"/>
        <w:tabs>
          <w:tab w:val="right" w:leader="dot" w:pos="9060"/>
        </w:tabs>
        <w:rPr>
          <w:del w:id="2272" w:author="nick" w:date="2021-07-13T19:10:00Z"/>
          <w:rFonts w:asciiTheme="minorHAnsi" w:eastAsiaTheme="minorEastAsia" w:hAnsiTheme="minorHAnsi" w:cstheme="minorBidi"/>
          <w:noProof/>
          <w:szCs w:val="22"/>
          <w:lang w:val="de-DE"/>
        </w:rPr>
      </w:pPr>
      <w:del w:id="2273" w:author="nick" w:date="2021-07-13T19:10:00Z">
        <w:r w:rsidRPr="008D55BF" w:rsidDel="008D55BF">
          <w:rPr>
            <w:noProof/>
          </w:rPr>
          <w:delText xml:space="preserve">Table 48: Attributes of element </w:delText>
        </w:r>
        <w:r w:rsidRPr="008D55BF" w:rsidDel="008D55BF">
          <w:rPr>
            <w:rFonts w:ascii="Courier New" w:hAnsi="Courier New" w:cs="Courier New"/>
            <w:i/>
            <w:noProof/>
          </w:rPr>
          <w:delText>&lt;swop/&gt;</w:delText>
        </w:r>
        <w:r w:rsidDel="008D55BF">
          <w:rPr>
            <w:noProof/>
            <w:webHidden/>
          </w:rPr>
          <w:tab/>
          <w:delText>72</w:delText>
        </w:r>
      </w:del>
    </w:p>
    <w:p w14:paraId="45D30C66" w14:textId="7E914600" w:rsidR="008F6A37" w:rsidDel="008D55BF" w:rsidRDefault="008F6A37">
      <w:pPr>
        <w:pStyle w:val="TableofFigures"/>
        <w:tabs>
          <w:tab w:val="right" w:leader="dot" w:pos="9060"/>
        </w:tabs>
        <w:rPr>
          <w:del w:id="2274" w:author="nick" w:date="2021-07-13T19:10:00Z"/>
          <w:rFonts w:asciiTheme="minorHAnsi" w:eastAsiaTheme="minorEastAsia" w:hAnsiTheme="minorHAnsi" w:cstheme="minorBidi"/>
          <w:noProof/>
          <w:szCs w:val="22"/>
          <w:lang w:val="de-DE"/>
        </w:rPr>
      </w:pPr>
      <w:del w:id="2275" w:author="nick" w:date="2021-07-13T19:10:00Z">
        <w:r w:rsidRPr="008D55BF" w:rsidDel="008D55BF">
          <w:rPr>
            <w:noProof/>
          </w:rPr>
          <w:delText xml:space="preserve">Table 49: Attributes of element </w:delText>
        </w:r>
        <w:r w:rsidRPr="008D55BF" w:rsidDel="008D55BF">
          <w:rPr>
            <w:rFonts w:ascii="Courier New" w:hAnsi="Courier New" w:cs="Courier New"/>
            <w:i/>
            <w:noProof/>
          </w:rPr>
          <w:delText>&lt;clinch_rivet_stud/&gt;</w:delText>
        </w:r>
        <w:r w:rsidDel="008D55BF">
          <w:rPr>
            <w:noProof/>
            <w:webHidden/>
          </w:rPr>
          <w:tab/>
          <w:delText>73</w:delText>
        </w:r>
      </w:del>
    </w:p>
    <w:p w14:paraId="4C8F7D2B" w14:textId="36B58C25" w:rsidR="008F6A37" w:rsidDel="008D55BF" w:rsidRDefault="008F6A37">
      <w:pPr>
        <w:pStyle w:val="TableofFigures"/>
        <w:tabs>
          <w:tab w:val="right" w:leader="dot" w:pos="9060"/>
        </w:tabs>
        <w:rPr>
          <w:del w:id="2276" w:author="nick" w:date="2021-07-13T19:10:00Z"/>
          <w:rFonts w:asciiTheme="minorHAnsi" w:eastAsiaTheme="minorEastAsia" w:hAnsiTheme="minorHAnsi" w:cstheme="minorBidi"/>
          <w:noProof/>
          <w:szCs w:val="22"/>
          <w:lang w:val="de-DE"/>
        </w:rPr>
      </w:pPr>
      <w:del w:id="2277" w:author="nick" w:date="2021-07-13T19:10:00Z">
        <w:r w:rsidRPr="008D55BF" w:rsidDel="008D55BF">
          <w:rPr>
            <w:noProof/>
          </w:rPr>
          <w:delText xml:space="preserve">Table 50: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&lt;threaded_connection/&gt;</w:delText>
        </w:r>
        <w:r w:rsidDel="008D55BF">
          <w:rPr>
            <w:noProof/>
            <w:webHidden/>
          </w:rPr>
          <w:tab/>
          <w:delText>80</w:delText>
        </w:r>
      </w:del>
    </w:p>
    <w:p w14:paraId="37C1CBD7" w14:textId="26F792E2" w:rsidR="008F6A37" w:rsidDel="008D55BF" w:rsidRDefault="008F6A37">
      <w:pPr>
        <w:pStyle w:val="TableofFigures"/>
        <w:tabs>
          <w:tab w:val="right" w:leader="dot" w:pos="9060"/>
        </w:tabs>
        <w:rPr>
          <w:del w:id="2278" w:author="nick" w:date="2021-07-13T19:10:00Z"/>
          <w:rFonts w:asciiTheme="minorHAnsi" w:eastAsiaTheme="minorEastAsia" w:hAnsiTheme="minorHAnsi" w:cstheme="minorBidi"/>
          <w:noProof/>
          <w:szCs w:val="22"/>
          <w:lang w:val="de-DE"/>
        </w:rPr>
      </w:pPr>
      <w:del w:id="2279" w:author="nick" w:date="2021-07-13T19:10:00Z">
        <w:r w:rsidRPr="008D55BF" w:rsidDel="008D55BF">
          <w:rPr>
            <w:noProof/>
          </w:rPr>
          <w:delText xml:space="preserve">Table 51: Attributes of element </w:delText>
        </w:r>
        <w:r w:rsidRPr="008D55BF" w:rsidDel="008D55BF">
          <w:rPr>
            <w:rFonts w:ascii="Courier New" w:hAnsi="Courier New" w:cs="Courier New"/>
            <w:i/>
            <w:noProof/>
          </w:rPr>
          <w:delText>&lt;threaded_connection/&gt;</w:delText>
        </w:r>
        <w:r w:rsidDel="008D55BF">
          <w:rPr>
            <w:noProof/>
            <w:webHidden/>
          </w:rPr>
          <w:tab/>
          <w:delText>81</w:delText>
        </w:r>
      </w:del>
    </w:p>
    <w:p w14:paraId="20B5BC31" w14:textId="5B14CD77" w:rsidR="008F6A37" w:rsidDel="008D55BF" w:rsidRDefault="008F6A37">
      <w:pPr>
        <w:pStyle w:val="TableofFigures"/>
        <w:tabs>
          <w:tab w:val="right" w:leader="dot" w:pos="9060"/>
        </w:tabs>
        <w:rPr>
          <w:del w:id="2280" w:author="nick" w:date="2021-07-13T19:10:00Z"/>
          <w:rFonts w:asciiTheme="minorHAnsi" w:eastAsiaTheme="minorEastAsia" w:hAnsiTheme="minorHAnsi" w:cstheme="minorBidi"/>
          <w:noProof/>
          <w:szCs w:val="22"/>
          <w:lang w:val="de-DE"/>
        </w:rPr>
      </w:pPr>
      <w:del w:id="2281" w:author="nick" w:date="2021-07-13T19:10:00Z">
        <w:r w:rsidRPr="008D55BF" w:rsidDel="008D55BF">
          <w:rPr>
            <w:noProof/>
          </w:rPr>
          <w:delText xml:space="preserve">Table 52: Nested elements of element </w:delText>
        </w:r>
        <w:r w:rsidRPr="008D55BF" w:rsidDel="008D55BF">
          <w:rPr>
            <w:rFonts w:ascii="Courier New" w:hAnsi="Courier New" w:cs="Courier New"/>
            <w:i/>
            <w:noProof/>
          </w:rPr>
          <w:delText>&lt;threaded_connection/&gt;</w:delText>
        </w:r>
        <w:r w:rsidDel="008D55BF">
          <w:rPr>
            <w:noProof/>
            <w:webHidden/>
          </w:rPr>
          <w:tab/>
          <w:delText>82</w:delText>
        </w:r>
      </w:del>
    </w:p>
    <w:p w14:paraId="77016968" w14:textId="014E3031" w:rsidR="008F6A37" w:rsidDel="008D55BF" w:rsidRDefault="008F6A37">
      <w:pPr>
        <w:pStyle w:val="TableofFigures"/>
        <w:tabs>
          <w:tab w:val="right" w:leader="dot" w:pos="9060"/>
        </w:tabs>
        <w:rPr>
          <w:del w:id="2282" w:author="nick" w:date="2021-07-13T19:10:00Z"/>
          <w:rFonts w:asciiTheme="minorHAnsi" w:eastAsiaTheme="minorEastAsia" w:hAnsiTheme="minorHAnsi" w:cstheme="minorBidi"/>
          <w:noProof/>
          <w:szCs w:val="22"/>
          <w:lang w:val="de-DE"/>
        </w:rPr>
      </w:pPr>
      <w:del w:id="2283" w:author="nick" w:date="2021-07-13T19:10:00Z">
        <w:r w:rsidRPr="008D55BF" w:rsidDel="008D55BF">
          <w:rPr>
            <w:noProof/>
          </w:rPr>
          <w:delText xml:space="preserve">Table 53: Attributes of element </w:delText>
        </w:r>
        <w:r w:rsidRPr="008D55BF" w:rsidDel="008D55BF">
          <w:rPr>
            <w:rFonts w:ascii="Courier New" w:hAnsi="Courier New" w:cs="Courier New"/>
            <w:i/>
            <w:noProof/>
          </w:rPr>
          <w:delText>&lt;washer/&gt;</w:delText>
        </w:r>
        <w:r w:rsidDel="008D55BF">
          <w:rPr>
            <w:noProof/>
            <w:webHidden/>
          </w:rPr>
          <w:tab/>
          <w:delText>82</w:delText>
        </w:r>
      </w:del>
    </w:p>
    <w:p w14:paraId="0C35B12C" w14:textId="392611E0" w:rsidR="008F6A37" w:rsidDel="008D55BF" w:rsidRDefault="008F6A37">
      <w:pPr>
        <w:pStyle w:val="TableofFigures"/>
        <w:tabs>
          <w:tab w:val="right" w:leader="dot" w:pos="9060"/>
        </w:tabs>
        <w:rPr>
          <w:del w:id="2284" w:author="nick" w:date="2021-07-13T19:10:00Z"/>
          <w:rFonts w:asciiTheme="minorHAnsi" w:eastAsiaTheme="minorEastAsia" w:hAnsiTheme="minorHAnsi" w:cstheme="minorBidi"/>
          <w:noProof/>
          <w:szCs w:val="22"/>
          <w:lang w:val="de-DE"/>
        </w:rPr>
      </w:pPr>
      <w:del w:id="2285" w:author="nick" w:date="2021-07-13T19:10:00Z">
        <w:r w:rsidRPr="008D55BF" w:rsidDel="008D55BF">
          <w:rPr>
            <w:noProof/>
          </w:rPr>
          <w:delText xml:space="preserve">Table 54: Attributes of element </w:delText>
        </w:r>
        <w:r w:rsidRPr="008D55BF" w:rsidDel="008D55BF">
          <w:rPr>
            <w:rFonts w:ascii="Courier New" w:hAnsi="Courier New" w:cs="Courier New"/>
            <w:i/>
            <w:noProof/>
          </w:rPr>
          <w:delText>&lt;nut/&gt;</w:delText>
        </w:r>
        <w:r w:rsidDel="008D55BF">
          <w:rPr>
            <w:noProof/>
            <w:webHidden/>
          </w:rPr>
          <w:tab/>
          <w:delText>83</w:delText>
        </w:r>
      </w:del>
    </w:p>
    <w:p w14:paraId="02DA982A" w14:textId="11B386FF" w:rsidR="008F6A37" w:rsidDel="008D55BF" w:rsidRDefault="008F6A37">
      <w:pPr>
        <w:pStyle w:val="TableofFigures"/>
        <w:tabs>
          <w:tab w:val="right" w:leader="dot" w:pos="9060"/>
        </w:tabs>
        <w:rPr>
          <w:del w:id="2286" w:author="nick" w:date="2021-07-13T19:10:00Z"/>
          <w:rFonts w:asciiTheme="minorHAnsi" w:eastAsiaTheme="minorEastAsia" w:hAnsiTheme="minorHAnsi" w:cstheme="minorBidi"/>
          <w:noProof/>
          <w:szCs w:val="22"/>
          <w:lang w:val="de-DE"/>
        </w:rPr>
      </w:pPr>
      <w:del w:id="2287" w:author="nick" w:date="2021-07-13T19:10:00Z">
        <w:r w:rsidRPr="008D55BF" w:rsidDel="008D55BF">
          <w:rPr>
            <w:noProof/>
          </w:rPr>
          <w:delText xml:space="preserve">Table 55: Nested elements of element </w:delText>
        </w:r>
        <w:r w:rsidRPr="008D55BF" w:rsidDel="008D55BF">
          <w:rPr>
            <w:rFonts w:ascii="Courier New" w:hAnsi="Courier New" w:cs="Courier New"/>
            <w:i/>
            <w:noProof/>
          </w:rPr>
          <w:delText>&lt;nut/&gt;</w:delText>
        </w:r>
        <w:r w:rsidDel="008D55BF">
          <w:rPr>
            <w:noProof/>
            <w:webHidden/>
          </w:rPr>
          <w:tab/>
          <w:delText>84</w:delText>
        </w:r>
      </w:del>
    </w:p>
    <w:p w14:paraId="170C390F" w14:textId="729D013C" w:rsidR="008F6A37" w:rsidDel="008D55BF" w:rsidRDefault="008F6A37">
      <w:pPr>
        <w:pStyle w:val="TableofFigures"/>
        <w:tabs>
          <w:tab w:val="right" w:leader="dot" w:pos="9060"/>
        </w:tabs>
        <w:rPr>
          <w:del w:id="2288" w:author="nick" w:date="2021-07-13T19:10:00Z"/>
          <w:rFonts w:asciiTheme="minorHAnsi" w:eastAsiaTheme="minorEastAsia" w:hAnsiTheme="minorHAnsi" w:cstheme="minorBidi"/>
          <w:noProof/>
          <w:szCs w:val="22"/>
          <w:lang w:val="de-DE"/>
        </w:rPr>
      </w:pPr>
      <w:del w:id="2289" w:author="nick" w:date="2021-07-13T19:10:00Z">
        <w:r w:rsidRPr="008D55BF" w:rsidDel="008D55BF">
          <w:rPr>
            <w:noProof/>
          </w:rPr>
          <w:delText xml:space="preserve">Table 56: Attributes of element </w:delText>
        </w:r>
        <w:r w:rsidRPr="008D55BF" w:rsidDel="008D55BF">
          <w:rPr>
            <w:rFonts w:ascii="Courier New" w:hAnsi="Courier New" w:cs="Courier New"/>
            <w:i/>
            <w:noProof/>
          </w:rPr>
          <w:delText>&lt;bolt/&gt;</w:delText>
        </w:r>
        <w:r w:rsidDel="008D55BF">
          <w:rPr>
            <w:noProof/>
            <w:webHidden/>
          </w:rPr>
          <w:tab/>
          <w:delText>84</w:delText>
        </w:r>
      </w:del>
    </w:p>
    <w:p w14:paraId="4AF5B7F6" w14:textId="5325937D" w:rsidR="008F6A37" w:rsidDel="008D55BF" w:rsidRDefault="008F6A37">
      <w:pPr>
        <w:pStyle w:val="TableofFigures"/>
        <w:tabs>
          <w:tab w:val="right" w:leader="dot" w:pos="9060"/>
        </w:tabs>
        <w:rPr>
          <w:del w:id="2290" w:author="nick" w:date="2021-07-13T19:10:00Z"/>
          <w:rFonts w:asciiTheme="minorHAnsi" w:eastAsiaTheme="minorEastAsia" w:hAnsiTheme="minorHAnsi" w:cstheme="minorBidi"/>
          <w:noProof/>
          <w:szCs w:val="22"/>
          <w:lang w:val="de-DE"/>
        </w:rPr>
      </w:pPr>
      <w:del w:id="2291" w:author="nick" w:date="2021-07-13T19:10:00Z">
        <w:r w:rsidRPr="008D55BF" w:rsidDel="008D55BF">
          <w:rPr>
            <w:noProof/>
          </w:rPr>
          <w:delText xml:space="preserve">Table 57: Nested elements of element </w:delText>
        </w:r>
        <w:r w:rsidRPr="008D55BF" w:rsidDel="008D55BF">
          <w:rPr>
            <w:rFonts w:ascii="Courier New" w:hAnsi="Courier New" w:cs="Courier New"/>
            <w:i/>
            <w:noProof/>
          </w:rPr>
          <w:delText>&lt;bolt/&gt;</w:delText>
        </w:r>
        <w:r w:rsidDel="008D55BF">
          <w:rPr>
            <w:noProof/>
            <w:webHidden/>
          </w:rPr>
          <w:tab/>
          <w:delText>85</w:delText>
        </w:r>
      </w:del>
    </w:p>
    <w:p w14:paraId="4F9F3C19" w14:textId="355A189C" w:rsidR="008F6A37" w:rsidDel="008D55BF" w:rsidRDefault="008F6A37">
      <w:pPr>
        <w:pStyle w:val="TableofFigures"/>
        <w:tabs>
          <w:tab w:val="right" w:leader="dot" w:pos="9060"/>
        </w:tabs>
        <w:rPr>
          <w:del w:id="2292" w:author="nick" w:date="2021-07-13T19:10:00Z"/>
          <w:rFonts w:asciiTheme="minorHAnsi" w:eastAsiaTheme="minorEastAsia" w:hAnsiTheme="minorHAnsi" w:cstheme="minorBidi"/>
          <w:noProof/>
          <w:szCs w:val="22"/>
          <w:lang w:val="de-DE"/>
        </w:rPr>
      </w:pPr>
      <w:del w:id="2293" w:author="nick" w:date="2021-07-13T19:10:00Z">
        <w:r w:rsidRPr="008D55BF" w:rsidDel="008D55BF">
          <w:rPr>
            <w:noProof/>
          </w:rPr>
          <w:delText xml:space="preserve">Table 58: Attributes of element </w:delText>
        </w:r>
        <w:r w:rsidRPr="008D55BF" w:rsidDel="008D55BF">
          <w:rPr>
            <w:rFonts w:ascii="Courier New" w:hAnsi="Courier New" w:cs="Courier New"/>
            <w:i/>
            <w:noProof/>
          </w:rPr>
          <w:delText>&lt;screw/&gt;</w:delText>
        </w:r>
        <w:r w:rsidDel="008D55BF">
          <w:rPr>
            <w:noProof/>
            <w:webHidden/>
          </w:rPr>
          <w:tab/>
          <w:delText>89</w:delText>
        </w:r>
      </w:del>
    </w:p>
    <w:p w14:paraId="2AD15BDB" w14:textId="219CAF63" w:rsidR="008F6A37" w:rsidDel="008D55BF" w:rsidRDefault="008F6A37">
      <w:pPr>
        <w:pStyle w:val="TableofFigures"/>
        <w:tabs>
          <w:tab w:val="right" w:leader="dot" w:pos="9060"/>
        </w:tabs>
        <w:rPr>
          <w:del w:id="2294" w:author="nick" w:date="2021-07-13T19:10:00Z"/>
          <w:rFonts w:asciiTheme="minorHAnsi" w:eastAsiaTheme="minorEastAsia" w:hAnsiTheme="minorHAnsi" w:cstheme="minorBidi"/>
          <w:noProof/>
          <w:szCs w:val="22"/>
          <w:lang w:val="de-DE"/>
        </w:rPr>
      </w:pPr>
      <w:del w:id="2295" w:author="nick" w:date="2021-07-13T19:10:00Z">
        <w:r w:rsidRPr="008D55BF" w:rsidDel="008D55BF">
          <w:rPr>
            <w:noProof/>
          </w:rPr>
          <w:delText xml:space="preserve">Table 59: Nested elements of element </w:delText>
        </w:r>
        <w:r w:rsidRPr="008D55BF" w:rsidDel="008D55BF">
          <w:rPr>
            <w:rFonts w:ascii="Courier New" w:hAnsi="Courier New" w:cs="Courier New"/>
            <w:i/>
            <w:noProof/>
          </w:rPr>
          <w:delText>&lt;screw/&gt;</w:delText>
        </w:r>
        <w:r w:rsidDel="008D55BF">
          <w:rPr>
            <w:noProof/>
            <w:webHidden/>
          </w:rPr>
          <w:tab/>
          <w:delText>89</w:delText>
        </w:r>
      </w:del>
    </w:p>
    <w:p w14:paraId="3CBDB30E" w14:textId="70E11FAA" w:rsidR="008F6A37" w:rsidDel="008D55BF" w:rsidRDefault="008F6A37">
      <w:pPr>
        <w:pStyle w:val="TableofFigures"/>
        <w:tabs>
          <w:tab w:val="right" w:leader="dot" w:pos="9060"/>
        </w:tabs>
        <w:rPr>
          <w:del w:id="2296" w:author="nick" w:date="2021-07-13T19:10:00Z"/>
          <w:rFonts w:asciiTheme="minorHAnsi" w:eastAsiaTheme="minorEastAsia" w:hAnsiTheme="minorHAnsi" w:cstheme="minorBidi"/>
          <w:noProof/>
          <w:szCs w:val="22"/>
          <w:lang w:val="de-DE"/>
        </w:rPr>
      </w:pPr>
      <w:del w:id="2297" w:author="nick" w:date="2021-07-13T19:10:00Z">
        <w:r w:rsidRPr="008D55BF" w:rsidDel="008D55BF">
          <w:rPr>
            <w:noProof/>
          </w:rPr>
          <w:delText xml:space="preserve">Table 60: Attributes of element </w:delText>
        </w:r>
        <w:r w:rsidRPr="008D55BF" w:rsidDel="008D55BF">
          <w:rPr>
            <w:rFonts w:ascii="Courier New" w:hAnsi="Courier New" w:cs="Courier New"/>
            <w:i/>
            <w:noProof/>
          </w:rPr>
          <w:delText>&lt;flow_drilled/&gt;</w:delText>
        </w:r>
        <w:r w:rsidDel="008D55BF">
          <w:rPr>
            <w:noProof/>
            <w:webHidden/>
          </w:rPr>
          <w:tab/>
          <w:delText>91</w:delText>
        </w:r>
      </w:del>
    </w:p>
    <w:p w14:paraId="548AF966" w14:textId="18AF6828" w:rsidR="008F6A37" w:rsidDel="008D55BF" w:rsidRDefault="008F6A37">
      <w:pPr>
        <w:pStyle w:val="TableofFigures"/>
        <w:tabs>
          <w:tab w:val="right" w:leader="dot" w:pos="9060"/>
        </w:tabs>
        <w:rPr>
          <w:del w:id="2298" w:author="nick" w:date="2021-07-13T19:10:00Z"/>
          <w:rFonts w:asciiTheme="minorHAnsi" w:eastAsiaTheme="minorEastAsia" w:hAnsiTheme="minorHAnsi" w:cstheme="minorBidi"/>
          <w:noProof/>
          <w:szCs w:val="22"/>
          <w:lang w:val="de-DE"/>
        </w:rPr>
      </w:pPr>
      <w:del w:id="2299" w:author="nick" w:date="2021-07-13T19:10:00Z">
        <w:r w:rsidRPr="008D55BF" w:rsidDel="008D55BF">
          <w:rPr>
            <w:noProof/>
          </w:rPr>
          <w:delText xml:space="preserve">Table 61: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&lt;gumdrop/&gt;</w:delText>
        </w:r>
        <w:r w:rsidDel="008D55BF">
          <w:rPr>
            <w:noProof/>
            <w:webHidden/>
          </w:rPr>
          <w:tab/>
          <w:delText>92</w:delText>
        </w:r>
      </w:del>
    </w:p>
    <w:p w14:paraId="728EABAC" w14:textId="2A6C5262" w:rsidR="008F6A37" w:rsidDel="008D55BF" w:rsidRDefault="008F6A37">
      <w:pPr>
        <w:pStyle w:val="TableofFigures"/>
        <w:tabs>
          <w:tab w:val="right" w:leader="dot" w:pos="9060"/>
        </w:tabs>
        <w:rPr>
          <w:del w:id="2300" w:author="nick" w:date="2021-07-13T19:10:00Z"/>
          <w:rFonts w:asciiTheme="minorHAnsi" w:eastAsiaTheme="minorEastAsia" w:hAnsiTheme="minorHAnsi" w:cstheme="minorBidi"/>
          <w:noProof/>
          <w:szCs w:val="22"/>
          <w:lang w:val="de-DE"/>
        </w:rPr>
      </w:pPr>
      <w:del w:id="2301" w:author="nick" w:date="2021-07-13T19:10:00Z">
        <w:r w:rsidRPr="008D55BF" w:rsidDel="008D55BF">
          <w:rPr>
            <w:noProof/>
          </w:rPr>
          <w:delText xml:space="preserve">Table 62: Attributes of element </w:delText>
        </w:r>
        <w:r w:rsidRPr="008D55BF" w:rsidDel="008D55BF">
          <w:rPr>
            <w:rFonts w:ascii="Courier New" w:hAnsi="Courier New" w:cs="Courier New"/>
            <w:i/>
            <w:noProof/>
          </w:rPr>
          <w:delText>&lt;gumdrop/&gt;</w:delText>
        </w:r>
        <w:r w:rsidDel="008D55BF">
          <w:rPr>
            <w:noProof/>
            <w:webHidden/>
          </w:rPr>
          <w:tab/>
          <w:delText>93</w:delText>
        </w:r>
      </w:del>
    </w:p>
    <w:p w14:paraId="665CDBB8" w14:textId="1632AA4E" w:rsidR="008F6A37" w:rsidDel="008D55BF" w:rsidRDefault="008F6A37">
      <w:pPr>
        <w:pStyle w:val="TableofFigures"/>
        <w:tabs>
          <w:tab w:val="right" w:leader="dot" w:pos="9060"/>
        </w:tabs>
        <w:rPr>
          <w:del w:id="2302" w:author="nick" w:date="2021-07-13T19:10:00Z"/>
          <w:rFonts w:asciiTheme="minorHAnsi" w:eastAsiaTheme="minorEastAsia" w:hAnsiTheme="minorHAnsi" w:cstheme="minorBidi"/>
          <w:noProof/>
          <w:szCs w:val="22"/>
          <w:lang w:val="de-DE"/>
        </w:rPr>
      </w:pPr>
      <w:del w:id="2303" w:author="nick" w:date="2021-07-13T19:10:00Z">
        <w:r w:rsidRPr="008D55BF" w:rsidDel="008D55BF">
          <w:rPr>
            <w:noProof/>
          </w:rPr>
          <w:lastRenderedPageBreak/>
          <w:delText xml:space="preserve">Table 63: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&lt;clinch/&gt;</w:delText>
        </w:r>
        <w:r w:rsidDel="008D55BF">
          <w:rPr>
            <w:noProof/>
            <w:webHidden/>
          </w:rPr>
          <w:tab/>
          <w:delText>95</w:delText>
        </w:r>
      </w:del>
    </w:p>
    <w:p w14:paraId="136613F6" w14:textId="66EAE9B9" w:rsidR="008F6A37" w:rsidDel="008D55BF" w:rsidRDefault="008F6A37">
      <w:pPr>
        <w:pStyle w:val="TableofFigures"/>
        <w:tabs>
          <w:tab w:val="right" w:leader="dot" w:pos="9060"/>
        </w:tabs>
        <w:rPr>
          <w:del w:id="2304" w:author="nick" w:date="2021-07-13T19:10:00Z"/>
          <w:rFonts w:asciiTheme="minorHAnsi" w:eastAsiaTheme="minorEastAsia" w:hAnsiTheme="minorHAnsi" w:cstheme="minorBidi"/>
          <w:noProof/>
          <w:szCs w:val="22"/>
          <w:lang w:val="de-DE"/>
        </w:rPr>
      </w:pPr>
      <w:del w:id="2305" w:author="nick" w:date="2021-07-13T19:10:00Z">
        <w:r w:rsidRPr="008D55BF" w:rsidDel="008D55BF">
          <w:rPr>
            <w:noProof/>
          </w:rPr>
          <w:delText xml:space="preserve">Table 64: Attributes of element </w:delText>
        </w:r>
        <w:r w:rsidRPr="008D55BF" w:rsidDel="008D55BF">
          <w:rPr>
            <w:rFonts w:ascii="Courier New" w:hAnsi="Courier New" w:cs="Courier New"/>
            <w:i/>
            <w:noProof/>
          </w:rPr>
          <w:delText>&lt;clinch/&gt;</w:delText>
        </w:r>
        <w:r w:rsidDel="008D55BF">
          <w:rPr>
            <w:noProof/>
            <w:webHidden/>
          </w:rPr>
          <w:tab/>
          <w:delText>95</w:delText>
        </w:r>
      </w:del>
    </w:p>
    <w:p w14:paraId="4E189058" w14:textId="53871617" w:rsidR="008F6A37" w:rsidDel="008D55BF" w:rsidRDefault="008F6A37">
      <w:pPr>
        <w:pStyle w:val="TableofFigures"/>
        <w:tabs>
          <w:tab w:val="right" w:leader="dot" w:pos="9060"/>
        </w:tabs>
        <w:rPr>
          <w:del w:id="2306" w:author="nick" w:date="2021-07-13T19:10:00Z"/>
          <w:rFonts w:asciiTheme="minorHAnsi" w:eastAsiaTheme="minorEastAsia" w:hAnsiTheme="minorHAnsi" w:cstheme="minorBidi"/>
          <w:noProof/>
          <w:szCs w:val="22"/>
          <w:lang w:val="de-DE"/>
        </w:rPr>
      </w:pPr>
      <w:del w:id="2307" w:author="nick" w:date="2021-07-13T19:10:00Z">
        <w:r w:rsidRPr="008D55BF" w:rsidDel="008D55BF">
          <w:rPr>
            <w:noProof/>
          </w:rPr>
          <w:delText xml:space="preserve">Table 65: Nested elements of element </w:delText>
        </w:r>
        <w:r w:rsidRPr="008D55BF" w:rsidDel="008D55BF">
          <w:rPr>
            <w:rFonts w:ascii="Courier New" w:hAnsi="Courier New" w:cs="Courier New"/>
            <w:i/>
            <w:noProof/>
          </w:rPr>
          <w:delText>&lt;clinch/&gt;</w:delText>
        </w:r>
        <w:r w:rsidDel="008D55BF">
          <w:rPr>
            <w:noProof/>
            <w:webHidden/>
          </w:rPr>
          <w:tab/>
          <w:delText>96</w:delText>
        </w:r>
      </w:del>
    </w:p>
    <w:p w14:paraId="1F6660DA" w14:textId="304E2318" w:rsidR="008F6A37" w:rsidDel="008D55BF" w:rsidRDefault="008F6A37">
      <w:pPr>
        <w:pStyle w:val="TableofFigures"/>
        <w:tabs>
          <w:tab w:val="right" w:leader="dot" w:pos="9060"/>
        </w:tabs>
        <w:rPr>
          <w:del w:id="2308" w:author="nick" w:date="2021-07-13T19:10:00Z"/>
          <w:rFonts w:asciiTheme="minorHAnsi" w:eastAsiaTheme="minorEastAsia" w:hAnsiTheme="minorHAnsi" w:cstheme="minorBidi"/>
          <w:noProof/>
          <w:szCs w:val="22"/>
          <w:lang w:val="de-DE"/>
        </w:rPr>
      </w:pPr>
      <w:del w:id="2309" w:author="nick" w:date="2021-07-13T19:10:00Z">
        <w:r w:rsidRPr="008D55BF" w:rsidDel="008D55BF">
          <w:rPr>
            <w:noProof/>
          </w:rPr>
          <w:delText xml:space="preserve">Table 66: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&lt;heat_stake/&gt;</w:delText>
        </w:r>
        <w:r w:rsidDel="008D55BF">
          <w:rPr>
            <w:noProof/>
            <w:webHidden/>
          </w:rPr>
          <w:tab/>
          <w:delText>97</w:delText>
        </w:r>
      </w:del>
    </w:p>
    <w:p w14:paraId="359E5FB7" w14:textId="4693D964" w:rsidR="008F6A37" w:rsidDel="008D55BF" w:rsidRDefault="008F6A37">
      <w:pPr>
        <w:pStyle w:val="TableofFigures"/>
        <w:tabs>
          <w:tab w:val="right" w:leader="dot" w:pos="9060"/>
        </w:tabs>
        <w:rPr>
          <w:del w:id="2310" w:author="nick" w:date="2021-07-13T19:10:00Z"/>
          <w:rFonts w:asciiTheme="minorHAnsi" w:eastAsiaTheme="minorEastAsia" w:hAnsiTheme="minorHAnsi" w:cstheme="minorBidi"/>
          <w:noProof/>
          <w:szCs w:val="22"/>
          <w:lang w:val="de-DE"/>
        </w:rPr>
      </w:pPr>
      <w:del w:id="2311" w:author="nick" w:date="2021-07-13T19:10:00Z">
        <w:r w:rsidRPr="008D55BF" w:rsidDel="008D55BF">
          <w:rPr>
            <w:noProof/>
          </w:rPr>
          <w:delText xml:space="preserve">Table 67: Attributes of element </w:delText>
        </w:r>
        <w:r w:rsidRPr="008D55BF" w:rsidDel="008D55BF">
          <w:rPr>
            <w:rFonts w:ascii="Courier New" w:hAnsi="Courier New" w:cs="Courier New"/>
            <w:i/>
            <w:noProof/>
          </w:rPr>
          <w:delText>&lt;heat_stake/&gt;</w:delText>
        </w:r>
        <w:r w:rsidDel="008D55BF">
          <w:rPr>
            <w:noProof/>
            <w:webHidden/>
          </w:rPr>
          <w:tab/>
          <w:delText>97</w:delText>
        </w:r>
      </w:del>
    </w:p>
    <w:p w14:paraId="17CAC520" w14:textId="4C44A656" w:rsidR="008F6A37" w:rsidDel="008D55BF" w:rsidRDefault="008F6A37">
      <w:pPr>
        <w:pStyle w:val="TableofFigures"/>
        <w:tabs>
          <w:tab w:val="right" w:leader="dot" w:pos="9060"/>
        </w:tabs>
        <w:rPr>
          <w:del w:id="2312" w:author="nick" w:date="2021-07-13T19:10:00Z"/>
          <w:rFonts w:asciiTheme="minorHAnsi" w:eastAsiaTheme="minorEastAsia" w:hAnsiTheme="minorHAnsi" w:cstheme="minorBidi"/>
          <w:noProof/>
          <w:szCs w:val="22"/>
          <w:lang w:val="de-DE"/>
        </w:rPr>
      </w:pPr>
      <w:del w:id="2313" w:author="nick" w:date="2021-07-13T19:10:00Z">
        <w:r w:rsidRPr="008D55BF" w:rsidDel="008D55BF">
          <w:rPr>
            <w:noProof/>
          </w:rPr>
          <w:delText xml:space="preserve">Table 68: Nested elements of element </w:delText>
        </w:r>
        <w:r w:rsidRPr="008D55BF" w:rsidDel="008D55BF">
          <w:rPr>
            <w:rFonts w:ascii="Courier New" w:hAnsi="Courier New" w:cs="Courier New"/>
            <w:i/>
            <w:noProof/>
          </w:rPr>
          <w:delText>&lt;heat_stake/&gt;</w:delText>
        </w:r>
        <w:r w:rsidDel="008D55BF">
          <w:rPr>
            <w:noProof/>
            <w:webHidden/>
          </w:rPr>
          <w:tab/>
          <w:delText>98</w:delText>
        </w:r>
      </w:del>
    </w:p>
    <w:p w14:paraId="58F927B4" w14:textId="64A34B16" w:rsidR="008F6A37" w:rsidDel="008D55BF" w:rsidRDefault="008F6A37">
      <w:pPr>
        <w:pStyle w:val="TableofFigures"/>
        <w:tabs>
          <w:tab w:val="right" w:leader="dot" w:pos="9060"/>
        </w:tabs>
        <w:rPr>
          <w:del w:id="2314" w:author="nick" w:date="2021-07-13T19:10:00Z"/>
          <w:rFonts w:asciiTheme="minorHAnsi" w:eastAsiaTheme="minorEastAsia" w:hAnsiTheme="minorHAnsi" w:cstheme="minorBidi"/>
          <w:noProof/>
          <w:szCs w:val="22"/>
          <w:lang w:val="de-DE"/>
        </w:rPr>
      </w:pPr>
      <w:del w:id="2315" w:author="nick" w:date="2021-07-13T19:10:00Z">
        <w:r w:rsidRPr="008D55BF" w:rsidDel="008D55BF">
          <w:rPr>
            <w:noProof/>
          </w:rPr>
          <w:delText xml:space="preserve">Table 69: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&lt;clip/&gt;</w:delText>
        </w:r>
        <w:r w:rsidDel="008D55BF">
          <w:rPr>
            <w:noProof/>
            <w:webHidden/>
          </w:rPr>
          <w:tab/>
          <w:delText>100</w:delText>
        </w:r>
      </w:del>
    </w:p>
    <w:p w14:paraId="6974FE61" w14:textId="4BEB5879" w:rsidR="008F6A37" w:rsidDel="008D55BF" w:rsidRDefault="008F6A37">
      <w:pPr>
        <w:pStyle w:val="TableofFigures"/>
        <w:tabs>
          <w:tab w:val="right" w:leader="dot" w:pos="9060"/>
        </w:tabs>
        <w:rPr>
          <w:del w:id="2316" w:author="nick" w:date="2021-07-13T19:10:00Z"/>
          <w:rFonts w:asciiTheme="minorHAnsi" w:eastAsiaTheme="minorEastAsia" w:hAnsiTheme="minorHAnsi" w:cstheme="minorBidi"/>
          <w:noProof/>
          <w:szCs w:val="22"/>
          <w:lang w:val="de-DE"/>
        </w:rPr>
      </w:pPr>
      <w:del w:id="2317" w:author="nick" w:date="2021-07-13T19:10:00Z">
        <w:r w:rsidRPr="008D55BF" w:rsidDel="008D55BF">
          <w:rPr>
            <w:noProof/>
          </w:rPr>
          <w:delText xml:space="preserve">Table 70: Attributes of element </w:delText>
        </w:r>
        <w:r w:rsidRPr="008D55BF" w:rsidDel="008D55BF">
          <w:rPr>
            <w:rFonts w:ascii="Courier New" w:hAnsi="Courier New" w:cs="Courier New"/>
            <w:i/>
            <w:noProof/>
          </w:rPr>
          <w:delText>&lt;clip/&gt;</w:delText>
        </w:r>
        <w:r w:rsidDel="008D55BF">
          <w:rPr>
            <w:noProof/>
            <w:webHidden/>
          </w:rPr>
          <w:tab/>
          <w:delText>100</w:delText>
        </w:r>
      </w:del>
    </w:p>
    <w:p w14:paraId="484FAED9" w14:textId="184B5751" w:rsidR="008F6A37" w:rsidDel="008D55BF" w:rsidRDefault="008F6A37">
      <w:pPr>
        <w:pStyle w:val="TableofFigures"/>
        <w:tabs>
          <w:tab w:val="right" w:leader="dot" w:pos="9060"/>
        </w:tabs>
        <w:rPr>
          <w:del w:id="2318" w:author="nick" w:date="2021-07-13T19:10:00Z"/>
          <w:rFonts w:asciiTheme="minorHAnsi" w:eastAsiaTheme="minorEastAsia" w:hAnsiTheme="minorHAnsi" w:cstheme="minorBidi"/>
          <w:noProof/>
          <w:szCs w:val="22"/>
          <w:lang w:val="de-DE"/>
        </w:rPr>
      </w:pPr>
      <w:del w:id="2319" w:author="nick" w:date="2021-07-13T19:10:00Z">
        <w:r w:rsidRPr="008D55BF" w:rsidDel="008D55BF">
          <w:rPr>
            <w:noProof/>
          </w:rPr>
          <w:delText xml:space="preserve">Table 71: Nested elements of element </w:delText>
        </w:r>
        <w:r w:rsidRPr="008D55BF" w:rsidDel="008D55BF">
          <w:rPr>
            <w:rFonts w:ascii="Courier New" w:hAnsi="Courier New" w:cs="Courier New"/>
            <w:i/>
            <w:noProof/>
          </w:rPr>
          <w:delText>&lt;clip/&gt;</w:delText>
        </w:r>
        <w:r w:rsidDel="008D55BF">
          <w:rPr>
            <w:noProof/>
            <w:webHidden/>
          </w:rPr>
          <w:tab/>
          <w:delText>101</w:delText>
        </w:r>
      </w:del>
    </w:p>
    <w:p w14:paraId="33F38BFB" w14:textId="32C718A6" w:rsidR="008F6A37" w:rsidDel="008D55BF" w:rsidRDefault="008F6A37">
      <w:pPr>
        <w:pStyle w:val="TableofFigures"/>
        <w:tabs>
          <w:tab w:val="right" w:leader="dot" w:pos="9060"/>
        </w:tabs>
        <w:rPr>
          <w:del w:id="2320" w:author="nick" w:date="2021-07-13T19:10:00Z"/>
          <w:rFonts w:asciiTheme="minorHAnsi" w:eastAsiaTheme="minorEastAsia" w:hAnsiTheme="minorHAnsi" w:cstheme="minorBidi"/>
          <w:noProof/>
          <w:szCs w:val="22"/>
          <w:lang w:val="de-DE"/>
        </w:rPr>
      </w:pPr>
      <w:del w:id="2321" w:author="nick" w:date="2021-07-13T19:10:00Z">
        <w:r w:rsidRPr="008D55BF" w:rsidDel="008D55BF">
          <w:rPr>
            <w:noProof/>
          </w:rPr>
          <w:delText xml:space="preserve">Table 72: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&lt;nail/&gt;</w:delText>
        </w:r>
        <w:r w:rsidDel="008D55BF">
          <w:rPr>
            <w:noProof/>
            <w:webHidden/>
          </w:rPr>
          <w:tab/>
          <w:delText>102</w:delText>
        </w:r>
      </w:del>
    </w:p>
    <w:p w14:paraId="214DEB29" w14:textId="1E0CB9EA" w:rsidR="008F6A37" w:rsidDel="008D55BF" w:rsidRDefault="008F6A37">
      <w:pPr>
        <w:pStyle w:val="TableofFigures"/>
        <w:tabs>
          <w:tab w:val="right" w:leader="dot" w:pos="9060"/>
        </w:tabs>
        <w:rPr>
          <w:del w:id="2322" w:author="nick" w:date="2021-07-13T19:10:00Z"/>
          <w:rFonts w:asciiTheme="minorHAnsi" w:eastAsiaTheme="minorEastAsia" w:hAnsiTheme="minorHAnsi" w:cstheme="minorBidi"/>
          <w:noProof/>
          <w:szCs w:val="22"/>
          <w:lang w:val="de-DE"/>
        </w:rPr>
      </w:pPr>
      <w:del w:id="2323" w:author="nick" w:date="2021-07-13T19:10:00Z">
        <w:r w:rsidRPr="008D55BF" w:rsidDel="008D55BF">
          <w:rPr>
            <w:noProof/>
          </w:rPr>
          <w:delText xml:space="preserve">Table 73: Attributes of element </w:delText>
        </w:r>
        <w:r w:rsidRPr="008D55BF" w:rsidDel="008D55BF">
          <w:rPr>
            <w:rFonts w:ascii="Courier New" w:hAnsi="Courier New" w:cs="Courier New"/>
            <w:i/>
            <w:noProof/>
          </w:rPr>
          <w:delText>&lt;nail/&gt;</w:delText>
        </w:r>
        <w:r w:rsidDel="008D55BF">
          <w:rPr>
            <w:noProof/>
            <w:webHidden/>
          </w:rPr>
          <w:tab/>
          <w:delText>102</w:delText>
        </w:r>
      </w:del>
    </w:p>
    <w:p w14:paraId="4543489B" w14:textId="00CD0ACD" w:rsidR="008F6A37" w:rsidDel="008D55BF" w:rsidRDefault="008F6A37">
      <w:pPr>
        <w:pStyle w:val="TableofFigures"/>
        <w:tabs>
          <w:tab w:val="right" w:leader="dot" w:pos="9060"/>
        </w:tabs>
        <w:rPr>
          <w:del w:id="2324" w:author="nick" w:date="2021-07-13T19:10:00Z"/>
          <w:rFonts w:asciiTheme="minorHAnsi" w:eastAsiaTheme="minorEastAsia" w:hAnsiTheme="minorHAnsi" w:cstheme="minorBidi"/>
          <w:noProof/>
          <w:szCs w:val="22"/>
          <w:lang w:val="de-DE"/>
        </w:rPr>
      </w:pPr>
      <w:del w:id="2325" w:author="nick" w:date="2021-07-13T19:10:00Z">
        <w:r w:rsidRPr="008D55BF" w:rsidDel="008D55BF">
          <w:rPr>
            <w:noProof/>
          </w:rPr>
          <w:delText xml:space="preserve">Table 74: Nested elements of element </w:delText>
        </w:r>
        <w:r w:rsidRPr="008D55BF" w:rsidDel="008D55BF">
          <w:rPr>
            <w:rFonts w:ascii="Courier New" w:hAnsi="Courier New" w:cs="Courier New"/>
            <w:i/>
            <w:noProof/>
          </w:rPr>
          <w:delText>&lt;nail/&gt;</w:delText>
        </w:r>
        <w:r w:rsidDel="008D55BF">
          <w:rPr>
            <w:noProof/>
            <w:webHidden/>
          </w:rPr>
          <w:tab/>
          <w:delText>104</w:delText>
        </w:r>
      </w:del>
    </w:p>
    <w:p w14:paraId="41452B70" w14:textId="5DEFDCEC" w:rsidR="008F6A37" w:rsidDel="008D55BF" w:rsidRDefault="008F6A37">
      <w:pPr>
        <w:pStyle w:val="TableofFigures"/>
        <w:tabs>
          <w:tab w:val="right" w:leader="dot" w:pos="9060"/>
        </w:tabs>
        <w:rPr>
          <w:del w:id="2326" w:author="nick" w:date="2021-07-13T19:10:00Z"/>
          <w:rFonts w:asciiTheme="minorHAnsi" w:eastAsiaTheme="minorEastAsia" w:hAnsiTheme="minorHAnsi" w:cstheme="minorBidi"/>
          <w:noProof/>
          <w:szCs w:val="22"/>
          <w:lang w:val="de-DE"/>
        </w:rPr>
      </w:pPr>
      <w:del w:id="2327" w:author="nick" w:date="2021-07-13T19:10:00Z">
        <w:r w:rsidRPr="008D55BF" w:rsidDel="008D55BF">
          <w:rPr>
            <w:noProof/>
          </w:rPr>
          <w:delText xml:space="preserve">Table 75: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&lt;rotation_joint/&gt;</w:delText>
        </w:r>
        <w:r w:rsidDel="008D55BF">
          <w:rPr>
            <w:noProof/>
            <w:webHidden/>
          </w:rPr>
          <w:tab/>
          <w:delText>104</w:delText>
        </w:r>
      </w:del>
    </w:p>
    <w:p w14:paraId="15A04C52" w14:textId="4C7B8B6B" w:rsidR="008F6A37" w:rsidDel="008D55BF" w:rsidRDefault="008F6A37">
      <w:pPr>
        <w:pStyle w:val="TableofFigures"/>
        <w:tabs>
          <w:tab w:val="right" w:leader="dot" w:pos="9060"/>
        </w:tabs>
        <w:rPr>
          <w:del w:id="2328" w:author="nick" w:date="2021-07-13T19:10:00Z"/>
          <w:rFonts w:asciiTheme="minorHAnsi" w:eastAsiaTheme="minorEastAsia" w:hAnsiTheme="minorHAnsi" w:cstheme="minorBidi"/>
          <w:noProof/>
          <w:szCs w:val="22"/>
          <w:lang w:val="de-DE"/>
        </w:rPr>
      </w:pPr>
      <w:del w:id="2329" w:author="nick" w:date="2021-07-13T19:10:00Z">
        <w:r w:rsidRPr="008D55BF" w:rsidDel="008D55BF">
          <w:rPr>
            <w:noProof/>
          </w:rPr>
          <w:delText>Table 76: Attributes of element &lt;rotation_joint/&gt;</w:delText>
        </w:r>
        <w:r w:rsidDel="008D55BF">
          <w:rPr>
            <w:noProof/>
            <w:webHidden/>
          </w:rPr>
          <w:tab/>
          <w:delText>104</w:delText>
        </w:r>
      </w:del>
    </w:p>
    <w:p w14:paraId="419C9718" w14:textId="34C46A49" w:rsidR="008F6A37" w:rsidDel="008D55BF" w:rsidRDefault="008F6A37">
      <w:pPr>
        <w:pStyle w:val="TableofFigures"/>
        <w:tabs>
          <w:tab w:val="right" w:leader="dot" w:pos="9060"/>
        </w:tabs>
        <w:rPr>
          <w:del w:id="2330" w:author="nick" w:date="2021-07-13T19:10:00Z"/>
          <w:rFonts w:asciiTheme="minorHAnsi" w:eastAsiaTheme="minorEastAsia" w:hAnsiTheme="minorHAnsi" w:cstheme="minorBidi"/>
          <w:noProof/>
          <w:szCs w:val="22"/>
          <w:lang w:val="de-DE"/>
        </w:rPr>
      </w:pPr>
      <w:del w:id="2331" w:author="nick" w:date="2021-07-13T19:10:00Z">
        <w:r w:rsidRPr="008D55BF" w:rsidDel="008D55BF">
          <w:rPr>
            <w:noProof/>
          </w:rPr>
          <w:delText xml:space="preserve">Table 77: Nested elements of element </w:delText>
        </w:r>
        <w:r w:rsidRPr="008D55BF" w:rsidDel="008D55BF">
          <w:rPr>
            <w:rFonts w:ascii="Courier New" w:hAnsi="Courier New" w:cs="Courier New"/>
            <w:i/>
            <w:noProof/>
          </w:rPr>
          <w:delText>&lt;rotation_joint/&gt;</w:delText>
        </w:r>
        <w:r w:rsidDel="008D55BF">
          <w:rPr>
            <w:noProof/>
            <w:webHidden/>
          </w:rPr>
          <w:tab/>
          <w:delText>105</w:delText>
        </w:r>
      </w:del>
    </w:p>
    <w:p w14:paraId="2F5D3B20" w14:textId="1F426BFC" w:rsidR="008F6A37" w:rsidDel="008D55BF" w:rsidRDefault="008F6A37">
      <w:pPr>
        <w:pStyle w:val="TableofFigures"/>
        <w:tabs>
          <w:tab w:val="right" w:leader="dot" w:pos="9060"/>
        </w:tabs>
        <w:rPr>
          <w:del w:id="2332" w:author="nick" w:date="2021-07-13T19:10:00Z"/>
          <w:rFonts w:asciiTheme="minorHAnsi" w:eastAsiaTheme="minorEastAsia" w:hAnsiTheme="minorHAnsi" w:cstheme="minorBidi"/>
          <w:noProof/>
          <w:szCs w:val="22"/>
          <w:lang w:val="de-DE"/>
        </w:rPr>
      </w:pPr>
      <w:del w:id="2333" w:author="nick" w:date="2021-07-13T19:10:00Z">
        <w:r w:rsidRPr="008D55BF" w:rsidDel="008D55BF">
          <w:rPr>
            <w:noProof/>
          </w:rPr>
          <w:delText xml:space="preserve">Table 78: Attributes of element </w:delText>
        </w:r>
        <w:r w:rsidRPr="008D55BF" w:rsidDel="008D55BF">
          <w:rPr>
            <w:rFonts w:ascii="Courier New" w:hAnsi="Courier New" w:cs="Courier New"/>
            <w:i/>
            <w:noProof/>
          </w:rPr>
          <w:delText>&lt;rotav/&gt;</w:delText>
        </w:r>
        <w:r w:rsidDel="008D55BF">
          <w:rPr>
            <w:noProof/>
            <w:webHidden/>
          </w:rPr>
          <w:tab/>
          <w:delText>106</w:delText>
        </w:r>
      </w:del>
    </w:p>
    <w:p w14:paraId="26B21870" w14:textId="47E2FEDA" w:rsidR="008F6A37" w:rsidDel="008D55BF" w:rsidRDefault="008F6A37">
      <w:pPr>
        <w:pStyle w:val="TableofFigures"/>
        <w:tabs>
          <w:tab w:val="right" w:leader="dot" w:pos="9060"/>
        </w:tabs>
        <w:rPr>
          <w:del w:id="2334" w:author="nick" w:date="2021-07-13T19:10:00Z"/>
          <w:rFonts w:asciiTheme="minorHAnsi" w:eastAsiaTheme="minorEastAsia" w:hAnsiTheme="minorHAnsi" w:cstheme="minorBidi"/>
          <w:noProof/>
          <w:szCs w:val="22"/>
          <w:lang w:val="de-DE"/>
        </w:rPr>
      </w:pPr>
      <w:del w:id="2335" w:author="nick" w:date="2021-07-13T19:10:00Z">
        <w:r w:rsidRPr="008D55BF" w:rsidDel="008D55BF">
          <w:rPr>
            <w:noProof/>
          </w:rPr>
          <w:delText xml:space="preserve">Table 79: Attributes of element </w:delText>
        </w:r>
        <w:r w:rsidRPr="008D55BF" w:rsidDel="008D55BF">
          <w:rPr>
            <w:rFonts w:ascii="Courier New" w:hAnsi="Courier New" w:cs="Courier New"/>
            <w:i/>
            <w:noProof/>
          </w:rPr>
          <w:delText>&lt;loc_list/&gt;</w:delText>
        </w:r>
        <w:r w:rsidDel="008D55BF">
          <w:rPr>
            <w:noProof/>
            <w:webHidden/>
          </w:rPr>
          <w:tab/>
          <w:delText>108</w:delText>
        </w:r>
      </w:del>
    </w:p>
    <w:p w14:paraId="1960440D" w14:textId="6FC18C37" w:rsidR="008F6A37" w:rsidDel="008D55BF" w:rsidRDefault="008F6A37">
      <w:pPr>
        <w:pStyle w:val="TableofFigures"/>
        <w:tabs>
          <w:tab w:val="right" w:leader="dot" w:pos="9060"/>
        </w:tabs>
        <w:rPr>
          <w:del w:id="2336" w:author="nick" w:date="2021-07-13T19:10:00Z"/>
          <w:rFonts w:asciiTheme="minorHAnsi" w:eastAsiaTheme="minorEastAsia" w:hAnsiTheme="minorHAnsi" w:cstheme="minorBidi"/>
          <w:noProof/>
          <w:szCs w:val="22"/>
          <w:lang w:val="de-DE"/>
        </w:rPr>
      </w:pPr>
      <w:del w:id="2337" w:author="nick" w:date="2021-07-13T19:10:00Z">
        <w:r w:rsidRPr="008D55BF" w:rsidDel="008D55BF">
          <w:rPr>
            <w:noProof/>
          </w:rPr>
          <w:delText xml:space="preserve">Table 80: Nested elements of </w:delText>
        </w:r>
        <w:r w:rsidRPr="008D55BF" w:rsidDel="008D55BF">
          <w:rPr>
            <w:rFonts w:ascii="Courier New" w:hAnsi="Courier New" w:cs="Courier New"/>
            <w:i/>
            <w:noProof/>
          </w:rPr>
          <w:delText>&lt;loc_list&gt;</w:delText>
        </w:r>
        <w:r w:rsidDel="008D55BF">
          <w:rPr>
            <w:noProof/>
            <w:webHidden/>
          </w:rPr>
          <w:tab/>
          <w:delText>108</w:delText>
        </w:r>
      </w:del>
    </w:p>
    <w:p w14:paraId="1D1F6584" w14:textId="711839BB" w:rsidR="008F6A37" w:rsidDel="008D55BF" w:rsidRDefault="008F6A37">
      <w:pPr>
        <w:pStyle w:val="TableofFigures"/>
        <w:tabs>
          <w:tab w:val="right" w:leader="dot" w:pos="9060"/>
        </w:tabs>
        <w:rPr>
          <w:del w:id="2338" w:author="nick" w:date="2021-07-13T19:10:00Z"/>
          <w:rFonts w:asciiTheme="minorHAnsi" w:eastAsiaTheme="minorEastAsia" w:hAnsiTheme="minorHAnsi" w:cstheme="minorBidi"/>
          <w:noProof/>
          <w:szCs w:val="22"/>
          <w:lang w:val="de-DE"/>
        </w:rPr>
      </w:pPr>
      <w:del w:id="2339" w:author="nick" w:date="2021-07-13T19:10:00Z">
        <w:r w:rsidRPr="008D55BF" w:rsidDel="008D55BF">
          <w:rPr>
            <w:noProof/>
          </w:rPr>
          <w:delText xml:space="preserve">Table 81: Attributes of element </w:delText>
        </w:r>
        <w:r w:rsidRPr="008D55BF" w:rsidDel="008D55BF">
          <w:rPr>
            <w:rFonts w:ascii="Courier New" w:hAnsi="Courier New" w:cs="Courier New"/>
            <w:i/>
            <w:noProof/>
          </w:rPr>
          <w:delText>&lt;loc/&gt;</w:delText>
        </w:r>
        <w:r w:rsidDel="008D55BF">
          <w:rPr>
            <w:noProof/>
            <w:webHidden/>
          </w:rPr>
          <w:tab/>
          <w:delText>109</w:delText>
        </w:r>
      </w:del>
    </w:p>
    <w:p w14:paraId="588634AB" w14:textId="2E1402A4" w:rsidR="008F6A37" w:rsidDel="008D55BF" w:rsidRDefault="008F6A37">
      <w:pPr>
        <w:pStyle w:val="TableofFigures"/>
        <w:tabs>
          <w:tab w:val="right" w:leader="dot" w:pos="9060"/>
        </w:tabs>
        <w:rPr>
          <w:del w:id="2340" w:author="nick" w:date="2021-07-13T19:10:00Z"/>
          <w:rFonts w:asciiTheme="minorHAnsi" w:eastAsiaTheme="minorEastAsia" w:hAnsiTheme="minorHAnsi" w:cstheme="minorBidi"/>
          <w:noProof/>
          <w:szCs w:val="22"/>
          <w:lang w:val="de-DE"/>
        </w:rPr>
      </w:pPr>
      <w:del w:id="2341" w:author="nick" w:date="2021-07-13T19:10:00Z">
        <w:r w:rsidRPr="008D55BF" w:rsidDel="008D55BF">
          <w:rPr>
            <w:noProof/>
          </w:rPr>
          <w:delText xml:space="preserve">Table 82: Attributes of element </w:delText>
        </w:r>
        <w:r w:rsidRPr="008D55BF" w:rsidDel="008D55BF">
          <w:rPr>
            <w:rFonts w:ascii="Courier New" w:hAnsi="Courier New" w:cs="Courier New"/>
            <w:i/>
            <w:noProof/>
          </w:rPr>
          <w:delText>&lt;segment/&gt;</w:delText>
        </w:r>
        <w:r w:rsidDel="008D55BF">
          <w:rPr>
            <w:noProof/>
            <w:webHidden/>
          </w:rPr>
          <w:tab/>
          <w:delText>111</w:delText>
        </w:r>
      </w:del>
    </w:p>
    <w:p w14:paraId="2F9F7B69" w14:textId="5275291C" w:rsidR="008F6A37" w:rsidDel="008D55BF" w:rsidRDefault="008F6A37">
      <w:pPr>
        <w:pStyle w:val="TableofFigures"/>
        <w:tabs>
          <w:tab w:val="right" w:leader="dot" w:pos="9060"/>
        </w:tabs>
        <w:rPr>
          <w:del w:id="2342" w:author="nick" w:date="2021-07-13T19:10:00Z"/>
          <w:rFonts w:asciiTheme="minorHAnsi" w:eastAsiaTheme="minorEastAsia" w:hAnsiTheme="minorHAnsi" w:cstheme="minorBidi"/>
          <w:noProof/>
          <w:szCs w:val="22"/>
          <w:lang w:val="de-DE"/>
        </w:rPr>
      </w:pPr>
      <w:del w:id="2343" w:author="nick" w:date="2021-07-13T19:10:00Z">
        <w:r w:rsidRPr="008D55BF" w:rsidDel="008D55BF">
          <w:rPr>
            <w:noProof/>
          </w:rPr>
          <w:delText xml:space="preserve">Table 83: Attributes of element </w:delText>
        </w:r>
        <w:r w:rsidRPr="008D55BF" w:rsidDel="008D55BF">
          <w:rPr>
            <w:rFonts w:ascii="Courier New" w:hAnsi="Courier New" w:cs="Courier New"/>
            <w:i/>
            <w:noProof/>
          </w:rPr>
          <w:delText>&lt;regular_segments/&gt;</w:delText>
        </w:r>
        <w:r w:rsidDel="008D55BF">
          <w:rPr>
            <w:noProof/>
            <w:webHidden/>
          </w:rPr>
          <w:tab/>
          <w:delText>112</w:delText>
        </w:r>
      </w:del>
    </w:p>
    <w:p w14:paraId="144E2538" w14:textId="73973894" w:rsidR="008F6A37" w:rsidDel="008D55BF" w:rsidRDefault="008F6A37">
      <w:pPr>
        <w:pStyle w:val="TableofFigures"/>
        <w:tabs>
          <w:tab w:val="right" w:leader="dot" w:pos="9060"/>
        </w:tabs>
        <w:rPr>
          <w:del w:id="2344" w:author="nick" w:date="2021-07-13T19:10:00Z"/>
          <w:rFonts w:asciiTheme="minorHAnsi" w:eastAsiaTheme="minorEastAsia" w:hAnsiTheme="minorHAnsi" w:cstheme="minorBidi"/>
          <w:noProof/>
          <w:szCs w:val="22"/>
          <w:lang w:val="de-DE"/>
        </w:rPr>
      </w:pPr>
      <w:del w:id="2345" w:author="nick" w:date="2021-07-13T19:10:00Z">
        <w:r w:rsidRPr="008D55BF" w:rsidDel="008D55BF">
          <w:rPr>
            <w:noProof/>
          </w:rPr>
          <w:delText xml:space="preserve">Table 84: Nested elements of element </w:delText>
        </w:r>
        <w:r w:rsidRPr="008D55BF" w:rsidDel="008D55BF">
          <w:rPr>
            <w:rFonts w:ascii="Courier New" w:hAnsi="Courier New" w:cs="Courier New"/>
            <w:i/>
            <w:noProof/>
            <w:kern w:val="22"/>
          </w:rPr>
          <w:delText>&lt;connection_1d/&gt;</w:delText>
        </w:r>
        <w:r w:rsidDel="008D55BF">
          <w:rPr>
            <w:noProof/>
            <w:webHidden/>
          </w:rPr>
          <w:tab/>
          <w:delText>115</w:delText>
        </w:r>
      </w:del>
    </w:p>
    <w:p w14:paraId="14F6800E" w14:textId="507E276A" w:rsidR="008F6A37" w:rsidDel="008D55BF" w:rsidRDefault="008F6A37">
      <w:pPr>
        <w:pStyle w:val="TableofFigures"/>
        <w:tabs>
          <w:tab w:val="right" w:leader="dot" w:pos="9060"/>
        </w:tabs>
        <w:rPr>
          <w:del w:id="2346" w:author="nick" w:date="2021-07-13T19:10:00Z"/>
          <w:rFonts w:asciiTheme="minorHAnsi" w:eastAsiaTheme="minorEastAsia" w:hAnsiTheme="minorHAnsi" w:cstheme="minorBidi"/>
          <w:noProof/>
          <w:szCs w:val="22"/>
          <w:lang w:val="de-DE"/>
        </w:rPr>
      </w:pPr>
      <w:del w:id="2347" w:author="nick" w:date="2021-07-13T19:10:00Z">
        <w:r w:rsidRPr="008D55BF" w:rsidDel="008D55BF">
          <w:rPr>
            <w:noProof/>
          </w:rPr>
          <w:delText xml:space="preserve">Table 85: Attributes of element </w:delText>
        </w:r>
        <w:r w:rsidRPr="008D55BF" w:rsidDel="008D55BF">
          <w:rPr>
            <w:rFonts w:ascii="Courier New" w:hAnsi="Courier New" w:cs="Courier New"/>
            <w:i/>
            <w:noProof/>
          </w:rPr>
          <w:delText>&lt;connection_1d/&gt;</w:delText>
        </w:r>
        <w:r w:rsidDel="008D55BF">
          <w:rPr>
            <w:noProof/>
            <w:webHidden/>
          </w:rPr>
          <w:tab/>
          <w:delText>119</w:delText>
        </w:r>
      </w:del>
    </w:p>
    <w:p w14:paraId="4F9B6117" w14:textId="5C487EFB" w:rsidR="008F6A37" w:rsidDel="008D55BF" w:rsidRDefault="008F6A37">
      <w:pPr>
        <w:pStyle w:val="TableofFigures"/>
        <w:tabs>
          <w:tab w:val="right" w:leader="dot" w:pos="9060"/>
        </w:tabs>
        <w:rPr>
          <w:del w:id="2348" w:author="nick" w:date="2021-07-13T19:10:00Z"/>
          <w:rFonts w:asciiTheme="minorHAnsi" w:eastAsiaTheme="minorEastAsia" w:hAnsiTheme="minorHAnsi" w:cstheme="minorBidi"/>
          <w:noProof/>
          <w:szCs w:val="22"/>
          <w:lang w:val="de-DE"/>
        </w:rPr>
      </w:pPr>
      <w:del w:id="2349" w:author="nick" w:date="2021-07-13T19:10:00Z">
        <w:r w:rsidRPr="008D55BF" w:rsidDel="008D55BF">
          <w:rPr>
            <w:noProof/>
          </w:rPr>
          <w:delText xml:space="preserve">Table 86: Nested elements of element </w:delText>
        </w:r>
        <w:r w:rsidRPr="008D55BF" w:rsidDel="008D55BF">
          <w:rPr>
            <w:rFonts w:ascii="Courier New" w:hAnsi="Courier New" w:cs="Courier New"/>
            <w:i/>
            <w:noProof/>
            <w:kern w:val="22"/>
          </w:rPr>
          <w:delText>&lt;seamweld/&gt;</w:delText>
        </w:r>
        <w:r w:rsidDel="008D55BF">
          <w:rPr>
            <w:noProof/>
            <w:webHidden/>
          </w:rPr>
          <w:tab/>
          <w:delText>120</w:delText>
        </w:r>
      </w:del>
    </w:p>
    <w:p w14:paraId="16E89E8D" w14:textId="000611C5" w:rsidR="008F6A37" w:rsidDel="008D55BF" w:rsidRDefault="008F6A37">
      <w:pPr>
        <w:pStyle w:val="TableofFigures"/>
        <w:tabs>
          <w:tab w:val="right" w:leader="dot" w:pos="9060"/>
        </w:tabs>
        <w:rPr>
          <w:del w:id="2350" w:author="nick" w:date="2021-07-13T19:10:00Z"/>
          <w:rFonts w:asciiTheme="minorHAnsi" w:eastAsiaTheme="minorEastAsia" w:hAnsiTheme="minorHAnsi" w:cstheme="minorBidi"/>
          <w:noProof/>
          <w:szCs w:val="22"/>
          <w:lang w:val="de-DE"/>
        </w:rPr>
      </w:pPr>
      <w:del w:id="2351" w:author="nick" w:date="2021-07-13T19:10:00Z">
        <w:r w:rsidRPr="008D55BF" w:rsidDel="008D55BF">
          <w:rPr>
            <w:noProof/>
          </w:rPr>
          <w:delText xml:space="preserve">Table 87: Attributes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75174FFA" w14:textId="1F7FAB38" w:rsidR="008F6A37" w:rsidDel="008D55BF" w:rsidRDefault="008F6A37">
      <w:pPr>
        <w:pStyle w:val="TableofFigures"/>
        <w:tabs>
          <w:tab w:val="right" w:leader="dot" w:pos="9060"/>
        </w:tabs>
        <w:rPr>
          <w:del w:id="2352" w:author="nick" w:date="2021-07-13T19:10:00Z"/>
          <w:rFonts w:asciiTheme="minorHAnsi" w:eastAsiaTheme="minorEastAsia" w:hAnsiTheme="minorHAnsi" w:cstheme="minorBidi"/>
          <w:noProof/>
          <w:szCs w:val="22"/>
          <w:lang w:val="de-DE"/>
        </w:rPr>
      </w:pPr>
      <w:del w:id="2353" w:author="nick" w:date="2021-07-13T19:10:00Z">
        <w:r w:rsidRPr="008D55BF" w:rsidDel="008D55BF">
          <w:rPr>
            <w:noProof/>
          </w:rPr>
          <w:delText xml:space="preserve">Table 88: Nested elements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1A6411F9" w14:textId="5E0BA079" w:rsidR="008F6A37" w:rsidDel="008D55BF" w:rsidRDefault="008F6A37">
      <w:pPr>
        <w:pStyle w:val="TableofFigures"/>
        <w:tabs>
          <w:tab w:val="right" w:leader="dot" w:pos="9060"/>
        </w:tabs>
        <w:rPr>
          <w:del w:id="2354" w:author="nick" w:date="2021-07-13T19:10:00Z"/>
          <w:rFonts w:asciiTheme="minorHAnsi" w:eastAsiaTheme="minorEastAsia" w:hAnsiTheme="minorHAnsi" w:cstheme="minorBidi"/>
          <w:noProof/>
          <w:szCs w:val="22"/>
          <w:lang w:val="de-DE"/>
        </w:rPr>
      </w:pPr>
      <w:del w:id="2355" w:author="nick" w:date="2021-07-13T19:10:00Z">
        <w:r w:rsidRPr="008D55BF" w:rsidDel="008D55BF">
          <w:rPr>
            <w:noProof/>
          </w:rPr>
          <w:delText xml:space="preserve">Table 89: Attributes of element </w:delText>
        </w:r>
        <w:r w:rsidRPr="008D55BF" w:rsidDel="008D55BF">
          <w:rPr>
            <w:rFonts w:ascii="Courier New" w:hAnsi="Courier New" w:cs="Courier New"/>
            <w:i/>
            <w:noProof/>
            <w:kern w:val="22"/>
          </w:rPr>
          <w:delText>&lt;sheet_parameter/&gt;</w:delText>
        </w:r>
        <w:r w:rsidDel="008D55BF">
          <w:rPr>
            <w:noProof/>
            <w:webHidden/>
          </w:rPr>
          <w:tab/>
          <w:delText>123</w:delText>
        </w:r>
      </w:del>
    </w:p>
    <w:p w14:paraId="0C124385" w14:textId="60776EEB" w:rsidR="008F6A37" w:rsidDel="008D55BF" w:rsidRDefault="008F6A37">
      <w:pPr>
        <w:pStyle w:val="TableofFigures"/>
        <w:tabs>
          <w:tab w:val="right" w:leader="dot" w:pos="9060"/>
        </w:tabs>
        <w:rPr>
          <w:del w:id="2356" w:author="nick" w:date="2021-07-13T19:10:00Z"/>
          <w:rFonts w:asciiTheme="minorHAnsi" w:eastAsiaTheme="minorEastAsia" w:hAnsiTheme="minorHAnsi" w:cstheme="minorBidi"/>
          <w:noProof/>
          <w:szCs w:val="22"/>
          <w:lang w:val="de-DE"/>
        </w:rPr>
      </w:pPr>
      <w:del w:id="2357" w:author="nick" w:date="2021-07-13T19:10:00Z">
        <w:r w:rsidRPr="008D55BF" w:rsidDel="008D55BF">
          <w:rPr>
            <w:noProof/>
          </w:rPr>
          <w:delText xml:space="preserve">Table 90: Nested elements of element </w:delText>
        </w:r>
        <w:r w:rsidRPr="008D55BF" w:rsidDel="008D55BF">
          <w:rPr>
            <w:rFonts w:ascii="Courier New" w:hAnsi="Courier New" w:cs="Courier New"/>
            <w:i/>
            <w:noProof/>
            <w:kern w:val="22"/>
          </w:rPr>
          <w:delText>&lt;subtype/&gt;</w:delText>
        </w:r>
        <w:r w:rsidDel="008D55BF">
          <w:rPr>
            <w:noProof/>
            <w:webHidden/>
          </w:rPr>
          <w:tab/>
          <w:delText>124</w:delText>
        </w:r>
      </w:del>
    </w:p>
    <w:p w14:paraId="33B4F26D" w14:textId="6DBF5E31" w:rsidR="008F6A37" w:rsidDel="008D55BF" w:rsidRDefault="008F6A37">
      <w:pPr>
        <w:pStyle w:val="TableofFigures"/>
        <w:tabs>
          <w:tab w:val="right" w:leader="dot" w:pos="9060"/>
        </w:tabs>
        <w:rPr>
          <w:del w:id="2358" w:author="nick" w:date="2021-07-13T19:10:00Z"/>
          <w:rFonts w:asciiTheme="minorHAnsi" w:eastAsiaTheme="minorEastAsia" w:hAnsiTheme="minorHAnsi" w:cstheme="minorBidi"/>
          <w:noProof/>
          <w:szCs w:val="22"/>
          <w:lang w:val="de-DE"/>
        </w:rPr>
      </w:pPr>
      <w:del w:id="2359" w:author="nick" w:date="2021-07-13T19:10:00Z">
        <w:r w:rsidRPr="008D55BF" w:rsidDel="008D55BF">
          <w:rPr>
            <w:noProof/>
          </w:rPr>
          <w:delText xml:space="preserve">Table 91: Attributes of element </w:delText>
        </w:r>
        <w:r w:rsidRPr="008D55BF" w:rsidDel="008D55BF">
          <w:rPr>
            <w:rFonts w:ascii="Courier New" w:hAnsi="Courier New" w:cs="Courier New"/>
            <w:i/>
            <w:noProof/>
            <w:kern w:val="22"/>
          </w:rPr>
          <w:delText>&lt;weld_position/&gt;</w:delText>
        </w:r>
        <w:r w:rsidDel="008D55BF">
          <w:rPr>
            <w:noProof/>
            <w:webHidden/>
          </w:rPr>
          <w:tab/>
          <w:delText>125</w:delText>
        </w:r>
      </w:del>
    </w:p>
    <w:p w14:paraId="3FC50069" w14:textId="798ED2C9" w:rsidR="008F6A37" w:rsidDel="008D55BF" w:rsidRDefault="008F6A37">
      <w:pPr>
        <w:pStyle w:val="TableofFigures"/>
        <w:tabs>
          <w:tab w:val="right" w:leader="dot" w:pos="9060"/>
        </w:tabs>
        <w:rPr>
          <w:del w:id="2360" w:author="nick" w:date="2021-07-13T19:10:00Z"/>
          <w:rFonts w:asciiTheme="minorHAnsi" w:eastAsiaTheme="minorEastAsia" w:hAnsiTheme="minorHAnsi" w:cstheme="minorBidi"/>
          <w:noProof/>
          <w:szCs w:val="22"/>
          <w:lang w:val="de-DE"/>
        </w:rPr>
      </w:pPr>
      <w:del w:id="2361" w:author="nick" w:date="2021-07-13T19:10:00Z">
        <w:r w:rsidRPr="008D55BF" w:rsidDel="008D55BF">
          <w:rPr>
            <w:noProof/>
          </w:rPr>
          <w:delText>Table 92: Default values of attribute "filler", dependent from attribute "technology"</w:delText>
        </w:r>
        <w:r w:rsidDel="008D55BF">
          <w:rPr>
            <w:noProof/>
            <w:webHidden/>
          </w:rPr>
          <w:tab/>
          <w:delText>127</w:delText>
        </w:r>
      </w:del>
    </w:p>
    <w:p w14:paraId="03AD9A8F" w14:textId="0D491774" w:rsidR="008F6A37" w:rsidDel="008D55BF" w:rsidRDefault="008F6A37">
      <w:pPr>
        <w:pStyle w:val="TableofFigures"/>
        <w:tabs>
          <w:tab w:val="right" w:leader="dot" w:pos="9060"/>
        </w:tabs>
        <w:rPr>
          <w:del w:id="2362" w:author="nick" w:date="2021-07-13T19:10:00Z"/>
          <w:rFonts w:asciiTheme="minorHAnsi" w:eastAsiaTheme="minorEastAsia" w:hAnsiTheme="minorHAnsi" w:cstheme="minorBidi"/>
          <w:noProof/>
          <w:szCs w:val="22"/>
          <w:lang w:val="de-DE"/>
        </w:rPr>
      </w:pPr>
      <w:del w:id="2363" w:author="nick" w:date="2021-07-13T19:10:00Z">
        <w:r w:rsidRPr="008D55BF" w:rsidDel="008D55BF">
          <w:rPr>
            <w:noProof/>
          </w:rPr>
          <w:delText>Table 93: Parameters of Butt Joint Weld</w:delText>
        </w:r>
        <w:r w:rsidDel="008D55BF">
          <w:rPr>
            <w:noProof/>
            <w:webHidden/>
          </w:rPr>
          <w:tab/>
          <w:delText>128</w:delText>
        </w:r>
      </w:del>
    </w:p>
    <w:p w14:paraId="360F0E55" w14:textId="14A28570" w:rsidR="008F6A37" w:rsidDel="008D55BF" w:rsidRDefault="008F6A37">
      <w:pPr>
        <w:pStyle w:val="TableofFigures"/>
        <w:tabs>
          <w:tab w:val="right" w:leader="dot" w:pos="9060"/>
        </w:tabs>
        <w:rPr>
          <w:del w:id="2364" w:author="nick" w:date="2021-07-13T19:10:00Z"/>
          <w:rFonts w:asciiTheme="minorHAnsi" w:eastAsiaTheme="minorEastAsia" w:hAnsiTheme="minorHAnsi" w:cstheme="minorBidi"/>
          <w:noProof/>
          <w:szCs w:val="22"/>
          <w:lang w:val="de-DE"/>
        </w:rPr>
      </w:pPr>
      <w:del w:id="2365" w:author="nick" w:date="2021-07-13T19:10:00Z">
        <w:r w:rsidRPr="008D55BF" w:rsidDel="008D55BF">
          <w:rPr>
            <w:noProof/>
          </w:rPr>
          <w:delText xml:space="preserve">Table 94: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Butt Joint</w:delText>
        </w:r>
        <w:r w:rsidDel="008D55BF">
          <w:rPr>
            <w:noProof/>
            <w:webHidden/>
          </w:rPr>
          <w:tab/>
          <w:delText>129</w:delText>
        </w:r>
      </w:del>
    </w:p>
    <w:p w14:paraId="7AA5970F" w14:textId="052D7F64" w:rsidR="008F6A37" w:rsidDel="008D55BF" w:rsidRDefault="008F6A37">
      <w:pPr>
        <w:pStyle w:val="TableofFigures"/>
        <w:tabs>
          <w:tab w:val="right" w:leader="dot" w:pos="9060"/>
        </w:tabs>
        <w:rPr>
          <w:del w:id="2366" w:author="nick" w:date="2021-07-13T19:10:00Z"/>
          <w:rFonts w:asciiTheme="minorHAnsi" w:eastAsiaTheme="minorEastAsia" w:hAnsiTheme="minorHAnsi" w:cstheme="minorBidi"/>
          <w:noProof/>
          <w:szCs w:val="22"/>
          <w:lang w:val="de-DE"/>
        </w:rPr>
      </w:pPr>
      <w:del w:id="2367" w:author="nick" w:date="2021-07-13T19:10:00Z">
        <w:r w:rsidRPr="008D55BF" w:rsidDel="008D55BF">
          <w:rPr>
            <w:noProof/>
          </w:rPr>
          <w:delText xml:space="preserve">Table 95: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Butt Joint</w:delText>
        </w:r>
        <w:r w:rsidDel="008D55BF">
          <w:rPr>
            <w:noProof/>
            <w:webHidden/>
          </w:rPr>
          <w:tab/>
          <w:delText>130</w:delText>
        </w:r>
      </w:del>
    </w:p>
    <w:p w14:paraId="3DA125E4" w14:textId="0F448581" w:rsidR="008F6A37" w:rsidDel="008D55BF" w:rsidRDefault="008F6A37">
      <w:pPr>
        <w:pStyle w:val="TableofFigures"/>
        <w:tabs>
          <w:tab w:val="right" w:leader="dot" w:pos="9060"/>
        </w:tabs>
        <w:rPr>
          <w:del w:id="2368" w:author="nick" w:date="2021-07-13T19:10:00Z"/>
          <w:rFonts w:asciiTheme="minorHAnsi" w:eastAsiaTheme="minorEastAsia" w:hAnsiTheme="minorHAnsi" w:cstheme="minorBidi"/>
          <w:noProof/>
          <w:szCs w:val="22"/>
          <w:lang w:val="de-DE"/>
        </w:rPr>
      </w:pPr>
      <w:del w:id="2369" w:author="nick" w:date="2021-07-13T19:10:00Z">
        <w:r w:rsidRPr="008D55BF" w:rsidDel="008D55BF">
          <w:rPr>
            <w:noProof/>
          </w:rPr>
          <w:delText>Table 96: Parameters of Simple Corner Weld</w:delText>
        </w:r>
        <w:r w:rsidDel="008D55BF">
          <w:rPr>
            <w:noProof/>
            <w:webHidden/>
          </w:rPr>
          <w:tab/>
          <w:delText>131</w:delText>
        </w:r>
      </w:del>
    </w:p>
    <w:p w14:paraId="6A377703" w14:textId="2F890CF4" w:rsidR="008F6A37" w:rsidDel="008D55BF" w:rsidRDefault="008F6A37">
      <w:pPr>
        <w:pStyle w:val="TableofFigures"/>
        <w:tabs>
          <w:tab w:val="right" w:leader="dot" w:pos="9060"/>
        </w:tabs>
        <w:rPr>
          <w:del w:id="2370" w:author="nick" w:date="2021-07-13T19:10:00Z"/>
          <w:rFonts w:asciiTheme="minorHAnsi" w:eastAsiaTheme="minorEastAsia" w:hAnsiTheme="minorHAnsi" w:cstheme="minorBidi"/>
          <w:noProof/>
          <w:szCs w:val="22"/>
          <w:lang w:val="de-DE"/>
        </w:rPr>
      </w:pPr>
      <w:del w:id="2371" w:author="nick" w:date="2021-07-13T19:10:00Z">
        <w:r w:rsidRPr="008D55BF" w:rsidDel="008D55BF">
          <w:rPr>
            <w:noProof/>
          </w:rPr>
          <w:delText>Table 97: Parameters of Double Corner Weld</w:delText>
        </w:r>
        <w:r w:rsidDel="008D55BF">
          <w:rPr>
            <w:noProof/>
            <w:webHidden/>
          </w:rPr>
          <w:tab/>
          <w:delText>132</w:delText>
        </w:r>
      </w:del>
    </w:p>
    <w:p w14:paraId="6CDDB076" w14:textId="5497736B" w:rsidR="008F6A37" w:rsidDel="008D55BF" w:rsidRDefault="008F6A37">
      <w:pPr>
        <w:pStyle w:val="TableofFigures"/>
        <w:tabs>
          <w:tab w:val="right" w:leader="dot" w:pos="9060"/>
        </w:tabs>
        <w:rPr>
          <w:del w:id="2372" w:author="nick" w:date="2021-07-13T19:10:00Z"/>
          <w:rFonts w:asciiTheme="minorHAnsi" w:eastAsiaTheme="minorEastAsia" w:hAnsiTheme="minorHAnsi" w:cstheme="minorBidi"/>
          <w:noProof/>
          <w:szCs w:val="22"/>
          <w:lang w:val="de-DE"/>
        </w:rPr>
      </w:pPr>
      <w:del w:id="2373" w:author="nick" w:date="2021-07-13T19:10:00Z">
        <w:r w:rsidRPr="008D55BF" w:rsidDel="008D55BF">
          <w:rPr>
            <w:noProof/>
          </w:rPr>
          <w:delText xml:space="preserve">Table 98: Attributes of element </w:delText>
        </w:r>
        <w:r w:rsidRPr="008D55BF" w:rsidDel="008D55BF">
          <w:rPr>
            <w:rFonts w:ascii="Courier New" w:hAnsi="Courier New" w:cs="Courier New"/>
            <w:i/>
            <w:noProof/>
          </w:rPr>
          <w:delText>&lt;weld_position/&gt;</w:delText>
        </w:r>
        <w:r w:rsidRPr="008D55BF" w:rsidDel="008D55BF">
          <w:rPr>
            <w:noProof/>
          </w:rPr>
          <w:delText xml:space="preserve"> for Corner Weld</w:delText>
        </w:r>
        <w:r w:rsidDel="008D55BF">
          <w:rPr>
            <w:noProof/>
            <w:webHidden/>
          </w:rPr>
          <w:tab/>
          <w:delText>133</w:delText>
        </w:r>
      </w:del>
    </w:p>
    <w:p w14:paraId="0FC7A12C" w14:textId="4F07A81D" w:rsidR="008F6A37" w:rsidDel="008D55BF" w:rsidRDefault="008F6A37">
      <w:pPr>
        <w:pStyle w:val="TableofFigures"/>
        <w:tabs>
          <w:tab w:val="right" w:leader="dot" w:pos="9060"/>
        </w:tabs>
        <w:rPr>
          <w:del w:id="2374" w:author="nick" w:date="2021-07-13T19:10:00Z"/>
          <w:rFonts w:asciiTheme="minorHAnsi" w:eastAsiaTheme="minorEastAsia" w:hAnsiTheme="minorHAnsi" w:cstheme="minorBidi"/>
          <w:noProof/>
          <w:szCs w:val="22"/>
          <w:lang w:val="de-DE"/>
        </w:rPr>
      </w:pPr>
      <w:del w:id="2375" w:author="nick" w:date="2021-07-13T19:10:00Z">
        <w:r w:rsidRPr="008D55BF" w:rsidDel="008D55BF">
          <w:rPr>
            <w:noProof/>
          </w:rPr>
          <w:lastRenderedPageBreak/>
          <w:delText xml:space="preserve">Table 99: Values of Attribute </w:delText>
        </w:r>
        <w:r w:rsidRPr="008D55BF" w:rsidDel="008D55BF">
          <w:rPr>
            <w:rFonts w:ascii="Courier New" w:hAnsi="Courier New" w:cs="Courier New"/>
            <w:i/>
            <w:noProof/>
          </w:rPr>
          <w:delText>section</w:delText>
        </w:r>
        <w:r w:rsidDel="008D55BF">
          <w:rPr>
            <w:noProof/>
            <w:webHidden/>
          </w:rPr>
          <w:tab/>
          <w:delText>134</w:delText>
        </w:r>
      </w:del>
    </w:p>
    <w:p w14:paraId="787EC3A9" w14:textId="18227F18" w:rsidR="008F6A37" w:rsidDel="008D55BF" w:rsidRDefault="008F6A37">
      <w:pPr>
        <w:pStyle w:val="TableofFigures"/>
        <w:tabs>
          <w:tab w:val="right" w:leader="dot" w:pos="9060"/>
        </w:tabs>
        <w:rPr>
          <w:del w:id="2376" w:author="nick" w:date="2021-07-13T19:10:00Z"/>
          <w:rFonts w:asciiTheme="minorHAnsi" w:eastAsiaTheme="minorEastAsia" w:hAnsiTheme="minorHAnsi" w:cstheme="minorBidi"/>
          <w:noProof/>
          <w:szCs w:val="22"/>
          <w:lang w:val="de-DE"/>
        </w:rPr>
      </w:pPr>
      <w:del w:id="2377" w:author="nick" w:date="2021-07-13T19:10:00Z">
        <w:r w:rsidRPr="008D55BF" w:rsidDel="008D55BF">
          <w:rPr>
            <w:noProof/>
          </w:rPr>
          <w:delText xml:space="preserve">Table 100: Values of Attribute </w:delText>
        </w:r>
        <w:r w:rsidRPr="008D55BF" w:rsidDel="008D55BF">
          <w:rPr>
            <w:rFonts w:ascii="Courier New" w:hAnsi="Courier New" w:cs="Courier New"/>
            <w:i/>
            <w:noProof/>
          </w:rPr>
          <w:delText>angle</w:delText>
        </w:r>
        <w:r w:rsidDel="008D55BF">
          <w:rPr>
            <w:noProof/>
            <w:webHidden/>
          </w:rPr>
          <w:tab/>
          <w:delText>134</w:delText>
        </w:r>
      </w:del>
    </w:p>
    <w:p w14:paraId="322530D1" w14:textId="6C0D1955" w:rsidR="008F6A37" w:rsidDel="008D55BF" w:rsidRDefault="008F6A37">
      <w:pPr>
        <w:pStyle w:val="TableofFigures"/>
        <w:tabs>
          <w:tab w:val="right" w:leader="dot" w:pos="9060"/>
        </w:tabs>
        <w:rPr>
          <w:del w:id="2378" w:author="nick" w:date="2021-07-13T19:10:00Z"/>
          <w:rFonts w:asciiTheme="minorHAnsi" w:eastAsiaTheme="minorEastAsia" w:hAnsiTheme="minorHAnsi" w:cstheme="minorBidi"/>
          <w:noProof/>
          <w:szCs w:val="22"/>
          <w:lang w:val="de-DE"/>
        </w:rPr>
      </w:pPr>
      <w:del w:id="2379" w:author="nick" w:date="2021-07-13T19:10:00Z">
        <w:r w:rsidRPr="008D55BF" w:rsidDel="008D55BF">
          <w:rPr>
            <w:noProof/>
          </w:rPr>
          <w:delText xml:space="preserve">Table 101: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135</w:delText>
        </w:r>
      </w:del>
    </w:p>
    <w:p w14:paraId="57CE96AB" w14:textId="472740EA" w:rsidR="008F6A37" w:rsidDel="008D55BF" w:rsidRDefault="008F6A37">
      <w:pPr>
        <w:pStyle w:val="TableofFigures"/>
        <w:tabs>
          <w:tab w:val="right" w:leader="dot" w:pos="9060"/>
        </w:tabs>
        <w:rPr>
          <w:del w:id="2380" w:author="nick" w:date="2021-07-13T19:10:00Z"/>
          <w:rFonts w:asciiTheme="minorHAnsi" w:eastAsiaTheme="minorEastAsia" w:hAnsiTheme="minorHAnsi" w:cstheme="minorBidi"/>
          <w:noProof/>
          <w:szCs w:val="22"/>
          <w:lang w:val="de-DE"/>
        </w:rPr>
      </w:pPr>
      <w:del w:id="2381" w:author="nick" w:date="2021-07-13T19:10:00Z">
        <w:r w:rsidRPr="008D55BF" w:rsidDel="008D55BF">
          <w:rPr>
            <w:noProof/>
          </w:rPr>
          <w:delText>Table 102: Parameters of Edge Weld</w:delText>
        </w:r>
        <w:r w:rsidDel="008D55BF">
          <w:rPr>
            <w:noProof/>
            <w:webHidden/>
          </w:rPr>
          <w:tab/>
          <w:delText>135</w:delText>
        </w:r>
      </w:del>
    </w:p>
    <w:p w14:paraId="2B7708AC" w14:textId="175AE1A7" w:rsidR="008F6A37" w:rsidDel="008D55BF" w:rsidRDefault="008F6A37">
      <w:pPr>
        <w:pStyle w:val="TableofFigures"/>
        <w:tabs>
          <w:tab w:val="right" w:leader="dot" w:pos="9060"/>
        </w:tabs>
        <w:rPr>
          <w:del w:id="2382" w:author="nick" w:date="2021-07-13T19:10:00Z"/>
          <w:rFonts w:asciiTheme="minorHAnsi" w:eastAsiaTheme="minorEastAsia" w:hAnsiTheme="minorHAnsi" w:cstheme="minorBidi"/>
          <w:noProof/>
          <w:szCs w:val="22"/>
          <w:lang w:val="de-DE"/>
        </w:rPr>
      </w:pPr>
      <w:del w:id="2383" w:author="nick" w:date="2021-07-13T19:10:00Z">
        <w:r w:rsidRPr="008D55BF" w:rsidDel="008D55BF">
          <w:rPr>
            <w:noProof/>
          </w:rPr>
          <w:delText xml:space="preserve">Table 103: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Edge Weld</w:delText>
        </w:r>
        <w:r w:rsidDel="008D55BF">
          <w:rPr>
            <w:noProof/>
            <w:webHidden/>
          </w:rPr>
          <w:tab/>
          <w:delText>136</w:delText>
        </w:r>
      </w:del>
    </w:p>
    <w:p w14:paraId="10946D34" w14:textId="489B35D8" w:rsidR="008F6A37" w:rsidDel="008D55BF" w:rsidRDefault="008F6A37">
      <w:pPr>
        <w:pStyle w:val="TableofFigures"/>
        <w:tabs>
          <w:tab w:val="right" w:leader="dot" w:pos="9060"/>
        </w:tabs>
        <w:rPr>
          <w:del w:id="2384" w:author="nick" w:date="2021-07-13T19:10:00Z"/>
          <w:rFonts w:asciiTheme="minorHAnsi" w:eastAsiaTheme="minorEastAsia" w:hAnsiTheme="minorHAnsi" w:cstheme="minorBidi"/>
          <w:noProof/>
          <w:szCs w:val="22"/>
          <w:lang w:val="de-DE"/>
        </w:rPr>
      </w:pPr>
      <w:del w:id="2385" w:author="nick" w:date="2021-07-13T19:10:00Z">
        <w:r w:rsidRPr="008D55BF" w:rsidDel="008D55BF">
          <w:rPr>
            <w:noProof/>
          </w:rPr>
          <w:delText xml:space="preserve">Table 104: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137</w:delText>
        </w:r>
      </w:del>
    </w:p>
    <w:p w14:paraId="292E18A4" w14:textId="13CEB084" w:rsidR="008F6A37" w:rsidDel="008D55BF" w:rsidRDefault="008F6A37">
      <w:pPr>
        <w:pStyle w:val="TableofFigures"/>
        <w:tabs>
          <w:tab w:val="right" w:leader="dot" w:pos="9060"/>
        </w:tabs>
        <w:rPr>
          <w:del w:id="2386" w:author="nick" w:date="2021-07-13T19:10:00Z"/>
          <w:rFonts w:asciiTheme="minorHAnsi" w:eastAsiaTheme="minorEastAsia" w:hAnsiTheme="minorHAnsi" w:cstheme="minorBidi"/>
          <w:noProof/>
          <w:szCs w:val="22"/>
          <w:lang w:val="de-DE"/>
        </w:rPr>
      </w:pPr>
      <w:del w:id="2387" w:author="nick" w:date="2021-07-13T19:10:00Z">
        <w:r w:rsidRPr="008D55BF" w:rsidDel="008D55BF">
          <w:rPr>
            <w:noProof/>
          </w:rPr>
          <w:delText>Table 105: Parameters of I-Weld</w:delText>
        </w:r>
        <w:r w:rsidDel="008D55BF">
          <w:rPr>
            <w:noProof/>
            <w:webHidden/>
          </w:rPr>
          <w:tab/>
          <w:delText>138</w:delText>
        </w:r>
      </w:del>
    </w:p>
    <w:p w14:paraId="6874209F" w14:textId="43EC8741" w:rsidR="008F6A37" w:rsidDel="008D55BF" w:rsidRDefault="008F6A37">
      <w:pPr>
        <w:pStyle w:val="TableofFigures"/>
        <w:tabs>
          <w:tab w:val="right" w:leader="dot" w:pos="9060"/>
        </w:tabs>
        <w:rPr>
          <w:del w:id="2388" w:author="nick" w:date="2021-07-13T19:10:00Z"/>
          <w:rFonts w:asciiTheme="minorHAnsi" w:eastAsiaTheme="minorEastAsia" w:hAnsiTheme="minorHAnsi" w:cstheme="minorBidi"/>
          <w:noProof/>
          <w:szCs w:val="22"/>
          <w:lang w:val="de-DE"/>
        </w:rPr>
      </w:pPr>
      <w:del w:id="2389" w:author="nick" w:date="2021-07-13T19:10:00Z">
        <w:r w:rsidRPr="008D55BF" w:rsidDel="008D55BF">
          <w:rPr>
            <w:noProof/>
          </w:rPr>
          <w:delText xml:space="preserve">Table 106: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I Weld</w:delText>
        </w:r>
        <w:r w:rsidDel="008D55BF">
          <w:rPr>
            <w:noProof/>
            <w:webHidden/>
          </w:rPr>
          <w:tab/>
          <w:delText>138</w:delText>
        </w:r>
      </w:del>
    </w:p>
    <w:p w14:paraId="4A1453D2" w14:textId="7A6E36C2" w:rsidR="008F6A37" w:rsidDel="008D55BF" w:rsidRDefault="008F6A37">
      <w:pPr>
        <w:pStyle w:val="TableofFigures"/>
        <w:tabs>
          <w:tab w:val="right" w:leader="dot" w:pos="9060"/>
        </w:tabs>
        <w:rPr>
          <w:del w:id="2390" w:author="nick" w:date="2021-07-13T19:10:00Z"/>
          <w:rFonts w:asciiTheme="minorHAnsi" w:eastAsiaTheme="minorEastAsia" w:hAnsiTheme="minorHAnsi" w:cstheme="minorBidi"/>
          <w:noProof/>
          <w:szCs w:val="22"/>
          <w:lang w:val="de-DE"/>
        </w:rPr>
      </w:pPr>
      <w:del w:id="2391" w:author="nick" w:date="2021-07-13T19:10:00Z">
        <w:r w:rsidRPr="008D55BF" w:rsidDel="008D55BF">
          <w:rPr>
            <w:noProof/>
          </w:rPr>
          <w:delText>Table 107: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I Weld</w:delText>
        </w:r>
        <w:r w:rsidDel="008D55BF">
          <w:rPr>
            <w:noProof/>
            <w:webHidden/>
          </w:rPr>
          <w:tab/>
          <w:delText>139</w:delText>
        </w:r>
      </w:del>
    </w:p>
    <w:p w14:paraId="08E073E3" w14:textId="40F3FE13" w:rsidR="008F6A37" w:rsidDel="008D55BF" w:rsidRDefault="008F6A37">
      <w:pPr>
        <w:pStyle w:val="TableofFigures"/>
        <w:tabs>
          <w:tab w:val="right" w:leader="dot" w:pos="9060"/>
        </w:tabs>
        <w:rPr>
          <w:del w:id="2392" w:author="nick" w:date="2021-07-13T19:10:00Z"/>
          <w:rFonts w:asciiTheme="minorHAnsi" w:eastAsiaTheme="minorEastAsia" w:hAnsiTheme="minorHAnsi" w:cstheme="minorBidi"/>
          <w:noProof/>
          <w:szCs w:val="22"/>
          <w:lang w:val="de-DE"/>
        </w:rPr>
      </w:pPr>
      <w:del w:id="2393" w:author="nick" w:date="2021-07-13T19:10:00Z">
        <w:r w:rsidRPr="008D55BF" w:rsidDel="008D55BF">
          <w:rPr>
            <w:noProof/>
          </w:rPr>
          <w:delText>Table 108: Parameters of Overlap Weld</w:delText>
        </w:r>
        <w:r w:rsidDel="008D55BF">
          <w:rPr>
            <w:noProof/>
            <w:webHidden/>
          </w:rPr>
          <w:tab/>
          <w:delText>140</w:delText>
        </w:r>
      </w:del>
    </w:p>
    <w:p w14:paraId="25CA81B7" w14:textId="046BABFC" w:rsidR="008F6A37" w:rsidDel="008D55BF" w:rsidRDefault="008F6A37">
      <w:pPr>
        <w:pStyle w:val="TableofFigures"/>
        <w:tabs>
          <w:tab w:val="right" w:leader="dot" w:pos="9060"/>
        </w:tabs>
        <w:rPr>
          <w:del w:id="2394" w:author="nick" w:date="2021-07-13T19:10:00Z"/>
          <w:rFonts w:asciiTheme="minorHAnsi" w:eastAsiaTheme="minorEastAsia" w:hAnsiTheme="minorHAnsi" w:cstheme="minorBidi"/>
          <w:noProof/>
          <w:szCs w:val="22"/>
          <w:lang w:val="de-DE"/>
        </w:rPr>
      </w:pPr>
      <w:del w:id="2395" w:author="nick" w:date="2021-07-13T19:10:00Z">
        <w:r w:rsidRPr="008D55BF" w:rsidDel="008D55BF">
          <w:rPr>
            <w:noProof/>
          </w:rPr>
          <w:delText>Table 109: Parameters of Single Sided Double Overlap Weld</w:delText>
        </w:r>
        <w:r w:rsidDel="008D55BF">
          <w:rPr>
            <w:noProof/>
            <w:webHidden/>
          </w:rPr>
          <w:tab/>
          <w:delText>141</w:delText>
        </w:r>
      </w:del>
    </w:p>
    <w:p w14:paraId="64DF1070" w14:textId="20739E07" w:rsidR="008F6A37" w:rsidDel="008D55BF" w:rsidRDefault="008F6A37">
      <w:pPr>
        <w:pStyle w:val="TableofFigures"/>
        <w:tabs>
          <w:tab w:val="right" w:leader="dot" w:pos="9060"/>
        </w:tabs>
        <w:rPr>
          <w:del w:id="2396" w:author="nick" w:date="2021-07-13T19:10:00Z"/>
          <w:rFonts w:asciiTheme="minorHAnsi" w:eastAsiaTheme="minorEastAsia" w:hAnsiTheme="minorHAnsi" w:cstheme="minorBidi"/>
          <w:noProof/>
          <w:szCs w:val="22"/>
          <w:lang w:val="de-DE"/>
        </w:rPr>
      </w:pPr>
      <w:del w:id="2397" w:author="nick" w:date="2021-07-13T19:10:00Z">
        <w:r w:rsidRPr="008D55BF" w:rsidDel="008D55BF">
          <w:rPr>
            <w:noProof/>
          </w:rPr>
          <w:delText>Table 110: Parameters of Double Sided Double Overlap Weld</w:delText>
        </w:r>
        <w:r w:rsidDel="008D55BF">
          <w:rPr>
            <w:noProof/>
            <w:webHidden/>
          </w:rPr>
          <w:tab/>
          <w:delText>142</w:delText>
        </w:r>
      </w:del>
    </w:p>
    <w:p w14:paraId="5C86730D" w14:textId="0F861837" w:rsidR="008F6A37" w:rsidDel="008D55BF" w:rsidRDefault="008F6A37">
      <w:pPr>
        <w:pStyle w:val="TableofFigures"/>
        <w:tabs>
          <w:tab w:val="right" w:leader="dot" w:pos="9060"/>
        </w:tabs>
        <w:rPr>
          <w:del w:id="2398" w:author="nick" w:date="2021-07-13T19:10:00Z"/>
          <w:rFonts w:asciiTheme="minorHAnsi" w:eastAsiaTheme="minorEastAsia" w:hAnsiTheme="minorHAnsi" w:cstheme="minorBidi"/>
          <w:noProof/>
          <w:szCs w:val="22"/>
          <w:lang w:val="de-DE"/>
        </w:rPr>
      </w:pPr>
      <w:del w:id="2399" w:author="nick" w:date="2021-07-13T19:10:00Z">
        <w:r w:rsidRPr="008D55BF" w:rsidDel="008D55BF">
          <w:rPr>
            <w:noProof/>
          </w:rPr>
          <w:delText>Table 111: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Overlap Weld</w:delText>
        </w:r>
        <w:r w:rsidDel="008D55BF">
          <w:rPr>
            <w:noProof/>
            <w:webHidden/>
          </w:rPr>
          <w:tab/>
          <w:delText>143</w:delText>
        </w:r>
      </w:del>
    </w:p>
    <w:p w14:paraId="2CF895D0" w14:textId="5E9F2CA0" w:rsidR="008F6A37" w:rsidDel="008D55BF" w:rsidRDefault="008F6A37">
      <w:pPr>
        <w:pStyle w:val="TableofFigures"/>
        <w:tabs>
          <w:tab w:val="right" w:leader="dot" w:pos="9060"/>
        </w:tabs>
        <w:rPr>
          <w:del w:id="2400" w:author="nick" w:date="2021-07-13T19:10:00Z"/>
          <w:rFonts w:asciiTheme="minorHAnsi" w:eastAsiaTheme="minorEastAsia" w:hAnsiTheme="minorHAnsi" w:cstheme="minorBidi"/>
          <w:noProof/>
          <w:szCs w:val="22"/>
          <w:lang w:val="de-DE"/>
        </w:rPr>
      </w:pPr>
      <w:del w:id="2401" w:author="nick" w:date="2021-07-13T19:10:00Z">
        <w:r w:rsidRPr="008D55BF" w:rsidDel="008D55BF">
          <w:rPr>
            <w:noProof/>
          </w:rPr>
          <w:delText>Table 112: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Overlap Weld</w:delText>
        </w:r>
        <w:r w:rsidDel="008D55BF">
          <w:rPr>
            <w:noProof/>
            <w:webHidden/>
          </w:rPr>
          <w:tab/>
          <w:delText>144</w:delText>
        </w:r>
      </w:del>
    </w:p>
    <w:p w14:paraId="5798091A" w14:textId="4F802358" w:rsidR="008F6A37" w:rsidDel="008D55BF" w:rsidRDefault="008F6A37">
      <w:pPr>
        <w:pStyle w:val="TableofFigures"/>
        <w:tabs>
          <w:tab w:val="right" w:leader="dot" w:pos="9060"/>
        </w:tabs>
        <w:rPr>
          <w:del w:id="2402" w:author="nick" w:date="2021-07-13T19:10:00Z"/>
          <w:rFonts w:asciiTheme="minorHAnsi" w:eastAsiaTheme="minorEastAsia" w:hAnsiTheme="minorHAnsi" w:cstheme="minorBidi"/>
          <w:noProof/>
          <w:szCs w:val="22"/>
          <w:lang w:val="de-DE"/>
        </w:rPr>
      </w:pPr>
      <w:del w:id="2403" w:author="nick" w:date="2021-07-13T19:10:00Z">
        <w:r w:rsidRPr="008D55BF" w:rsidDel="008D55BF">
          <w:rPr>
            <w:noProof/>
          </w:rPr>
          <w:delText>Table 113: Parameters of Y-Joint</w:delText>
        </w:r>
        <w:r w:rsidDel="008D55BF">
          <w:rPr>
            <w:noProof/>
            <w:webHidden/>
          </w:rPr>
          <w:tab/>
          <w:delText>145</w:delText>
        </w:r>
      </w:del>
    </w:p>
    <w:p w14:paraId="7EA221A7" w14:textId="2E72F863" w:rsidR="008F6A37" w:rsidDel="008D55BF" w:rsidRDefault="008F6A37">
      <w:pPr>
        <w:pStyle w:val="TableofFigures"/>
        <w:tabs>
          <w:tab w:val="right" w:leader="dot" w:pos="9060"/>
        </w:tabs>
        <w:rPr>
          <w:del w:id="2404" w:author="nick" w:date="2021-07-13T19:10:00Z"/>
          <w:rFonts w:asciiTheme="minorHAnsi" w:eastAsiaTheme="minorEastAsia" w:hAnsiTheme="minorHAnsi" w:cstheme="minorBidi"/>
          <w:noProof/>
          <w:szCs w:val="22"/>
          <w:lang w:val="de-DE"/>
        </w:rPr>
      </w:pPr>
      <w:del w:id="2405" w:author="nick" w:date="2021-07-13T19:10:00Z">
        <w:r w:rsidRPr="008D55BF" w:rsidDel="008D55BF">
          <w:rPr>
            <w:noProof/>
          </w:rPr>
          <w:delText>Table 114: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Y Joint</w:delText>
        </w:r>
        <w:r w:rsidDel="008D55BF">
          <w:rPr>
            <w:noProof/>
            <w:webHidden/>
          </w:rPr>
          <w:tab/>
          <w:delText>146</w:delText>
        </w:r>
      </w:del>
    </w:p>
    <w:p w14:paraId="2CF2037F" w14:textId="3DCCB421" w:rsidR="008F6A37" w:rsidDel="008D55BF" w:rsidRDefault="008F6A37">
      <w:pPr>
        <w:pStyle w:val="TableofFigures"/>
        <w:tabs>
          <w:tab w:val="right" w:leader="dot" w:pos="9060"/>
        </w:tabs>
        <w:rPr>
          <w:del w:id="2406" w:author="nick" w:date="2021-07-13T19:10:00Z"/>
          <w:rFonts w:asciiTheme="minorHAnsi" w:eastAsiaTheme="minorEastAsia" w:hAnsiTheme="minorHAnsi" w:cstheme="minorBidi"/>
          <w:noProof/>
          <w:szCs w:val="22"/>
          <w:lang w:val="de-DE"/>
        </w:rPr>
      </w:pPr>
      <w:del w:id="2407" w:author="nick" w:date="2021-07-13T19:10:00Z">
        <w:r w:rsidRPr="008D55BF" w:rsidDel="008D55BF">
          <w:rPr>
            <w:noProof/>
          </w:rPr>
          <w:delText xml:space="preserve">Table 115: Value Dependency of Attribute </w:delText>
        </w:r>
        <w:r w:rsidRPr="008D55BF" w:rsidDel="008D55BF">
          <w:rPr>
            <w:rFonts w:ascii="Courier New" w:hAnsi="Courier New" w:cs="Courier New"/>
            <w:i/>
            <w:noProof/>
          </w:rPr>
          <w:delText>thickness</w:delText>
        </w:r>
        <w:r w:rsidDel="008D55BF">
          <w:rPr>
            <w:noProof/>
            <w:webHidden/>
          </w:rPr>
          <w:tab/>
          <w:delText>147</w:delText>
        </w:r>
      </w:del>
    </w:p>
    <w:p w14:paraId="5B7CF47B" w14:textId="30F41C30" w:rsidR="008F6A37" w:rsidDel="008D55BF" w:rsidRDefault="008F6A37">
      <w:pPr>
        <w:pStyle w:val="TableofFigures"/>
        <w:tabs>
          <w:tab w:val="right" w:leader="dot" w:pos="9060"/>
        </w:tabs>
        <w:rPr>
          <w:del w:id="2408" w:author="nick" w:date="2021-07-13T19:10:00Z"/>
          <w:rFonts w:asciiTheme="minorHAnsi" w:eastAsiaTheme="minorEastAsia" w:hAnsiTheme="minorHAnsi" w:cstheme="minorBidi"/>
          <w:noProof/>
          <w:szCs w:val="22"/>
          <w:lang w:val="de-DE"/>
        </w:rPr>
      </w:pPr>
      <w:del w:id="2409" w:author="nick" w:date="2021-07-13T19:10:00Z">
        <w:r w:rsidRPr="008D55BF" w:rsidDel="008D55BF">
          <w:rPr>
            <w:noProof/>
          </w:rPr>
          <w:delText xml:space="preserve">Table 116: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Y-Joint</w:delText>
        </w:r>
        <w:r w:rsidDel="008D55BF">
          <w:rPr>
            <w:noProof/>
            <w:webHidden/>
          </w:rPr>
          <w:tab/>
          <w:delText>148</w:delText>
        </w:r>
      </w:del>
    </w:p>
    <w:p w14:paraId="63BBE840" w14:textId="6B5672A3" w:rsidR="008F6A37" w:rsidDel="008D55BF" w:rsidRDefault="008F6A37">
      <w:pPr>
        <w:pStyle w:val="TableofFigures"/>
        <w:tabs>
          <w:tab w:val="right" w:leader="dot" w:pos="9060"/>
        </w:tabs>
        <w:rPr>
          <w:del w:id="2410" w:author="nick" w:date="2021-07-13T19:10:00Z"/>
          <w:rFonts w:asciiTheme="minorHAnsi" w:eastAsiaTheme="minorEastAsia" w:hAnsiTheme="minorHAnsi" w:cstheme="minorBidi"/>
          <w:noProof/>
          <w:szCs w:val="22"/>
          <w:lang w:val="de-DE"/>
        </w:rPr>
      </w:pPr>
      <w:del w:id="2411" w:author="nick" w:date="2021-07-13T19:10:00Z">
        <w:r w:rsidRPr="008D55BF" w:rsidDel="008D55BF">
          <w:rPr>
            <w:noProof/>
          </w:rPr>
          <w:delText>Table 117: Parameters of K-Joint</w:delText>
        </w:r>
        <w:r w:rsidDel="008D55BF">
          <w:rPr>
            <w:noProof/>
            <w:webHidden/>
          </w:rPr>
          <w:tab/>
          <w:delText>149</w:delText>
        </w:r>
      </w:del>
    </w:p>
    <w:p w14:paraId="3AC9C9B9" w14:textId="65D12B80" w:rsidR="008F6A37" w:rsidDel="008D55BF" w:rsidRDefault="008F6A37">
      <w:pPr>
        <w:pStyle w:val="TableofFigures"/>
        <w:tabs>
          <w:tab w:val="right" w:leader="dot" w:pos="9060"/>
        </w:tabs>
        <w:rPr>
          <w:del w:id="2412" w:author="nick" w:date="2021-07-13T19:10:00Z"/>
          <w:rFonts w:asciiTheme="minorHAnsi" w:eastAsiaTheme="minorEastAsia" w:hAnsiTheme="minorHAnsi" w:cstheme="minorBidi"/>
          <w:noProof/>
          <w:szCs w:val="22"/>
          <w:lang w:val="de-DE"/>
        </w:rPr>
      </w:pPr>
      <w:del w:id="2413" w:author="nick" w:date="2021-07-13T19:10:00Z">
        <w:r w:rsidRPr="008D55BF" w:rsidDel="008D55BF">
          <w:rPr>
            <w:noProof/>
          </w:rPr>
          <w:delText xml:space="preserve">Table 118: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K Joint</w:delText>
        </w:r>
        <w:r w:rsidDel="008D55BF">
          <w:rPr>
            <w:noProof/>
            <w:webHidden/>
          </w:rPr>
          <w:tab/>
          <w:delText>150</w:delText>
        </w:r>
      </w:del>
    </w:p>
    <w:p w14:paraId="6A4C9C51" w14:textId="7EBB8447" w:rsidR="008F6A37" w:rsidDel="008D55BF" w:rsidRDefault="008F6A37">
      <w:pPr>
        <w:pStyle w:val="TableofFigures"/>
        <w:tabs>
          <w:tab w:val="right" w:leader="dot" w:pos="9060"/>
        </w:tabs>
        <w:rPr>
          <w:del w:id="2414" w:author="nick" w:date="2021-07-13T19:10:00Z"/>
          <w:rFonts w:asciiTheme="minorHAnsi" w:eastAsiaTheme="minorEastAsia" w:hAnsiTheme="minorHAnsi" w:cstheme="minorBidi"/>
          <w:noProof/>
          <w:szCs w:val="22"/>
          <w:lang w:val="de-DE"/>
        </w:rPr>
      </w:pPr>
      <w:del w:id="2415" w:author="nick" w:date="2021-07-13T19:10:00Z">
        <w:r w:rsidRPr="008D55BF" w:rsidDel="008D55BF">
          <w:rPr>
            <w:noProof/>
          </w:rPr>
          <w:delText xml:space="preserve">Table 119: Value Dependency of Attribute </w:delText>
        </w:r>
        <w:r w:rsidRPr="008D55BF" w:rsidDel="008D55BF">
          <w:rPr>
            <w:rFonts w:ascii="Courier New" w:hAnsi="Courier New" w:cs="Courier New"/>
            <w:i/>
            <w:noProof/>
          </w:rPr>
          <w:delText>thickness</w:delText>
        </w:r>
        <w:r w:rsidDel="008D55BF">
          <w:rPr>
            <w:noProof/>
            <w:webHidden/>
          </w:rPr>
          <w:tab/>
          <w:delText>150</w:delText>
        </w:r>
      </w:del>
    </w:p>
    <w:p w14:paraId="1815AEAA" w14:textId="2262C173" w:rsidR="008F6A37" w:rsidDel="008D55BF" w:rsidRDefault="008F6A37">
      <w:pPr>
        <w:pStyle w:val="TableofFigures"/>
        <w:tabs>
          <w:tab w:val="right" w:leader="dot" w:pos="9060"/>
        </w:tabs>
        <w:rPr>
          <w:del w:id="2416" w:author="nick" w:date="2021-07-13T19:10:00Z"/>
          <w:rFonts w:asciiTheme="minorHAnsi" w:eastAsiaTheme="minorEastAsia" w:hAnsiTheme="minorHAnsi" w:cstheme="minorBidi"/>
          <w:noProof/>
          <w:szCs w:val="22"/>
          <w:lang w:val="de-DE"/>
        </w:rPr>
      </w:pPr>
      <w:del w:id="2417" w:author="nick" w:date="2021-07-13T19:10:00Z">
        <w:r w:rsidRPr="008D55BF" w:rsidDel="008D55BF">
          <w:rPr>
            <w:noProof/>
          </w:rPr>
          <w:delText>Table 120: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K Joint</w:delText>
        </w:r>
        <w:r w:rsidDel="008D55BF">
          <w:rPr>
            <w:noProof/>
            <w:webHidden/>
          </w:rPr>
          <w:tab/>
          <w:delText>151</w:delText>
        </w:r>
      </w:del>
    </w:p>
    <w:p w14:paraId="12DA5E11" w14:textId="5B0EA81D" w:rsidR="008F6A37" w:rsidDel="008D55BF" w:rsidRDefault="008F6A37">
      <w:pPr>
        <w:pStyle w:val="TableofFigures"/>
        <w:tabs>
          <w:tab w:val="right" w:leader="dot" w:pos="9060"/>
        </w:tabs>
        <w:rPr>
          <w:del w:id="2418" w:author="nick" w:date="2021-07-13T19:10:00Z"/>
          <w:rFonts w:asciiTheme="minorHAnsi" w:eastAsiaTheme="minorEastAsia" w:hAnsiTheme="minorHAnsi" w:cstheme="minorBidi"/>
          <w:noProof/>
          <w:szCs w:val="22"/>
          <w:lang w:val="de-DE"/>
        </w:rPr>
      </w:pPr>
      <w:del w:id="2419" w:author="nick" w:date="2021-07-13T19:10:00Z">
        <w:r w:rsidRPr="008D55BF" w:rsidDel="008D55BF">
          <w:rPr>
            <w:noProof/>
          </w:rPr>
          <w:delText>Table 121: Parameters of Cruciform Joint</w:delText>
        </w:r>
        <w:r w:rsidDel="008D55BF">
          <w:rPr>
            <w:noProof/>
            <w:webHidden/>
          </w:rPr>
          <w:tab/>
          <w:delText>152</w:delText>
        </w:r>
      </w:del>
    </w:p>
    <w:p w14:paraId="5E576F64" w14:textId="55D3B7BA" w:rsidR="008F6A37" w:rsidDel="008D55BF" w:rsidRDefault="008F6A37">
      <w:pPr>
        <w:pStyle w:val="TableofFigures"/>
        <w:tabs>
          <w:tab w:val="right" w:leader="dot" w:pos="9060"/>
        </w:tabs>
        <w:rPr>
          <w:del w:id="2420" w:author="nick" w:date="2021-07-13T19:10:00Z"/>
          <w:rFonts w:asciiTheme="minorHAnsi" w:eastAsiaTheme="minorEastAsia" w:hAnsiTheme="minorHAnsi" w:cstheme="minorBidi"/>
          <w:noProof/>
          <w:szCs w:val="22"/>
          <w:lang w:val="de-DE"/>
        </w:rPr>
      </w:pPr>
      <w:del w:id="2421" w:author="nick" w:date="2021-07-13T19:10:00Z">
        <w:r w:rsidRPr="008D55BF" w:rsidDel="008D55BF">
          <w:rPr>
            <w:noProof/>
          </w:rPr>
          <w:delText xml:space="preserve">Table 122: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Cruciform Joint</w:delText>
        </w:r>
        <w:r w:rsidDel="008D55BF">
          <w:rPr>
            <w:noProof/>
            <w:webHidden/>
          </w:rPr>
          <w:tab/>
          <w:delText>153</w:delText>
        </w:r>
      </w:del>
    </w:p>
    <w:p w14:paraId="5B593887" w14:textId="1ECC6325" w:rsidR="008F6A37" w:rsidDel="008D55BF" w:rsidRDefault="008F6A37">
      <w:pPr>
        <w:pStyle w:val="TableofFigures"/>
        <w:tabs>
          <w:tab w:val="right" w:leader="dot" w:pos="9060"/>
        </w:tabs>
        <w:rPr>
          <w:del w:id="2422" w:author="nick" w:date="2021-07-13T19:10:00Z"/>
          <w:rFonts w:asciiTheme="minorHAnsi" w:eastAsiaTheme="minorEastAsia" w:hAnsiTheme="minorHAnsi" w:cstheme="minorBidi"/>
          <w:noProof/>
          <w:szCs w:val="22"/>
          <w:lang w:val="de-DE"/>
        </w:rPr>
      </w:pPr>
      <w:del w:id="2423" w:author="nick" w:date="2021-07-13T19:10:00Z">
        <w:r w:rsidRPr="008D55BF" w:rsidDel="008D55BF">
          <w:rPr>
            <w:noProof/>
          </w:rPr>
          <w:delText xml:space="preserve">Table 123: Value Dependency of Attribute </w:delText>
        </w:r>
        <w:r w:rsidRPr="008D55BF" w:rsidDel="008D55BF">
          <w:rPr>
            <w:rFonts w:ascii="Courier New" w:hAnsi="Courier New" w:cs="Courier New"/>
            <w:i/>
            <w:noProof/>
          </w:rPr>
          <w:delText>thickness</w:delText>
        </w:r>
        <w:r w:rsidDel="008D55BF">
          <w:rPr>
            <w:noProof/>
            <w:webHidden/>
          </w:rPr>
          <w:tab/>
          <w:delText>154</w:delText>
        </w:r>
      </w:del>
    </w:p>
    <w:p w14:paraId="08DA6DC9" w14:textId="441F820F" w:rsidR="008F6A37" w:rsidDel="008D55BF" w:rsidRDefault="008F6A37">
      <w:pPr>
        <w:pStyle w:val="TableofFigures"/>
        <w:tabs>
          <w:tab w:val="right" w:leader="dot" w:pos="9060"/>
        </w:tabs>
        <w:rPr>
          <w:del w:id="2424" w:author="nick" w:date="2021-07-13T19:10:00Z"/>
          <w:rFonts w:asciiTheme="minorHAnsi" w:eastAsiaTheme="minorEastAsia" w:hAnsiTheme="minorHAnsi" w:cstheme="minorBidi"/>
          <w:noProof/>
          <w:szCs w:val="22"/>
          <w:lang w:val="de-DE"/>
        </w:rPr>
      </w:pPr>
      <w:del w:id="2425" w:author="nick" w:date="2021-07-13T19:10:00Z">
        <w:r w:rsidRPr="008D55BF" w:rsidDel="008D55BF">
          <w:rPr>
            <w:noProof/>
          </w:rPr>
          <w:delText xml:space="preserve">Table 124: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Cruciform Joint</w:delText>
        </w:r>
        <w:r w:rsidDel="008D55BF">
          <w:rPr>
            <w:noProof/>
            <w:webHidden/>
          </w:rPr>
          <w:tab/>
          <w:delText>155</w:delText>
        </w:r>
      </w:del>
    </w:p>
    <w:p w14:paraId="3EB26A39" w14:textId="410C54ED" w:rsidR="008F6A37" w:rsidDel="008D55BF" w:rsidRDefault="008F6A37">
      <w:pPr>
        <w:pStyle w:val="TableofFigures"/>
        <w:tabs>
          <w:tab w:val="right" w:leader="dot" w:pos="9060"/>
        </w:tabs>
        <w:rPr>
          <w:del w:id="2426" w:author="nick" w:date="2021-07-13T19:10:00Z"/>
          <w:rFonts w:asciiTheme="minorHAnsi" w:eastAsiaTheme="minorEastAsia" w:hAnsiTheme="minorHAnsi" w:cstheme="minorBidi"/>
          <w:noProof/>
          <w:szCs w:val="22"/>
          <w:lang w:val="de-DE"/>
        </w:rPr>
      </w:pPr>
      <w:del w:id="2427" w:author="nick" w:date="2021-07-13T19:10:00Z">
        <w:r w:rsidRPr="008D55BF" w:rsidDel="008D55BF">
          <w:rPr>
            <w:noProof/>
          </w:rPr>
          <w:delText>Table 125: Parameters of Flared joint</w:delText>
        </w:r>
        <w:r w:rsidDel="008D55BF">
          <w:rPr>
            <w:noProof/>
            <w:webHidden/>
          </w:rPr>
          <w:tab/>
          <w:delText>156</w:delText>
        </w:r>
      </w:del>
    </w:p>
    <w:p w14:paraId="5DA1DB01" w14:textId="23DC6717" w:rsidR="008F6A37" w:rsidDel="008D55BF" w:rsidRDefault="008F6A37">
      <w:pPr>
        <w:pStyle w:val="TableofFigures"/>
        <w:tabs>
          <w:tab w:val="right" w:leader="dot" w:pos="9060"/>
        </w:tabs>
        <w:rPr>
          <w:del w:id="2428" w:author="nick" w:date="2021-07-13T19:10:00Z"/>
          <w:rFonts w:asciiTheme="minorHAnsi" w:eastAsiaTheme="minorEastAsia" w:hAnsiTheme="minorHAnsi" w:cstheme="minorBidi"/>
          <w:noProof/>
          <w:szCs w:val="22"/>
          <w:lang w:val="de-DE"/>
        </w:rPr>
      </w:pPr>
      <w:del w:id="2429" w:author="nick" w:date="2021-07-13T19:10:00Z">
        <w:r w:rsidRPr="008D55BF" w:rsidDel="008D55BF">
          <w:rPr>
            <w:noProof/>
          </w:rPr>
          <w:delText xml:space="preserve">Table 126: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Flared Joint</w:delText>
        </w:r>
        <w:r w:rsidDel="008D55BF">
          <w:rPr>
            <w:noProof/>
            <w:webHidden/>
          </w:rPr>
          <w:tab/>
          <w:delText>157</w:delText>
        </w:r>
      </w:del>
    </w:p>
    <w:p w14:paraId="255BAE73" w14:textId="66DDA1CC" w:rsidR="008F6A37" w:rsidDel="008D55BF" w:rsidRDefault="008F6A37">
      <w:pPr>
        <w:pStyle w:val="TableofFigures"/>
        <w:tabs>
          <w:tab w:val="right" w:leader="dot" w:pos="9060"/>
        </w:tabs>
        <w:rPr>
          <w:del w:id="2430" w:author="nick" w:date="2021-07-13T19:10:00Z"/>
          <w:rFonts w:asciiTheme="minorHAnsi" w:eastAsiaTheme="minorEastAsia" w:hAnsiTheme="minorHAnsi" w:cstheme="minorBidi"/>
          <w:noProof/>
          <w:szCs w:val="22"/>
          <w:lang w:val="de-DE"/>
        </w:rPr>
      </w:pPr>
      <w:del w:id="2431" w:author="nick" w:date="2021-07-13T19:10:00Z">
        <w:r w:rsidRPr="008D55BF" w:rsidDel="008D55BF">
          <w:rPr>
            <w:noProof/>
          </w:rPr>
          <w:delText xml:space="preserve">Table 127: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Flared Joint</w:delText>
        </w:r>
        <w:r w:rsidDel="008D55BF">
          <w:rPr>
            <w:noProof/>
            <w:webHidden/>
          </w:rPr>
          <w:tab/>
          <w:delText>157</w:delText>
        </w:r>
      </w:del>
    </w:p>
    <w:p w14:paraId="494039A2" w14:textId="5AF43F37" w:rsidR="008F6A37" w:rsidDel="008D55BF" w:rsidRDefault="008F6A37">
      <w:pPr>
        <w:pStyle w:val="TableofFigures"/>
        <w:tabs>
          <w:tab w:val="right" w:leader="dot" w:pos="9060"/>
        </w:tabs>
        <w:rPr>
          <w:del w:id="2432" w:author="nick" w:date="2021-07-13T19:10:00Z"/>
          <w:rFonts w:asciiTheme="minorHAnsi" w:eastAsiaTheme="minorEastAsia" w:hAnsiTheme="minorHAnsi" w:cstheme="minorBidi"/>
          <w:noProof/>
          <w:szCs w:val="22"/>
          <w:lang w:val="de-DE"/>
        </w:rPr>
      </w:pPr>
      <w:del w:id="2433" w:author="nick" w:date="2021-07-13T19:10:00Z">
        <w:r w:rsidRPr="008D55BF" w:rsidDel="008D55BF">
          <w:rPr>
            <w:noProof/>
          </w:rPr>
          <w:delText xml:space="preserve">Table 128: Attributes of </w:delText>
        </w:r>
        <w:r w:rsidRPr="008D55BF" w:rsidDel="008D55BF">
          <w:rPr>
            <w:rFonts w:ascii="Courier New" w:hAnsi="Courier New" w:cs="Courier New"/>
            <w:i/>
            <w:noProof/>
          </w:rPr>
          <w:delText>&lt;connection_1d/&gt;</w:delText>
        </w:r>
        <w:r w:rsidDel="008D55BF">
          <w:rPr>
            <w:noProof/>
            <w:webHidden/>
          </w:rPr>
          <w:tab/>
          <w:delText>158</w:delText>
        </w:r>
      </w:del>
    </w:p>
    <w:p w14:paraId="3FEFDD1C" w14:textId="5D3E66C1" w:rsidR="008F6A37" w:rsidDel="008D55BF" w:rsidRDefault="008F6A37">
      <w:pPr>
        <w:pStyle w:val="TableofFigures"/>
        <w:tabs>
          <w:tab w:val="right" w:leader="dot" w:pos="9060"/>
        </w:tabs>
        <w:rPr>
          <w:del w:id="2434" w:author="nick" w:date="2021-07-13T19:10:00Z"/>
          <w:rFonts w:asciiTheme="minorHAnsi" w:eastAsiaTheme="minorEastAsia" w:hAnsiTheme="minorHAnsi" w:cstheme="minorBidi"/>
          <w:noProof/>
          <w:szCs w:val="22"/>
          <w:lang w:val="de-DE"/>
        </w:rPr>
      </w:pPr>
      <w:del w:id="2435" w:author="nick" w:date="2021-07-13T19:10:00Z">
        <w:r w:rsidRPr="008D55BF" w:rsidDel="008D55BF">
          <w:rPr>
            <w:noProof/>
          </w:rPr>
          <w:delText xml:space="preserve">Table 129: Nested elements of </w:delText>
        </w:r>
        <w:r w:rsidRPr="008D55BF" w:rsidDel="008D55BF">
          <w:rPr>
            <w:rFonts w:ascii="Courier New" w:hAnsi="Courier New" w:cs="Courier New"/>
            <w:i/>
            <w:noProof/>
          </w:rPr>
          <w:delText>&lt;connection_1d/&gt;</w:delText>
        </w:r>
        <w:r w:rsidDel="008D55BF">
          <w:rPr>
            <w:noProof/>
            <w:webHidden/>
          </w:rPr>
          <w:tab/>
          <w:delText>158</w:delText>
        </w:r>
      </w:del>
    </w:p>
    <w:p w14:paraId="70024C2B" w14:textId="0DB1107B" w:rsidR="008F6A37" w:rsidDel="008D55BF" w:rsidRDefault="008F6A37">
      <w:pPr>
        <w:pStyle w:val="TableofFigures"/>
        <w:tabs>
          <w:tab w:val="right" w:leader="dot" w:pos="9060"/>
        </w:tabs>
        <w:rPr>
          <w:del w:id="2436" w:author="nick" w:date="2021-07-13T19:10:00Z"/>
          <w:rFonts w:asciiTheme="minorHAnsi" w:eastAsiaTheme="minorEastAsia" w:hAnsiTheme="minorHAnsi" w:cstheme="minorBidi"/>
          <w:noProof/>
          <w:szCs w:val="22"/>
          <w:lang w:val="de-DE"/>
        </w:rPr>
      </w:pPr>
      <w:del w:id="2437" w:author="nick" w:date="2021-07-13T19:10:00Z">
        <w:r w:rsidRPr="008D55BF" w:rsidDel="008D55BF">
          <w:rPr>
            <w:noProof/>
          </w:rPr>
          <w:delText xml:space="preserve">Table 130: Attributes of element </w:delText>
        </w:r>
        <w:r w:rsidRPr="008D55BF" w:rsidDel="008D55BF">
          <w:rPr>
            <w:rFonts w:ascii="Courier New" w:hAnsi="Courier New" w:cs="Courier New"/>
            <w:i/>
            <w:noProof/>
          </w:rPr>
          <w:delText>&lt;adhesive_line/&gt;</w:delText>
        </w:r>
        <w:r w:rsidDel="008D55BF">
          <w:rPr>
            <w:noProof/>
            <w:webHidden/>
          </w:rPr>
          <w:tab/>
          <w:delText>158</w:delText>
        </w:r>
      </w:del>
    </w:p>
    <w:p w14:paraId="2330F506" w14:textId="49C796BB" w:rsidR="008F6A37" w:rsidDel="008D55BF" w:rsidRDefault="008F6A37">
      <w:pPr>
        <w:pStyle w:val="TableofFigures"/>
        <w:tabs>
          <w:tab w:val="right" w:leader="dot" w:pos="9060"/>
        </w:tabs>
        <w:rPr>
          <w:del w:id="2438" w:author="nick" w:date="2021-07-13T19:10:00Z"/>
          <w:rFonts w:asciiTheme="minorHAnsi" w:eastAsiaTheme="minorEastAsia" w:hAnsiTheme="minorHAnsi" w:cstheme="minorBidi"/>
          <w:noProof/>
          <w:szCs w:val="22"/>
          <w:lang w:val="de-DE"/>
        </w:rPr>
      </w:pPr>
      <w:del w:id="2439" w:author="nick" w:date="2021-07-13T19:10:00Z">
        <w:r w:rsidRPr="008D55BF" w:rsidDel="008D55BF">
          <w:rPr>
            <w:noProof/>
          </w:rPr>
          <w:delText xml:space="preserve">Table 131: Attributes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161</w:delText>
        </w:r>
      </w:del>
    </w:p>
    <w:p w14:paraId="2834B422" w14:textId="43A38BD4" w:rsidR="008F6A37" w:rsidDel="008D55BF" w:rsidRDefault="008F6A37">
      <w:pPr>
        <w:pStyle w:val="TableofFigures"/>
        <w:tabs>
          <w:tab w:val="right" w:leader="dot" w:pos="9060"/>
        </w:tabs>
        <w:rPr>
          <w:del w:id="2440" w:author="nick" w:date="2021-07-13T19:10:00Z"/>
          <w:rFonts w:asciiTheme="minorHAnsi" w:eastAsiaTheme="minorEastAsia" w:hAnsiTheme="minorHAnsi" w:cstheme="minorBidi"/>
          <w:noProof/>
          <w:szCs w:val="22"/>
          <w:lang w:val="de-DE"/>
        </w:rPr>
      </w:pPr>
      <w:del w:id="2441" w:author="nick" w:date="2021-07-13T19:10:00Z">
        <w:r w:rsidRPr="008D55BF" w:rsidDel="008D55BF">
          <w:rPr>
            <w:noProof/>
          </w:rPr>
          <w:delText xml:space="preserve">Table 132: Nested elements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162</w:delText>
        </w:r>
      </w:del>
    </w:p>
    <w:p w14:paraId="08EF44BC" w14:textId="0110253B" w:rsidR="008F6A37" w:rsidDel="008D55BF" w:rsidRDefault="008F6A37">
      <w:pPr>
        <w:pStyle w:val="TableofFigures"/>
        <w:tabs>
          <w:tab w:val="right" w:leader="dot" w:pos="9060"/>
        </w:tabs>
        <w:rPr>
          <w:del w:id="2442" w:author="nick" w:date="2021-07-13T19:10:00Z"/>
          <w:rFonts w:asciiTheme="minorHAnsi" w:eastAsiaTheme="minorEastAsia" w:hAnsiTheme="minorHAnsi" w:cstheme="minorBidi"/>
          <w:noProof/>
          <w:szCs w:val="22"/>
          <w:lang w:val="de-DE"/>
        </w:rPr>
      </w:pPr>
      <w:del w:id="2443" w:author="nick" w:date="2021-07-13T19:10:00Z">
        <w:r w:rsidRPr="008D55BF" w:rsidDel="008D55BF">
          <w:rPr>
            <w:noProof/>
          </w:rPr>
          <w:delText xml:space="preserve">Table 133: Attributes of element </w:delText>
        </w:r>
        <w:r w:rsidRPr="008D55BF" w:rsidDel="008D55BF">
          <w:rPr>
            <w:rFonts w:ascii="Courier New" w:hAnsi="Courier New" w:cs="Courier New"/>
            <w:i/>
            <w:noProof/>
          </w:rPr>
          <w:delText>&lt;hemming/&gt;</w:delText>
        </w:r>
        <w:r w:rsidDel="008D55BF">
          <w:rPr>
            <w:noProof/>
            <w:webHidden/>
          </w:rPr>
          <w:tab/>
          <w:delText>162</w:delText>
        </w:r>
      </w:del>
    </w:p>
    <w:p w14:paraId="5E2CA59B" w14:textId="2974C223" w:rsidR="008F6A37" w:rsidDel="008D55BF" w:rsidRDefault="008F6A37">
      <w:pPr>
        <w:pStyle w:val="TableofFigures"/>
        <w:tabs>
          <w:tab w:val="right" w:leader="dot" w:pos="9060"/>
        </w:tabs>
        <w:rPr>
          <w:del w:id="2444" w:author="nick" w:date="2021-07-13T19:10:00Z"/>
          <w:rFonts w:asciiTheme="minorHAnsi" w:eastAsiaTheme="minorEastAsia" w:hAnsiTheme="minorHAnsi" w:cstheme="minorBidi"/>
          <w:noProof/>
          <w:szCs w:val="22"/>
          <w:lang w:val="de-DE"/>
        </w:rPr>
      </w:pPr>
      <w:del w:id="2445" w:author="nick" w:date="2021-07-13T19:10:00Z">
        <w:r w:rsidRPr="008D55BF" w:rsidDel="008D55BF">
          <w:rPr>
            <w:noProof/>
          </w:rPr>
          <w:delText xml:space="preserve">Table 134: Nested elements of element </w:delText>
        </w:r>
        <w:r w:rsidRPr="008D55BF" w:rsidDel="008D55BF">
          <w:rPr>
            <w:rFonts w:ascii="Courier New" w:hAnsi="Courier New" w:cs="Courier New"/>
            <w:i/>
            <w:noProof/>
          </w:rPr>
          <w:delText>&lt;hemming/&gt;</w:delText>
        </w:r>
        <w:r w:rsidDel="008D55BF">
          <w:rPr>
            <w:noProof/>
            <w:webHidden/>
          </w:rPr>
          <w:tab/>
          <w:delText>162</w:delText>
        </w:r>
      </w:del>
    </w:p>
    <w:p w14:paraId="71DA05D2" w14:textId="3AAC4B22" w:rsidR="008F6A37" w:rsidDel="008D55BF" w:rsidRDefault="008F6A37">
      <w:pPr>
        <w:pStyle w:val="TableofFigures"/>
        <w:tabs>
          <w:tab w:val="right" w:leader="dot" w:pos="9060"/>
        </w:tabs>
        <w:rPr>
          <w:del w:id="2446" w:author="nick" w:date="2021-07-13T19:10:00Z"/>
          <w:rFonts w:asciiTheme="minorHAnsi" w:eastAsiaTheme="minorEastAsia" w:hAnsiTheme="minorHAnsi" w:cstheme="minorBidi"/>
          <w:noProof/>
          <w:szCs w:val="22"/>
          <w:lang w:val="de-DE"/>
        </w:rPr>
      </w:pPr>
      <w:del w:id="2447" w:author="nick" w:date="2021-07-13T19:10:00Z">
        <w:r w:rsidRPr="008D55BF" w:rsidDel="008D55BF">
          <w:rPr>
            <w:noProof/>
          </w:rPr>
          <w:lastRenderedPageBreak/>
          <w:delText xml:space="preserve">Table 135: Attributes of element </w:delText>
        </w:r>
        <w:r w:rsidRPr="008D55BF" w:rsidDel="008D55BF">
          <w:rPr>
            <w:rFonts w:ascii="Courier New" w:hAnsi="Courier New" w:cs="Courier New"/>
            <w:i/>
            <w:noProof/>
          </w:rPr>
          <w:delText>&lt;region/&gt;</w:delText>
        </w:r>
        <w:r w:rsidDel="008D55BF">
          <w:rPr>
            <w:noProof/>
            <w:webHidden/>
          </w:rPr>
          <w:tab/>
          <w:delText>162</w:delText>
        </w:r>
      </w:del>
    </w:p>
    <w:p w14:paraId="541E3350" w14:textId="316B06EA" w:rsidR="008F6A37" w:rsidDel="008D55BF" w:rsidRDefault="008F6A37">
      <w:pPr>
        <w:pStyle w:val="TableofFigures"/>
        <w:tabs>
          <w:tab w:val="right" w:leader="dot" w:pos="9060"/>
        </w:tabs>
        <w:rPr>
          <w:del w:id="2448" w:author="nick" w:date="2021-07-13T19:10:00Z"/>
          <w:rFonts w:asciiTheme="minorHAnsi" w:eastAsiaTheme="minorEastAsia" w:hAnsiTheme="minorHAnsi" w:cstheme="minorBidi"/>
          <w:noProof/>
          <w:szCs w:val="22"/>
          <w:lang w:val="de-DE"/>
        </w:rPr>
      </w:pPr>
      <w:del w:id="2449" w:author="nick" w:date="2021-07-13T19:10:00Z">
        <w:r w:rsidRPr="008D55BF" w:rsidDel="008D55BF">
          <w:rPr>
            <w:noProof/>
          </w:rPr>
          <w:delText xml:space="preserve">Table 136: Nested elements of element </w:delText>
        </w:r>
        <w:r w:rsidRPr="008D55BF" w:rsidDel="008D55BF">
          <w:rPr>
            <w:rFonts w:ascii="Courier New" w:hAnsi="Courier New" w:cs="Courier New"/>
            <w:i/>
            <w:noProof/>
          </w:rPr>
          <w:delText>&lt;region/&gt;</w:delText>
        </w:r>
        <w:r w:rsidDel="008D55BF">
          <w:rPr>
            <w:noProof/>
            <w:webHidden/>
          </w:rPr>
          <w:tab/>
          <w:delText>163</w:delText>
        </w:r>
      </w:del>
    </w:p>
    <w:p w14:paraId="25A35ECD" w14:textId="54FC81DA" w:rsidR="008F6A37" w:rsidDel="008D55BF" w:rsidRDefault="008F6A37">
      <w:pPr>
        <w:pStyle w:val="TableofFigures"/>
        <w:tabs>
          <w:tab w:val="right" w:leader="dot" w:pos="9060"/>
        </w:tabs>
        <w:rPr>
          <w:del w:id="2450" w:author="nick" w:date="2021-07-13T19:10:00Z"/>
          <w:rFonts w:asciiTheme="minorHAnsi" w:eastAsiaTheme="minorEastAsia" w:hAnsiTheme="minorHAnsi" w:cstheme="minorBidi"/>
          <w:noProof/>
          <w:szCs w:val="22"/>
          <w:lang w:val="de-DE"/>
        </w:rPr>
      </w:pPr>
      <w:del w:id="2451" w:author="nick" w:date="2021-07-13T19:10:00Z">
        <w:r w:rsidRPr="008D55BF" w:rsidDel="008D55BF">
          <w:rPr>
            <w:noProof/>
          </w:rPr>
          <w:delText xml:space="preserve">Table 137: Nested elements of </w:delText>
        </w:r>
        <w:r w:rsidRPr="008D55BF" w:rsidDel="008D55BF">
          <w:rPr>
            <w:rFonts w:ascii="Courier New" w:hAnsi="Courier New" w:cs="Courier New"/>
            <w:i/>
            <w:noProof/>
          </w:rPr>
          <w:delText>&lt;connection_1d/&gt;</w:delText>
        </w:r>
        <w:r w:rsidRPr="008D55BF" w:rsidDel="008D55BF">
          <w:rPr>
            <w:noProof/>
          </w:rPr>
          <w:delText xml:space="preserve"> for </w:delText>
        </w:r>
        <w:r w:rsidRPr="008D55BF" w:rsidDel="008D55BF">
          <w:rPr>
            <w:rFonts w:ascii="Courier New" w:hAnsi="Courier New" w:cs="Courier New"/>
            <w:i/>
            <w:noProof/>
          </w:rPr>
          <w:delText>&lt;sequence_connection_0d/&gt;</w:delText>
        </w:r>
        <w:r w:rsidDel="008D55BF">
          <w:rPr>
            <w:noProof/>
            <w:webHidden/>
          </w:rPr>
          <w:tab/>
          <w:delText>166</w:delText>
        </w:r>
      </w:del>
    </w:p>
    <w:p w14:paraId="0778B70B" w14:textId="47A7E2CF" w:rsidR="008F6A37" w:rsidDel="008D55BF" w:rsidRDefault="008F6A37">
      <w:pPr>
        <w:pStyle w:val="TableofFigures"/>
        <w:tabs>
          <w:tab w:val="right" w:leader="dot" w:pos="9060"/>
        </w:tabs>
        <w:rPr>
          <w:del w:id="2452" w:author="nick" w:date="2021-07-13T19:10:00Z"/>
          <w:rFonts w:asciiTheme="minorHAnsi" w:eastAsiaTheme="minorEastAsia" w:hAnsiTheme="minorHAnsi" w:cstheme="minorBidi"/>
          <w:noProof/>
          <w:szCs w:val="22"/>
          <w:lang w:val="de-DE"/>
        </w:rPr>
      </w:pPr>
      <w:del w:id="2453" w:author="nick" w:date="2021-07-13T19:10:00Z">
        <w:r w:rsidRPr="008D55BF" w:rsidDel="008D55BF">
          <w:rPr>
            <w:noProof/>
          </w:rPr>
          <w:delText xml:space="preserve">Table 138: Nested elements of </w:delText>
        </w:r>
        <w:r w:rsidRPr="008D55BF" w:rsidDel="008D55BF">
          <w:rPr>
            <w:rFonts w:ascii="Courier New" w:hAnsi="Courier New" w:cs="Courier New"/>
            <w:i/>
            <w:noProof/>
          </w:rPr>
          <w:delText>&lt;sequence_connection_0d/&gt;</w:delText>
        </w:r>
        <w:r w:rsidDel="008D55BF">
          <w:rPr>
            <w:noProof/>
            <w:webHidden/>
          </w:rPr>
          <w:tab/>
          <w:delText>166</w:delText>
        </w:r>
      </w:del>
    </w:p>
    <w:p w14:paraId="3D12C8EF" w14:textId="28587881" w:rsidR="008F6A37" w:rsidDel="008D55BF" w:rsidRDefault="008F6A37">
      <w:pPr>
        <w:pStyle w:val="TableofFigures"/>
        <w:tabs>
          <w:tab w:val="right" w:leader="dot" w:pos="9060"/>
        </w:tabs>
        <w:rPr>
          <w:del w:id="2454" w:author="nick" w:date="2021-07-13T19:10:00Z"/>
          <w:rFonts w:asciiTheme="minorHAnsi" w:eastAsiaTheme="minorEastAsia" w:hAnsiTheme="minorHAnsi" w:cstheme="minorBidi"/>
          <w:noProof/>
          <w:szCs w:val="22"/>
          <w:lang w:val="de-DE"/>
        </w:rPr>
      </w:pPr>
      <w:del w:id="2455" w:author="nick" w:date="2021-07-13T19:10:00Z">
        <w:r w:rsidRPr="008D55BF" w:rsidDel="008D55BF">
          <w:rPr>
            <w:noProof/>
          </w:rPr>
          <w:delText xml:space="preserve">Table 139: Attributes of element </w:delText>
        </w:r>
        <w:r w:rsidRPr="008D55BF" w:rsidDel="008D55BF">
          <w:rPr>
            <w:rFonts w:ascii="Courier New" w:hAnsi="Courier New" w:cs="Courier New"/>
            <w:i/>
            <w:noProof/>
          </w:rPr>
          <w:delText>&lt;sequence_connection_0d/&gt;</w:delText>
        </w:r>
        <w:r w:rsidDel="008D55BF">
          <w:rPr>
            <w:noProof/>
            <w:webHidden/>
          </w:rPr>
          <w:tab/>
          <w:delText>166</w:delText>
        </w:r>
      </w:del>
    </w:p>
    <w:p w14:paraId="14B34B8C" w14:textId="592DE25D" w:rsidR="008F6A37" w:rsidDel="008D55BF" w:rsidRDefault="008F6A37">
      <w:pPr>
        <w:pStyle w:val="TableofFigures"/>
        <w:tabs>
          <w:tab w:val="right" w:leader="dot" w:pos="9060"/>
        </w:tabs>
        <w:rPr>
          <w:del w:id="2456" w:author="nick" w:date="2021-07-13T19:10:00Z"/>
          <w:rFonts w:asciiTheme="minorHAnsi" w:eastAsiaTheme="minorEastAsia" w:hAnsiTheme="minorHAnsi" w:cstheme="minorBidi"/>
          <w:noProof/>
          <w:szCs w:val="22"/>
          <w:lang w:val="de-DE"/>
        </w:rPr>
      </w:pPr>
      <w:del w:id="2457" w:author="nick" w:date="2021-07-13T19:10:00Z">
        <w:r w:rsidRPr="008D55BF" w:rsidDel="008D55BF">
          <w:rPr>
            <w:noProof/>
          </w:rPr>
          <w:delText xml:space="preserve">Table 140: Attributes of </w:delText>
        </w:r>
        <w:r w:rsidRPr="008D55BF" w:rsidDel="008D55BF">
          <w:rPr>
            <w:rFonts w:ascii="Courier New" w:hAnsi="Courier New" w:cs="Courier New"/>
            <w:i/>
            <w:noProof/>
          </w:rPr>
          <w:delText>&lt;connection_2d/&gt;</w:delText>
        </w:r>
        <w:r w:rsidDel="008D55BF">
          <w:rPr>
            <w:noProof/>
            <w:webHidden/>
          </w:rPr>
          <w:tab/>
          <w:delText>167</w:delText>
        </w:r>
      </w:del>
    </w:p>
    <w:p w14:paraId="3D6601B7" w14:textId="2EFE88CF" w:rsidR="008F6A37" w:rsidDel="008D55BF" w:rsidRDefault="008F6A37">
      <w:pPr>
        <w:pStyle w:val="TableofFigures"/>
        <w:tabs>
          <w:tab w:val="right" w:leader="dot" w:pos="9060"/>
        </w:tabs>
        <w:rPr>
          <w:del w:id="2458" w:author="nick" w:date="2021-07-13T19:10:00Z"/>
          <w:rFonts w:asciiTheme="minorHAnsi" w:eastAsiaTheme="minorEastAsia" w:hAnsiTheme="minorHAnsi" w:cstheme="minorBidi"/>
          <w:noProof/>
          <w:szCs w:val="22"/>
          <w:lang w:val="de-DE"/>
        </w:rPr>
      </w:pPr>
      <w:del w:id="2459" w:author="nick" w:date="2021-07-13T19:10:00Z">
        <w:r w:rsidRPr="008D55BF" w:rsidDel="008D55BF">
          <w:rPr>
            <w:noProof/>
          </w:rPr>
          <w:delText xml:space="preserve">Table 141: Nested elements of </w:delText>
        </w:r>
        <w:r w:rsidRPr="008D55BF" w:rsidDel="008D55BF">
          <w:rPr>
            <w:rFonts w:ascii="Courier New" w:hAnsi="Courier New" w:cs="Courier New"/>
            <w:i/>
            <w:noProof/>
          </w:rPr>
          <w:delText>&lt;loc_list&gt;</w:delText>
        </w:r>
        <w:r w:rsidDel="008D55BF">
          <w:rPr>
            <w:noProof/>
            <w:webHidden/>
          </w:rPr>
          <w:tab/>
          <w:delText>168</w:delText>
        </w:r>
      </w:del>
    </w:p>
    <w:p w14:paraId="0D5CAABE" w14:textId="21FFF0AC" w:rsidR="008F6A37" w:rsidDel="008D55BF" w:rsidRDefault="008F6A37">
      <w:pPr>
        <w:pStyle w:val="TableofFigures"/>
        <w:tabs>
          <w:tab w:val="right" w:leader="dot" w:pos="9060"/>
        </w:tabs>
        <w:rPr>
          <w:del w:id="2460" w:author="nick" w:date="2021-07-13T19:10:00Z"/>
          <w:rFonts w:asciiTheme="minorHAnsi" w:eastAsiaTheme="minorEastAsia" w:hAnsiTheme="minorHAnsi" w:cstheme="minorBidi"/>
          <w:noProof/>
          <w:szCs w:val="22"/>
          <w:lang w:val="de-DE"/>
        </w:rPr>
      </w:pPr>
      <w:del w:id="2461" w:author="nick" w:date="2021-07-13T19:10:00Z">
        <w:r w:rsidRPr="008D55BF" w:rsidDel="008D55BF">
          <w:rPr>
            <w:noProof/>
          </w:rPr>
          <w:delText xml:space="preserve">Table 142: Attributes of element </w:delText>
        </w:r>
        <w:r w:rsidRPr="008D55BF" w:rsidDel="008D55BF">
          <w:rPr>
            <w:rFonts w:ascii="Courier New" w:hAnsi="Courier New" w:cs="Courier New"/>
            <w:i/>
            <w:noProof/>
          </w:rPr>
          <w:delText>&lt;loc/&gt;</w:delText>
        </w:r>
        <w:r w:rsidDel="008D55BF">
          <w:rPr>
            <w:noProof/>
            <w:webHidden/>
          </w:rPr>
          <w:tab/>
          <w:delText>168</w:delText>
        </w:r>
      </w:del>
    </w:p>
    <w:p w14:paraId="370EE5A9" w14:textId="79E81C12" w:rsidR="008F6A37" w:rsidDel="008D55BF" w:rsidRDefault="008F6A37">
      <w:pPr>
        <w:pStyle w:val="TableofFigures"/>
        <w:tabs>
          <w:tab w:val="right" w:leader="dot" w:pos="9060"/>
        </w:tabs>
        <w:rPr>
          <w:del w:id="2462" w:author="nick" w:date="2021-07-13T19:10:00Z"/>
          <w:rFonts w:asciiTheme="minorHAnsi" w:eastAsiaTheme="minorEastAsia" w:hAnsiTheme="minorHAnsi" w:cstheme="minorBidi"/>
          <w:noProof/>
          <w:szCs w:val="22"/>
          <w:lang w:val="de-DE"/>
        </w:rPr>
      </w:pPr>
      <w:del w:id="2463" w:author="nick" w:date="2021-07-13T19:10:00Z">
        <w:r w:rsidRPr="008D55BF" w:rsidDel="008D55BF">
          <w:rPr>
            <w:noProof/>
          </w:rPr>
          <w:delText xml:space="preserve">Table 143: Nested elements of element </w:delText>
        </w:r>
        <w:r w:rsidRPr="008D55BF" w:rsidDel="008D55BF">
          <w:rPr>
            <w:rFonts w:ascii="Courier New" w:hAnsi="Courier New" w:cs="Courier New"/>
            <w:i/>
            <w:noProof/>
          </w:rPr>
          <w:delText>&lt;face_list&gt;</w:delText>
        </w:r>
        <w:r w:rsidDel="008D55BF">
          <w:rPr>
            <w:noProof/>
            <w:webHidden/>
          </w:rPr>
          <w:tab/>
          <w:delText>168</w:delText>
        </w:r>
      </w:del>
    </w:p>
    <w:p w14:paraId="518D456E" w14:textId="1D401DCE" w:rsidR="008F6A37" w:rsidDel="008D55BF" w:rsidRDefault="008F6A37">
      <w:pPr>
        <w:pStyle w:val="TableofFigures"/>
        <w:tabs>
          <w:tab w:val="right" w:leader="dot" w:pos="9060"/>
        </w:tabs>
        <w:rPr>
          <w:del w:id="2464" w:author="nick" w:date="2021-07-13T19:10:00Z"/>
          <w:rFonts w:asciiTheme="minorHAnsi" w:eastAsiaTheme="minorEastAsia" w:hAnsiTheme="minorHAnsi" w:cstheme="minorBidi"/>
          <w:noProof/>
          <w:szCs w:val="22"/>
          <w:lang w:val="de-DE"/>
        </w:rPr>
      </w:pPr>
      <w:del w:id="2465" w:author="nick" w:date="2021-07-13T19:10:00Z">
        <w:r w:rsidRPr="008D55BF" w:rsidDel="008D55BF">
          <w:rPr>
            <w:noProof/>
          </w:rPr>
          <w:delText xml:space="preserve">Table 144: Attributes of element </w:delText>
        </w:r>
        <w:r w:rsidRPr="008D55BF" w:rsidDel="008D55BF">
          <w:rPr>
            <w:rFonts w:ascii="Courier New" w:hAnsi="Courier New" w:cs="Courier New"/>
            <w:i/>
            <w:noProof/>
          </w:rPr>
          <w:delText>&lt;face/&gt;</w:delText>
        </w:r>
        <w:r w:rsidDel="008D55BF">
          <w:rPr>
            <w:noProof/>
            <w:webHidden/>
          </w:rPr>
          <w:tab/>
          <w:delText>169</w:delText>
        </w:r>
      </w:del>
    </w:p>
    <w:p w14:paraId="33AD8047" w14:textId="60174A5F" w:rsidR="008F6A37" w:rsidDel="008D55BF" w:rsidRDefault="008F6A37">
      <w:pPr>
        <w:pStyle w:val="TableofFigures"/>
        <w:tabs>
          <w:tab w:val="right" w:leader="dot" w:pos="9060"/>
        </w:tabs>
        <w:rPr>
          <w:del w:id="2466" w:author="nick" w:date="2021-07-13T19:10:00Z"/>
          <w:rFonts w:asciiTheme="minorHAnsi" w:eastAsiaTheme="minorEastAsia" w:hAnsiTheme="minorHAnsi" w:cstheme="minorBidi"/>
          <w:noProof/>
          <w:szCs w:val="22"/>
          <w:lang w:val="de-DE"/>
        </w:rPr>
      </w:pPr>
      <w:del w:id="2467" w:author="nick" w:date="2021-07-13T19:10:00Z">
        <w:r w:rsidRPr="008D55BF" w:rsidDel="008D55BF">
          <w:rPr>
            <w:noProof/>
          </w:rPr>
          <w:delText xml:space="preserve">Table 145: Nested elements of </w:delText>
        </w:r>
        <w:r w:rsidRPr="008D55BF" w:rsidDel="008D55BF">
          <w:rPr>
            <w:rFonts w:ascii="Courier New" w:hAnsi="Courier New" w:cs="Courier New"/>
            <w:i/>
            <w:noProof/>
          </w:rPr>
          <w:delText>&lt;connection_2d/&gt;</w:delText>
        </w:r>
        <w:r w:rsidDel="008D55BF">
          <w:rPr>
            <w:noProof/>
            <w:webHidden/>
          </w:rPr>
          <w:tab/>
          <w:delText>169</w:delText>
        </w:r>
      </w:del>
    </w:p>
    <w:p w14:paraId="221EEC2D" w14:textId="0575EDE1" w:rsidR="008F6A37" w:rsidDel="008D55BF" w:rsidRDefault="008F6A37">
      <w:pPr>
        <w:pStyle w:val="TableofFigures"/>
        <w:tabs>
          <w:tab w:val="right" w:leader="dot" w:pos="9060"/>
        </w:tabs>
        <w:rPr>
          <w:del w:id="2468" w:author="nick" w:date="2021-07-13T19:10:00Z"/>
          <w:rFonts w:asciiTheme="minorHAnsi" w:eastAsiaTheme="minorEastAsia" w:hAnsiTheme="minorHAnsi" w:cstheme="minorBidi"/>
          <w:noProof/>
          <w:szCs w:val="22"/>
          <w:lang w:val="de-DE"/>
        </w:rPr>
      </w:pPr>
      <w:del w:id="2469" w:author="nick" w:date="2021-07-13T19:10:00Z">
        <w:r w:rsidRPr="008D55BF" w:rsidDel="008D55BF">
          <w:rPr>
            <w:noProof/>
          </w:rPr>
          <w:delText xml:space="preserve">Table 146: Attributes of element </w:delText>
        </w:r>
        <w:r w:rsidRPr="008D55BF" w:rsidDel="008D55BF">
          <w:rPr>
            <w:rFonts w:ascii="Courier New" w:hAnsi="Courier New" w:cs="Courier New"/>
            <w:i/>
            <w:noProof/>
          </w:rPr>
          <w:delText>&lt;connection_2d/&gt;</w:delText>
        </w:r>
        <w:r w:rsidDel="008D55BF">
          <w:rPr>
            <w:noProof/>
            <w:webHidden/>
          </w:rPr>
          <w:tab/>
          <w:delText>170</w:delText>
        </w:r>
      </w:del>
    </w:p>
    <w:p w14:paraId="17573FA9" w14:textId="2FDEA1A9" w:rsidR="008F6A37" w:rsidDel="008D55BF" w:rsidRDefault="008F6A37">
      <w:pPr>
        <w:pStyle w:val="TableofFigures"/>
        <w:tabs>
          <w:tab w:val="right" w:leader="dot" w:pos="9060"/>
        </w:tabs>
        <w:rPr>
          <w:del w:id="2470" w:author="nick" w:date="2021-07-13T19:10:00Z"/>
          <w:rFonts w:asciiTheme="minorHAnsi" w:eastAsiaTheme="minorEastAsia" w:hAnsiTheme="minorHAnsi" w:cstheme="minorBidi"/>
          <w:noProof/>
          <w:szCs w:val="22"/>
          <w:lang w:val="de-DE"/>
        </w:rPr>
      </w:pPr>
      <w:del w:id="2471" w:author="nick" w:date="2021-07-13T19:10:00Z">
        <w:r w:rsidRPr="008D55BF" w:rsidDel="008D55BF">
          <w:rPr>
            <w:noProof/>
          </w:rPr>
          <w:delText xml:space="preserve">Table 147: Nested elements of element </w:delText>
        </w:r>
        <w:r w:rsidRPr="008D55BF" w:rsidDel="008D55BF">
          <w:rPr>
            <w:rFonts w:ascii="Courier New" w:hAnsi="Courier New" w:cs="Courier New"/>
            <w:i/>
            <w:noProof/>
          </w:rPr>
          <w:delText>&lt;connection_2d/&gt;</w:delText>
        </w:r>
        <w:r w:rsidDel="008D55BF">
          <w:rPr>
            <w:noProof/>
            <w:webHidden/>
          </w:rPr>
          <w:tab/>
          <w:delText>170</w:delText>
        </w:r>
      </w:del>
    </w:p>
    <w:p w14:paraId="0931EA8C" w14:textId="36D554C3" w:rsidR="008F6A37" w:rsidDel="008D55BF" w:rsidRDefault="008F6A37">
      <w:pPr>
        <w:pStyle w:val="TableofFigures"/>
        <w:tabs>
          <w:tab w:val="right" w:leader="dot" w:pos="9060"/>
        </w:tabs>
        <w:rPr>
          <w:del w:id="2472" w:author="nick" w:date="2021-07-13T19:10:00Z"/>
          <w:rFonts w:asciiTheme="minorHAnsi" w:eastAsiaTheme="minorEastAsia" w:hAnsiTheme="minorHAnsi" w:cstheme="minorBidi"/>
          <w:noProof/>
          <w:szCs w:val="22"/>
          <w:lang w:val="de-DE"/>
        </w:rPr>
      </w:pPr>
      <w:del w:id="2473" w:author="nick" w:date="2021-07-13T19:10:00Z">
        <w:r w:rsidRPr="008D55BF" w:rsidDel="008D55BF">
          <w:rPr>
            <w:noProof/>
          </w:rPr>
          <w:delText xml:space="preserve">Table 148: Attributes of element </w:delText>
        </w:r>
        <w:r w:rsidRPr="008D55BF" w:rsidDel="008D55BF">
          <w:rPr>
            <w:rFonts w:ascii="Courier New" w:hAnsi="Courier New" w:cs="Courier New"/>
            <w:i/>
            <w:noProof/>
          </w:rPr>
          <w:delText>&lt;adhesive_face/&gt;</w:delText>
        </w:r>
        <w:r w:rsidDel="008D55BF">
          <w:rPr>
            <w:noProof/>
            <w:webHidden/>
          </w:rPr>
          <w:tab/>
          <w:delText>170</w:delText>
        </w:r>
      </w:del>
    </w:p>
    <w:p w14:paraId="1CDD9CF8" w14:textId="5AFFC0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966BAF">
        <w:rPr>
          <w:lang w:val="de-DE"/>
        </w:rPr>
        <w:t xml:space="preserve">(Volkswagen AG)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966BAF" w:rsidRDefault="00170C8B" w:rsidP="007C39C1">
      <w:r w:rsidRPr="00966BAF">
        <w:t>Mr. Ralf Nientiedt (Altair Engineering Inc.)</w:t>
      </w:r>
    </w:p>
    <w:p w14:paraId="7BD968BA" w14:textId="77777777" w:rsidR="007C39C1" w:rsidRPr="00966BAF" w:rsidRDefault="007C39C1" w:rsidP="007C39C1">
      <w:pPr>
        <w:rPr>
          <w:lang w:val="fr-FR"/>
        </w:rPr>
      </w:pPr>
      <w:r w:rsidRPr="00226A3F">
        <w:t xml:space="preserve">Mr. Peter Nuhn (Siemens Industry Software GmbH &amp; Co. </w:t>
      </w:r>
      <w:r w:rsidRPr="00966BAF">
        <w:rPr>
          <w:lang w:val="fr-FR"/>
        </w:rPr>
        <w:t>KG)</w:t>
      </w:r>
    </w:p>
    <w:p w14:paraId="6E1EDE30" w14:textId="7C33BB8D" w:rsidR="009F7627" w:rsidRPr="00966BAF" w:rsidRDefault="009F7627" w:rsidP="009F7627">
      <w:pPr>
        <w:rPr>
          <w:lang w:val="fr-FR"/>
        </w:rPr>
      </w:pPr>
      <w:r w:rsidRPr="00966BAF">
        <w:rPr>
          <w:lang w:val="fr-FR"/>
        </w:rPr>
        <w:t>Mr. Michael Sauer (</w:t>
      </w:r>
      <w:r w:rsidR="00D977AB" w:rsidRPr="00D977AB">
        <w:rPr>
          <w:lang w:val="fr-FR"/>
        </w:rPr>
        <w:t>Dassault Systèmes</w:t>
      </w:r>
      <w:r w:rsidRPr="00966BAF">
        <w:rPr>
          <w:lang w:val="fr-FR"/>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966BAF" w:rsidRDefault="007C39C1" w:rsidP="007C39C1">
      <w:r w:rsidRPr="00966BAF">
        <w:t>Dr. Ma</w:t>
      </w:r>
      <w:r w:rsidR="00EE3C85" w:rsidRPr="00966BAF">
        <w:t>t</w:t>
      </w:r>
      <w:r w:rsidRPr="00966BAF">
        <w:t>thias Weinert (Ford Werke GmbH</w:t>
      </w:r>
      <w:r w:rsidR="009F7627" w:rsidRPr="00A562DF">
        <w:t>, Speaker of the Group</w:t>
      </w:r>
      <w:r w:rsidRPr="00966BAF">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2474" w:name="_Toc288196432"/>
      <w:bookmarkStart w:id="2475" w:name="_Toc288200730"/>
      <w:bookmarkStart w:id="2476" w:name="_Toc338938866"/>
      <w:bookmarkStart w:id="2477"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31218D77" w:rsidR="0051248B" w:rsidRPr="0051248B" w:rsidRDefault="000F2895" w:rsidP="003A2681">
      <w:pPr>
        <w:keepNext/>
        <w:tabs>
          <w:tab w:val="left" w:pos="709"/>
          <w:tab w:val="left" w:pos="993"/>
        </w:tabs>
      </w:pPr>
      <w:ins w:id="2478" w:author="Dr. Carsten Franke" w:date="2021-05-16T02:21:00Z">
        <w:r w:rsidRPr="003A2681">
          <w:rPr>
            <w:b/>
          </w:rPr>
          <w:t>V 3.1.1</w:t>
        </w:r>
        <w:r>
          <w:tab/>
        </w:r>
      </w:ins>
      <w:ins w:id="2479" w:author="Dr. Carsten Franke" w:date="2021-05-16T02:24:00Z">
        <w:r w:rsidR="003A2681">
          <w:t>Feb.20</w:t>
        </w:r>
      </w:ins>
      <w:ins w:id="2480" w:author="Dr. Carsten Franke" w:date="2021-05-16T02:25:00Z">
        <w:r w:rsidR="003A2681">
          <w:t>21</w:t>
        </w:r>
      </w:ins>
      <w:ins w:id="2481" w:author="Dr. Carsten Franke" w:date="2021-05-16T02:24:00Z">
        <w:r w:rsidR="003A2681">
          <w:t xml:space="preserve"> -May 202</w:t>
        </w:r>
      </w:ins>
      <w:ins w:id="2482" w:author="Dr. Carsten Franke" w:date="2021-05-16T02:25:00Z">
        <w:r w:rsidR="003A2681">
          <w:t>1</w:t>
        </w:r>
      </w:ins>
      <w:ins w:id="2483" w:author="Dr. Carsten Franke" w:date="2021-05-16T02:24:00Z">
        <w:r w:rsidR="003A2681">
          <w:t xml:space="preserve"> (N. Economidis (editor), C. Franke (reviewer)) </w:t>
        </w:r>
      </w:ins>
      <w:ins w:id="2484" w:author="Dr. Carsten Franke" w:date="2021-05-16T02:25:00Z">
        <w:r w:rsidR="003A2681">
          <w:br/>
        </w:r>
        <w:r w:rsidR="003A2681">
          <w:rPr>
            <w:b/>
          </w:rPr>
          <w:tab/>
        </w:r>
        <w:r w:rsidR="003A2681">
          <w:rPr>
            <w:b/>
          </w:rPr>
          <w:tab/>
        </w:r>
        <w:r w:rsidR="003A2681" w:rsidRPr="00C56A71">
          <w:rPr>
            <w:b/>
            <w:highlight w:val="yellow"/>
          </w:rPr>
          <w:t>something to be written, here</w:t>
        </w:r>
      </w:ins>
      <w:ins w:id="2485"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ins>
      <w:ins w:id="2486" w:author="nick" w:date="2021-07-13T20:52:00Z">
        <w:r w:rsidR="003F511B" w:rsidRPr="00C56A71">
          <w:rPr>
            <w:b/>
            <w:highlight w:val="yellow"/>
          </w:rPr>
        </w:r>
      </w:ins>
      <w:ins w:id="2487" w:author="Dr. Carsten Franke" w:date="2021-05-16T02:26:00Z">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2488" w:author="Dr. Carsten Franke" w:date="2021-05-16T02:24:00Z">
        <w:r w:rsidR="003A2681">
          <w:br/>
        </w:r>
      </w:ins>
    </w:p>
    <w:p w14:paraId="5A2A0C48" w14:textId="59D27292" w:rsidR="00284C77" w:rsidRDefault="0051248B" w:rsidP="0051248B">
      <w:pPr>
        <w:tabs>
          <w:tab w:val="left" w:pos="709"/>
          <w:tab w:val="left" w:pos="993"/>
        </w:tabs>
        <w:ind w:left="709" w:hanging="709"/>
      </w:pPr>
      <w:del w:id="2489"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2490" w:name="_Toc3556920"/>
      <w:bookmarkStart w:id="2491" w:name="_Toc34747170"/>
      <w:bookmarkStart w:id="2492" w:name="_Toc77101983"/>
      <w:r w:rsidRPr="007055D9">
        <w:lastRenderedPageBreak/>
        <w:t>Introduction</w:t>
      </w:r>
      <w:bookmarkEnd w:id="2474"/>
      <w:bookmarkEnd w:id="2475"/>
      <w:bookmarkEnd w:id="2476"/>
      <w:bookmarkEnd w:id="2477"/>
      <w:bookmarkEnd w:id="2490"/>
      <w:bookmarkEnd w:id="2491"/>
      <w:bookmarkEnd w:id="2492"/>
    </w:p>
    <w:p w14:paraId="7504B27B" w14:textId="77777777" w:rsidR="00B04A42" w:rsidRPr="007055D9" w:rsidRDefault="00B04A42" w:rsidP="00B04A42">
      <w:pPr>
        <w:pStyle w:val="Heading2"/>
      </w:pPr>
      <w:bookmarkStart w:id="2493" w:name="_Toc338938867"/>
      <w:bookmarkStart w:id="2494" w:name="_Toc338939047"/>
      <w:bookmarkStart w:id="2495" w:name="_Toc3556921"/>
      <w:bookmarkStart w:id="2496" w:name="_Toc34747171"/>
      <w:bookmarkStart w:id="2497" w:name="_Toc77101984"/>
      <w:r w:rsidRPr="007055D9">
        <w:t>Motivation</w:t>
      </w:r>
      <w:bookmarkEnd w:id="2493"/>
      <w:bookmarkEnd w:id="2494"/>
      <w:bookmarkEnd w:id="2495"/>
      <w:bookmarkEnd w:id="2496"/>
      <w:bookmarkEnd w:id="249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98" w:name="_Toc338938868"/>
      <w:bookmarkStart w:id="2499" w:name="_Toc338939048"/>
      <w:bookmarkStart w:id="2500" w:name="_Toc3556922"/>
      <w:bookmarkStart w:id="2501" w:name="_Toc34747172"/>
      <w:bookmarkStart w:id="2502" w:name="_Toc77101985"/>
      <w:r w:rsidRPr="007055D9">
        <w:t>MCF</w:t>
      </w:r>
      <w:bookmarkEnd w:id="2498"/>
      <w:bookmarkEnd w:id="2499"/>
      <w:r w:rsidR="001A37D6">
        <w:t xml:space="preserve"> at Ford</w:t>
      </w:r>
      <w:bookmarkEnd w:id="2500"/>
      <w:bookmarkEnd w:id="2501"/>
      <w:bookmarkEnd w:id="2502"/>
    </w:p>
    <w:p w14:paraId="589C18B5" w14:textId="4D4C9435"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4792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503" w:name="_Toc338938869"/>
      <w:bookmarkStart w:id="2504" w:name="_Toc338939049"/>
      <w:bookmarkStart w:id="2505" w:name="_Toc3556923"/>
      <w:bookmarkStart w:id="2506" w:name="_Toc34747173"/>
      <w:bookmarkStart w:id="2507" w:name="_Toc77101986"/>
      <w:r w:rsidRPr="007055D9">
        <w:t>From MCF to χMCF</w:t>
      </w:r>
      <w:bookmarkEnd w:id="2503"/>
      <w:bookmarkEnd w:id="2504"/>
      <w:r w:rsidRPr="007055D9">
        <w:t xml:space="preserve"> </w:t>
      </w:r>
      <w:r>
        <w:t xml:space="preserve">- </w:t>
      </w:r>
      <w:r w:rsidRPr="007055D9">
        <w:t>The Scope of the Document</w:t>
      </w:r>
      <w:bookmarkEnd w:id="2505"/>
      <w:bookmarkEnd w:id="2506"/>
      <w:bookmarkEnd w:id="250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508" w:name="_Toc334183503"/>
      <w:bookmarkStart w:id="2509" w:name="_Toc338938871"/>
      <w:bookmarkStart w:id="2510" w:name="_Toc338939051"/>
      <w:bookmarkStart w:id="2511" w:name="_Toc288196434"/>
      <w:bookmarkStart w:id="2512"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513" w:name="_Toc3556924"/>
      <w:bookmarkStart w:id="2514" w:name="_Toc34747174"/>
      <w:bookmarkStart w:id="2515" w:name="_Toc77101987"/>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508"/>
      <w:bookmarkEnd w:id="2509"/>
      <w:bookmarkEnd w:id="2510"/>
      <w:bookmarkEnd w:id="2513"/>
      <w:bookmarkEnd w:id="2514"/>
      <w:bookmarkEnd w:id="251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516" w:name="_Toc338938872"/>
      <w:bookmarkStart w:id="2517" w:name="_Toc338939052"/>
      <w:bookmarkStart w:id="2518" w:name="_Toc3556925"/>
      <w:bookmarkStart w:id="2519" w:name="_Toc34747175"/>
      <w:bookmarkStart w:id="2520" w:name="_Toc77101988"/>
      <w:r w:rsidRPr="007055D9">
        <w:t xml:space="preserve">Design </w:t>
      </w:r>
      <w:r w:rsidR="00255787" w:rsidRPr="007055D9">
        <w:t>Principles</w:t>
      </w:r>
      <w:bookmarkEnd w:id="2511"/>
      <w:bookmarkEnd w:id="2512"/>
      <w:bookmarkEnd w:id="2516"/>
      <w:bookmarkEnd w:id="2517"/>
      <w:bookmarkEnd w:id="2518"/>
      <w:bookmarkEnd w:id="2519"/>
      <w:bookmarkEnd w:id="252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252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252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2522" w:name="_Toc288196435"/>
      <w:bookmarkStart w:id="252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2524" w:name="_Ref338930849"/>
      <w:bookmarkStart w:id="2525" w:name="_Toc338938873"/>
      <w:bookmarkStart w:id="2526" w:name="_Toc338939053"/>
      <w:bookmarkStart w:id="2527" w:name="_Toc3556926"/>
      <w:bookmarkStart w:id="2528" w:name="_Toc34747176"/>
      <w:bookmarkStart w:id="2529" w:name="_Toc77101989"/>
      <w:r w:rsidRPr="007055D9">
        <w:t>Idealization</w:t>
      </w:r>
      <w:r w:rsidR="00A765F4" w:rsidRPr="007055D9">
        <w:t xml:space="preserve"> of </w:t>
      </w:r>
      <w:bookmarkEnd w:id="2524"/>
      <w:bookmarkEnd w:id="2525"/>
      <w:bookmarkEnd w:id="2526"/>
      <w:r w:rsidR="00073568" w:rsidRPr="007055D9">
        <w:t>Joints</w:t>
      </w:r>
      <w:bookmarkEnd w:id="2527"/>
      <w:bookmarkEnd w:id="2528"/>
      <w:bookmarkEnd w:id="252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721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0EAD4DF" w:rsidR="00F243C1" w:rsidRPr="007055D9" w:rsidRDefault="00406B64" w:rsidP="00406B64">
      <w:pPr>
        <w:pStyle w:val="Caption"/>
      </w:pPr>
      <w:bookmarkStart w:id="2530" w:name="_Ref428531162"/>
      <w:bookmarkStart w:id="2531" w:name="_Toc3557081"/>
      <w:bookmarkStart w:id="2532" w:name="_Toc34747331"/>
      <w:bookmarkStart w:id="2533" w:name="_Toc76030522"/>
      <w:r>
        <w:t xml:space="preserve">Figure </w:t>
      </w:r>
      <w:r>
        <w:fldChar w:fldCharType="begin"/>
      </w:r>
      <w:r>
        <w:instrText xml:space="preserve"> SEQ Figure \* ARABIC </w:instrText>
      </w:r>
      <w:r>
        <w:fldChar w:fldCharType="separate"/>
      </w:r>
      <w:r w:rsidR="0004792C">
        <w:rPr>
          <w:noProof/>
        </w:rPr>
        <w:t>1</w:t>
      </w:r>
      <w:r>
        <w:fldChar w:fldCharType="end"/>
      </w:r>
      <w:bookmarkEnd w:id="2530"/>
      <w:r w:rsidR="00F920C6">
        <w:t>: Seam weld as 1</w:t>
      </w:r>
      <w:r w:rsidR="00F920C6">
        <w:noBreakHyphen/>
        <w:t>dimensional joint</w:t>
      </w:r>
      <w:bookmarkEnd w:id="2531"/>
      <w:bookmarkEnd w:id="2532"/>
      <w:bookmarkEnd w:id="253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2534" w:name="_Toc338938874"/>
      <w:bookmarkStart w:id="2535" w:name="_Toc338939054"/>
      <w:bookmarkStart w:id="2536" w:name="_Toc3556927"/>
      <w:bookmarkStart w:id="2537" w:name="_Toc34747177"/>
      <w:bookmarkStart w:id="2538" w:name="_Toc77101990"/>
      <w:r w:rsidRPr="007055D9">
        <w:t xml:space="preserve">Reconstruction of </w:t>
      </w:r>
      <w:r w:rsidR="000C6241" w:rsidRPr="007055D9">
        <w:t xml:space="preserve">Joints </w:t>
      </w:r>
      <w:r w:rsidRPr="007055D9">
        <w:t xml:space="preserve">from </w:t>
      </w:r>
      <w:r w:rsidR="00A5126C" w:rsidRPr="00A5126C">
        <w:t>χ</w:t>
      </w:r>
      <w:r w:rsidRPr="007055D9">
        <w:t>MCF</w:t>
      </w:r>
      <w:bookmarkEnd w:id="2534"/>
      <w:bookmarkEnd w:id="2535"/>
      <w:bookmarkEnd w:id="2536"/>
      <w:bookmarkEnd w:id="2537"/>
      <w:bookmarkEnd w:id="253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2539" w:name="_Toc338938875"/>
      <w:bookmarkStart w:id="2540" w:name="_Toc338939055"/>
      <w:bookmarkStart w:id="2541" w:name="_Ref371678646"/>
      <w:bookmarkStart w:id="2542" w:name="_Toc3556928"/>
      <w:bookmarkStart w:id="2543" w:name="_Toc34747178"/>
      <w:bookmarkStart w:id="2544" w:name="_Toc77101991"/>
      <w:r w:rsidRPr="007055D9">
        <w:t xml:space="preserve">Description of </w:t>
      </w:r>
      <w:bookmarkEnd w:id="2539"/>
      <w:bookmarkEnd w:id="2540"/>
      <w:bookmarkEnd w:id="2541"/>
      <w:r w:rsidR="000C6241" w:rsidRPr="007055D9">
        <w:t>Topology</w:t>
      </w:r>
      <w:bookmarkEnd w:id="2542"/>
      <w:bookmarkEnd w:id="2543"/>
      <w:bookmarkEnd w:id="254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2545"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2545"/>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5EA51BA" w:rsidR="00486C72" w:rsidRPr="007055D9" w:rsidRDefault="00406B64" w:rsidP="00406B64">
      <w:pPr>
        <w:pStyle w:val="Caption"/>
      </w:pPr>
      <w:bookmarkStart w:id="2546" w:name="_Ref334010986"/>
      <w:bookmarkStart w:id="2547" w:name="_Toc3557082"/>
      <w:bookmarkStart w:id="2548" w:name="_Toc34747332"/>
      <w:bookmarkStart w:id="2549" w:name="_Toc76030523"/>
      <w:r>
        <w:t xml:space="preserve">Figure </w:t>
      </w:r>
      <w:r>
        <w:fldChar w:fldCharType="begin"/>
      </w:r>
      <w:r>
        <w:instrText xml:space="preserve"> SEQ Figure \* ARABIC </w:instrText>
      </w:r>
      <w:r>
        <w:fldChar w:fldCharType="separate"/>
      </w:r>
      <w:r w:rsidR="0004792C">
        <w:rPr>
          <w:noProof/>
        </w:rPr>
        <w:t>2</w:t>
      </w:r>
      <w:r>
        <w:fldChar w:fldCharType="end"/>
      </w:r>
      <w:r>
        <w:t>:</w:t>
      </w:r>
      <w:bookmarkEnd w:id="25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2547"/>
      <w:bookmarkEnd w:id="2548"/>
      <w:bookmarkEnd w:id="254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54B12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4792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4792C">
        <w:t xml:space="preserve">Figure </w:t>
      </w:r>
      <w:r w:rsidR="0004792C">
        <w:rPr>
          <w:noProof/>
        </w:rPr>
        <w:t>2</w:t>
      </w:r>
      <w:r w:rsidR="0004792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13" o:title="" cropbottom="43024f" cropright="10402f"/>
          </v:shape>
          <o:OLEObject Type="Embed" ProgID="PowerPoint.Slide.8" ShapeID="_x0000_i1025" DrawAspect="Content" ObjectID="_1687801831" r:id="rId14"/>
        </w:object>
      </w:r>
    </w:p>
    <w:p w14:paraId="35DD0AD4" w14:textId="5FF20E3C" w:rsidR="00066BB2" w:rsidRPr="007055D9" w:rsidRDefault="007250B7" w:rsidP="0050415A">
      <w:pPr>
        <w:pStyle w:val="Caption"/>
      </w:pPr>
      <w:bookmarkStart w:id="2550" w:name="_Toc3557083"/>
      <w:bookmarkStart w:id="2551" w:name="_Toc34747333"/>
      <w:bookmarkStart w:id="2552" w:name="_Toc76030524"/>
      <w:r w:rsidRPr="007055D9">
        <w:t xml:space="preserve">Figure </w:t>
      </w:r>
      <w:r w:rsidR="00406B64">
        <w:fldChar w:fldCharType="begin"/>
      </w:r>
      <w:r w:rsidR="00406B64">
        <w:instrText xml:space="preserve"> SEQ Figure \* ARABIC </w:instrText>
      </w:r>
      <w:r w:rsidR="00406B64">
        <w:fldChar w:fldCharType="separate"/>
      </w:r>
      <w:r w:rsidR="0004792C">
        <w:rPr>
          <w:noProof/>
        </w:rPr>
        <w:t>3</w:t>
      </w:r>
      <w:r w:rsidR="00406B64">
        <w:fldChar w:fldCharType="end"/>
      </w:r>
      <w:r w:rsidRPr="007055D9">
        <w:t>: Product Structures Fitting to Previous Figure.</w:t>
      </w:r>
      <w:bookmarkEnd w:id="2550"/>
      <w:bookmarkEnd w:id="2551"/>
      <w:bookmarkEnd w:id="255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2553" w:name="_Toc338938876"/>
      <w:bookmarkStart w:id="2554" w:name="_Toc338939056"/>
      <w:bookmarkStart w:id="2555" w:name="_Toc3556929"/>
      <w:bookmarkStart w:id="2556" w:name="_Toc34747179"/>
      <w:bookmarkStart w:id="2557" w:name="_Toc288196436"/>
      <w:bookmarkStart w:id="2558" w:name="_Toc288200734"/>
      <w:bookmarkStart w:id="2559" w:name="_Toc77101992"/>
      <w:bookmarkEnd w:id="2522"/>
      <w:bookmarkEnd w:id="2523"/>
      <w:r w:rsidRPr="007055D9">
        <w:t>χMCF in</w:t>
      </w:r>
      <w:r w:rsidR="0070733C" w:rsidRPr="007055D9">
        <w:t xml:space="preserve"> the</w:t>
      </w:r>
      <w:r w:rsidRPr="007055D9">
        <w:t xml:space="preserve"> </w:t>
      </w:r>
      <w:r w:rsidR="004E47A8" w:rsidRPr="007055D9">
        <w:t xml:space="preserve">Development </w:t>
      </w:r>
      <w:bookmarkEnd w:id="2553"/>
      <w:bookmarkEnd w:id="2554"/>
      <w:r w:rsidR="004E47A8" w:rsidRPr="007055D9">
        <w:t>Processes</w:t>
      </w:r>
      <w:bookmarkEnd w:id="2555"/>
      <w:bookmarkEnd w:id="2556"/>
      <w:bookmarkEnd w:id="2559"/>
    </w:p>
    <w:p w14:paraId="5D6CEEF6" w14:textId="565999D1"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ins w:id="2560" w:author="nick" w:date="2021-07-14T20:24:00Z">
        <w:r w:rsidR="0004792C" w:rsidRPr="007055D9">
          <w:t xml:space="preserve">Figure </w:t>
        </w:r>
        <w:r w:rsidR="0004792C">
          <w:t>4</w:t>
        </w:r>
      </w:ins>
      <w:del w:id="2561" w:author="nick" w:date="2021-07-13T20:51:00Z">
        <w:r w:rsidR="008F6A37" w:rsidRPr="007055D9" w:rsidDel="003F511B">
          <w:delText xml:space="preserve">Figure </w:delText>
        </w:r>
        <w:r w:rsidR="008F6A37" w:rsidDel="003F511B">
          <w:delText>4</w:delText>
        </w:r>
      </w:del>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ins w:id="2562" w:author="nick" w:date="2021-07-14T20:24:00Z">
        <w:r w:rsidR="0004792C" w:rsidRPr="007055D9">
          <w:t xml:space="preserve">Figure </w:t>
        </w:r>
        <w:r w:rsidR="0004792C">
          <w:rPr>
            <w:noProof/>
          </w:rPr>
          <w:t>5</w:t>
        </w:r>
      </w:ins>
      <w:del w:id="2563" w:author="nick" w:date="2021-07-13T20:51:00Z">
        <w:r w:rsidR="008F6A37" w:rsidRPr="007055D9" w:rsidDel="003F511B">
          <w:delText xml:space="preserve">Figure </w:delText>
        </w:r>
        <w:r w:rsidR="008F6A37" w:rsidDel="003F511B">
          <w:rPr>
            <w:noProof/>
          </w:rPr>
          <w:delText>5</w:delText>
        </w:r>
      </w:del>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AE43A45" w:rsidR="004F2A71" w:rsidRPr="007055D9" w:rsidRDefault="000347C0" w:rsidP="00FF0AC5">
      <w:pPr>
        <w:pStyle w:val="Caption"/>
      </w:pPr>
      <w:bookmarkStart w:id="2564" w:name="_Ref333842518"/>
      <w:bookmarkStart w:id="2565" w:name="_Ref333842510"/>
      <w:bookmarkStart w:id="2566" w:name="_Toc3557084"/>
      <w:bookmarkStart w:id="2567" w:name="_Toc34747334"/>
      <w:bookmarkStart w:id="2568" w:name="_Toc76030525"/>
      <w:r w:rsidRPr="007055D9">
        <w:t xml:space="preserve">Figure </w:t>
      </w:r>
      <w:r w:rsidR="00406B64">
        <w:fldChar w:fldCharType="begin"/>
      </w:r>
      <w:r w:rsidR="00406B64">
        <w:instrText xml:space="preserve"> SEQ Figure \* ARABIC </w:instrText>
      </w:r>
      <w:r w:rsidR="00406B64">
        <w:fldChar w:fldCharType="separate"/>
      </w:r>
      <w:r w:rsidR="0004792C">
        <w:rPr>
          <w:noProof/>
        </w:rPr>
        <w:t>4</w:t>
      </w:r>
      <w:r w:rsidR="00406B64">
        <w:fldChar w:fldCharType="end"/>
      </w:r>
      <w:bookmarkEnd w:id="2564"/>
      <w:r w:rsidRPr="007055D9">
        <w:t>: The</w:t>
      </w:r>
      <w:r w:rsidR="000033ED" w:rsidRPr="007055D9">
        <w:t xml:space="preserve"> </w:t>
      </w:r>
      <w:r w:rsidR="008C1F93" w:rsidRPr="007055D9">
        <w:t xml:space="preserve">Development </w:t>
      </w:r>
      <w:bookmarkEnd w:id="2565"/>
      <w:r w:rsidR="008C1F93" w:rsidRPr="007055D9">
        <w:t>Process</w:t>
      </w:r>
      <w:bookmarkEnd w:id="2566"/>
      <w:bookmarkEnd w:id="2567"/>
      <w:bookmarkEnd w:id="256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256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58B92CA" w:rsidR="000033ED" w:rsidRPr="007055D9" w:rsidRDefault="000033ED" w:rsidP="005D241A">
      <w:pPr>
        <w:pStyle w:val="Caption"/>
        <w:spacing w:before="120"/>
      </w:pPr>
      <w:bookmarkStart w:id="2570" w:name="_Ref334482085"/>
      <w:bookmarkStart w:id="2571" w:name="_Ref334482078"/>
      <w:bookmarkStart w:id="2572" w:name="_Toc3557085"/>
      <w:bookmarkStart w:id="2573" w:name="_Toc34747335"/>
      <w:bookmarkStart w:id="2574" w:name="_Toc76030526"/>
      <w:r w:rsidRPr="007055D9">
        <w:t xml:space="preserve">Figure </w:t>
      </w:r>
      <w:r w:rsidR="00406B64">
        <w:fldChar w:fldCharType="begin"/>
      </w:r>
      <w:r w:rsidR="00406B64">
        <w:instrText xml:space="preserve"> SEQ Figure \* ARABIC </w:instrText>
      </w:r>
      <w:r w:rsidR="00406B64">
        <w:fldChar w:fldCharType="separate"/>
      </w:r>
      <w:r w:rsidR="0004792C">
        <w:rPr>
          <w:noProof/>
        </w:rPr>
        <w:t>5</w:t>
      </w:r>
      <w:r w:rsidR="00406B64">
        <w:fldChar w:fldCharType="end"/>
      </w:r>
      <w:bookmarkEnd w:id="2569"/>
      <w:bookmarkEnd w:id="257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2571"/>
      <w:r w:rsidR="005E0B44" w:rsidRPr="007055D9">
        <w:t>Process</w:t>
      </w:r>
      <w:bookmarkEnd w:id="2572"/>
      <w:bookmarkEnd w:id="2573"/>
      <w:bookmarkEnd w:id="2574"/>
    </w:p>
    <w:p w14:paraId="4E6A21ED" w14:textId="25CFE2E3"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2575" w:author="nick" w:date="2021-07-14T20:24:00Z">
        <w:r w:rsidR="0004792C" w:rsidRPr="007055D9">
          <w:t xml:space="preserve">Figure </w:t>
        </w:r>
        <w:r w:rsidR="0004792C">
          <w:rPr>
            <w:noProof/>
          </w:rPr>
          <w:t>5</w:t>
        </w:r>
      </w:ins>
      <w:del w:id="2576" w:author="nick" w:date="2021-07-13T20:51:00Z">
        <w:r w:rsidR="008F6A37" w:rsidRPr="007055D9" w:rsidDel="003F511B">
          <w:delText xml:space="preserve">Figure </w:delText>
        </w:r>
        <w:r w:rsidR="008F6A37" w:rsidDel="003F511B">
          <w:rPr>
            <w:noProof/>
          </w:rPr>
          <w:delText>5</w:delText>
        </w:r>
      </w:del>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03A636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2577" w:author="nick" w:date="2021-07-14T20:24:00Z">
        <w:r w:rsidR="0004792C" w:rsidRPr="007055D9">
          <w:t xml:space="preserve">Figure </w:t>
        </w:r>
        <w:r w:rsidR="0004792C">
          <w:rPr>
            <w:noProof/>
          </w:rPr>
          <w:t>5</w:t>
        </w:r>
      </w:ins>
      <w:del w:id="2578" w:author="nick" w:date="2021-07-13T20:51:00Z">
        <w:r w:rsidR="008F6A37" w:rsidRPr="007055D9" w:rsidDel="003F511B">
          <w:delText xml:space="preserve">Figure </w:delText>
        </w:r>
        <w:r w:rsidR="008F6A37" w:rsidDel="003F511B">
          <w:rPr>
            <w:noProof/>
          </w:rPr>
          <w:delText>5</w:delText>
        </w:r>
      </w:del>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E56182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ins w:id="2579" w:author="nick" w:date="2021-07-14T20:24:00Z">
        <w:r w:rsidR="0004792C" w:rsidRPr="007055D9">
          <w:t xml:space="preserve">Figure </w:t>
        </w:r>
        <w:r w:rsidR="0004792C">
          <w:rPr>
            <w:noProof/>
          </w:rPr>
          <w:t>5</w:t>
        </w:r>
      </w:ins>
      <w:del w:id="2580" w:author="nick" w:date="2021-07-13T20:51:00Z">
        <w:r w:rsidR="008F6A37" w:rsidRPr="007055D9" w:rsidDel="003F511B">
          <w:delText xml:space="preserve">Figure </w:delText>
        </w:r>
        <w:r w:rsidR="008F6A37" w:rsidDel="003F511B">
          <w:rPr>
            <w:noProof/>
          </w:rPr>
          <w:delText>5</w:delText>
        </w:r>
      </w:del>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2581" w:name="_Toc3556930"/>
      <w:bookmarkStart w:id="2582" w:name="_Toc34747180"/>
      <w:bookmarkStart w:id="2583" w:name="_Toc77101993"/>
      <w:r w:rsidRPr="007055D9">
        <w:lastRenderedPageBreak/>
        <w:t>Keywords</w:t>
      </w:r>
      <w:r w:rsidR="00B61149" w:rsidRPr="007055D9">
        <w:t xml:space="preserve"> </w:t>
      </w:r>
      <w:r w:rsidR="004F2D36" w:rsidRPr="007055D9">
        <w:t>of XML specification</w:t>
      </w:r>
      <w:bookmarkEnd w:id="2581"/>
      <w:bookmarkEnd w:id="2582"/>
      <w:bookmarkEnd w:id="2583"/>
    </w:p>
    <w:p w14:paraId="433568B7" w14:textId="5A6121CA" w:rsidR="003B4F3B" w:rsidRPr="007055D9" w:rsidRDefault="00FF55A5" w:rsidP="00860E71">
      <w:pPr>
        <w:pStyle w:val="Heading2"/>
      </w:pPr>
      <w:bookmarkStart w:id="2584" w:name="_Toc34747181"/>
      <w:bookmarkStart w:id="2585" w:name="_Toc77101994"/>
      <w:r w:rsidRPr="007055D9">
        <w:t>Keywords</w:t>
      </w:r>
      <w:bookmarkEnd w:id="2584"/>
      <w:bookmarkEnd w:id="25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2587" w:name="_Ref371679978"/>
      <w:bookmarkStart w:id="2588" w:name="_Ref371939247"/>
      <w:bookmarkStart w:id="2589" w:name="_Toc3556933"/>
      <w:bookmarkStart w:id="2590" w:name="_Toc34747182"/>
      <w:bookmarkStart w:id="2591" w:name="_Toc288196441"/>
      <w:bookmarkStart w:id="2592" w:name="_Toc288200739"/>
      <w:bookmarkStart w:id="2593" w:name="_Toc77101995"/>
      <w:bookmarkEnd w:id="2557"/>
      <w:bookmarkEnd w:id="2558"/>
      <w:r w:rsidRPr="007055D9">
        <w:lastRenderedPageBreak/>
        <w:t>Parts</w:t>
      </w:r>
      <w:r w:rsidR="00522BFE" w:rsidRPr="007055D9">
        <w:t>, Properties</w:t>
      </w:r>
      <w:r w:rsidRPr="007055D9">
        <w:t xml:space="preserve"> and </w:t>
      </w:r>
      <w:r w:rsidR="00CA1B81" w:rsidRPr="007055D9">
        <w:t>A</w:t>
      </w:r>
      <w:r w:rsidRPr="007055D9">
        <w:t>ssemblies</w:t>
      </w:r>
      <w:bookmarkEnd w:id="2587"/>
      <w:bookmarkEnd w:id="2588"/>
      <w:bookmarkEnd w:id="2589"/>
      <w:bookmarkEnd w:id="2590"/>
      <w:bookmarkEnd w:id="259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2594" w:name="_Toc3556934"/>
      <w:bookmarkStart w:id="2595" w:name="_Toc34747183"/>
      <w:bookmarkStart w:id="2596" w:name="_Toc77101996"/>
      <w:r w:rsidRPr="007055D9">
        <w:t>Parts</w:t>
      </w:r>
      <w:bookmarkEnd w:id="2594"/>
      <w:bookmarkEnd w:id="2595"/>
      <w:bookmarkEnd w:id="2596"/>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2597" w:name="_Toc3556935"/>
      <w:bookmarkStart w:id="2598" w:name="_Toc34747184"/>
      <w:bookmarkStart w:id="2599" w:name="_Toc77101997"/>
      <w:r w:rsidRPr="007055D9">
        <w:t>Part Labels</w:t>
      </w:r>
      <w:bookmarkEnd w:id="2597"/>
      <w:bookmarkEnd w:id="2598"/>
      <w:bookmarkEnd w:id="259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2600" w:name="_Toc3556936"/>
      <w:bookmarkStart w:id="2601" w:name="_Toc34747185"/>
      <w:bookmarkStart w:id="2602" w:name="_Toc77101998"/>
      <w:r w:rsidRPr="007055D9">
        <w:t>Properties</w:t>
      </w:r>
      <w:bookmarkEnd w:id="2600"/>
      <w:bookmarkEnd w:id="2601"/>
      <w:bookmarkEnd w:id="2602"/>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2603" w:name="_Toc428456056"/>
      <w:bookmarkStart w:id="2604" w:name="_Toc428537020"/>
      <w:bookmarkStart w:id="2605" w:name="_Toc428969339"/>
      <w:bookmarkStart w:id="2606" w:name="_Toc429052730"/>
      <w:bookmarkStart w:id="2607" w:name="_Toc3556937"/>
      <w:bookmarkStart w:id="2608" w:name="_Toc34747186"/>
      <w:bookmarkStart w:id="2609" w:name="_Toc77101999"/>
      <w:bookmarkEnd w:id="2603"/>
      <w:bookmarkEnd w:id="2604"/>
      <w:bookmarkEnd w:id="2605"/>
      <w:bookmarkEnd w:id="2606"/>
      <w:r w:rsidRPr="007055D9">
        <w:t>Assemblies</w:t>
      </w:r>
      <w:bookmarkEnd w:id="2607"/>
      <w:bookmarkEnd w:id="2608"/>
      <w:bookmarkEnd w:id="2609"/>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1C8769" w:rsidR="00B4381D" w:rsidRPr="007055D9" w:rsidRDefault="009D1B7A" w:rsidP="00860E71">
      <w:pPr>
        <w:pStyle w:val="Caption"/>
      </w:pPr>
      <w:bookmarkStart w:id="2610" w:name="_Toc3557086"/>
      <w:bookmarkStart w:id="2611" w:name="_Toc34747336"/>
      <w:bookmarkStart w:id="2612" w:name="_Toc76030527"/>
      <w:r w:rsidRPr="007055D9">
        <w:t xml:space="preserve">Figure </w:t>
      </w:r>
      <w:r w:rsidR="00406B64">
        <w:fldChar w:fldCharType="begin"/>
      </w:r>
      <w:r w:rsidR="00406B64">
        <w:instrText xml:space="preserve"> SEQ Figure \* ARABIC </w:instrText>
      </w:r>
      <w:r w:rsidR="00406B64">
        <w:fldChar w:fldCharType="separate"/>
      </w:r>
      <w:r w:rsidR="0004792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2610"/>
      <w:bookmarkEnd w:id="2611"/>
      <w:bookmarkEnd w:id="261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613" w:name="_Toc3556938"/>
      <w:bookmarkStart w:id="2614" w:name="_Toc34747187"/>
      <w:bookmarkStart w:id="2615" w:name="_Toc77102000"/>
      <w:r w:rsidRPr="007055D9">
        <w:lastRenderedPageBreak/>
        <w:t>File Structure of χMCF</w:t>
      </w:r>
      <w:bookmarkEnd w:id="2613"/>
      <w:bookmarkEnd w:id="2614"/>
      <w:bookmarkEnd w:id="2615"/>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2616" w:name="_Toc428279323"/>
      <w:bookmarkStart w:id="2617" w:name="_Toc428456059"/>
      <w:bookmarkStart w:id="2618" w:name="_Toc428537023"/>
      <w:bookmarkStart w:id="2619" w:name="_Toc428969342"/>
      <w:bookmarkStart w:id="2620" w:name="_Toc429052733"/>
      <w:bookmarkStart w:id="2621" w:name="_Toc3556939"/>
      <w:bookmarkStart w:id="2622" w:name="_Toc34747188"/>
      <w:bookmarkStart w:id="2623" w:name="_Toc77102001"/>
      <w:bookmarkEnd w:id="2616"/>
      <w:bookmarkEnd w:id="2617"/>
      <w:bookmarkEnd w:id="2618"/>
      <w:bookmarkEnd w:id="2619"/>
      <w:bookmarkEnd w:id="2620"/>
      <w:r w:rsidRPr="007055D9">
        <w:t>Elements containing g</w:t>
      </w:r>
      <w:r w:rsidR="00A341E9" w:rsidRPr="007055D9">
        <w:t>eneral information</w:t>
      </w:r>
      <w:bookmarkEnd w:id="2621"/>
      <w:bookmarkEnd w:id="2622"/>
      <w:bookmarkEnd w:id="262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68271B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4792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5B5A1B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4792C">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30D27FA"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4792C">
              <w:rPr>
                <w:sz w:val="20"/>
                <w:szCs w:val="20"/>
              </w:rPr>
              <w:t>5.3</w:t>
            </w:r>
            <w:r w:rsidR="00B950DE">
              <w:rPr>
                <w:sz w:val="20"/>
                <w:szCs w:val="20"/>
                <w:lang w:val="de-DE"/>
              </w:rPr>
              <w:fldChar w:fldCharType="end"/>
            </w:r>
          </w:p>
        </w:tc>
      </w:tr>
    </w:tbl>
    <w:p w14:paraId="23D25687" w14:textId="4E108162" w:rsidR="00516EE3" w:rsidRDefault="00516EE3" w:rsidP="00C04963">
      <w:pPr>
        <w:pStyle w:val="Caption"/>
        <w:spacing w:before="120"/>
      </w:pPr>
      <w:bookmarkStart w:id="2624" w:name="_Toc3566409"/>
      <w:bookmarkStart w:id="2625" w:name="_Toc34747411"/>
      <w:bookmarkStart w:id="2626" w:name="_Toc77095859"/>
      <w:r>
        <w:t xml:space="preserve">Table </w:t>
      </w:r>
      <w:r w:rsidR="00ED469A">
        <w:fldChar w:fldCharType="begin"/>
      </w:r>
      <w:r w:rsidR="00ED469A">
        <w:instrText xml:space="preserve"> SEQ Table \* ARABIC </w:instrText>
      </w:r>
      <w:r w:rsidR="00ED469A">
        <w:fldChar w:fldCharType="separate"/>
      </w:r>
      <w:r w:rsidR="0004792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2624"/>
      <w:bookmarkEnd w:id="2625"/>
      <w:bookmarkEnd w:id="2626"/>
    </w:p>
    <w:p w14:paraId="574E4A30" w14:textId="77777777" w:rsidR="00CC728F" w:rsidRPr="007055D9" w:rsidRDefault="00CF4308" w:rsidP="00327322">
      <w:pPr>
        <w:pStyle w:val="Heading3"/>
        <w:tabs>
          <w:tab w:val="clear" w:pos="720"/>
          <w:tab w:val="num" w:pos="1701"/>
        </w:tabs>
      </w:pPr>
      <w:bookmarkStart w:id="2627" w:name="_Toc3556940"/>
      <w:bookmarkStart w:id="2628" w:name="_Toc34747189"/>
      <w:bookmarkStart w:id="2629" w:name="_Toc77102002"/>
      <w:r w:rsidRPr="007055D9">
        <w:t>Date</w:t>
      </w:r>
      <w:bookmarkEnd w:id="2627"/>
      <w:bookmarkEnd w:id="2628"/>
      <w:bookmarkEnd w:id="2629"/>
    </w:p>
    <w:p w14:paraId="718108C6" w14:textId="6A407C3E"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r w:rsidR="000326EE">
        <w:fldChar w:fldCharType="begin"/>
      </w:r>
      <w:r w:rsidR="000326EE">
        <w:instrText xml:space="preserve"> HYPERLINK "http://en.wikipedia.org/wiki/ISO_8601" </w:instrText>
      </w:r>
      <w:ins w:id="2630" w:author="nick" w:date="2021-07-13T20:53:00Z"/>
      <w:r w:rsidR="000326EE">
        <w:fldChar w:fldCharType="separate"/>
      </w:r>
      <w:r w:rsidR="00E50883" w:rsidRPr="007055D9">
        <w:rPr>
          <w:rStyle w:val="Hyperlink"/>
        </w:rPr>
        <w:t>http://en.wikipedia.org/wiki/ISO_8601</w:t>
      </w:r>
      <w:r w:rsidR="000326EE">
        <w:rPr>
          <w:rStyle w:val="Hyperlink"/>
        </w:rPr>
        <w:fldChar w:fldCharType="end"/>
      </w:r>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2631" w:name="_Toc3556941"/>
      <w:bookmarkStart w:id="2632" w:name="_Toc34747190"/>
      <w:bookmarkStart w:id="2633" w:name="_Toc77102003"/>
      <w:r w:rsidRPr="007055D9">
        <w:t>Version</w:t>
      </w:r>
      <w:bookmarkEnd w:id="2631"/>
      <w:bookmarkEnd w:id="2632"/>
      <w:bookmarkEnd w:id="2633"/>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2634" w:name="_Toc3556942"/>
      <w:bookmarkStart w:id="2635" w:name="_Ref34739722"/>
      <w:bookmarkStart w:id="2636" w:name="_Ref34739734"/>
      <w:bookmarkStart w:id="2637" w:name="_Toc34747191"/>
      <w:bookmarkStart w:id="2638" w:name="_Toc77102004"/>
      <w:r w:rsidRPr="007055D9">
        <w:t>Unit System</w:t>
      </w:r>
      <w:bookmarkEnd w:id="2634"/>
      <w:bookmarkEnd w:id="2635"/>
      <w:bookmarkEnd w:id="2636"/>
      <w:bookmarkEnd w:id="2637"/>
      <w:bookmarkEnd w:id="263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F943854" w:rsidR="006F1928" w:rsidRDefault="006F1928" w:rsidP="00C04963">
      <w:pPr>
        <w:pStyle w:val="Caption"/>
        <w:spacing w:before="120"/>
      </w:pPr>
      <w:bookmarkStart w:id="2640" w:name="_Toc3566410"/>
      <w:bookmarkStart w:id="2641" w:name="_Toc34747412"/>
      <w:bookmarkStart w:id="2642" w:name="_Toc77095860"/>
      <w:r>
        <w:t xml:space="preserve">Table </w:t>
      </w:r>
      <w:r w:rsidR="00ED469A">
        <w:fldChar w:fldCharType="begin"/>
      </w:r>
      <w:r w:rsidR="00ED469A">
        <w:instrText xml:space="preserve"> SEQ Table \* ARABIC </w:instrText>
      </w:r>
      <w:r w:rsidR="00ED469A">
        <w:fldChar w:fldCharType="separate"/>
      </w:r>
      <w:r w:rsidR="0004792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640"/>
      <w:bookmarkEnd w:id="2641"/>
      <w:bookmarkEnd w:id="264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643" w:name="_Toc339013871"/>
      <w:bookmarkStart w:id="2644" w:name="_Toc3556943"/>
      <w:bookmarkStart w:id="2645" w:name="_Toc34747192"/>
      <w:bookmarkStart w:id="2646" w:name="_Toc77102005"/>
      <w:r w:rsidRPr="007055D9">
        <w:t>Application</w:t>
      </w:r>
      <w:r w:rsidR="007070CD" w:rsidRPr="007055D9">
        <w:t>,</w:t>
      </w:r>
      <w:r w:rsidRPr="007055D9">
        <w:t xml:space="preserve"> User </w:t>
      </w:r>
      <w:r w:rsidR="007070CD" w:rsidRPr="007055D9">
        <w:t xml:space="preserve">and Process </w:t>
      </w:r>
      <w:r w:rsidRPr="007055D9">
        <w:t>Specific Data</w:t>
      </w:r>
      <w:bookmarkEnd w:id="2643"/>
      <w:bookmarkEnd w:id="2644"/>
      <w:bookmarkEnd w:id="2645"/>
      <w:bookmarkEnd w:id="264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441D56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r w:rsidR="000326EE">
        <w:fldChar w:fldCharType="begin"/>
      </w:r>
      <w:r w:rsidR="000326EE">
        <w:instrText xml:space="preserve"> HYPERLINK \l "CiteFATXML" </w:instrText>
      </w:r>
      <w:ins w:id="2647" w:author="nick" w:date="2021-07-13T20:53:00Z"/>
      <w:r w:rsidR="000326EE">
        <w:fldChar w:fldCharType="separate"/>
      </w:r>
      <w:r w:rsidR="00206E87" w:rsidRPr="00407C27">
        <w:rPr>
          <w:rStyle w:val="Hyperlink"/>
        </w:rPr>
        <w:t>7</w:t>
      </w:r>
      <w:r w:rsidR="000326EE">
        <w:rPr>
          <w:rStyle w:val="Hyperlink"/>
        </w:rPr>
        <w:fldChar w:fldCharType="end"/>
      </w:r>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2648" w:name="_Toc413359565"/>
      <w:bookmarkStart w:id="2649" w:name="_Ref414560122"/>
      <w:bookmarkStart w:id="2650" w:name="_Ref414563183"/>
      <w:bookmarkStart w:id="2651" w:name="_Ref414571476"/>
      <w:bookmarkStart w:id="2652" w:name="_Ref428530906"/>
      <w:bookmarkStart w:id="2653" w:name="_Ref429050591"/>
      <w:bookmarkStart w:id="2654" w:name="_Ref429053268"/>
      <w:bookmarkStart w:id="2655" w:name="_Toc3556944"/>
      <w:bookmarkStart w:id="2656" w:name="_Toc34747193"/>
      <w:bookmarkStart w:id="2657" w:name="_Toc77102006"/>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2648"/>
      <w:bookmarkEnd w:id="2649"/>
      <w:bookmarkEnd w:id="2650"/>
      <w:bookmarkEnd w:id="2651"/>
      <w:bookmarkEnd w:id="2652"/>
      <w:bookmarkEnd w:id="2653"/>
      <w:bookmarkEnd w:id="2654"/>
      <w:bookmarkEnd w:id="2655"/>
      <w:bookmarkEnd w:id="2656"/>
      <w:bookmarkEnd w:id="265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2658"/>
      <w:r>
        <w:t xml:space="preserve">store and export </w:t>
      </w:r>
      <w:commentRangeEnd w:id="2658"/>
      <w:r w:rsidR="00D268AE">
        <w:rPr>
          <w:rStyle w:val="CommentReference"/>
          <w:lang w:eastAsia="x-none"/>
        </w:rPr>
        <w:commentReference w:id="2658"/>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243065" w:rsidR="00787E83" w:rsidRPr="007055D9" w:rsidRDefault="008B4D9E" w:rsidP="00EB4BFC">
      <w:pPr>
        <w:pStyle w:val="Caption"/>
        <w:spacing w:before="120"/>
      </w:pPr>
      <w:bookmarkStart w:id="2659" w:name="_Toc3566411"/>
      <w:bookmarkStart w:id="2660" w:name="_Toc34747413"/>
      <w:bookmarkStart w:id="2661" w:name="_Toc77095861"/>
      <w:r>
        <w:t xml:space="preserve">Table </w:t>
      </w:r>
      <w:r w:rsidR="00ED469A">
        <w:fldChar w:fldCharType="begin"/>
      </w:r>
      <w:r w:rsidR="00ED469A">
        <w:instrText xml:space="preserve"> SEQ Table \* ARABIC </w:instrText>
      </w:r>
      <w:r w:rsidR="00ED469A">
        <w:fldChar w:fldCharType="separate"/>
      </w:r>
      <w:r w:rsidR="0004792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2659"/>
      <w:bookmarkEnd w:id="2660"/>
      <w:bookmarkEnd w:id="266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F475E1" w:rsidRDefault="003E7CFB" w:rsidP="003E7CFB">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0A8F1298" w14:textId="52271C01" w:rsidR="003E7CFB" w:rsidRPr="00F475E1" w:rsidRDefault="003E7CFB" w:rsidP="003E7CFB">
      <w:pPr>
        <w:pStyle w:val="XMLCode"/>
      </w:pPr>
      <w:r w:rsidRPr="00F475E1">
        <w:t>xmlns:MEDINA=</w:t>
      </w:r>
      <w:r w:rsidR="00194316" w:rsidRPr="00F475E1">
        <w:t>"</w:t>
      </w:r>
      <w:r w:rsidRPr="00F475E1">
        <w:t>http://servicenet.t-systems.com/medina/xMCF</w:t>
      </w:r>
      <w:r w:rsidR="00194316" w:rsidRPr="00F475E1">
        <w:t>"</w:t>
      </w:r>
    </w:p>
    <w:p w14:paraId="2DC90273" w14:textId="23AF9BBA" w:rsidR="003E7CFB" w:rsidRPr="00F475E1" w:rsidRDefault="003E7CFB" w:rsidP="003E7CFB">
      <w:pPr>
        <w:pStyle w:val="XMLCode"/>
      </w:pPr>
      <w:r w:rsidRPr="00F475E1">
        <w:t>xsi:schemaLocation=</w:t>
      </w:r>
      <w:r w:rsidR="00194316" w:rsidRPr="00F475E1">
        <w:t>"</w:t>
      </w:r>
      <w:r w:rsidRPr="00F475E1">
        <w:t>http://servicenet.t-systems.com/medina/xMCF mcf_MEDINA.xsd</w:t>
      </w:r>
      <w:r w:rsidR="00194316" w:rsidRPr="00F475E1">
        <w:t>"</w:t>
      </w:r>
      <w:r w:rsidRPr="00F475E1">
        <w:t xml:space="preserve"> </w:t>
      </w:r>
    </w:p>
    <w:p w14:paraId="136FB638" w14:textId="4E1E95D5" w:rsidR="003E7CFB" w:rsidRPr="00F475E1" w:rsidRDefault="003E7CFB" w:rsidP="003E7CFB">
      <w:pPr>
        <w:pStyle w:val="XMLCode"/>
      </w:pPr>
      <w:r w:rsidRPr="00F475E1">
        <w:t>xsi:noNamespaceSchemaLocation=</w:t>
      </w:r>
      <w:r w:rsidR="00194316" w:rsidRPr="00F475E1">
        <w:t>"</w:t>
      </w:r>
      <w:r w:rsidR="009A3F31" w:rsidRPr="00F475E1">
        <w:t>xmcf_3_0_1.xsd</w:t>
      </w:r>
      <w:r w:rsidR="00194316" w:rsidRPr="00F475E1">
        <w:t>"</w:t>
      </w:r>
      <w:r w:rsidRPr="00F475E1">
        <w:t>&gt;</w:t>
      </w:r>
    </w:p>
    <w:p w14:paraId="3FAE3DE9" w14:textId="77777777" w:rsidR="00901447" w:rsidRPr="00F475E1" w:rsidRDefault="003E7CFB" w:rsidP="00901447">
      <w:pPr>
        <w:pStyle w:val="XMLCode"/>
      </w:pPr>
      <w:r w:rsidRPr="00F475E1">
        <w:t xml:space="preserve">    </w:t>
      </w:r>
      <w:r w:rsidR="00901447" w:rsidRPr="00F475E1">
        <w:t>&lt;date&gt; 2014-08-07 &lt;/date&gt;</w:t>
      </w:r>
    </w:p>
    <w:p w14:paraId="1A89FCFF" w14:textId="103F75AB" w:rsidR="00901447" w:rsidRDefault="00901447" w:rsidP="00901447">
      <w:pPr>
        <w:pStyle w:val="XMLCode"/>
      </w:pPr>
      <w:r w:rsidRPr="00F475E1">
        <w:t xml:space="preserve">    </w:t>
      </w:r>
      <w:r>
        <w:t xml:space="preserve">&lt;version&gt;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966BAF" w:rsidRDefault="003E7CFB" w:rsidP="00901447">
      <w:pPr>
        <w:pStyle w:val="XMLCode"/>
        <w:rPr>
          <w:b/>
          <w:color w:val="0070C0"/>
          <w:lang w:val="it-IT"/>
        </w:rPr>
      </w:pPr>
      <w:r>
        <w:t xml:space="preserve">    </w:t>
      </w:r>
      <w:r w:rsidR="00787E83" w:rsidRPr="00966BAF">
        <w:rPr>
          <w:b/>
          <w:color w:val="0070C0"/>
          <w:lang w:val="it-IT"/>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6775DE60" w:rsidR="00C107E8" w:rsidRPr="00966BAF" w:rsidRDefault="00387A2E" w:rsidP="00787E83">
      <w:pPr>
        <w:rPr>
          <w:b/>
        </w:rPr>
      </w:pPr>
      <w:r w:rsidRPr="00966BAF">
        <w:rPr>
          <w:b/>
          <w:sz w:val="24"/>
        </w:rPr>
        <w:t xml:space="preserve">Example </w:t>
      </w:r>
      <w:r w:rsidR="00C107E8" w:rsidRPr="00966BAF">
        <w:rPr>
          <w:b/>
          <w:sz w:val="24"/>
        </w:rPr>
        <w:t>B</w:t>
      </w:r>
      <w:r w:rsidR="007A0F9F" w:rsidRPr="00966BAF">
        <w:rPr>
          <w:b/>
          <w:sz w:val="24"/>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Pr="00966BAF" w:rsidRDefault="00165E60" w:rsidP="00C107E8">
      <w:pPr>
        <w:pStyle w:val="XMLCode"/>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F475E1" w:rsidRDefault="007A0F9F" w:rsidP="007A0F9F">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233931D9" w14:textId="5E1E54A2" w:rsidR="007A0F9F" w:rsidRPr="00F475E1" w:rsidRDefault="007A0F9F" w:rsidP="007A0F9F">
      <w:pPr>
        <w:pStyle w:val="XMLCode"/>
        <w:rPr>
          <w:b/>
          <w:color w:val="0070C0"/>
        </w:rPr>
      </w:pPr>
      <w:r w:rsidRPr="00F475E1">
        <w:rPr>
          <w:b/>
          <w:color w:val="0070C0"/>
        </w:rPr>
        <w:t>xmlns:MEDINA=</w:t>
      </w:r>
      <w:r w:rsidR="00194316" w:rsidRPr="00F475E1">
        <w:rPr>
          <w:b/>
          <w:color w:val="0070C0"/>
        </w:rPr>
        <w:t>"</w:t>
      </w:r>
      <w:r w:rsidRPr="00F475E1">
        <w:rPr>
          <w:b/>
          <w:color w:val="0070C0"/>
        </w:rPr>
        <w:t>http://servicenet.t-systems.com/medina/xMCF</w:t>
      </w:r>
      <w:r w:rsidR="00194316" w:rsidRPr="00F475E1">
        <w:rPr>
          <w:b/>
          <w:color w:val="0070C0"/>
        </w:rPr>
        <w:t>"</w:t>
      </w:r>
    </w:p>
    <w:p w14:paraId="643A0621" w14:textId="72CFEE18" w:rsidR="007A0F9F" w:rsidRPr="00F475E1" w:rsidRDefault="007A0F9F" w:rsidP="007A0F9F">
      <w:pPr>
        <w:pStyle w:val="XMLCode"/>
        <w:rPr>
          <w:b/>
          <w:color w:val="0070C0"/>
        </w:rPr>
      </w:pPr>
      <w:r w:rsidRPr="00F475E1">
        <w:rPr>
          <w:b/>
          <w:color w:val="0070C0"/>
        </w:rPr>
        <w:t>xsi:schemaLocation=</w:t>
      </w:r>
      <w:r w:rsidR="00194316" w:rsidRPr="00F475E1">
        <w:rPr>
          <w:b/>
          <w:color w:val="0070C0"/>
        </w:rPr>
        <w:t>"</w:t>
      </w:r>
      <w:r w:rsidRPr="00F475E1">
        <w:rPr>
          <w:b/>
          <w:color w:val="0070C0"/>
        </w:rPr>
        <w:t>http://servicenet.t-systems.com/medina/xMCF mcf_MEDINA.xsd</w:t>
      </w:r>
      <w:r w:rsidR="00194316" w:rsidRPr="00F475E1">
        <w:rPr>
          <w:b/>
          <w:color w:val="0070C0"/>
        </w:rPr>
        <w:t>"</w:t>
      </w:r>
      <w:r w:rsidRPr="00F475E1">
        <w:rPr>
          <w:b/>
          <w:color w:val="0070C0"/>
        </w:rPr>
        <w:t xml:space="preserve"> </w:t>
      </w:r>
    </w:p>
    <w:p w14:paraId="210A17F3" w14:textId="21BF19E6" w:rsidR="007A0F9F" w:rsidRPr="00F475E1" w:rsidRDefault="007A0F9F" w:rsidP="007A0F9F">
      <w:pPr>
        <w:pStyle w:val="XMLCode"/>
      </w:pPr>
      <w:r w:rsidRPr="00F475E1">
        <w:t>xsi:noNamespaceSchemaLocation=</w:t>
      </w:r>
      <w:r w:rsidR="00194316" w:rsidRPr="00F475E1">
        <w:t>"</w:t>
      </w:r>
      <w:r w:rsidR="009A3F31" w:rsidRPr="00F475E1">
        <w:t>xmcf_3_0_1.xsd</w:t>
      </w:r>
      <w:r w:rsidR="00194316" w:rsidRPr="00F475E1">
        <w:t>"</w:t>
      </w:r>
      <w:r w:rsidRPr="00F475E1">
        <w:t>&gt;</w:t>
      </w:r>
    </w:p>
    <w:p w14:paraId="1B4597B3" w14:textId="77777777" w:rsidR="00901447" w:rsidRPr="00F475E1" w:rsidRDefault="007A0F9F" w:rsidP="00901447">
      <w:pPr>
        <w:pStyle w:val="XMLCode"/>
      </w:pPr>
      <w:r w:rsidRPr="00F475E1">
        <w:t xml:space="preserve">    </w:t>
      </w:r>
      <w:r w:rsidR="00901447" w:rsidRPr="00F475E1">
        <w:t>&lt;date&gt; 2014-08-07 &lt;/date&gt;</w:t>
      </w:r>
    </w:p>
    <w:p w14:paraId="57D9805F" w14:textId="024E957D" w:rsidR="00901447" w:rsidRDefault="00901447" w:rsidP="00901447">
      <w:pPr>
        <w:pStyle w:val="XMLCode"/>
      </w:pPr>
      <w:r w:rsidRPr="00F475E1">
        <w:t xml:space="preserve">    </w:t>
      </w:r>
      <w:r>
        <w:t xml:space="preserve">&lt;version&gt;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Pr="00966BAF" w:rsidRDefault="007A0F9F" w:rsidP="007A0F9F">
      <w:pPr>
        <w:pStyle w:val="XMLCode"/>
        <w:rPr>
          <w:lang w:val="it-IT"/>
        </w:rPr>
      </w:pPr>
      <w:r>
        <w:t xml:space="preserve">                    </w:t>
      </w:r>
      <w:r w:rsidRPr="00966BAF">
        <w:rPr>
          <w:lang w:val="it-IT"/>
        </w:rPr>
        <w:t>...</w:t>
      </w:r>
    </w:p>
    <w:p w14:paraId="57B1813F" w14:textId="77777777" w:rsidR="007A0F9F" w:rsidRPr="00966BAF" w:rsidRDefault="007A0F9F" w:rsidP="007A0F9F">
      <w:pPr>
        <w:pStyle w:val="XMLCode"/>
        <w:rPr>
          <w:lang w:val="it-IT"/>
        </w:rPr>
      </w:pPr>
      <w:r w:rsidRPr="00966BAF">
        <w:rPr>
          <w:lang w:val="it-IT"/>
        </w:rPr>
        <w:t xml:space="preserve">                &lt;/seamweld&gt;</w:t>
      </w:r>
    </w:p>
    <w:p w14:paraId="4FB8447F" w14:textId="77777777" w:rsidR="007A0F9F" w:rsidRPr="00966BAF" w:rsidRDefault="007A0F9F" w:rsidP="007A0F9F">
      <w:pPr>
        <w:pStyle w:val="XMLCode"/>
        <w:rPr>
          <w:b/>
          <w:color w:val="0070C0"/>
          <w:lang w:val="it-IT"/>
        </w:rPr>
      </w:pPr>
      <w:r w:rsidRPr="00966BAF">
        <w:rPr>
          <w:lang w:val="it-IT"/>
        </w:rPr>
        <w:t xml:space="preserve">                </w:t>
      </w:r>
      <w:r w:rsidRPr="00966BAF">
        <w:rPr>
          <w:b/>
          <w:color w:val="0070C0"/>
          <w:lang w:val="it-IT"/>
        </w:rPr>
        <w:t>&lt;appdata&gt;</w:t>
      </w:r>
    </w:p>
    <w:p w14:paraId="6B28AA94" w14:textId="35AF2F37" w:rsidR="007A0F9F" w:rsidRPr="00966BAF" w:rsidRDefault="007A0F9F" w:rsidP="007A0F9F">
      <w:pPr>
        <w:pStyle w:val="XMLCode"/>
        <w:rPr>
          <w:b/>
          <w:color w:val="0070C0"/>
          <w:lang w:val="it-IT"/>
        </w:rPr>
      </w:pPr>
      <w:r w:rsidRPr="00966BAF">
        <w:rPr>
          <w:b/>
          <w:color w:val="0070C0"/>
          <w:lang w:val="it-IT"/>
        </w:rPr>
        <w:t xml:space="preserve">                    &lt;MEDINA xmlns=</w:t>
      </w:r>
      <w:r w:rsidR="00194316" w:rsidRPr="00966BAF">
        <w:rPr>
          <w:b/>
          <w:color w:val="0070C0"/>
          <w:lang w:val="it-IT"/>
        </w:rPr>
        <w:t>"</w:t>
      </w:r>
      <w:r w:rsidRPr="00966BAF">
        <w:rPr>
          <w:b/>
          <w:color w:val="0070C0"/>
          <w:lang w:val="it-IT"/>
        </w:rPr>
        <w:t>http://servicenet.t-systems.com/medina/xMCF</w:t>
      </w:r>
      <w:r w:rsidR="00194316" w:rsidRPr="00966BAF">
        <w:rPr>
          <w:lang w:val="it-IT"/>
        </w:rPr>
        <w:t>"</w:t>
      </w:r>
      <w:r w:rsidRPr="00966BAF">
        <w:rPr>
          <w:b/>
          <w:color w:val="0070C0"/>
          <w:lang w:val="it-IT"/>
        </w:rPr>
        <w:t>&gt;</w:t>
      </w:r>
    </w:p>
    <w:p w14:paraId="1224E5EE" w14:textId="77777777" w:rsidR="007A0F9F" w:rsidRPr="007A0F9F" w:rsidRDefault="007A0F9F" w:rsidP="007A0F9F">
      <w:pPr>
        <w:pStyle w:val="XMLCode"/>
        <w:rPr>
          <w:b/>
          <w:color w:val="0070C0"/>
        </w:rPr>
      </w:pPr>
      <w:r w:rsidRPr="00966BAF">
        <w:rPr>
          <w:b/>
          <w:color w:val="0070C0"/>
          <w:lang w:val="it-IT"/>
        </w:rPr>
        <w:t xml:space="preserve">                        </w:t>
      </w:r>
      <w:r w:rsidRPr="007A0F9F">
        <w:rPr>
          <w:b/>
          <w:color w:val="0070C0"/>
        </w:rPr>
        <w:t>&lt;data_at_connector&gt;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2662" w:name="_Finite_Element_Specific"/>
      <w:bookmarkStart w:id="2663" w:name="_Ref414560131"/>
      <w:bookmarkStart w:id="2664" w:name="_Toc3556945"/>
      <w:bookmarkStart w:id="2665" w:name="_Toc34747194"/>
      <w:bookmarkStart w:id="2666" w:name="_Toc77102007"/>
      <w:bookmarkEnd w:id="2662"/>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2663"/>
      <w:bookmarkEnd w:id="2664"/>
      <w:bookmarkEnd w:id="2665"/>
      <w:bookmarkEnd w:id="2666"/>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2667"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2668" w:author="Dr. Carsten Franke" w:date="2021-01-27T11:29:00Z">
        <w:r w:rsidR="002B6CE2">
          <w:t>the referenced entities</w:t>
        </w:r>
      </w:ins>
      <w:del w:id="2669" w:author="Dr. Carsten Franke" w:date="2021-01-27T11:29:00Z">
        <w:r w:rsidR="00D02A58" w:rsidDel="002B6CE2">
          <w:delText xml:space="preserve">nested </w:delText>
        </w:r>
        <w:r w:rsidR="004C22C3" w:rsidDel="002B6CE2">
          <w:delText>elements</w:delText>
        </w:r>
      </w:del>
      <w:ins w:id="2670" w:author="Dr. Carsten Franke" w:date="2021-01-27T11:28:00Z">
        <w:r w:rsidR="002B6CE2">
          <w:t>,</w:t>
        </w:r>
      </w:ins>
      <w:r w:rsidR="004C22C3">
        <w:t xml:space="preserve"> </w:t>
      </w:r>
      <w:r w:rsidR="00D02A58">
        <w:t>are</w:t>
      </w:r>
      <w:r w:rsidRPr="007055D9">
        <w:t xml:space="preserve"> specific to a single solver.</w:t>
      </w:r>
      <w:ins w:id="2671" w:author="Dr. Carsten Franke" w:date="2021-01-27T11:33:00Z">
        <w:r w:rsidR="003D7A47">
          <w:t xml:space="preserve"> </w:t>
        </w:r>
      </w:ins>
    </w:p>
    <w:p w14:paraId="4857EE4D" w14:textId="383B269E" w:rsidR="003D7A47" w:rsidRDefault="003D7A47" w:rsidP="009D267A">
      <w:pPr>
        <w:jc w:val="both"/>
        <w:rPr>
          <w:ins w:id="2672" w:author="Dr. Carsten Franke" w:date="2021-01-27T11:37:00Z"/>
        </w:rPr>
      </w:pPr>
      <w:ins w:id="2673" w:author="Dr. Carsten Franke" w:date="2021-01-27T11:34:00Z">
        <w:r>
          <w:t>Usually, referencing is done by solver specific entity IDs, which have no meaning outside the context of a specific fini</w:t>
        </w:r>
      </w:ins>
      <w:ins w:id="2674" w:author="Dr. Carsten Franke" w:date="2021-01-27T11:35:00Z">
        <w:r>
          <w:t>t</w:t>
        </w:r>
      </w:ins>
      <w:ins w:id="2675" w:author="Dr. Carsten Franke" w:date="2021-01-27T11:34:00Z">
        <w:r>
          <w:t>e e</w:t>
        </w:r>
      </w:ins>
      <w:ins w:id="2676" w:author="Dr. Carsten Franke" w:date="2021-01-27T11:35:00Z">
        <w:r>
          <w:t>le</w:t>
        </w:r>
      </w:ins>
      <w:ins w:id="2677" w:author="Dr. Carsten Franke" w:date="2021-01-27T11:34:00Z">
        <w:r>
          <w:t>ment mo</w:t>
        </w:r>
      </w:ins>
      <w:ins w:id="2678" w:author="Dr. Carsten Franke" w:date="2021-01-27T11:35:00Z">
        <w:r>
          <w:t xml:space="preserve">del. </w:t>
        </w:r>
        <w:r w:rsidRPr="003D7A47">
          <w:t xml:space="preserve">If e.g. element IDs </w:t>
        </w:r>
        <w:r>
          <w:t xml:space="preserve">in this model </w:t>
        </w:r>
        <w:r w:rsidRPr="003D7A47">
          <w:t xml:space="preserve">get renumbered, </w:t>
        </w:r>
      </w:ins>
      <w:ins w:id="2679" w:author="Dr. Carsten Franke" w:date="2021-01-27T11:36:00Z">
        <w:r>
          <w:t>a</w:t>
        </w:r>
      </w:ins>
      <w:ins w:id="2680" w:author="Dr. Carsten Franke" w:date="2021-01-27T11:35:00Z">
        <w:r w:rsidRPr="003D7A47">
          <w:t xml:space="preserve"> χMCF file </w:t>
        </w:r>
      </w:ins>
      <w:ins w:id="2681" w:author="Dr. Carsten Franke" w:date="2021-01-27T11:36:00Z">
        <w:r>
          <w:t xml:space="preserve">referencing such element IDs </w:t>
        </w:r>
      </w:ins>
      <w:ins w:id="2682" w:author="Dr. Carsten Franke" w:date="2021-01-27T11:35:00Z">
        <w:r w:rsidRPr="003D7A47">
          <w:t xml:space="preserve">becomes </w:t>
        </w:r>
      </w:ins>
      <w:ins w:id="2683" w:author="Dr. Carsten Franke" w:date="2021-01-27T11:36:00Z">
        <w:r>
          <w:t xml:space="preserve">detached and </w:t>
        </w:r>
      </w:ins>
      <w:ins w:id="2684" w:author="Dr. Carsten Franke" w:date="2021-01-27T11:35:00Z">
        <w:r w:rsidRPr="003D7A47">
          <w:t>needs to be re-created.</w:t>
        </w:r>
      </w:ins>
      <w:ins w:id="2685" w:author="Dr. Carsten Franke" w:date="2021-01-27T11:36:00Z">
        <w:r>
          <w:t xml:space="preserve"> </w:t>
        </w:r>
      </w:ins>
    </w:p>
    <w:p w14:paraId="50453EFC" w14:textId="4A27C4A6" w:rsidR="003D7A47" w:rsidRDefault="003D7A47" w:rsidP="009D267A">
      <w:pPr>
        <w:jc w:val="both"/>
      </w:pPr>
      <w:ins w:id="2686" w:author="Dr. Carsten Franke" w:date="2021-01-27T11:37:00Z">
        <w:r w:rsidRPr="003D7A47">
          <w:rPr>
            <w:b/>
            <w:u w:val="single"/>
          </w:rPr>
          <w:t>Conclusion:</w:t>
        </w:r>
        <w:r>
          <w:t xml:space="preserve"> A χMCF file containing </w:t>
        </w:r>
        <w:r w:rsidRPr="003D7A47">
          <w:rPr>
            <w:b/>
            <w:i/>
            <w:sz w:val="18"/>
            <w:szCs w:val="18"/>
          </w:rPr>
          <w:t>&lt;femdata/&gt;</w:t>
        </w:r>
      </w:ins>
      <w:ins w:id="2687" w:author="Dr. Carsten Franke" w:date="2021-01-27T11:38:00Z">
        <w:r>
          <w:t xml:space="preserve"> </w:t>
        </w:r>
      </w:ins>
      <w:ins w:id="2688"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689"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690" w:author="Dr. Carsten Franke" w:date="2021-01-27T11:31:00Z">
        <w:r w:rsidR="000C2483" w:rsidRPr="00FB2BE9" w:rsidDel="000D0ED2">
          <w:delText>:</w:delText>
        </w:r>
      </w:del>
      <w:r w:rsidR="000C2483" w:rsidRPr="007055D9">
        <w:t xml:space="preserve"> </w:t>
      </w:r>
      <w:ins w:id="2691" w:author="Dr. Carsten Franke" w:date="2021-01-27T11:31:00Z">
        <w:r>
          <w:t xml:space="preserve">covers following </w:t>
        </w:r>
      </w:ins>
      <w:ins w:id="2692"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01BE67D6" w:rsidR="00FE07F4" w:rsidRDefault="00EB1021" w:rsidP="005D241A">
      <w:pPr>
        <w:pStyle w:val="Caption"/>
        <w:spacing w:before="120"/>
        <w:rPr>
          <w:lang w:val="en-GB"/>
        </w:rPr>
      </w:pPr>
      <w:bookmarkStart w:id="2693" w:name="_Toc3566412"/>
      <w:bookmarkStart w:id="2694" w:name="_Toc34747414"/>
      <w:bookmarkStart w:id="2695" w:name="_Toc77095862"/>
      <w:r>
        <w:t xml:space="preserve">Table </w:t>
      </w:r>
      <w:r w:rsidR="00ED469A">
        <w:fldChar w:fldCharType="begin"/>
      </w:r>
      <w:r w:rsidR="00ED469A">
        <w:instrText xml:space="preserve"> SEQ Table \* ARABIC </w:instrText>
      </w:r>
      <w:r w:rsidR="00ED469A">
        <w:fldChar w:fldCharType="separate"/>
      </w:r>
      <w:r w:rsidR="0004792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693"/>
      <w:bookmarkEnd w:id="2694"/>
      <w:bookmarkEnd w:id="2695"/>
    </w:p>
    <w:p w14:paraId="7CFA5C39" w14:textId="00A23FE2"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r w:rsidR="000326EE">
        <w:fldChar w:fldCharType="begin"/>
      </w:r>
      <w:r w:rsidR="000326EE">
        <w:instrText xml:space="preserve"> HYPERLINK \l "CiteFATXML" </w:instrText>
      </w:r>
      <w:ins w:id="2696" w:author="nick" w:date="2021-07-13T20:53:00Z"/>
      <w:r w:rsidR="000326EE">
        <w:fldChar w:fldCharType="separate"/>
      </w:r>
      <w:r w:rsidR="008D439A" w:rsidRPr="00407C27">
        <w:rPr>
          <w:rStyle w:val="Hyperlink"/>
        </w:rPr>
        <w:t>7</w:t>
      </w:r>
      <w:r w:rsidR="000326EE">
        <w:rPr>
          <w:rStyle w:val="Hyperlink"/>
        </w:rPr>
        <w:fldChar w:fldCharType="end"/>
      </w:r>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B796AF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r w:rsidR="000326EE">
              <w:fldChar w:fldCharType="begin"/>
            </w:r>
            <w:r w:rsidR="000326EE">
              <w:instrText xml:space="preserve"> HYPERLINK \l "CiteFATXML" </w:instrText>
            </w:r>
            <w:ins w:id="2697" w:author="nick" w:date="2021-07-13T20:53:00Z"/>
            <w:r w:rsidR="000326EE">
              <w:fldChar w:fldCharType="separate"/>
            </w:r>
            <w:r w:rsidR="008D439A" w:rsidRPr="00407C27">
              <w:rPr>
                <w:rStyle w:val="Hyperlink"/>
              </w:rPr>
              <w:t>7</w:t>
            </w:r>
            <w:r w:rsidR="000326EE">
              <w:rPr>
                <w:rStyle w:val="Hyperlink"/>
              </w:rPr>
              <w:fldChar w:fldCharType="end"/>
            </w:r>
            <w:r w:rsidRPr="007055D9">
              <w:t>].</w:t>
            </w:r>
          </w:p>
        </w:tc>
      </w:tr>
    </w:tbl>
    <w:p w14:paraId="1FC13931" w14:textId="38054468" w:rsidR="005C59E0" w:rsidRDefault="009D4711" w:rsidP="005D241A">
      <w:pPr>
        <w:pStyle w:val="Caption"/>
        <w:spacing w:before="120"/>
      </w:pPr>
      <w:bookmarkStart w:id="2698" w:name="_Toc3566413"/>
      <w:bookmarkStart w:id="2699" w:name="_Toc34747415"/>
      <w:bookmarkStart w:id="2700" w:name="_Toc77095863"/>
      <w:r>
        <w:t xml:space="preserve">Table </w:t>
      </w:r>
      <w:r w:rsidR="00ED469A">
        <w:fldChar w:fldCharType="begin"/>
      </w:r>
      <w:r w:rsidR="00ED469A">
        <w:instrText xml:space="preserve"> SEQ Table \* ARABIC </w:instrText>
      </w:r>
      <w:r w:rsidR="00ED469A">
        <w:fldChar w:fldCharType="separate"/>
      </w:r>
      <w:r w:rsidR="0004792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698"/>
      <w:bookmarkEnd w:id="2699"/>
      <w:bookmarkEnd w:id="2700"/>
    </w:p>
    <w:p w14:paraId="2C1D4033" w14:textId="3D1E18C2"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r w:rsidR="000326EE">
        <w:fldChar w:fldCharType="begin"/>
      </w:r>
      <w:r w:rsidR="000326EE">
        <w:instrText xml:space="preserve"> HYPERLINK \l "CiteFATXML" </w:instrText>
      </w:r>
      <w:ins w:id="2701" w:author="nick" w:date="2021-07-13T20:53:00Z"/>
      <w:r w:rsidR="000326EE">
        <w:fldChar w:fldCharType="separate"/>
      </w:r>
      <w:r w:rsidR="008D439A" w:rsidRPr="00407C27">
        <w:rPr>
          <w:rStyle w:val="Hyperlink"/>
        </w:rPr>
        <w:t>7</w:t>
      </w:r>
      <w:r w:rsidR="000326EE">
        <w:rPr>
          <w:rStyle w:val="Hyperlink"/>
        </w:rPr>
        <w:fldChar w:fldCharType="end"/>
      </w:r>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00280B03" w:rsidRPr="007055D9">
        <w:t xml:space="preserve">. </w:t>
      </w:r>
    </w:p>
    <w:p w14:paraId="2ECB323A" w14:textId="08428C5E" w:rsidR="004A2BA7" w:rsidRDefault="004A2BA7" w:rsidP="004A2BA7">
      <w:pPr>
        <w:pStyle w:val="Heading4"/>
      </w:pPr>
      <w:bookmarkStart w:id="2702" w:name="_Toc77102008"/>
      <w:r w:rsidRPr="004A2BA7">
        <w:t>Reasoning about</w:t>
      </w:r>
      <w:r>
        <w:t xml:space="preserve"> </w:t>
      </w:r>
      <w:r w:rsidRPr="004A2BA7">
        <w:rPr>
          <w:rFonts w:ascii="Courier New" w:hAnsi="Courier New" w:cs="Courier New"/>
          <w:i/>
        </w:rPr>
        <w:t>&lt;femdata/&gt;</w:t>
      </w:r>
      <w:bookmarkEnd w:id="2702"/>
      <w:r>
        <w:t xml:space="preserve"> </w:t>
      </w:r>
    </w:p>
    <w:p w14:paraId="7C0FAE50" w14:textId="1DC889B4" w:rsidR="004A2BA7" w:rsidRDefault="002A6DD4" w:rsidP="004A2BA7">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r>
        <w:t>ment can be used versatile for different use cases</w:t>
      </w:r>
      <w:r w:rsidR="00A60243">
        <w:t xml:space="preserve"> – even for yet unknown ones</w:t>
      </w:r>
      <w:r>
        <w:t xml:space="preserve">. </w:t>
      </w:r>
      <w:r w:rsidR="00A60243">
        <w:t xml:space="preserve">This makes it hard to define exact semantics. </w:t>
      </w:r>
    </w:p>
    <w:p w14:paraId="31576F78" w14:textId="36A196ED" w:rsidR="0043793E" w:rsidRDefault="0043793E" w:rsidP="004A2BA7">
      <w:r>
        <w:t>S</w:t>
      </w:r>
      <w:r w:rsidRPr="0043793E">
        <w:t>pecific agreements e.g. between preprocessor and solver/postprocessor can be made to support specific use cases.</w:t>
      </w:r>
      <w:r>
        <w:t xml:space="preserve"> </w:t>
      </w:r>
    </w:p>
    <w:p w14:paraId="5E234EF8" w14:textId="2288B700" w:rsidR="00A60243" w:rsidRPr="00D977AB" w:rsidRDefault="00A60243" w:rsidP="00A60243">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40615A79" w14:textId="77777777" w:rsidR="00A60243" w:rsidRPr="00D977AB" w:rsidRDefault="00A60243" w:rsidP="00A60243">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7B8E7858" w14:textId="4139A8B0" w:rsidR="00A60243" w:rsidRPr="00D977AB" w:rsidRDefault="00A60243" w:rsidP="00A60243">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23ABBFA2" w14:textId="77777777" w:rsidR="00A60243" w:rsidRPr="00D977AB" w:rsidRDefault="00A60243" w:rsidP="00A60243">
      <w:r w:rsidRPr="00D977AB">
        <w:t xml:space="preserve">Within the </w:t>
      </w:r>
      <w:r w:rsidRPr="00D977AB">
        <w:rPr>
          <w:i/>
          <w:iCs/>
        </w:rPr>
        <w:t>finite elements</w:t>
      </w:r>
      <w:r w:rsidRPr="00D977AB">
        <w:t>, we can distinguish between following kinds of elements:</w:t>
      </w:r>
    </w:p>
    <w:p w14:paraId="0EE3607A" w14:textId="77777777" w:rsidR="00A60243" w:rsidRPr="00D977AB" w:rsidRDefault="00A60243" w:rsidP="007A6E34">
      <w:pPr>
        <w:numPr>
          <w:ilvl w:val="0"/>
          <w:numId w:val="55"/>
        </w:numPr>
      </w:pPr>
      <w:bookmarkStart w:id="2703"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703"/>
    </w:p>
    <w:p w14:paraId="43F8EBC2" w14:textId="5C093410" w:rsidR="00A60243" w:rsidRPr="00D977AB" w:rsidRDefault="00A60243" w:rsidP="007A6E34">
      <w:pPr>
        <w:numPr>
          <w:ilvl w:val="0"/>
          <w:numId w:val="55"/>
        </w:numPr>
      </w:pPr>
      <w:r w:rsidRPr="00D977AB">
        <w:t xml:space="preserve">elements modeling parts of the mechanical structure, such as shells and solids. </w:t>
      </w:r>
      <w:r w:rsidRPr="00D977AB">
        <w:br/>
        <w:t xml:space="preserve">— And beyond these </w:t>
      </w:r>
    </w:p>
    <w:p w14:paraId="3F79373C" w14:textId="77777777" w:rsidR="00A60243" w:rsidRPr="00D977AB" w:rsidRDefault="00A60243" w:rsidP="007A6E34">
      <w:pPr>
        <w:numPr>
          <w:ilvl w:val="1"/>
          <w:numId w:val="55"/>
        </w:numPr>
      </w:pPr>
      <w:r w:rsidRPr="00D977AB">
        <w:t xml:space="preserve">elements </w:t>
      </w:r>
      <w:r w:rsidRPr="00D977AB">
        <w:rPr>
          <w:i/>
          <w:iCs/>
        </w:rPr>
        <w:t>not</w:t>
      </w:r>
      <w:r w:rsidRPr="00D977AB">
        <w:t xml:space="preserve"> influenced by connections, at all (despite from becoming member of the load path)</w:t>
      </w:r>
    </w:p>
    <w:p w14:paraId="2848D6C2" w14:textId="567E9790" w:rsidR="00A60243" w:rsidRPr="00D977AB" w:rsidRDefault="00A60243" w:rsidP="007A6E34">
      <w:pPr>
        <w:numPr>
          <w:ilvl w:val="1"/>
          <w:numId w:val="55"/>
        </w:numPr>
      </w:pPr>
      <w:r w:rsidRPr="00D977AB">
        <w:t>elements influenced by connections, e.g. in the heat affected zone.</w:t>
      </w:r>
    </w:p>
    <w:p w14:paraId="5B8FED0F" w14:textId="4B89ED91" w:rsidR="00A60243" w:rsidRPr="004A2BA7" w:rsidRDefault="00D26D94" w:rsidP="004A2BA7">
      <w:r>
        <w:t xml:space="preserve">In Jan. 2021, the working group decided that case </w:t>
      </w:r>
      <w:r>
        <w:fldChar w:fldCharType="begin"/>
      </w:r>
      <w:r>
        <w:instrText xml:space="preserve"> REF _Ref62639234 \r \h </w:instrText>
      </w:r>
      <w:r>
        <w:fldChar w:fldCharType="separate"/>
      </w:r>
      <w:r w:rsidR="0004792C">
        <w:t>1</w:t>
      </w:r>
      <w:r>
        <w:fldChar w:fldCharType="end"/>
      </w:r>
      <w:r>
        <w:t xml:space="preserve"> is </w:t>
      </w:r>
      <w:r w:rsidRPr="00D26D94">
        <w:rPr>
          <w:i/>
        </w:rPr>
        <w:t>not</w:t>
      </w:r>
      <w:r>
        <w:t xml:space="preserve"> </w:t>
      </w:r>
      <w:r w:rsidRPr="00D26D94">
        <w:t>in the scope of χMCF format.</w:t>
      </w:r>
      <w:r>
        <w:t xml:space="preserve"> </w:t>
      </w:r>
    </w:p>
    <w:p w14:paraId="6F1CF0EA" w14:textId="77777777" w:rsidR="00F9473E" w:rsidRPr="007055D9" w:rsidRDefault="00F9473E" w:rsidP="002D03B7">
      <w:pPr>
        <w:pStyle w:val="Heading2"/>
      </w:pPr>
      <w:bookmarkStart w:id="2704" w:name="_Toc373504790"/>
      <w:bookmarkStart w:id="2705" w:name="_Toc373505008"/>
      <w:bookmarkStart w:id="2706" w:name="_Toc339013872"/>
      <w:bookmarkStart w:id="2707" w:name="_Ref414560151"/>
      <w:bookmarkStart w:id="2708" w:name="_Toc3556946"/>
      <w:bookmarkStart w:id="2709" w:name="_Toc34747195"/>
      <w:bookmarkStart w:id="2710" w:name="_Toc77102009"/>
      <w:bookmarkEnd w:id="2704"/>
      <w:bookmarkEnd w:id="2705"/>
      <w:r w:rsidRPr="007055D9">
        <w:t>Connection Data</w:t>
      </w:r>
      <w:bookmarkEnd w:id="270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7"/>
      <w:bookmarkEnd w:id="2708"/>
      <w:bookmarkEnd w:id="2709"/>
      <w:bookmarkEnd w:id="2710"/>
    </w:p>
    <w:p w14:paraId="44532124" w14:textId="1F8FDC61"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4792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4792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2B62AB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4792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0A012FE" w:rsidR="00680DB0" w:rsidRPr="007055D9" w:rsidRDefault="00206E87" w:rsidP="00206E87">
      <w:pPr>
        <w:pStyle w:val="Caption"/>
        <w:spacing w:before="120"/>
      </w:pPr>
      <w:bookmarkStart w:id="2711" w:name="_Toc3566416"/>
      <w:bookmarkStart w:id="2712" w:name="_Toc34747416"/>
      <w:bookmarkStart w:id="2713" w:name="_Toc77095864"/>
      <w:r>
        <w:t xml:space="preserve">Table </w:t>
      </w:r>
      <w:r w:rsidR="00ED469A">
        <w:fldChar w:fldCharType="begin"/>
      </w:r>
      <w:r w:rsidR="00ED469A">
        <w:instrText xml:space="preserve"> SEQ Table \* ARABIC </w:instrText>
      </w:r>
      <w:r w:rsidR="00ED469A">
        <w:fldChar w:fldCharType="separate"/>
      </w:r>
      <w:r w:rsidR="0004792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11"/>
      <w:bookmarkEnd w:id="2712"/>
      <w:bookmarkEnd w:id="271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0D4F68E" w:rsidR="006F1928" w:rsidRDefault="00206E87" w:rsidP="00206E87">
      <w:pPr>
        <w:pStyle w:val="Caption"/>
        <w:spacing w:before="120"/>
        <w:rPr>
          <w:b w:val="0"/>
          <w:lang w:eastAsia="x-none"/>
        </w:rPr>
      </w:pPr>
      <w:bookmarkStart w:id="2714" w:name="_Toc3566417"/>
      <w:bookmarkStart w:id="2715" w:name="_Toc34747417"/>
      <w:bookmarkStart w:id="2716" w:name="_Toc77095865"/>
      <w:r>
        <w:t xml:space="preserve">Table </w:t>
      </w:r>
      <w:r w:rsidR="00ED469A">
        <w:fldChar w:fldCharType="begin"/>
      </w:r>
      <w:r w:rsidR="00ED469A">
        <w:instrText xml:space="preserve"> SEQ Table \* ARABIC </w:instrText>
      </w:r>
      <w:r w:rsidR="00ED469A">
        <w:fldChar w:fldCharType="separate"/>
      </w:r>
      <w:r w:rsidR="0004792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14"/>
      <w:bookmarkEnd w:id="2715"/>
      <w:bookmarkEnd w:id="271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717" w:name="_Ref432343981"/>
      <w:bookmarkStart w:id="2718" w:name="_Toc3556947"/>
      <w:bookmarkStart w:id="2719" w:name="_Toc34747196"/>
      <w:bookmarkStart w:id="2720" w:name="_Toc77102010"/>
      <w:r w:rsidRPr="007055D9">
        <w:t xml:space="preserve">Connected </w:t>
      </w:r>
      <w:r w:rsidR="00A101BB" w:rsidRPr="007055D9">
        <w:t>Objects</w:t>
      </w:r>
      <w:bookmarkEnd w:id="2717"/>
      <w:bookmarkEnd w:id="2718"/>
      <w:bookmarkEnd w:id="2719"/>
      <w:bookmarkEnd w:id="2720"/>
      <w:r w:rsidR="00A101BB" w:rsidRPr="007055D9">
        <w:t xml:space="preserve"> </w:t>
      </w:r>
    </w:p>
    <w:p w14:paraId="5B753AFE" w14:textId="42EBA261"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4792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CA0EA35" w:rsidR="004C7100" w:rsidRDefault="004C7100" w:rsidP="004C7100">
      <w:pPr>
        <w:pStyle w:val="Caption"/>
        <w:spacing w:before="120"/>
      </w:pPr>
      <w:bookmarkStart w:id="2721" w:name="_Toc3566418"/>
      <w:bookmarkStart w:id="2722" w:name="_Toc34747418"/>
      <w:bookmarkStart w:id="2723" w:name="_Toc77095866"/>
      <w:bookmarkStart w:id="2724" w:name="_Ref371942385"/>
      <w:r>
        <w:t xml:space="preserve">Table </w:t>
      </w:r>
      <w:r w:rsidR="00ED469A">
        <w:fldChar w:fldCharType="begin"/>
      </w:r>
      <w:r w:rsidR="00ED469A">
        <w:instrText xml:space="preserve"> SEQ Table \* ARABIC </w:instrText>
      </w:r>
      <w:r w:rsidR="00ED469A">
        <w:fldChar w:fldCharType="separate"/>
      </w:r>
      <w:r w:rsidR="0004792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721"/>
      <w:bookmarkEnd w:id="2722"/>
      <w:bookmarkEnd w:id="2723"/>
    </w:p>
    <w:p w14:paraId="6E0C7858" w14:textId="77777777" w:rsidR="00A33BC7" w:rsidRPr="007055D9" w:rsidRDefault="00543B6B" w:rsidP="00860E71">
      <w:pPr>
        <w:pStyle w:val="Heading4"/>
      </w:pPr>
      <w:bookmarkStart w:id="2725" w:name="_Ref428791371"/>
      <w:bookmarkStart w:id="2726" w:name="_Ref428891357"/>
      <w:bookmarkStart w:id="2727" w:name="_Ref428892751"/>
      <w:bookmarkStart w:id="2728" w:name="_Toc3556948"/>
      <w:bookmarkStart w:id="2729" w:name="_Toc34747197"/>
      <w:bookmarkStart w:id="2730" w:name="_Toc7710201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724"/>
      <w:bookmarkEnd w:id="2725"/>
      <w:bookmarkEnd w:id="2726"/>
      <w:bookmarkEnd w:id="2727"/>
      <w:bookmarkEnd w:id="2728"/>
      <w:bookmarkEnd w:id="2729"/>
      <w:bookmarkEnd w:id="273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CDAB18D" w:rsidR="004C7100" w:rsidRDefault="004C7100" w:rsidP="004C7100">
      <w:pPr>
        <w:pStyle w:val="Caption"/>
        <w:spacing w:before="120"/>
      </w:pPr>
      <w:bookmarkStart w:id="2731" w:name="_Toc3566419"/>
      <w:bookmarkStart w:id="2732" w:name="_Toc34747419"/>
      <w:bookmarkStart w:id="2733" w:name="_Toc77095867"/>
      <w:r>
        <w:t xml:space="preserve">Table </w:t>
      </w:r>
      <w:r w:rsidR="00ED469A">
        <w:fldChar w:fldCharType="begin"/>
      </w:r>
      <w:r w:rsidR="00ED469A">
        <w:instrText xml:space="preserve"> SEQ Table \* ARABIC </w:instrText>
      </w:r>
      <w:r w:rsidR="00ED469A">
        <w:fldChar w:fldCharType="separate"/>
      </w:r>
      <w:r w:rsidR="0004792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731"/>
      <w:bookmarkEnd w:id="2732"/>
      <w:bookmarkEnd w:id="273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734" w:name="_Toc3556949"/>
      <w:bookmarkStart w:id="2735" w:name="_Toc34747198"/>
      <w:bookmarkStart w:id="2736" w:name="_Toc7710201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734"/>
      <w:bookmarkEnd w:id="2735"/>
      <w:bookmarkEnd w:id="273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6993C35" w:rsidR="002C7187" w:rsidRDefault="002C7187" w:rsidP="005D241A">
      <w:pPr>
        <w:pStyle w:val="Caption"/>
        <w:spacing w:before="120"/>
      </w:pPr>
      <w:bookmarkStart w:id="2737" w:name="_Toc3566420"/>
      <w:bookmarkStart w:id="2738" w:name="_Toc34747420"/>
      <w:bookmarkStart w:id="2739" w:name="_Toc77095868"/>
      <w:r>
        <w:t xml:space="preserve">Table </w:t>
      </w:r>
      <w:r w:rsidR="00ED469A">
        <w:fldChar w:fldCharType="begin"/>
      </w:r>
      <w:r w:rsidR="00ED469A">
        <w:instrText xml:space="preserve"> SEQ Table \* ARABIC </w:instrText>
      </w:r>
      <w:r w:rsidR="00ED469A">
        <w:fldChar w:fldCharType="separate"/>
      </w:r>
      <w:r w:rsidR="0004792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737"/>
      <w:bookmarkEnd w:id="2738"/>
      <w:bookmarkEnd w:id="273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740" w:name="_Toc21650806"/>
      <w:bookmarkStart w:id="2741" w:name="_Ref21651717"/>
      <w:bookmarkStart w:id="2742" w:name="_Toc34747199"/>
      <w:bookmarkStart w:id="2743" w:name="_Toc77102013"/>
      <w:r>
        <w:t>Special Topological situations</w:t>
      </w:r>
      <w:bookmarkEnd w:id="2740"/>
      <w:bookmarkEnd w:id="2741"/>
      <w:bookmarkEnd w:id="2742"/>
      <w:bookmarkEnd w:id="274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588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23636EB" w:rsidR="0004792C" w:rsidRPr="003A0545" w:rsidRDefault="0004792C" w:rsidP="00C5158C">
                            <w:pPr>
                              <w:pStyle w:val="Caption"/>
                              <w:rPr>
                                <w:noProof/>
                                <w:szCs w:val="24"/>
                              </w:rPr>
                            </w:pPr>
                            <w:bookmarkStart w:id="2744" w:name="_Ref21650472"/>
                            <w:bookmarkStart w:id="2745" w:name="_Toc21650945"/>
                            <w:bookmarkStart w:id="2746" w:name="_Toc34747337"/>
                            <w:bookmarkStart w:id="2747" w:name="_Toc76030528"/>
                            <w:r>
                              <w:t xml:space="preserve">Figure </w:t>
                            </w:r>
                            <w:r>
                              <w:fldChar w:fldCharType="begin"/>
                            </w:r>
                            <w:r>
                              <w:instrText xml:space="preserve"> SEQ Figure \* ARABIC </w:instrText>
                            </w:r>
                            <w:r>
                              <w:fldChar w:fldCharType="separate"/>
                            </w:r>
                            <w:r>
                              <w:rPr>
                                <w:noProof/>
                              </w:rPr>
                              <w:t>7</w:t>
                            </w:r>
                            <w:r>
                              <w:fldChar w:fldCharType="end"/>
                            </w:r>
                            <w:bookmarkEnd w:id="2744"/>
                            <w:r>
                              <w:t>: special topologies</w:t>
                            </w:r>
                            <w:bookmarkEnd w:id="2745"/>
                            <w:bookmarkEnd w:id="2746"/>
                            <w:bookmarkEnd w:id="2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23636EB" w:rsidR="0004792C" w:rsidRPr="003A0545" w:rsidRDefault="0004792C" w:rsidP="00C5158C">
                      <w:pPr>
                        <w:pStyle w:val="Caption"/>
                        <w:rPr>
                          <w:noProof/>
                          <w:szCs w:val="24"/>
                        </w:rPr>
                      </w:pPr>
                      <w:bookmarkStart w:id="2748" w:name="_Ref21650472"/>
                      <w:bookmarkStart w:id="2749" w:name="_Toc21650945"/>
                      <w:bookmarkStart w:id="2750" w:name="_Toc34747337"/>
                      <w:bookmarkStart w:id="2751" w:name="_Toc76030528"/>
                      <w:r>
                        <w:t xml:space="preserve">Figure </w:t>
                      </w:r>
                      <w:r>
                        <w:fldChar w:fldCharType="begin"/>
                      </w:r>
                      <w:r>
                        <w:instrText xml:space="preserve"> SEQ Figure \* ARABIC </w:instrText>
                      </w:r>
                      <w:r>
                        <w:fldChar w:fldCharType="separate"/>
                      </w:r>
                      <w:r>
                        <w:rPr>
                          <w:noProof/>
                        </w:rPr>
                        <w:t>7</w:t>
                      </w:r>
                      <w:r>
                        <w:fldChar w:fldCharType="end"/>
                      </w:r>
                      <w:bookmarkEnd w:id="2748"/>
                      <w:r>
                        <w:t>: special topologies</w:t>
                      </w:r>
                      <w:bookmarkEnd w:id="2749"/>
                      <w:bookmarkEnd w:id="2750"/>
                      <w:bookmarkEnd w:id="275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7FD3144F" w:rsidR="00C5158C" w:rsidRDefault="00C5158C" w:rsidP="00C5158C">
      <w:r>
        <w:lastRenderedPageBreak/>
        <w:t xml:space="preserve">In </w:t>
      </w:r>
      <w:r>
        <w:fldChar w:fldCharType="begin"/>
      </w:r>
      <w:r>
        <w:instrText xml:space="preserve"> REF _Ref21650472 \h </w:instrText>
      </w:r>
      <w:r>
        <w:fldChar w:fldCharType="separate"/>
      </w:r>
      <w:r w:rsidR="0004792C">
        <w:t xml:space="preserve">Figure </w:t>
      </w:r>
      <w:r w:rsidR="0004792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701A105" w:rsidR="00C5158C" w:rsidRDefault="00C5158C" w:rsidP="00C5158C">
      <w:pPr>
        <w:pStyle w:val="Caption"/>
        <w:spacing w:before="120"/>
        <w:rPr>
          <w:rStyle w:val="elementdeftypeChar"/>
          <w:b/>
        </w:rPr>
      </w:pPr>
      <w:bookmarkStart w:id="2752" w:name="_Toc21651031"/>
      <w:bookmarkStart w:id="2753" w:name="_Toc34747421"/>
      <w:bookmarkStart w:id="2754" w:name="_Toc77095869"/>
      <w:r>
        <w:t xml:space="preserve">Table </w:t>
      </w:r>
      <w:r w:rsidR="00ED469A">
        <w:fldChar w:fldCharType="begin"/>
      </w:r>
      <w:r w:rsidR="00ED469A">
        <w:instrText xml:space="preserve"> SEQ Table \* ARABIC </w:instrText>
      </w:r>
      <w:r w:rsidR="00ED469A">
        <w:fldChar w:fldCharType="separate"/>
      </w:r>
      <w:r w:rsidR="0004792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52"/>
      <w:bookmarkEnd w:id="2753"/>
      <w:bookmarkEnd w:id="275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255FFAA" w:rsidR="00C5158C" w:rsidRDefault="00C5158C" w:rsidP="00C5158C">
      <w:pPr>
        <w:pStyle w:val="Caption"/>
      </w:pPr>
      <w:bookmarkStart w:id="2755" w:name="_Toc21651032"/>
      <w:bookmarkStart w:id="2756" w:name="_Toc34747422"/>
      <w:bookmarkStart w:id="2757" w:name="_Toc77095870"/>
      <w:r>
        <w:t xml:space="preserve">Table </w:t>
      </w:r>
      <w:r w:rsidR="00ED469A">
        <w:fldChar w:fldCharType="begin"/>
      </w:r>
      <w:r w:rsidR="00ED469A">
        <w:instrText xml:space="preserve"> SEQ Table \* ARABIC </w:instrText>
      </w:r>
      <w:r w:rsidR="00ED469A">
        <w:fldChar w:fldCharType="separate"/>
      </w:r>
      <w:r w:rsidR="0004792C">
        <w:rPr>
          <w:noProof/>
        </w:rPr>
        <w:t>12</w:t>
      </w:r>
      <w:r w:rsidR="00ED469A">
        <w:fldChar w:fldCharType="end"/>
      </w:r>
      <w:r>
        <w:t>: Attributes of &lt;stacking&gt;</w:t>
      </w:r>
      <w:bookmarkEnd w:id="2755"/>
      <w:bookmarkEnd w:id="2756"/>
      <w:bookmarkEnd w:id="2757"/>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4FD87089" w:rsidR="00C5158C" w:rsidRDefault="00C5158C" w:rsidP="00C5158C">
      <w:pPr>
        <w:pStyle w:val="Caption"/>
      </w:pPr>
      <w:bookmarkStart w:id="2758" w:name="_Toc21651033"/>
      <w:bookmarkStart w:id="2759" w:name="_Toc34747423"/>
      <w:bookmarkStart w:id="2760" w:name="_Toc77095871"/>
      <w:r>
        <w:t xml:space="preserve">Table </w:t>
      </w:r>
      <w:r w:rsidR="00ED469A">
        <w:fldChar w:fldCharType="begin"/>
      </w:r>
      <w:r w:rsidR="00ED469A">
        <w:instrText xml:space="preserve"> SEQ Table \* ARABIC </w:instrText>
      </w:r>
      <w:r w:rsidR="00ED469A">
        <w:fldChar w:fldCharType="separate"/>
      </w:r>
      <w:r w:rsidR="0004792C">
        <w:rPr>
          <w:noProof/>
        </w:rPr>
        <w:t>13</w:t>
      </w:r>
      <w:r w:rsidR="00ED469A">
        <w:fldChar w:fldCharType="end"/>
      </w:r>
      <w:r>
        <w:t>: Attributes of &lt;level&gt;</w:t>
      </w:r>
      <w:bookmarkEnd w:id="2758"/>
      <w:bookmarkEnd w:id="2759"/>
      <w:bookmarkEnd w:id="2760"/>
    </w:p>
    <w:p w14:paraId="55108C25" w14:textId="7513ED4F"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4792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4C6EA6E0"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4792C">
        <w:t xml:space="preserve">Figure </w:t>
      </w:r>
      <w:r w:rsidR="0004792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4F92CE6" w:rsidR="00C5158C" w:rsidRPr="0003690A" w:rsidRDefault="00C5158C" w:rsidP="00C5158C">
      <w:pPr>
        <w:keepNext/>
        <w:keepLines/>
        <w:spacing w:before="120"/>
      </w:pPr>
      <w:r>
        <w:fldChar w:fldCharType="begin"/>
      </w:r>
      <w:r>
        <w:instrText xml:space="preserve"> REF _Ref21650472 \h </w:instrText>
      </w:r>
      <w:r>
        <w:fldChar w:fldCharType="separate"/>
      </w:r>
      <w:r w:rsidR="0004792C">
        <w:t xml:space="preserve">Figure </w:t>
      </w:r>
      <w:r w:rsidR="0004792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761" w:name="_Ref414608310"/>
      <w:bookmarkStart w:id="2762" w:name="_Toc3556950"/>
      <w:bookmarkStart w:id="2763" w:name="_Toc34747200"/>
      <w:bookmarkStart w:id="2764" w:name="_Toc77102014"/>
      <w:r>
        <w:t xml:space="preserve">Contacts and </w:t>
      </w:r>
      <w:r w:rsidR="004B7C8B">
        <w:t>F</w:t>
      </w:r>
      <w:r w:rsidR="004B7C8B" w:rsidRPr="004B7C8B">
        <w:t>riction</w:t>
      </w:r>
      <w:bookmarkEnd w:id="2761"/>
      <w:bookmarkEnd w:id="2762"/>
      <w:bookmarkEnd w:id="2763"/>
      <w:bookmarkEnd w:id="276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765" w:name="_Ref414841585"/>
      <w:bookmarkStart w:id="2766" w:name="_Toc3556951"/>
      <w:bookmarkStart w:id="2767" w:name="_Toc34747201"/>
      <w:bookmarkStart w:id="2768" w:name="_Toc77102015"/>
      <w:r w:rsidRPr="00880D5C">
        <w:rPr>
          <w:szCs w:val="26"/>
        </w:rPr>
        <w:t xml:space="preserve">Element </w:t>
      </w:r>
      <w:r w:rsidRPr="00880D5C">
        <w:rPr>
          <w:rFonts w:ascii="Courier New" w:hAnsi="Courier New" w:cs="Courier New"/>
          <w:b w:val="0"/>
          <w:i/>
          <w:szCs w:val="26"/>
        </w:rPr>
        <w:t>&lt;contact_list/&gt;</w:t>
      </w:r>
      <w:bookmarkEnd w:id="2765"/>
      <w:bookmarkEnd w:id="2766"/>
      <w:bookmarkEnd w:id="2767"/>
      <w:bookmarkEnd w:id="276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5BF788C" w:rsidR="001C74F6" w:rsidRDefault="001C74F6" w:rsidP="00543B6B">
      <w:pPr>
        <w:pStyle w:val="Caption"/>
        <w:spacing w:before="120"/>
      </w:pPr>
      <w:bookmarkStart w:id="2769" w:name="_Toc414573794"/>
      <w:bookmarkStart w:id="2770" w:name="_Toc3566421"/>
      <w:bookmarkStart w:id="2771" w:name="_Toc34747424"/>
      <w:bookmarkStart w:id="2772" w:name="_Toc77095872"/>
      <w:r>
        <w:t xml:space="preserve">Table </w:t>
      </w:r>
      <w:r w:rsidR="00ED469A">
        <w:fldChar w:fldCharType="begin"/>
      </w:r>
      <w:r w:rsidR="00ED469A">
        <w:instrText xml:space="preserve"> SEQ Table \* ARABIC </w:instrText>
      </w:r>
      <w:r w:rsidR="00ED469A">
        <w:fldChar w:fldCharType="separate"/>
      </w:r>
      <w:r w:rsidR="0004792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769"/>
      <w:bookmarkEnd w:id="2770"/>
      <w:bookmarkEnd w:id="2771"/>
      <w:bookmarkEnd w:id="277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773" w:name="_Toc3556952"/>
      <w:bookmarkStart w:id="2774" w:name="_Toc34747202"/>
      <w:bookmarkStart w:id="2775" w:name="_Toc771020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773"/>
      <w:bookmarkEnd w:id="2774"/>
      <w:bookmarkEnd w:id="277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C5FC4F1" w:rsidR="00D05444" w:rsidRDefault="00D05444" w:rsidP="00543B6B">
      <w:pPr>
        <w:pStyle w:val="Caption"/>
        <w:spacing w:before="120"/>
      </w:pPr>
      <w:bookmarkStart w:id="2776" w:name="_Toc3566422"/>
      <w:bookmarkStart w:id="2777" w:name="_Toc34747425"/>
      <w:bookmarkStart w:id="2778" w:name="_Toc77095873"/>
      <w:r>
        <w:lastRenderedPageBreak/>
        <w:t xml:space="preserve">Table </w:t>
      </w:r>
      <w:r w:rsidR="00ED469A">
        <w:fldChar w:fldCharType="begin"/>
      </w:r>
      <w:r w:rsidR="00ED469A">
        <w:instrText xml:space="preserve"> SEQ Table \* ARABIC </w:instrText>
      </w:r>
      <w:r w:rsidR="00ED469A">
        <w:fldChar w:fldCharType="separate"/>
      </w:r>
      <w:r w:rsidR="0004792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776"/>
      <w:bookmarkEnd w:id="2777"/>
      <w:bookmarkEnd w:id="2778"/>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779" w:name="_Toc3556953"/>
      <w:bookmarkStart w:id="2780" w:name="_Toc34747203"/>
      <w:bookmarkStart w:id="2781" w:name="_Toc771020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779"/>
      <w:bookmarkEnd w:id="2780"/>
      <w:bookmarkEnd w:id="278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8ED8611" w:rsidR="006A6AD6" w:rsidRDefault="006A6AD6" w:rsidP="00543B6B">
      <w:pPr>
        <w:pStyle w:val="Caption"/>
        <w:spacing w:before="120"/>
      </w:pPr>
      <w:bookmarkStart w:id="2782" w:name="_Toc414573795"/>
      <w:bookmarkStart w:id="2783" w:name="_Toc3566423"/>
      <w:bookmarkStart w:id="2784" w:name="_Toc34747426"/>
      <w:bookmarkStart w:id="2785" w:name="_Toc77095874"/>
      <w:r>
        <w:t xml:space="preserve">Table </w:t>
      </w:r>
      <w:r w:rsidR="00ED469A">
        <w:fldChar w:fldCharType="begin"/>
      </w:r>
      <w:r w:rsidR="00ED469A">
        <w:instrText xml:space="preserve"> SEQ Table \* ARABIC </w:instrText>
      </w:r>
      <w:r w:rsidR="00ED469A">
        <w:fldChar w:fldCharType="separate"/>
      </w:r>
      <w:r w:rsidR="0004792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782"/>
      <w:bookmarkEnd w:id="2783"/>
      <w:bookmarkEnd w:id="2784"/>
      <w:bookmarkEnd w:id="2785"/>
      <w:r>
        <w:t xml:space="preserve"> </w:t>
      </w:r>
    </w:p>
    <w:p w14:paraId="58AB304A" w14:textId="77777777" w:rsidR="006A6AD6" w:rsidRPr="000B11EA" w:rsidRDefault="006A6AD6" w:rsidP="006A6AD6">
      <w:r w:rsidRPr="000B11EA">
        <w:t xml:space="preserve">These attributes have following semantics: </w:t>
      </w:r>
    </w:p>
    <w:p w14:paraId="0A4A3DA3" w14:textId="0D759A53"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04792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786" w:name="_Toc3556954"/>
      <w:bookmarkStart w:id="2787" w:name="_Toc34747204"/>
      <w:bookmarkStart w:id="2788" w:name="_Toc771020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786"/>
      <w:bookmarkEnd w:id="2787"/>
      <w:bookmarkEnd w:id="278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89" w:name="_Ref414837767"/>
      <w:bookmarkStart w:id="2790" w:name="_Toc3556955"/>
      <w:bookmarkStart w:id="2791" w:name="_Toc34747205"/>
      <w:bookmarkStart w:id="2792" w:name="_Toc77102019"/>
      <w:r>
        <w:t xml:space="preserve">Local </w:t>
      </w:r>
      <w:r w:rsidR="008706FB">
        <w:t>Contact</w:t>
      </w:r>
      <w:r w:rsidRPr="0030552A">
        <w:t xml:space="preserve"> </w:t>
      </w:r>
      <w:r w:rsidR="008706FB">
        <w:t>P</w:t>
      </w:r>
      <w:r>
        <w:t>ropert</w:t>
      </w:r>
      <w:r w:rsidR="008706FB">
        <w:t>ies</w:t>
      </w:r>
      <w:bookmarkEnd w:id="2789"/>
      <w:bookmarkEnd w:id="2790"/>
      <w:bookmarkEnd w:id="2791"/>
      <w:bookmarkEnd w:id="2792"/>
      <w:r w:rsidRPr="00F54FFD">
        <w:t xml:space="preserve"> </w:t>
      </w:r>
    </w:p>
    <w:p w14:paraId="48CD41ED" w14:textId="1B8B7BB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4792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4792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117345F7" w:rsidR="00B8299F" w:rsidRDefault="00B8299F" w:rsidP="00B8299F">
      <w:pPr>
        <w:pStyle w:val="Caption"/>
        <w:spacing w:before="120"/>
      </w:pPr>
      <w:bookmarkStart w:id="2793" w:name="_Toc3566424"/>
      <w:bookmarkStart w:id="2794" w:name="_Toc34747427"/>
      <w:bookmarkStart w:id="2795" w:name="_Toc77095875"/>
      <w:r>
        <w:t xml:space="preserve">Table </w:t>
      </w:r>
      <w:r w:rsidR="00ED469A">
        <w:fldChar w:fldCharType="begin"/>
      </w:r>
      <w:r w:rsidR="00ED469A">
        <w:instrText xml:space="preserve"> SEQ Table \* ARABIC </w:instrText>
      </w:r>
      <w:r w:rsidR="00ED469A">
        <w:fldChar w:fldCharType="separate"/>
      </w:r>
      <w:r w:rsidR="0004792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93"/>
      <w:bookmarkEnd w:id="2794"/>
      <w:bookmarkEnd w:id="279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796" w:name="_Ref414836574"/>
      <w:bookmarkStart w:id="2797" w:name="_Toc3556956"/>
      <w:bookmarkStart w:id="2798" w:name="_Toc34747206"/>
      <w:bookmarkStart w:id="2799" w:name="_Toc77102020"/>
      <w:r w:rsidRPr="007055D9">
        <w:t>Joints</w:t>
      </w:r>
      <w:bookmarkEnd w:id="2796"/>
      <w:bookmarkEnd w:id="2797"/>
      <w:bookmarkEnd w:id="2798"/>
      <w:bookmarkEnd w:id="279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710BBC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4792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01CE20" w:rsidR="00F63C73" w:rsidRDefault="00F63C73" w:rsidP="00F63C73">
      <w:pPr>
        <w:pStyle w:val="Caption"/>
        <w:spacing w:before="120"/>
      </w:pPr>
      <w:bookmarkStart w:id="2800" w:name="_Toc3566425"/>
      <w:bookmarkStart w:id="2801" w:name="_Toc34747428"/>
      <w:bookmarkStart w:id="2802" w:name="_Toc77095876"/>
      <w:r>
        <w:t xml:space="preserve">Table </w:t>
      </w:r>
      <w:r w:rsidR="00ED469A">
        <w:fldChar w:fldCharType="begin"/>
      </w:r>
      <w:r w:rsidR="00ED469A">
        <w:instrText xml:space="preserve"> SEQ Table \* ARABIC </w:instrText>
      </w:r>
      <w:r w:rsidR="00ED469A">
        <w:fldChar w:fldCharType="separate"/>
      </w:r>
      <w:r w:rsidR="0004792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00"/>
      <w:bookmarkEnd w:id="2801"/>
      <w:bookmarkEnd w:id="280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03" w:name="_Toc428456083"/>
      <w:bookmarkStart w:id="2804" w:name="_Toc428537047"/>
      <w:bookmarkStart w:id="2805" w:name="_Toc428969366"/>
      <w:bookmarkStart w:id="2806" w:name="_Toc429052757"/>
      <w:bookmarkStart w:id="2807" w:name="_Toc3556957"/>
      <w:bookmarkStart w:id="2808" w:name="_Toc34747207"/>
      <w:bookmarkStart w:id="2809" w:name="_Toc77102021"/>
      <w:bookmarkEnd w:id="2803"/>
      <w:bookmarkEnd w:id="2804"/>
      <w:bookmarkEnd w:id="2805"/>
      <w:bookmarkEnd w:id="280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07"/>
      <w:bookmarkEnd w:id="2808"/>
      <w:bookmarkEnd w:id="280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F475E1" w:rsidRDefault="006C2535" w:rsidP="00B84995">
      <w:pPr>
        <w:pStyle w:val="XMLCode"/>
        <w:keepNext/>
        <w:rPr>
          <w:rFonts w:cs="Courier New"/>
          <w:sz w:val="15"/>
          <w:szCs w:val="15"/>
        </w:rPr>
      </w:pPr>
      <w:r w:rsidRPr="00F475E1">
        <w:rPr>
          <w:rFonts w:cs="Courier New"/>
          <w:sz w:val="15"/>
          <w:szCs w:val="15"/>
        </w:rPr>
        <w:t>&lt;xmcf xmlns:xsi=</w:t>
      </w:r>
      <w:r w:rsidR="00194316" w:rsidRPr="00F475E1">
        <w:rPr>
          <w:rFonts w:cs="Courier New"/>
          <w:sz w:val="15"/>
          <w:szCs w:val="15"/>
        </w:rPr>
        <w:t>"</w:t>
      </w:r>
      <w:r w:rsidRPr="00F475E1">
        <w:rPr>
          <w:rFonts w:cs="Courier New"/>
          <w:sz w:val="15"/>
          <w:szCs w:val="15"/>
        </w:rPr>
        <w:t>http://www.w3.org/2001/XMLSchema-instance</w:t>
      </w:r>
      <w:r w:rsidR="00194316" w:rsidRPr="00F475E1">
        <w:rPr>
          <w:rFonts w:cs="Courier New"/>
          <w:sz w:val="15"/>
          <w:szCs w:val="15"/>
        </w:rPr>
        <w:t>"</w:t>
      </w:r>
      <w:r w:rsidRPr="00F475E1">
        <w:rPr>
          <w:rFonts w:cs="Courier New"/>
          <w:sz w:val="15"/>
          <w:szCs w:val="15"/>
        </w:rPr>
        <w:t xml:space="preserve"> </w:t>
      </w:r>
    </w:p>
    <w:p w14:paraId="7CE30F11" w14:textId="7800C7BE" w:rsidR="006C2535" w:rsidRPr="00F475E1" w:rsidRDefault="006C2535" w:rsidP="00B84995">
      <w:pPr>
        <w:pStyle w:val="XMLCode"/>
        <w:keepNext/>
        <w:rPr>
          <w:rFonts w:cs="Courier New"/>
          <w:sz w:val="15"/>
          <w:szCs w:val="15"/>
        </w:rPr>
      </w:pPr>
      <w:r w:rsidRPr="00F475E1">
        <w:rPr>
          <w:rFonts w:cs="Courier New"/>
          <w:sz w:val="15"/>
          <w:szCs w:val="15"/>
        </w:rPr>
        <w:t>xmlns:MEDINA=</w:t>
      </w:r>
      <w:r w:rsidR="00194316" w:rsidRPr="00F475E1">
        <w:rPr>
          <w:rFonts w:cs="Courier New"/>
          <w:sz w:val="15"/>
          <w:szCs w:val="15"/>
        </w:rPr>
        <w:t>"</w:t>
      </w:r>
      <w:r w:rsidRPr="00F475E1">
        <w:rPr>
          <w:rFonts w:cs="Courier New"/>
          <w:sz w:val="15"/>
          <w:szCs w:val="15"/>
        </w:rPr>
        <w:t>http://servicenet.t-systems.com/medina/xMCF</w:t>
      </w:r>
      <w:r w:rsidR="00194316" w:rsidRPr="00F475E1">
        <w:rPr>
          <w:rFonts w:cs="Courier New"/>
          <w:sz w:val="15"/>
          <w:szCs w:val="15"/>
        </w:rPr>
        <w:t>"</w:t>
      </w:r>
    </w:p>
    <w:p w14:paraId="2DC606DF" w14:textId="64F73E93" w:rsidR="006C2535" w:rsidRPr="00F475E1" w:rsidRDefault="006C2535" w:rsidP="00B84995">
      <w:pPr>
        <w:pStyle w:val="XMLCode"/>
        <w:keepNext/>
        <w:rPr>
          <w:rFonts w:cs="Courier New"/>
          <w:sz w:val="15"/>
          <w:szCs w:val="15"/>
        </w:rPr>
      </w:pPr>
      <w:r w:rsidRPr="00F475E1">
        <w:rPr>
          <w:rFonts w:cs="Courier New"/>
          <w:sz w:val="15"/>
          <w:szCs w:val="15"/>
        </w:rPr>
        <w:t>xsi:schemaLocation=</w:t>
      </w:r>
      <w:r w:rsidR="00194316" w:rsidRPr="00F475E1">
        <w:rPr>
          <w:rFonts w:cs="Courier New"/>
          <w:sz w:val="15"/>
          <w:szCs w:val="15"/>
        </w:rPr>
        <w:t>"</w:t>
      </w:r>
      <w:r w:rsidRPr="00F475E1">
        <w:rPr>
          <w:rFonts w:cs="Courier New"/>
          <w:sz w:val="15"/>
          <w:szCs w:val="15"/>
        </w:rPr>
        <w:t>http://servicenet.t-systems.com/medina/xMCF mcf_MEDINA.xsd</w:t>
      </w:r>
      <w:r w:rsidR="00194316" w:rsidRPr="00F475E1">
        <w:rPr>
          <w:rFonts w:cs="Courier New"/>
          <w:sz w:val="15"/>
          <w:szCs w:val="15"/>
        </w:rPr>
        <w:t>"</w:t>
      </w:r>
      <w:r w:rsidRPr="00F475E1">
        <w:rPr>
          <w:rFonts w:cs="Courier New"/>
          <w:sz w:val="15"/>
          <w:szCs w:val="15"/>
        </w:rPr>
        <w:t xml:space="preserve"> </w:t>
      </w:r>
    </w:p>
    <w:p w14:paraId="2102710E" w14:textId="3896FE75" w:rsidR="006C2535" w:rsidRPr="00F475E1" w:rsidRDefault="006C2535" w:rsidP="006C2535">
      <w:pPr>
        <w:pStyle w:val="XMLCode"/>
        <w:rPr>
          <w:rFonts w:cs="Courier New"/>
          <w:sz w:val="15"/>
          <w:szCs w:val="15"/>
        </w:rPr>
      </w:pPr>
      <w:r w:rsidRPr="00F475E1">
        <w:rPr>
          <w:rFonts w:cs="Courier New"/>
          <w:sz w:val="15"/>
          <w:szCs w:val="15"/>
        </w:rPr>
        <w:t>xsi:noNamespaceSchemaLocation=</w:t>
      </w:r>
      <w:r w:rsidR="00194316" w:rsidRPr="00F475E1">
        <w:rPr>
          <w:rFonts w:cs="Courier New"/>
          <w:sz w:val="15"/>
          <w:szCs w:val="15"/>
        </w:rPr>
        <w:t>"</w:t>
      </w:r>
      <w:r w:rsidR="009A3F31" w:rsidRPr="00F475E1">
        <w:t>xmcf_3_0_1.xsd</w:t>
      </w:r>
      <w:r w:rsidR="00194316" w:rsidRPr="00F475E1">
        <w:rPr>
          <w:rFonts w:cs="Courier New"/>
          <w:sz w:val="15"/>
          <w:szCs w:val="15"/>
        </w:rPr>
        <w:t>"</w:t>
      </w:r>
      <w:r w:rsidRPr="00F475E1">
        <w:rPr>
          <w:rFonts w:cs="Courier New"/>
          <w:sz w:val="15"/>
          <w:szCs w:val="15"/>
        </w:rPr>
        <w:t>&gt;</w:t>
      </w:r>
    </w:p>
    <w:p w14:paraId="2B97BEAA" w14:textId="2B5E6914" w:rsidR="006C2535" w:rsidRPr="00F475E1" w:rsidRDefault="006C2535" w:rsidP="006C2535">
      <w:pPr>
        <w:pStyle w:val="XMLCode"/>
        <w:rPr>
          <w:sz w:val="15"/>
          <w:szCs w:val="15"/>
        </w:rPr>
      </w:pPr>
    </w:p>
    <w:p w14:paraId="777A4510" w14:textId="77777777" w:rsidR="006C2535" w:rsidRPr="00F475E1" w:rsidRDefault="006C2535" w:rsidP="006C2535">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28B877B1" w14:textId="65C5D720" w:rsidR="006C2535" w:rsidRPr="001E6C77" w:rsidRDefault="006C2535" w:rsidP="006C2535">
      <w:pPr>
        <w:pStyle w:val="XMLCode"/>
        <w:rPr>
          <w:sz w:val="15"/>
          <w:szCs w:val="15"/>
        </w:rPr>
      </w:pPr>
      <w:r w:rsidRPr="00F475E1">
        <w:rPr>
          <w:sz w:val="15"/>
          <w:szCs w:val="15"/>
        </w:rPr>
        <w:t xml:space="preserve">    </w:t>
      </w:r>
      <w:r w:rsidRPr="001E6C77">
        <w:rPr>
          <w:sz w:val="15"/>
          <w:szCs w:val="15"/>
        </w:rPr>
        <w:t>&lt;date&gt;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7BD96DDD"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E67362" w:rsidRDefault="006C2535" w:rsidP="006C2535">
      <w:pPr>
        <w:pStyle w:val="XMLCode"/>
        <w:rPr>
          <w:sz w:val="15"/>
          <w:szCs w:val="15"/>
        </w:rPr>
      </w:pPr>
      <w:r w:rsidRPr="001E6C77">
        <w:rPr>
          <w:sz w:val="15"/>
          <w:szCs w:val="15"/>
          <w:lang w:val="it-IT"/>
        </w:rPr>
        <w:t xml:space="preserve">                </w:t>
      </w:r>
      <w:r w:rsidRPr="00E67362">
        <w:rPr>
          <w:sz w:val="15"/>
          <w:szCs w:val="15"/>
        </w:rPr>
        <w:t>&lt;data_at_connection_group&gt;</w:t>
      </w:r>
    </w:p>
    <w:p w14:paraId="6C61619E" w14:textId="77777777" w:rsidR="006C2535" w:rsidRPr="00E67362" w:rsidRDefault="006C2535" w:rsidP="006C2535">
      <w:pPr>
        <w:pStyle w:val="XMLCode"/>
        <w:rPr>
          <w:sz w:val="15"/>
          <w:szCs w:val="15"/>
        </w:rPr>
      </w:pPr>
      <w:r w:rsidRPr="00E67362">
        <w:rPr>
          <w:sz w:val="15"/>
          <w:szCs w:val="15"/>
        </w:rPr>
        <w:t xml:space="preserve">                    ...</w:t>
      </w:r>
    </w:p>
    <w:p w14:paraId="6EEAD013" w14:textId="77777777" w:rsidR="006C2535" w:rsidRPr="00E67362" w:rsidRDefault="006C2535" w:rsidP="006C2535">
      <w:pPr>
        <w:pStyle w:val="XMLCode"/>
        <w:rPr>
          <w:sz w:val="15"/>
          <w:szCs w:val="15"/>
        </w:rPr>
      </w:pPr>
      <w:r w:rsidRPr="00E67362">
        <w:rPr>
          <w:sz w:val="15"/>
          <w:szCs w:val="15"/>
        </w:rPr>
        <w:t xml:space="preserve">                &lt;/data_at_connection_group&gt;</w:t>
      </w:r>
    </w:p>
    <w:p w14:paraId="413D5579" w14:textId="77777777" w:rsidR="006C2535" w:rsidRPr="001E6C77" w:rsidRDefault="006C2535" w:rsidP="006C2535">
      <w:pPr>
        <w:pStyle w:val="XMLCode"/>
        <w:rPr>
          <w:sz w:val="15"/>
          <w:szCs w:val="15"/>
        </w:rPr>
      </w:pPr>
      <w:r w:rsidRPr="00E67362">
        <w:rPr>
          <w:sz w:val="15"/>
          <w:szCs w:val="15"/>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&lt;appdata&gt;</w:t>
      </w:r>
    </w:p>
    <w:p w14:paraId="64AC0988" w14:textId="24FAFF57" w:rsidR="006C2535" w:rsidRPr="00E67362" w:rsidRDefault="006C2535" w:rsidP="006C2535">
      <w:pPr>
        <w:pStyle w:val="XMLCode"/>
        <w:rPr>
          <w:sz w:val="15"/>
          <w:szCs w:val="15"/>
          <w:lang w:val="it-IT"/>
        </w:rPr>
      </w:pPr>
      <w:r w:rsidRPr="00E67362">
        <w:rPr>
          <w:sz w:val="15"/>
          <w:szCs w:val="15"/>
          <w:lang w:val="it-IT"/>
        </w:rPr>
        <w:t xml:space="preserve">                    &lt;MEDINA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36F686EA"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810" w:name="_Toc428279348"/>
      <w:bookmarkStart w:id="2811" w:name="_Toc428456085"/>
      <w:bookmarkStart w:id="2812" w:name="_Toc428537049"/>
      <w:bookmarkStart w:id="2813" w:name="_Toc428969368"/>
      <w:bookmarkStart w:id="2814" w:name="_Toc429052759"/>
      <w:bookmarkStart w:id="2815" w:name="_Toc3556958"/>
      <w:bookmarkStart w:id="2816" w:name="_Toc34747208"/>
      <w:bookmarkStart w:id="2817" w:name="_Toc77102022"/>
      <w:bookmarkEnd w:id="2810"/>
      <w:bookmarkEnd w:id="2811"/>
      <w:bookmarkEnd w:id="2812"/>
      <w:bookmarkEnd w:id="2813"/>
      <w:bookmarkEnd w:id="2814"/>
      <w:r w:rsidRPr="007055D9">
        <w:t>XML Schema Definition</w:t>
      </w:r>
      <w:bookmarkEnd w:id="2815"/>
      <w:bookmarkEnd w:id="2816"/>
      <w:bookmarkEnd w:id="281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818" w:name="_Toc334484488"/>
      <w:bookmarkStart w:id="2819" w:name="_Toc334486133"/>
      <w:bookmarkStart w:id="2820" w:name="XMLStructureConnectionGroups"/>
      <w:bookmarkStart w:id="2821" w:name="SeamweldConnectionGroupPart"/>
      <w:bookmarkStart w:id="2822" w:name="XMLStructurePartsPIDs"/>
      <w:bookmarkStart w:id="2823" w:name="XMLStructureConnections"/>
      <w:bookmarkStart w:id="2824" w:name="XMLStructurePointConnections"/>
      <w:bookmarkStart w:id="2825" w:name="XMLStructureLineConnections"/>
      <w:bookmarkStart w:id="2826" w:name="XMLStructurePlaneConnections"/>
      <w:bookmarkStart w:id="2827" w:name="_Toc338938892"/>
      <w:bookmarkStart w:id="2828" w:name="_Toc338939088"/>
      <w:bookmarkStart w:id="2829" w:name="_Toc3556959"/>
      <w:bookmarkStart w:id="2830" w:name="_Toc34747209"/>
      <w:bookmarkStart w:id="2831" w:name="_Toc77102023"/>
      <w:bookmarkEnd w:id="2591"/>
      <w:bookmarkEnd w:id="2592"/>
      <w:bookmarkEnd w:id="2818"/>
      <w:bookmarkEnd w:id="2819"/>
      <w:bookmarkEnd w:id="2820"/>
      <w:bookmarkEnd w:id="2821"/>
      <w:bookmarkEnd w:id="2822"/>
      <w:bookmarkEnd w:id="2823"/>
      <w:bookmarkEnd w:id="2824"/>
      <w:bookmarkEnd w:id="2825"/>
      <w:bookmarkEnd w:id="2826"/>
      <w:r w:rsidRPr="007055D9">
        <w:lastRenderedPageBreak/>
        <w:t>Data Common to any Connection</w:t>
      </w:r>
      <w:bookmarkEnd w:id="2827"/>
      <w:bookmarkEnd w:id="2828"/>
      <w:bookmarkEnd w:id="2829"/>
      <w:bookmarkEnd w:id="2830"/>
      <w:bookmarkEnd w:id="283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32" w:name="_Toc338938893"/>
      <w:bookmarkStart w:id="2833" w:name="_Toc338939089"/>
      <w:bookmarkStart w:id="2834" w:name="_Toc288196462"/>
      <w:bookmarkStart w:id="2835" w:name="_Toc288200760"/>
      <w:bookmarkStart w:id="2836" w:name="_Ref448911656"/>
      <w:bookmarkStart w:id="2837" w:name="_Toc3556960"/>
      <w:bookmarkStart w:id="2838" w:name="_Toc34747210"/>
      <w:bookmarkStart w:id="2839" w:name="_Toc413359574"/>
      <w:bookmarkStart w:id="2840" w:name="_Toc77102024"/>
      <w:r>
        <w:t>Indices and their properties</w:t>
      </w:r>
      <w:bookmarkEnd w:id="2836"/>
      <w:bookmarkEnd w:id="2837"/>
      <w:bookmarkEnd w:id="2838"/>
      <w:bookmarkEnd w:id="284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bookmarkStart w:id="2841" w:name="_GoBack"/>
      <w:bookmarkEnd w:id="2841"/>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7966F72F" w14:textId="2C3E8BBC" w:rsidR="0018204C" w:rsidRPr="0018204C" w:rsidRDefault="006F1928" w:rsidP="0018204C">
      <w:pPr>
        <w:pStyle w:val="Heading2"/>
        <w:tabs>
          <w:tab w:val="clear" w:pos="576"/>
          <w:tab w:val="left" w:pos="567"/>
          <w:tab w:val="num" w:pos="1134"/>
        </w:tabs>
        <w:ind w:left="578" w:hanging="578"/>
        <w:rPr>
          <w:szCs w:val="34"/>
        </w:rPr>
      </w:pPr>
      <w:bookmarkStart w:id="2842" w:name="_Toc3556961"/>
      <w:bookmarkStart w:id="2843" w:name="_Toc34747211"/>
      <w:bookmarkStart w:id="2844" w:name="_Toc77102025"/>
      <w:del w:id="2845" w:author="nick" w:date="2021-07-14T18:46:00Z">
        <w:r w:rsidRPr="00BD20ED" w:rsidDel="0018204C">
          <w:rPr>
            <w:szCs w:val="34"/>
          </w:rPr>
          <w:delText xml:space="preserve">Attribute </w:delText>
        </w:r>
        <w:r w:rsidRPr="00BD20ED" w:rsidDel="0018204C">
          <w:rPr>
            <w:rFonts w:ascii="Courier New" w:hAnsi="Courier New" w:cs="Courier New"/>
            <w:b w:val="0"/>
            <w:szCs w:val="34"/>
            <w:highlight w:val="white"/>
          </w:rPr>
          <w:delText>label</w:delText>
        </w:r>
        <w:bookmarkEnd w:id="2839"/>
        <w:bookmarkEnd w:id="2842"/>
        <w:bookmarkEnd w:id="2843"/>
        <w:bookmarkEnd w:id="2844"/>
        <w:r w:rsidRPr="00BD20ED" w:rsidDel="0018204C">
          <w:rPr>
            <w:szCs w:val="34"/>
          </w:rPr>
          <w:delText xml:space="preserve"> </w:delText>
        </w:r>
      </w:del>
      <w:ins w:id="2846" w:author="nick" w:date="2021-07-14T18:57:00Z">
        <w:r w:rsidR="00675B11">
          <w:rPr>
            <w:szCs w:val="34"/>
          </w:rPr>
          <w:t xml:space="preserve">Connection Referencing </w:t>
        </w:r>
      </w:ins>
    </w:p>
    <w:p w14:paraId="7FD324FD" w14:textId="1BED3C34" w:rsidR="0018204C" w:rsidRDefault="00675B11" w:rsidP="006F1928">
      <w:pPr>
        <w:jc w:val="both"/>
        <w:rPr>
          <w:ins w:id="2847" w:author="nick" w:date="2021-07-14T18:46:00Z"/>
        </w:rPr>
      </w:pPr>
      <w:ins w:id="2848" w:author="nick" w:date="2021-07-14T18:58:00Z">
        <w:r>
          <w:t>Any connection should have a way of referring to it</w:t>
        </w:r>
      </w:ins>
      <w:ins w:id="2849" w:author="nick" w:date="2021-07-14T19:04:00Z">
        <w:r>
          <w:t xml:space="preserve">, since its </w:t>
        </w:r>
      </w:ins>
      <w:ins w:id="2850" w:author="nick" w:date="2021-07-14T19:12:00Z">
        <w:r w:rsidR="00981274">
          <w:t>shape</w:t>
        </w:r>
      </w:ins>
      <w:ins w:id="2851" w:author="nick" w:date="2021-07-14T19:04:00Z">
        <w:r>
          <w:t xml:space="preserve"> and dimensions may vary along the design process</w:t>
        </w:r>
      </w:ins>
      <w:ins w:id="2852" w:author="nick" w:date="2021-07-14T18:58:00Z">
        <w:r>
          <w:t xml:space="preserve">. </w:t>
        </w:r>
      </w:ins>
      <w:ins w:id="2853" w:author="nick" w:date="2021-07-14T19:11:00Z">
        <w:r w:rsidR="00981274">
          <w:t>Typically</w:t>
        </w:r>
      </w:ins>
      <w:ins w:id="2854" w:author="nick" w:date="2021-07-14T18:59:00Z">
        <w:r>
          <w:t xml:space="preserve">, connections are referred to by </w:t>
        </w:r>
      </w:ins>
      <w:ins w:id="2855" w:author="nick" w:date="2021-07-14T19:14:00Z">
        <w:r w:rsidR="00981274">
          <w:t xml:space="preserve">assigning them IDs </w:t>
        </w:r>
      </w:ins>
      <w:ins w:id="2856" w:author="nick" w:date="2021-07-14T18:59:00Z">
        <w:r>
          <w:t xml:space="preserve">and labels. </w:t>
        </w:r>
      </w:ins>
    </w:p>
    <w:p w14:paraId="623EF259" w14:textId="4F8B3F48" w:rsidR="0018204C" w:rsidRDefault="0018204C" w:rsidP="00430FB1">
      <w:pPr>
        <w:pStyle w:val="Heading3"/>
        <w:rPr>
          <w:ins w:id="2857" w:author="nick" w:date="2021-07-14T18:46:00Z"/>
        </w:rPr>
      </w:pPr>
      <w:ins w:id="2858" w:author="nick" w:date="2021-07-14T18:46:00Z">
        <w:r>
          <w:t xml:space="preserve">Attribute </w:t>
        </w:r>
        <w:r w:rsidRPr="00430FB1">
          <w:rPr>
            <w:rFonts w:ascii="Courier New" w:hAnsi="Courier New" w:cs="Courier New"/>
            <w:szCs w:val="34"/>
            <w:highlight w:val="white"/>
          </w:rPr>
          <w:t>label</w:t>
        </w:r>
      </w:ins>
    </w:p>
    <w:p w14:paraId="7F7C0FCC" w14:textId="6E4DAB1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2859"/>
      <w:del w:id="2860" w:author="nick" w:date="2021-07-14T17:38:00Z">
        <w:r w:rsidRPr="007055D9" w:rsidDel="001D0148">
          <w:delText xml:space="preserve">identifies </w:delText>
        </w:r>
      </w:del>
      <w:ins w:id="2861" w:author="nick" w:date="2021-07-14T17:38:00Z">
        <w:r w:rsidR="001D0148">
          <w:t>labels</w:t>
        </w:r>
        <w:r w:rsidR="001D0148" w:rsidRPr="007055D9">
          <w:t xml:space="preserve"> </w:t>
        </w:r>
      </w:ins>
      <w:r w:rsidRPr="007055D9">
        <w:t>it throughout the entire CAE process</w:t>
      </w:r>
      <w:commentRangeEnd w:id="2859"/>
      <w:r w:rsidR="002A6AAB">
        <w:rPr>
          <w:rStyle w:val="CommentReference"/>
          <w:lang w:eastAsia="x-none"/>
        </w:rPr>
        <w:commentReference w:id="2859"/>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EB78932" w:rsidR="006F1928" w:rsidRDefault="006F1928" w:rsidP="006F1928">
      <w:pPr>
        <w:jc w:val="both"/>
        <w:rPr>
          <w:ins w:id="2862" w:author="nick" w:date="2021-07-13T20:14:00Z"/>
        </w:rPr>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26411C7" w14:textId="25014491" w:rsidR="000326EE" w:rsidRPr="00AE43F0" w:rsidRDefault="002A6AAB" w:rsidP="00430FB1">
      <w:pPr>
        <w:pStyle w:val="Heading3"/>
        <w:rPr>
          <w:ins w:id="2863" w:author="nick" w:date="2021-07-13T20:14:00Z"/>
        </w:rPr>
      </w:pPr>
      <w:bookmarkStart w:id="2864" w:name="_Toc77102026"/>
      <w:ins w:id="2865" w:author="nick" w:date="2021-07-13T20:33:00Z">
        <w:r>
          <w:t xml:space="preserve">Attribute </w:t>
        </w:r>
        <w:commentRangeStart w:id="2866"/>
        <w:r w:rsidRPr="00430FB1">
          <w:rPr>
            <w:rFonts w:ascii="Courier New" w:hAnsi="Courier New" w:cs="Courier New"/>
            <w:szCs w:val="34"/>
            <w:highlight w:val="white"/>
          </w:rPr>
          <w:t>id</w:t>
        </w:r>
      </w:ins>
      <w:ins w:id="2867" w:author="nick" w:date="2021-07-14T19:54:00Z">
        <w:r w:rsidR="004F56A9" w:rsidRPr="00430FB1">
          <w:rPr>
            <w:rFonts w:ascii="Courier New" w:hAnsi="Courier New" w:cs="Courier New"/>
            <w:szCs w:val="34"/>
            <w:highlight w:val="white"/>
          </w:rPr>
          <w:t>ent</w:t>
        </w:r>
      </w:ins>
      <w:ins w:id="2868" w:author="nick" w:date="2021-07-13T20:14:00Z">
        <w:r w:rsidR="000326EE" w:rsidRPr="00BD20ED">
          <w:t xml:space="preserve"> </w:t>
        </w:r>
      </w:ins>
      <w:commentRangeEnd w:id="2866"/>
      <w:ins w:id="2869" w:author="nick" w:date="2021-07-13T20:39:00Z">
        <w:r w:rsidR="00801142">
          <w:rPr>
            <w:rStyle w:val="CommentReference"/>
            <w:b w:val="0"/>
            <w:bCs w:val="0"/>
          </w:rPr>
          <w:commentReference w:id="2866"/>
        </w:r>
      </w:ins>
      <w:bookmarkEnd w:id="2864"/>
    </w:p>
    <w:p w14:paraId="5FE277C5" w14:textId="2FC8C065" w:rsidR="004F56A9" w:rsidRDefault="00981274" w:rsidP="004F56A9">
      <w:pPr>
        <w:jc w:val="both"/>
        <w:rPr>
          <w:ins w:id="2870" w:author="nick" w:date="2021-07-14T19:59:00Z"/>
        </w:rPr>
      </w:pPr>
      <w:ins w:id="2871" w:author="nick" w:date="2021-07-14T19:15:00Z">
        <w:r>
          <w:t xml:space="preserve">For systems or processes that use integers </w:t>
        </w:r>
      </w:ins>
      <w:ins w:id="2872" w:author="nick" w:date="2021-07-14T19:23:00Z">
        <w:r w:rsidR="00F45924">
          <w:t xml:space="preserve">for referring to connections, </w:t>
        </w:r>
      </w:ins>
      <w:ins w:id="2873" w:author="nick" w:date="2021-07-14T19:28:00Z">
        <w:r w:rsidR="00F45924">
          <w:t xml:space="preserve">the attribute </w:t>
        </w:r>
        <w:r w:rsidR="00F45924" w:rsidRPr="001D0E6F">
          <w:rPr>
            <w:rFonts w:ascii="Courier New" w:hAnsi="Courier New" w:cs="Courier New"/>
            <w:b/>
            <w:i/>
            <w:sz w:val="18"/>
            <w:szCs w:val="18"/>
            <w:highlight w:val="white"/>
          </w:rPr>
          <w:t>id</w:t>
        </w:r>
      </w:ins>
      <w:ins w:id="2874" w:author="nick" w:date="2021-07-14T19:54:00Z">
        <w:r w:rsidR="004F56A9">
          <w:rPr>
            <w:rFonts w:ascii="Courier New" w:hAnsi="Courier New" w:cs="Courier New"/>
            <w:b/>
            <w:i/>
            <w:sz w:val="18"/>
            <w:szCs w:val="18"/>
          </w:rPr>
          <w:t>ent</w:t>
        </w:r>
      </w:ins>
      <w:ins w:id="2875" w:author="nick" w:date="2021-07-14T19:28:00Z">
        <w:r w:rsidR="00F45924">
          <w:t xml:space="preserve"> is provided.</w:t>
        </w:r>
      </w:ins>
      <w:ins w:id="2876" w:author="nick" w:date="2021-07-14T19:59:00Z">
        <w:r w:rsidR="004F56A9">
          <w:t xml:space="preserve"> In contrast to alphanumeric labels, integers are easy to generate without conflict, and simple to shift when grouping is needed. T</w:t>
        </w:r>
      </w:ins>
      <w:ins w:id="2877" w:author="nick" w:date="2021-07-14T20:00:00Z">
        <w:r w:rsidR="004F56A9">
          <w:t xml:space="preserve">his </w:t>
        </w:r>
      </w:ins>
      <w:ins w:id="2878" w:author="nick" w:date="2021-07-14T20:17:00Z">
        <w:r w:rsidR="0048266A">
          <w:t xml:space="preserve">allows for </w:t>
        </w:r>
      </w:ins>
      <w:ins w:id="2879" w:author="nick" w:date="2021-07-14T20:00:00Z">
        <w:r w:rsidR="004F56A9">
          <w:t>unique</w:t>
        </w:r>
      </w:ins>
      <w:ins w:id="2880" w:author="nick" w:date="2021-07-14T20:17:00Z">
        <w:r w:rsidR="0048266A">
          <w:t xml:space="preserve"> identif</w:t>
        </w:r>
      </w:ins>
      <w:ins w:id="2881" w:author="nick" w:date="2021-07-14T20:20:00Z">
        <w:r w:rsidR="0048266A">
          <w:t>ication</w:t>
        </w:r>
      </w:ins>
      <w:ins w:id="2882" w:author="nick" w:date="2021-07-14T20:00:00Z">
        <w:r w:rsidR="004F56A9">
          <w:t>, detached from a centralized naming authority</w:t>
        </w:r>
      </w:ins>
      <w:ins w:id="2883" w:author="nick" w:date="2021-07-14T20:15:00Z">
        <w:r w:rsidR="0048266A">
          <w:t xml:space="preserve">, </w:t>
        </w:r>
      </w:ins>
      <w:ins w:id="2884" w:author="nick" w:date="2021-07-14T20:20:00Z">
        <w:r w:rsidR="0048266A">
          <w:t xml:space="preserve">in </w:t>
        </w:r>
      </w:ins>
      <w:ins w:id="2885" w:author="nick" w:date="2021-07-14T20:15:00Z">
        <w:r w:rsidR="0048266A">
          <w:t>case</w:t>
        </w:r>
      </w:ins>
      <w:ins w:id="2886" w:author="nick" w:date="2021-07-14T20:20:00Z">
        <w:r w:rsidR="0048266A">
          <w:t xml:space="preserve"> </w:t>
        </w:r>
      </w:ins>
      <w:ins w:id="2887" w:author="nick" w:date="2021-07-14T20:02:00Z">
        <w:r w:rsidR="004F56A9">
          <w:t>a connection is split, inserted or duplicated</w:t>
        </w:r>
      </w:ins>
      <w:ins w:id="2888" w:author="nick" w:date="2021-07-14T20:00:00Z">
        <w:r w:rsidR="004F56A9">
          <w:t xml:space="preserve">. </w:t>
        </w:r>
      </w:ins>
    </w:p>
    <w:p w14:paraId="4A5EC405" w14:textId="4EC16551" w:rsidR="001D0E6F" w:rsidRDefault="00123419" w:rsidP="000326EE">
      <w:pPr>
        <w:jc w:val="both"/>
        <w:rPr>
          <w:ins w:id="2889" w:author="nick" w:date="2021-07-14T19:13:00Z"/>
        </w:rPr>
      </w:pPr>
      <w:ins w:id="2890" w:author="nick" w:date="2021-07-14T19:44:00Z">
        <w:r>
          <w:rPr>
            <w:rFonts w:ascii="Courier New" w:hAnsi="Courier New" w:cs="Courier New"/>
            <w:b/>
            <w:i/>
            <w:sz w:val="18"/>
            <w:szCs w:val="18"/>
            <w:highlight w:val="white"/>
          </w:rPr>
          <w:t>i</w:t>
        </w:r>
      </w:ins>
      <w:ins w:id="2891" w:author="nick" w:date="2021-07-14T19:37:00Z">
        <w:r w:rsidR="001D0E6F" w:rsidRPr="00123419">
          <w:rPr>
            <w:rFonts w:ascii="Courier New" w:hAnsi="Courier New" w:cs="Courier New"/>
            <w:b/>
            <w:i/>
            <w:sz w:val="18"/>
            <w:szCs w:val="18"/>
            <w:highlight w:val="white"/>
          </w:rPr>
          <w:t>d</w:t>
        </w:r>
      </w:ins>
      <w:ins w:id="2892" w:author="nick" w:date="2021-07-14T19:54:00Z">
        <w:r w:rsidR="004F56A9">
          <w:rPr>
            <w:rFonts w:ascii="Courier New" w:hAnsi="Courier New" w:cs="Courier New"/>
            <w:b/>
            <w:i/>
            <w:sz w:val="18"/>
            <w:szCs w:val="18"/>
          </w:rPr>
          <w:t>ent</w:t>
        </w:r>
      </w:ins>
      <w:ins w:id="2893" w:author="nick" w:date="2021-07-14T19:37:00Z">
        <w:r w:rsidR="001D0E6F">
          <w:t xml:space="preserve"> can be used </w:t>
        </w:r>
      </w:ins>
      <w:ins w:id="2894" w:author="nick" w:date="2021-07-14T19:43:00Z">
        <w:r>
          <w:t xml:space="preserve">together with </w:t>
        </w:r>
        <w:r w:rsidRPr="00123419">
          <w:rPr>
            <w:rFonts w:ascii="Courier New" w:hAnsi="Courier New" w:cs="Courier New"/>
            <w:b/>
            <w:i/>
            <w:sz w:val="18"/>
            <w:szCs w:val="18"/>
            <w:highlight w:val="white"/>
          </w:rPr>
          <w:t>label</w:t>
        </w:r>
      </w:ins>
      <w:ins w:id="2895" w:author="nick" w:date="2021-07-14T19:44:00Z">
        <w:r>
          <w:t xml:space="preserve"> as alternative ways of referring to a connection</w:t>
        </w:r>
      </w:ins>
      <w:ins w:id="2896" w:author="nick" w:date="2021-07-14T19:45:00Z">
        <w:r>
          <w:t>, bridg</w:t>
        </w:r>
      </w:ins>
      <w:ins w:id="2897" w:author="nick" w:date="2021-07-14T19:48:00Z">
        <w:r>
          <w:t>eing</w:t>
        </w:r>
      </w:ins>
      <w:ins w:id="2898" w:author="nick" w:date="2021-07-14T19:45:00Z">
        <w:r>
          <w:t xml:space="preserve"> the gap between tools that work with integers only and </w:t>
        </w:r>
      </w:ins>
      <w:ins w:id="2899" w:author="nick" w:date="2021-07-14T19:49:00Z">
        <w:r>
          <w:t>tools that use.</w:t>
        </w:r>
      </w:ins>
    </w:p>
    <w:p w14:paraId="2315C5A2" w14:textId="77777777" w:rsidR="00C45281" w:rsidRPr="007055D9" w:rsidRDefault="00C45281" w:rsidP="00C45281">
      <w:pPr>
        <w:keepNext/>
        <w:spacing w:before="240"/>
        <w:rPr>
          <w:ins w:id="2900" w:author="nick" w:date="2021-07-13T20:45:00Z"/>
          <w:b/>
        </w:rPr>
      </w:pPr>
      <w:ins w:id="2901" w:author="nick" w:date="2021-07-13T20:45:00Z">
        <w:r w:rsidRPr="007055D9">
          <w:rPr>
            <w:b/>
            <w:sz w:val="24"/>
          </w:rPr>
          <w:t>Example</w:t>
        </w:r>
      </w:ins>
    </w:p>
    <w:p w14:paraId="154B979E" w14:textId="77777777" w:rsidR="00C45281" w:rsidRDefault="00C45281" w:rsidP="00C45281">
      <w:pPr>
        <w:pStyle w:val="XMLCode"/>
        <w:rPr>
          <w:ins w:id="2902" w:author="nick" w:date="2021-07-13T20:45:00Z"/>
        </w:rPr>
      </w:pPr>
    </w:p>
    <w:p w14:paraId="5F282842" w14:textId="77777777" w:rsidR="00C45281" w:rsidRPr="00D977AB" w:rsidRDefault="00C45281" w:rsidP="00C45281">
      <w:pPr>
        <w:pStyle w:val="XMLCode"/>
        <w:rPr>
          <w:ins w:id="2903" w:author="nick" w:date="2021-07-13T20:46:00Z"/>
        </w:rPr>
      </w:pPr>
      <w:ins w:id="2904" w:author="nick" w:date="2021-07-13T20:46:00Z">
        <w:r w:rsidRPr="00D977AB">
          <w:lastRenderedPageBreak/>
          <w:t>&lt;connection_list&gt;</w:t>
        </w:r>
      </w:ins>
    </w:p>
    <w:p w14:paraId="229D4A50" w14:textId="27714BB8" w:rsidR="00C45281" w:rsidRPr="00D977AB" w:rsidRDefault="00C45281" w:rsidP="00C45281">
      <w:pPr>
        <w:pStyle w:val="XMLCode"/>
        <w:rPr>
          <w:ins w:id="2905" w:author="nick" w:date="2021-07-13T20:46:00Z"/>
          <w:b/>
          <w:color w:val="0070C0"/>
        </w:rPr>
      </w:pPr>
      <w:ins w:id="2906" w:author="nick" w:date="2021-07-13T20:46:00Z">
        <w:r w:rsidRPr="00D977AB">
          <w:t xml:space="preserve">    </w:t>
        </w:r>
        <w:r w:rsidRPr="00D977AB">
          <w:rPr>
            <w:b/>
            <w:color w:val="0070C0"/>
          </w:rPr>
          <w:t>&lt;connection_0d label="SPOT_3490"</w:t>
        </w:r>
      </w:ins>
      <w:ins w:id="2907" w:author="nick" w:date="2021-07-13T20:47:00Z">
        <w:r>
          <w:rPr>
            <w:b/>
            <w:color w:val="0070C0"/>
          </w:rPr>
          <w:t xml:space="preserve"> id</w:t>
        </w:r>
      </w:ins>
      <w:ins w:id="2908" w:author="nick" w:date="2021-07-14T20:05:00Z">
        <w:r w:rsidR="00EA1442">
          <w:rPr>
            <w:b/>
            <w:color w:val="0070C0"/>
          </w:rPr>
          <w:t>ent</w:t>
        </w:r>
      </w:ins>
      <w:ins w:id="2909" w:author="nick" w:date="2021-07-13T20:47:00Z">
        <w:r>
          <w:rPr>
            <w:b/>
            <w:color w:val="0070C0"/>
          </w:rPr>
          <w:t>="</w:t>
        </w:r>
      </w:ins>
      <w:ins w:id="2910" w:author="nick" w:date="2021-07-14T20:05:00Z">
        <w:r w:rsidR="00EA1442">
          <w:rPr>
            <w:b/>
            <w:color w:val="0070C0"/>
          </w:rPr>
          <w:t>3490</w:t>
        </w:r>
      </w:ins>
      <w:ins w:id="2911" w:author="nick" w:date="2021-07-13T20:49:00Z">
        <w:r>
          <w:rPr>
            <w:b/>
            <w:color w:val="0070C0"/>
          </w:rPr>
          <w:t>"</w:t>
        </w:r>
      </w:ins>
      <w:ins w:id="2912" w:author="nick" w:date="2021-07-13T20:46:00Z">
        <w:r w:rsidRPr="00D977AB">
          <w:rPr>
            <w:b/>
            <w:color w:val="0070C0"/>
          </w:rPr>
          <w:t>&gt;</w:t>
        </w:r>
      </w:ins>
    </w:p>
    <w:p w14:paraId="7EF0ACD8" w14:textId="7D40C2D6" w:rsidR="00C45281" w:rsidRPr="00D977AB" w:rsidRDefault="00C45281" w:rsidP="00C45281">
      <w:pPr>
        <w:pStyle w:val="XMLCode"/>
        <w:rPr>
          <w:ins w:id="2913" w:author="nick" w:date="2021-07-13T20:46:00Z"/>
        </w:rPr>
      </w:pPr>
      <w:ins w:id="2914" w:author="nick" w:date="2021-07-13T20:46:00Z">
        <w:r w:rsidRPr="00D977AB">
          <w:t xml:space="preserve">        &lt;loc&gt;  ...</w:t>
        </w:r>
      </w:ins>
      <w:ins w:id="2915" w:author="nick" w:date="2021-07-13T20:49:00Z">
        <w:r>
          <w:t xml:space="preserve"> </w:t>
        </w:r>
      </w:ins>
      <w:ins w:id="2916" w:author="nick" w:date="2021-07-13T20:46:00Z">
        <w:r w:rsidRPr="00D977AB">
          <w:t xml:space="preserve"> &lt;/loc&gt;</w:t>
        </w:r>
      </w:ins>
    </w:p>
    <w:p w14:paraId="7223DF77" w14:textId="387F9337" w:rsidR="00C45281" w:rsidRPr="00D977AB" w:rsidRDefault="00C45281" w:rsidP="00C45281">
      <w:pPr>
        <w:pStyle w:val="XMLCode"/>
        <w:rPr>
          <w:ins w:id="2917" w:author="nick" w:date="2021-07-13T20:46:00Z"/>
        </w:rPr>
      </w:pPr>
      <w:ins w:id="2918" w:author="nick" w:date="2021-07-13T20:46:00Z">
        <w:r w:rsidRPr="00D977AB">
          <w:t xml:space="preserve">        &lt;spotweld</w:t>
        </w:r>
      </w:ins>
      <w:ins w:id="2919" w:author="nick" w:date="2021-07-13T20:50:00Z">
        <w:r>
          <w:t>/</w:t>
        </w:r>
      </w:ins>
      <w:ins w:id="2920" w:author="nick" w:date="2021-07-13T20:46:00Z">
        <w:r w:rsidRPr="00D977AB">
          <w:t>&gt;</w:t>
        </w:r>
      </w:ins>
    </w:p>
    <w:p w14:paraId="20D837B3" w14:textId="77777777" w:rsidR="00C45281" w:rsidRPr="00497FD8" w:rsidRDefault="00C45281" w:rsidP="00C45281">
      <w:pPr>
        <w:pStyle w:val="XMLCode"/>
        <w:rPr>
          <w:ins w:id="2921" w:author="nick" w:date="2021-07-13T20:46:00Z"/>
          <w:b/>
          <w:color w:val="0070C0"/>
        </w:rPr>
      </w:pPr>
      <w:ins w:id="2922" w:author="nick" w:date="2021-07-13T20:46:00Z">
        <w:r>
          <w:t xml:space="preserve">   </w:t>
        </w:r>
        <w:r w:rsidRPr="00497FD8">
          <w:rPr>
            <w:b/>
            <w:color w:val="0070C0"/>
          </w:rPr>
          <w:t xml:space="preserve"> &lt;/connection_0d&gt;</w:t>
        </w:r>
      </w:ins>
    </w:p>
    <w:p w14:paraId="21DD9AD5" w14:textId="77777777" w:rsidR="00C45281" w:rsidRDefault="00C45281" w:rsidP="00C45281">
      <w:pPr>
        <w:pStyle w:val="XMLCode"/>
        <w:rPr>
          <w:ins w:id="2923" w:author="nick" w:date="2021-07-13T20:46:00Z"/>
        </w:rPr>
      </w:pPr>
      <w:ins w:id="2924" w:author="nick" w:date="2021-07-13T20:46:00Z">
        <w:r>
          <w:t>&lt;/connection_list&gt;</w:t>
        </w:r>
      </w:ins>
    </w:p>
    <w:p w14:paraId="056CA48E" w14:textId="77777777" w:rsidR="00C45281" w:rsidRDefault="00C45281" w:rsidP="00C45281">
      <w:pPr>
        <w:pStyle w:val="XMLCode"/>
        <w:rPr>
          <w:ins w:id="2925" w:author="nick" w:date="2021-07-13T20:45:00Z"/>
        </w:rPr>
      </w:pPr>
    </w:p>
    <w:p w14:paraId="7B31083B" w14:textId="33F18180" w:rsidR="00C45281" w:rsidRPr="007055D9" w:rsidRDefault="00C45281" w:rsidP="000326EE">
      <w:pPr>
        <w:jc w:val="both"/>
        <w:rPr>
          <w:ins w:id="2926" w:author="nick" w:date="2021-07-13T20:14:00Z"/>
        </w:rPr>
      </w:pPr>
      <w:ins w:id="2927" w:author="nick" w:date="2021-07-13T20:45:00Z">
        <w:r>
          <w:softHyphen/>
        </w:r>
      </w:ins>
    </w:p>
    <w:p w14:paraId="72341059" w14:textId="77777777" w:rsidR="000326EE" w:rsidRPr="007055D9" w:rsidRDefault="000326EE" w:rsidP="006F1928">
      <w:pPr>
        <w:jc w:val="both"/>
      </w:pPr>
    </w:p>
    <w:p w14:paraId="532D5322" w14:textId="77777777" w:rsidR="006F1928" w:rsidRPr="00AE43F0" w:rsidRDefault="006F1928" w:rsidP="006F1928">
      <w:pPr>
        <w:pStyle w:val="Heading2"/>
        <w:tabs>
          <w:tab w:val="clear" w:pos="576"/>
          <w:tab w:val="left" w:pos="567"/>
          <w:tab w:val="num" w:pos="1134"/>
        </w:tabs>
        <w:ind w:left="578" w:hanging="578"/>
      </w:pPr>
      <w:bookmarkStart w:id="2928" w:name="_Ref413329202"/>
      <w:bookmarkStart w:id="2929" w:name="_Toc413359575"/>
      <w:bookmarkStart w:id="2930" w:name="_Toc3556962"/>
      <w:bookmarkStart w:id="2931" w:name="_Toc34747212"/>
      <w:bookmarkStart w:id="2932" w:name="_Toc77102027"/>
      <w:r>
        <w:rPr>
          <w:szCs w:val="34"/>
        </w:rPr>
        <w:t>Dimensions and Coordinates</w:t>
      </w:r>
      <w:bookmarkEnd w:id="2928"/>
      <w:bookmarkEnd w:id="2929"/>
      <w:bookmarkEnd w:id="2930"/>
      <w:bookmarkEnd w:id="2931"/>
      <w:bookmarkEnd w:id="293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933" w:name="_Toc413359576"/>
      <w:bookmarkStart w:id="2934" w:name="_Ref440360308"/>
      <w:bookmarkStart w:id="2935" w:name="_Ref440360312"/>
      <w:bookmarkStart w:id="2936" w:name="_Ref440360851"/>
      <w:bookmarkStart w:id="2937" w:name="_Ref440360857"/>
      <w:bookmarkStart w:id="2938" w:name="_Ref440453613"/>
      <w:bookmarkStart w:id="2939" w:name="_Ref440453616"/>
      <w:bookmarkStart w:id="2940" w:name="_Ref440454500"/>
      <w:bookmarkStart w:id="2941" w:name="_Ref440454502"/>
      <w:bookmarkStart w:id="2942" w:name="_Toc3556963"/>
      <w:bookmarkStart w:id="2943" w:name="_Toc34747213"/>
      <w:bookmarkStart w:id="2944" w:name="_Toc77102028"/>
      <w:r w:rsidRPr="00BD20ED">
        <w:rPr>
          <w:szCs w:val="34"/>
        </w:rPr>
        <w:t xml:space="preserve">Attribute </w:t>
      </w:r>
      <w:r>
        <w:rPr>
          <w:rFonts w:ascii="Courier New" w:hAnsi="Courier New" w:cs="Courier New"/>
          <w:b w:val="0"/>
          <w:szCs w:val="34"/>
          <w:highlight w:val="white"/>
        </w:rPr>
        <w:t>quality_control</w:t>
      </w:r>
      <w:bookmarkEnd w:id="2933"/>
      <w:bookmarkEnd w:id="2934"/>
      <w:bookmarkEnd w:id="2935"/>
      <w:bookmarkEnd w:id="2936"/>
      <w:bookmarkEnd w:id="2937"/>
      <w:bookmarkEnd w:id="2938"/>
      <w:bookmarkEnd w:id="2939"/>
      <w:bookmarkEnd w:id="2940"/>
      <w:bookmarkEnd w:id="2941"/>
      <w:bookmarkEnd w:id="2942"/>
      <w:bookmarkEnd w:id="2943"/>
      <w:bookmarkEnd w:id="294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945" w:name="_Ref428442251"/>
      <w:bookmarkStart w:id="2946" w:name="_Toc3556964"/>
      <w:bookmarkStart w:id="2947" w:name="_Toc34747214"/>
      <w:bookmarkStart w:id="2948" w:name="_Toc77102029"/>
      <w:r w:rsidRPr="007331A4">
        <w:t>Custom Attributes list</w:t>
      </w:r>
      <w:bookmarkEnd w:id="2945"/>
      <w:bookmarkEnd w:id="2946"/>
      <w:bookmarkEnd w:id="2947"/>
      <w:bookmarkEnd w:id="294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lastRenderedPageBreak/>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0CC20145"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lastRenderedPageBreak/>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C6E022D" w:rsidR="007C39C1" w:rsidRDefault="007C39C1" w:rsidP="007C39C1">
      <w:pPr>
        <w:pStyle w:val="Caption"/>
        <w:spacing w:before="120"/>
        <w:rPr>
          <w:rFonts w:ascii="Courier New" w:hAnsi="Courier New" w:cs="Courier New"/>
          <w:b w:val="0"/>
          <w:i/>
        </w:rPr>
      </w:pPr>
      <w:bookmarkStart w:id="2949" w:name="_Toc440039075"/>
      <w:bookmarkStart w:id="2950" w:name="_Toc3566426"/>
      <w:bookmarkStart w:id="2951" w:name="_Toc34747429"/>
      <w:bookmarkStart w:id="2952" w:name="_Toc77095877"/>
      <w:r>
        <w:t xml:space="preserve">Table </w:t>
      </w:r>
      <w:r w:rsidR="00ED469A">
        <w:fldChar w:fldCharType="begin"/>
      </w:r>
      <w:r w:rsidR="00ED469A">
        <w:instrText xml:space="preserve"> SEQ Table \* ARABIC </w:instrText>
      </w:r>
      <w:r w:rsidR="00ED469A">
        <w:fldChar w:fldCharType="separate"/>
      </w:r>
      <w:r w:rsidR="0004792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949"/>
      <w:bookmarkEnd w:id="2950"/>
      <w:bookmarkEnd w:id="2951"/>
      <w:bookmarkEnd w:id="295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A330E07" w:rsidR="007C39C1" w:rsidRDefault="007C39C1" w:rsidP="007C39C1">
      <w:pPr>
        <w:pStyle w:val="Caption"/>
        <w:spacing w:before="120"/>
      </w:pPr>
      <w:bookmarkStart w:id="2953" w:name="_Toc440039076"/>
      <w:bookmarkStart w:id="2954" w:name="_Toc3566427"/>
      <w:bookmarkStart w:id="2955" w:name="_Toc34747430"/>
      <w:bookmarkStart w:id="2956" w:name="_Toc77095878"/>
      <w:r>
        <w:t xml:space="preserve">Table </w:t>
      </w:r>
      <w:r w:rsidR="00ED469A">
        <w:fldChar w:fldCharType="begin"/>
      </w:r>
      <w:r w:rsidR="00ED469A">
        <w:instrText xml:space="preserve"> SEQ Table \* ARABIC </w:instrText>
      </w:r>
      <w:r w:rsidR="00ED469A">
        <w:fldChar w:fldCharType="separate"/>
      </w:r>
      <w:r w:rsidR="0004792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953"/>
      <w:bookmarkEnd w:id="2954"/>
      <w:bookmarkEnd w:id="2955"/>
      <w:bookmarkEnd w:id="295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6287B0B" w:rsidR="007C39C1" w:rsidRDefault="007C39C1" w:rsidP="007C39C1">
      <w:pPr>
        <w:pStyle w:val="Caption"/>
        <w:spacing w:before="120"/>
        <w:rPr>
          <w:rFonts w:ascii="Courier New" w:hAnsi="Courier New" w:cs="Courier New"/>
          <w:b w:val="0"/>
          <w:i/>
        </w:rPr>
      </w:pPr>
      <w:bookmarkStart w:id="2957" w:name="_Toc440039077"/>
      <w:bookmarkStart w:id="2958" w:name="_Toc3566428"/>
      <w:bookmarkStart w:id="2959" w:name="_Toc34747431"/>
      <w:bookmarkStart w:id="2960" w:name="_Toc77095879"/>
      <w:r>
        <w:t xml:space="preserve">Table </w:t>
      </w:r>
      <w:r w:rsidR="00ED469A">
        <w:fldChar w:fldCharType="begin"/>
      </w:r>
      <w:r w:rsidR="00ED469A">
        <w:instrText xml:space="preserve"> SEQ Table \* ARABIC </w:instrText>
      </w:r>
      <w:r w:rsidR="00ED469A">
        <w:fldChar w:fldCharType="separate"/>
      </w:r>
      <w:r w:rsidR="0004792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957"/>
      <w:bookmarkEnd w:id="2958"/>
      <w:bookmarkEnd w:id="2959"/>
      <w:bookmarkEnd w:id="296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265B65B" w:rsidR="007C39C1" w:rsidRDefault="007C39C1" w:rsidP="007C39C1">
      <w:pPr>
        <w:pStyle w:val="Caption"/>
        <w:spacing w:before="120"/>
      </w:pPr>
      <w:bookmarkStart w:id="2961" w:name="_Toc440039078"/>
      <w:bookmarkStart w:id="2962" w:name="_Toc3566429"/>
      <w:bookmarkStart w:id="2963" w:name="_Toc34747432"/>
      <w:bookmarkStart w:id="2964" w:name="_Toc77095880"/>
      <w:r>
        <w:lastRenderedPageBreak/>
        <w:t xml:space="preserve">Table </w:t>
      </w:r>
      <w:r w:rsidR="00ED469A">
        <w:fldChar w:fldCharType="begin"/>
      </w:r>
      <w:r w:rsidR="00ED469A">
        <w:instrText xml:space="preserve"> SEQ Table \* ARABIC </w:instrText>
      </w:r>
      <w:r w:rsidR="00ED469A">
        <w:fldChar w:fldCharType="separate"/>
      </w:r>
      <w:r w:rsidR="0004792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961"/>
      <w:bookmarkEnd w:id="2962"/>
      <w:bookmarkEnd w:id="2963"/>
      <w:bookmarkEnd w:id="296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4088B79" w:rsidR="007C39C1" w:rsidRDefault="007C39C1" w:rsidP="007C39C1">
      <w:pPr>
        <w:pStyle w:val="Caption"/>
        <w:spacing w:before="120"/>
      </w:pPr>
      <w:bookmarkStart w:id="2965" w:name="_Toc440039079"/>
      <w:bookmarkStart w:id="2966" w:name="_Toc3566430"/>
      <w:bookmarkStart w:id="2967" w:name="_Toc34747433"/>
      <w:bookmarkStart w:id="2968" w:name="_Toc77095881"/>
      <w:r>
        <w:t xml:space="preserve">Table </w:t>
      </w:r>
      <w:r w:rsidR="00ED469A">
        <w:fldChar w:fldCharType="begin"/>
      </w:r>
      <w:r w:rsidR="00ED469A">
        <w:instrText xml:space="preserve"> SEQ Table \* ARABIC </w:instrText>
      </w:r>
      <w:r w:rsidR="00ED469A">
        <w:fldChar w:fldCharType="separate"/>
      </w:r>
      <w:r w:rsidR="0004792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965"/>
      <w:bookmarkEnd w:id="2966"/>
      <w:bookmarkEnd w:id="2967"/>
      <w:bookmarkEnd w:id="296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C4A26EE" w:rsidR="007C39C1" w:rsidRDefault="007C39C1" w:rsidP="007C39C1">
      <w:pPr>
        <w:pStyle w:val="Caption"/>
        <w:spacing w:before="120"/>
      </w:pPr>
      <w:bookmarkStart w:id="2969" w:name="_Toc440039080"/>
      <w:bookmarkStart w:id="2970" w:name="_Toc3566431"/>
      <w:bookmarkStart w:id="2971" w:name="_Toc34747434"/>
      <w:bookmarkStart w:id="2972" w:name="_Toc77095882"/>
      <w:r>
        <w:t xml:space="preserve">Table </w:t>
      </w:r>
      <w:r w:rsidR="00ED469A">
        <w:fldChar w:fldCharType="begin"/>
      </w:r>
      <w:r w:rsidR="00ED469A">
        <w:instrText xml:space="preserve"> SEQ Table \* ARABIC </w:instrText>
      </w:r>
      <w:r w:rsidR="00ED469A">
        <w:fldChar w:fldCharType="separate"/>
      </w:r>
      <w:r w:rsidR="0004792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969"/>
      <w:bookmarkEnd w:id="2970"/>
      <w:bookmarkEnd w:id="2971"/>
      <w:bookmarkEnd w:id="297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1D0E9B83" w:rsidR="007C39C1" w:rsidRDefault="007C39C1" w:rsidP="007C39C1">
      <w:pPr>
        <w:pStyle w:val="Caption"/>
        <w:spacing w:before="120"/>
      </w:pPr>
      <w:bookmarkStart w:id="2973" w:name="_Toc440039081"/>
      <w:bookmarkStart w:id="2974" w:name="_Toc3566432"/>
      <w:bookmarkStart w:id="2975" w:name="_Toc34747435"/>
      <w:bookmarkStart w:id="2976" w:name="_Toc77095883"/>
      <w:r>
        <w:t xml:space="preserve">Table </w:t>
      </w:r>
      <w:r w:rsidR="00ED469A">
        <w:fldChar w:fldCharType="begin"/>
      </w:r>
      <w:r w:rsidR="00ED469A">
        <w:instrText xml:space="preserve"> SEQ Table \* ARABIC </w:instrText>
      </w:r>
      <w:r w:rsidR="00ED469A">
        <w:fldChar w:fldCharType="separate"/>
      </w:r>
      <w:r w:rsidR="0004792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973"/>
      <w:bookmarkEnd w:id="2974"/>
      <w:bookmarkEnd w:id="2975"/>
      <w:bookmarkEnd w:id="297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0599EE3" w:rsidR="007C39C1" w:rsidRDefault="007C39C1" w:rsidP="007C39C1">
      <w:pPr>
        <w:pStyle w:val="Caption"/>
        <w:spacing w:before="120"/>
      </w:pPr>
      <w:bookmarkStart w:id="2977" w:name="_Toc440039082"/>
      <w:bookmarkStart w:id="2978" w:name="_Toc3566433"/>
      <w:bookmarkStart w:id="2979" w:name="_Toc34747436"/>
      <w:bookmarkStart w:id="2980" w:name="_Toc77095884"/>
      <w:r>
        <w:t xml:space="preserve">Table </w:t>
      </w:r>
      <w:r w:rsidR="00ED469A">
        <w:fldChar w:fldCharType="begin"/>
      </w:r>
      <w:r w:rsidR="00ED469A">
        <w:instrText xml:space="preserve"> SEQ Table \* ARABIC </w:instrText>
      </w:r>
      <w:r w:rsidR="00ED469A">
        <w:fldChar w:fldCharType="separate"/>
      </w:r>
      <w:r w:rsidR="0004792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977"/>
      <w:bookmarkEnd w:id="2978"/>
      <w:bookmarkEnd w:id="2979"/>
      <w:bookmarkEnd w:id="298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30E7B1E" w:rsidR="007C39C1" w:rsidRDefault="007C39C1" w:rsidP="007C39C1">
      <w:pPr>
        <w:pStyle w:val="Caption"/>
        <w:spacing w:before="120"/>
      </w:pPr>
      <w:bookmarkStart w:id="2981" w:name="_Toc440039083"/>
      <w:bookmarkStart w:id="2982" w:name="_Toc3566434"/>
      <w:bookmarkStart w:id="2983" w:name="_Toc34747437"/>
      <w:bookmarkStart w:id="2984" w:name="_Toc77095885"/>
      <w:r>
        <w:t xml:space="preserve">Table </w:t>
      </w:r>
      <w:r w:rsidR="00ED469A">
        <w:fldChar w:fldCharType="begin"/>
      </w:r>
      <w:r w:rsidR="00ED469A">
        <w:instrText xml:space="preserve"> SEQ Table \* ARABIC </w:instrText>
      </w:r>
      <w:r w:rsidR="00ED469A">
        <w:fldChar w:fldCharType="separate"/>
      </w:r>
      <w:r w:rsidR="0004792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981"/>
      <w:bookmarkEnd w:id="2982"/>
      <w:bookmarkEnd w:id="2983"/>
      <w:bookmarkEnd w:id="298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F36A6B3" w:rsidR="007C39C1" w:rsidRDefault="007C39C1" w:rsidP="007C39C1">
      <w:pPr>
        <w:pStyle w:val="Caption"/>
        <w:spacing w:before="120"/>
      </w:pPr>
      <w:bookmarkStart w:id="2985" w:name="_Toc440039084"/>
      <w:bookmarkStart w:id="2986" w:name="_Toc3566435"/>
      <w:bookmarkStart w:id="2987" w:name="_Toc34747438"/>
      <w:bookmarkStart w:id="2988" w:name="_Toc77095886"/>
      <w:r>
        <w:t xml:space="preserve">Table </w:t>
      </w:r>
      <w:r w:rsidR="00ED469A">
        <w:fldChar w:fldCharType="begin"/>
      </w:r>
      <w:r w:rsidR="00ED469A">
        <w:instrText xml:space="preserve"> SEQ Table \* ARABIC </w:instrText>
      </w:r>
      <w:r w:rsidR="00ED469A">
        <w:fldChar w:fldCharType="separate"/>
      </w:r>
      <w:r w:rsidR="0004792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985"/>
      <w:bookmarkEnd w:id="2986"/>
      <w:bookmarkEnd w:id="2987"/>
      <w:bookmarkEnd w:id="2988"/>
    </w:p>
    <w:p w14:paraId="1D7A017B" w14:textId="05578161" w:rsidR="007C39C1" w:rsidRDefault="007C39C1" w:rsidP="007C39C1">
      <w:pPr>
        <w:keepNext/>
        <w:spacing w:before="120"/>
      </w:pPr>
      <w:r>
        <w:lastRenderedPageBreak/>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D8B1111" w:rsidR="007C39C1" w:rsidRDefault="007C39C1" w:rsidP="007C39C1">
      <w:pPr>
        <w:pStyle w:val="Caption"/>
        <w:spacing w:before="120"/>
      </w:pPr>
      <w:bookmarkStart w:id="2989" w:name="_Toc440039085"/>
      <w:bookmarkStart w:id="2990" w:name="_Toc3566436"/>
      <w:bookmarkStart w:id="2991" w:name="_Toc34747439"/>
      <w:bookmarkStart w:id="2992" w:name="_Toc77095887"/>
      <w:r>
        <w:t xml:space="preserve">Table </w:t>
      </w:r>
      <w:r w:rsidR="00ED469A">
        <w:fldChar w:fldCharType="begin"/>
      </w:r>
      <w:r w:rsidR="00ED469A">
        <w:instrText xml:space="preserve"> SEQ Table \* ARABIC </w:instrText>
      </w:r>
      <w:r w:rsidR="00ED469A">
        <w:fldChar w:fldCharType="separate"/>
      </w:r>
      <w:r w:rsidR="0004792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989"/>
      <w:bookmarkEnd w:id="2990"/>
      <w:bookmarkEnd w:id="2991"/>
      <w:bookmarkEnd w:id="299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C34CEF" w:rsidR="007C39C1" w:rsidRDefault="007C39C1" w:rsidP="007C39C1">
      <w:pPr>
        <w:pStyle w:val="Caption"/>
        <w:spacing w:before="120"/>
      </w:pPr>
      <w:bookmarkStart w:id="2993" w:name="_Toc440039086"/>
      <w:bookmarkStart w:id="2994" w:name="_Toc3566437"/>
      <w:bookmarkStart w:id="2995" w:name="_Toc34747440"/>
      <w:bookmarkStart w:id="2996" w:name="_Toc77095888"/>
      <w:r>
        <w:t xml:space="preserve">Table </w:t>
      </w:r>
      <w:r w:rsidR="00ED469A">
        <w:fldChar w:fldCharType="begin"/>
      </w:r>
      <w:r w:rsidR="00ED469A">
        <w:instrText xml:space="preserve"> SEQ Table \* ARABIC </w:instrText>
      </w:r>
      <w:r w:rsidR="00ED469A">
        <w:fldChar w:fldCharType="separate"/>
      </w:r>
      <w:r w:rsidR="0004792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993"/>
      <w:bookmarkEnd w:id="2994"/>
      <w:bookmarkEnd w:id="2995"/>
      <w:bookmarkEnd w:id="299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997" w:name="_Toc440038865"/>
      <w:bookmarkStart w:id="2998" w:name="_Toc3556965"/>
      <w:bookmarkStart w:id="2999" w:name="_Toc34747215"/>
      <w:bookmarkStart w:id="3000" w:name="_Toc7710203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997"/>
      <w:bookmarkEnd w:id="2998"/>
      <w:bookmarkEnd w:id="2999"/>
      <w:bookmarkEnd w:id="300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001" w:name="_Toc440038866"/>
      <w:bookmarkStart w:id="3002" w:name="_Toc3556966"/>
      <w:bookmarkStart w:id="3003" w:name="_Toc34747216"/>
      <w:bookmarkStart w:id="3004" w:name="_Toc7710203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001"/>
      <w:bookmarkEnd w:id="3002"/>
      <w:bookmarkEnd w:id="3003"/>
      <w:bookmarkEnd w:id="300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005" w:name="_Toc440038867"/>
      <w:bookmarkStart w:id="3006" w:name="_Toc3556967"/>
      <w:bookmarkStart w:id="3007" w:name="_Toc34747217"/>
      <w:bookmarkStart w:id="3008" w:name="_Toc7710203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005"/>
      <w:bookmarkEnd w:id="3006"/>
      <w:bookmarkEnd w:id="3007"/>
      <w:bookmarkEnd w:id="30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009" w:name="_Toc440038868"/>
      <w:bookmarkStart w:id="3010" w:name="_Toc3556968"/>
      <w:bookmarkStart w:id="3011" w:name="_Toc34747218"/>
      <w:bookmarkStart w:id="3012" w:name="_Toc7710203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009"/>
      <w:bookmarkEnd w:id="3010"/>
      <w:bookmarkEnd w:id="3011"/>
      <w:bookmarkEnd w:id="30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013" w:name="_Toc3556969"/>
      <w:bookmarkStart w:id="3014" w:name="_Toc34747219"/>
      <w:bookmarkStart w:id="3015" w:name="_Toc77102034"/>
      <w:r w:rsidRPr="007055D9">
        <w:lastRenderedPageBreak/>
        <w:t>0D connections</w:t>
      </w:r>
      <w:bookmarkEnd w:id="3013"/>
      <w:bookmarkEnd w:id="3014"/>
      <w:bookmarkEnd w:id="3015"/>
    </w:p>
    <w:p w14:paraId="25FFC0E6" w14:textId="77777777" w:rsidR="002E60CB" w:rsidRPr="00226A3F" w:rsidRDefault="002E60CB" w:rsidP="002E60CB">
      <w:pPr>
        <w:pStyle w:val="Heading2"/>
        <w:tabs>
          <w:tab w:val="clear" w:pos="576"/>
          <w:tab w:val="left" w:pos="567"/>
          <w:tab w:val="num" w:pos="1134"/>
        </w:tabs>
        <w:ind w:left="578" w:hanging="578"/>
      </w:pPr>
      <w:bookmarkStart w:id="3016" w:name="_Toc413359578"/>
      <w:bookmarkStart w:id="3017" w:name="_Toc3556970"/>
      <w:bookmarkStart w:id="3018" w:name="_Toc34747220"/>
      <w:bookmarkStart w:id="3019" w:name="_Toc77102035"/>
      <w:r w:rsidRPr="00226A3F">
        <w:t>Generic Definitions</w:t>
      </w:r>
      <w:bookmarkEnd w:id="3016"/>
      <w:bookmarkEnd w:id="3017"/>
      <w:bookmarkEnd w:id="3018"/>
      <w:bookmarkEnd w:id="3019"/>
    </w:p>
    <w:p w14:paraId="5F980062" w14:textId="77777777" w:rsidR="002E60CB" w:rsidRPr="00226A3F" w:rsidRDefault="002E60CB" w:rsidP="00327322">
      <w:pPr>
        <w:pStyle w:val="Heading3"/>
      </w:pPr>
      <w:bookmarkStart w:id="3020" w:name="_Toc413359579"/>
      <w:bookmarkStart w:id="3021" w:name="_Ref428958711"/>
      <w:bookmarkStart w:id="3022" w:name="_Toc3556971"/>
      <w:bookmarkStart w:id="3023" w:name="_Toc34747221"/>
      <w:bookmarkStart w:id="3024" w:name="_Toc77102036"/>
      <w:r w:rsidRPr="00226A3F">
        <w:t>Identification</w:t>
      </w:r>
      <w:bookmarkEnd w:id="3020"/>
      <w:bookmarkEnd w:id="3021"/>
      <w:bookmarkEnd w:id="3022"/>
      <w:bookmarkEnd w:id="3023"/>
      <w:bookmarkEnd w:id="30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F8E653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4792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ins w:id="3025" w:author="nick" w:date="2021-07-14T20:24:00Z">
              <w:r w:rsidR="0004792C" w:rsidRPr="00BD20ED">
                <w:rPr>
                  <w:szCs w:val="34"/>
                </w:rPr>
                <w:t xml:space="preserve">Attribute </w:t>
              </w:r>
              <w:r w:rsidR="0004792C" w:rsidRPr="0004792C">
                <w:rPr>
                  <w:rFonts w:ascii="Courier New" w:hAnsi="Courier New" w:cs="Courier New"/>
                  <w:b/>
                  <w:sz w:val="18"/>
                  <w:szCs w:val="34"/>
                  <w:highlight w:val="white"/>
                </w:rPr>
                <w:t>quality_control</w:t>
              </w:r>
            </w:ins>
            <w:del w:id="3026"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8"/>
                  <w:szCs w:val="34"/>
                  <w:highlight w:val="white"/>
                </w:rPr>
                <w:delText>quality_control</w:delText>
              </w:r>
            </w:del>
            <w:r w:rsidR="00982500">
              <w:rPr>
                <w:sz w:val="20"/>
                <w:szCs w:val="20"/>
              </w:rPr>
              <w:fldChar w:fldCharType="end"/>
            </w:r>
          </w:p>
        </w:tc>
      </w:tr>
    </w:tbl>
    <w:p w14:paraId="67E60131" w14:textId="4A78BD2D" w:rsidR="00646A0E" w:rsidRDefault="00646A0E" w:rsidP="00245478">
      <w:pPr>
        <w:pStyle w:val="Caption"/>
        <w:spacing w:before="120"/>
      </w:pPr>
      <w:bookmarkStart w:id="3027" w:name="_Toc3566438"/>
      <w:bookmarkStart w:id="3028" w:name="_Toc34747441"/>
      <w:bookmarkStart w:id="3029" w:name="_Toc77095889"/>
      <w:r>
        <w:t xml:space="preserve">Table </w:t>
      </w:r>
      <w:r w:rsidR="00ED469A">
        <w:fldChar w:fldCharType="begin"/>
      </w:r>
      <w:r w:rsidR="00ED469A">
        <w:instrText xml:space="preserve"> SEQ Table \* ARABIC </w:instrText>
      </w:r>
      <w:r w:rsidR="00ED469A">
        <w:fldChar w:fldCharType="separate"/>
      </w:r>
      <w:r w:rsidR="0004792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027"/>
      <w:bookmarkEnd w:id="3028"/>
      <w:bookmarkEnd w:id="3029"/>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3030" w:name="_Ref414563154"/>
      <w:bookmarkStart w:id="3031" w:name="_Toc3556972"/>
      <w:bookmarkStart w:id="3032" w:name="_Toc34747222"/>
      <w:bookmarkStart w:id="3033" w:name="_Toc77102037"/>
      <w:r w:rsidRPr="007055D9">
        <w:lastRenderedPageBreak/>
        <w:t>Location</w:t>
      </w:r>
      <w:bookmarkEnd w:id="3030"/>
      <w:bookmarkEnd w:id="3031"/>
      <w:bookmarkEnd w:id="3032"/>
      <w:bookmarkEnd w:id="303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2BC5CD1" w:rsidR="00431993" w:rsidRDefault="00431993" w:rsidP="00431993">
      <w:pPr>
        <w:pStyle w:val="Caption"/>
        <w:spacing w:before="120"/>
      </w:pPr>
      <w:bookmarkStart w:id="3034" w:name="_Toc3566439"/>
      <w:bookmarkStart w:id="3035" w:name="_Toc34747442"/>
      <w:bookmarkStart w:id="3036" w:name="_Toc77095890"/>
      <w:r>
        <w:t xml:space="preserve">Table </w:t>
      </w:r>
      <w:r w:rsidR="00ED469A">
        <w:fldChar w:fldCharType="begin"/>
      </w:r>
      <w:r w:rsidR="00ED469A">
        <w:instrText xml:space="preserve"> SEQ Table \* ARABIC </w:instrText>
      </w:r>
      <w:r w:rsidR="00ED469A">
        <w:fldChar w:fldCharType="separate"/>
      </w:r>
      <w:r w:rsidR="0004792C">
        <w:rPr>
          <w:noProof/>
        </w:rPr>
        <w:t>32</w:t>
      </w:r>
      <w:r w:rsidR="00ED469A">
        <w:fldChar w:fldCharType="end"/>
      </w:r>
      <w:r>
        <w:t xml:space="preserve">: Text values of element </w:t>
      </w:r>
      <w:r w:rsidRPr="00431993">
        <w:rPr>
          <w:rStyle w:val="elementdeftypeChar"/>
          <w:b/>
          <w:i w:val="0"/>
        </w:rPr>
        <w:t>&lt;loc&gt;</w:t>
      </w:r>
      <w:bookmarkEnd w:id="3034"/>
      <w:bookmarkEnd w:id="3035"/>
      <w:bookmarkEnd w:id="303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3037" w:name="_Toc428279359"/>
      <w:bookmarkStart w:id="3038" w:name="_Toc428456096"/>
      <w:bookmarkStart w:id="3039" w:name="_Toc428537060"/>
      <w:bookmarkStart w:id="3040" w:name="_Toc428969379"/>
      <w:bookmarkStart w:id="3041" w:name="_Toc429052770"/>
      <w:bookmarkStart w:id="3042" w:name="_Direction"/>
      <w:bookmarkStart w:id="3043" w:name="_Ref400880511"/>
      <w:bookmarkStart w:id="3044" w:name="_Toc413359581"/>
      <w:bookmarkStart w:id="3045" w:name="_Toc3556973"/>
      <w:bookmarkStart w:id="3046" w:name="_Toc34747223"/>
      <w:bookmarkStart w:id="3047" w:name="_Toc77102038"/>
      <w:bookmarkEnd w:id="3037"/>
      <w:bookmarkEnd w:id="3038"/>
      <w:bookmarkEnd w:id="3039"/>
      <w:bookmarkEnd w:id="3040"/>
      <w:bookmarkEnd w:id="3041"/>
      <w:bookmarkEnd w:id="3042"/>
      <w:r>
        <w:t>Direc</w:t>
      </w:r>
      <w:r w:rsidRPr="00226A3F">
        <w:t>tion</w:t>
      </w:r>
      <w:bookmarkEnd w:id="3043"/>
      <w:bookmarkEnd w:id="3044"/>
      <w:bookmarkEnd w:id="3045"/>
      <w:bookmarkEnd w:id="3046"/>
      <w:bookmarkEnd w:id="304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56025D25"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630D8F">
        <w:rPr>
          <w:rFonts w:ascii="Courier New" w:hAnsi="Courier New" w:cs="Courier New"/>
          <w:b/>
          <w:bCs/>
          <w:i/>
          <w:sz w:val="18"/>
          <w:szCs w:val="18"/>
        </w:rPr>
        <w:t>/</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BA6D00A" w:rsidR="002E60CB" w:rsidRDefault="002E60CB" w:rsidP="008F5F84">
      <w:pPr>
        <w:spacing w:before="120"/>
        <w:jc w:val="both"/>
      </w:pPr>
      <w:r>
        <w:t xml:space="preserve">If both elements are given, a </w:t>
      </w:r>
      <w:r w:rsidR="00FC7D50">
        <w:t>right-handed</w:t>
      </w:r>
      <w:r>
        <w:t xml:space="preserve"> coordinate system is uniquely defined: </w:t>
      </w:r>
    </w:p>
    <w:p w14:paraId="1428549A" w14:textId="33BC3F84"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F475E1">
            <w:pPr>
              <w:keepNext/>
              <w:rPr>
                <w:sz w:val="20"/>
                <w:szCs w:val="20"/>
              </w:rPr>
            </w:pPr>
            <w:r>
              <w:rPr>
                <w:sz w:val="20"/>
                <w:szCs w:val="20"/>
              </w:rPr>
              <w:lastRenderedPageBreak/>
              <w:t>z</w:t>
            </w:r>
          </w:p>
        </w:tc>
        <w:tc>
          <w:tcPr>
            <w:tcW w:w="1559" w:type="dxa"/>
            <w:shd w:val="clear" w:color="auto" w:fill="auto"/>
          </w:tcPr>
          <w:p w14:paraId="606F550F" w14:textId="77777777" w:rsidR="005A7483" w:rsidRDefault="005A7483" w:rsidP="00F475E1">
            <w:pPr>
              <w:keepNext/>
              <w:rPr>
                <w:sz w:val="20"/>
                <w:szCs w:val="20"/>
              </w:rPr>
            </w:pPr>
            <w:r w:rsidRPr="00226A3F">
              <w:rPr>
                <w:sz w:val="20"/>
                <w:szCs w:val="20"/>
              </w:rPr>
              <w:t>Floating point</w:t>
            </w:r>
          </w:p>
        </w:tc>
        <w:tc>
          <w:tcPr>
            <w:tcW w:w="1559" w:type="dxa"/>
            <w:vAlign w:val="bottom"/>
          </w:tcPr>
          <w:p w14:paraId="2A1F02AF" w14:textId="1C983B38" w:rsidR="005A7483" w:rsidRDefault="005A7483" w:rsidP="00F475E1">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F475E1">
            <w:pPr>
              <w:keepNext/>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F475E1">
            <w:pPr>
              <w:keepNext/>
              <w:rPr>
                <w:sz w:val="20"/>
                <w:szCs w:val="20"/>
              </w:rPr>
            </w:pPr>
            <w:r w:rsidRPr="0001308F">
              <w:rPr>
                <w:sz w:val="20"/>
                <w:szCs w:val="20"/>
              </w:rPr>
              <w:t>-</w:t>
            </w:r>
          </w:p>
        </w:tc>
      </w:tr>
    </w:tbl>
    <w:p w14:paraId="3EF0BB71" w14:textId="20FE38A0" w:rsidR="002E60CB" w:rsidRPr="009366C1" w:rsidRDefault="002E60CB" w:rsidP="00245478">
      <w:pPr>
        <w:pStyle w:val="Caption"/>
        <w:spacing w:before="120"/>
      </w:pPr>
      <w:bookmarkStart w:id="3050" w:name="_Toc3566440"/>
      <w:bookmarkStart w:id="3051" w:name="_Toc34747443"/>
      <w:bookmarkStart w:id="3052" w:name="_Toc77095891"/>
      <w:r w:rsidRPr="009366C1">
        <w:t xml:space="preserve">Table </w:t>
      </w:r>
      <w:r w:rsidR="00ED469A">
        <w:fldChar w:fldCharType="begin"/>
      </w:r>
      <w:r w:rsidR="00ED469A">
        <w:instrText xml:space="preserve"> SEQ Table \* ARABIC </w:instrText>
      </w:r>
      <w:r w:rsidR="00ED469A">
        <w:fldChar w:fldCharType="separate"/>
      </w:r>
      <w:r w:rsidR="0004792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050"/>
      <w:bookmarkEnd w:id="3051"/>
      <w:bookmarkEnd w:id="305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3053" w:name="_Toc428279361"/>
      <w:bookmarkStart w:id="3054" w:name="_Toc428456098"/>
      <w:bookmarkStart w:id="3055" w:name="_Toc3556974"/>
      <w:bookmarkStart w:id="3056" w:name="_Toc34747224"/>
      <w:bookmarkStart w:id="3057" w:name="_Toc77102039"/>
      <w:bookmarkEnd w:id="3053"/>
      <w:bookmarkEnd w:id="3054"/>
      <w:r w:rsidRPr="00736820">
        <w:t>Type</w:t>
      </w:r>
      <w:r w:rsidRPr="007055D9">
        <w:t xml:space="preserve"> Specification</w:t>
      </w:r>
      <w:bookmarkEnd w:id="3055"/>
      <w:bookmarkEnd w:id="3056"/>
      <w:bookmarkEnd w:id="305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4C9A42A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4792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95C991F"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4792C">
              <w:rPr>
                <w:sz w:val="20"/>
                <w:szCs w:val="20"/>
              </w:rPr>
              <w:t>5.3.1.3</w:t>
            </w:r>
            <w:r>
              <w:rPr>
                <w:sz w:val="20"/>
                <w:szCs w:val="20"/>
              </w:rPr>
              <w:fldChar w:fldCharType="end"/>
            </w:r>
          </w:p>
        </w:tc>
      </w:tr>
    </w:tbl>
    <w:p w14:paraId="0DA84363" w14:textId="7243B420" w:rsidR="001251B7" w:rsidRPr="00226A3F" w:rsidRDefault="001251B7" w:rsidP="00D803E1">
      <w:pPr>
        <w:pStyle w:val="Caption"/>
        <w:spacing w:before="120"/>
      </w:pPr>
      <w:bookmarkStart w:id="3058" w:name="_Toc3566441"/>
      <w:bookmarkStart w:id="3059" w:name="_Toc34747444"/>
      <w:bookmarkStart w:id="3060" w:name="_Toc77095892"/>
      <w:r>
        <w:t xml:space="preserve">Table </w:t>
      </w:r>
      <w:r w:rsidR="00ED469A">
        <w:fldChar w:fldCharType="begin"/>
      </w:r>
      <w:r w:rsidR="00ED469A">
        <w:instrText xml:space="preserve"> SEQ Table \* ARABIC </w:instrText>
      </w:r>
      <w:r w:rsidR="00ED469A">
        <w:fldChar w:fldCharType="separate"/>
      </w:r>
      <w:r w:rsidR="0004792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058"/>
      <w:bookmarkEnd w:id="3059"/>
      <w:bookmarkEnd w:id="306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061" w:name="_Ref428355238"/>
      <w:bookmarkStart w:id="3062" w:name="_Toc3556975"/>
      <w:bookmarkStart w:id="3063" w:name="_Toc34747225"/>
      <w:bookmarkStart w:id="3064" w:name="_Toc77102040"/>
      <w:r w:rsidRPr="007055D9">
        <w:t xml:space="preserve">Spot </w:t>
      </w:r>
      <w:r w:rsidR="002E657F">
        <w:t>W</w:t>
      </w:r>
      <w:r w:rsidRPr="007055D9">
        <w:t>elds</w:t>
      </w:r>
      <w:bookmarkEnd w:id="3061"/>
      <w:bookmarkEnd w:id="3062"/>
      <w:bookmarkEnd w:id="3063"/>
      <w:bookmarkEnd w:id="306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lastRenderedPageBreak/>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3E5B8F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065" w:author="nick" w:date="2021-07-14T20:24:00Z">
              <w:r w:rsidR="0004792C" w:rsidRPr="0004792C">
                <w:rPr>
                  <w:sz w:val="20"/>
                  <w:szCs w:val="20"/>
                </w:rPr>
                <w:t xml:space="preserve">Custom Attributes </w:t>
              </w:r>
              <w:r w:rsidR="0004792C" w:rsidRPr="007331A4">
                <w:t>list</w:t>
              </w:r>
            </w:ins>
            <w:del w:id="3066"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3E43915A" w14:textId="0848FB9E" w:rsidR="002E60CB" w:rsidRPr="00226A3F" w:rsidRDefault="002D3000" w:rsidP="002D3000">
      <w:pPr>
        <w:pStyle w:val="Caption"/>
        <w:spacing w:before="120"/>
      </w:pPr>
      <w:bookmarkStart w:id="3067" w:name="_Toc3566442"/>
      <w:bookmarkStart w:id="3068" w:name="_Toc34747445"/>
      <w:bookmarkStart w:id="3069" w:name="_Toc77095893"/>
      <w:r>
        <w:t xml:space="preserve">Table </w:t>
      </w:r>
      <w:r w:rsidR="00ED469A">
        <w:fldChar w:fldCharType="begin"/>
      </w:r>
      <w:r w:rsidR="00ED469A">
        <w:instrText xml:space="preserve"> SEQ Table \* ARABIC </w:instrText>
      </w:r>
      <w:r w:rsidR="00ED469A">
        <w:fldChar w:fldCharType="separate"/>
      </w:r>
      <w:r w:rsidR="0004792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067"/>
      <w:bookmarkEnd w:id="3068"/>
      <w:bookmarkEnd w:id="306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030F1882" w:rsidR="00373977" w:rsidRDefault="00373977" w:rsidP="00D06BDF">
      <w:pPr>
        <w:pStyle w:val="Caption"/>
        <w:spacing w:before="120"/>
      </w:pPr>
      <w:bookmarkStart w:id="3070" w:name="_Toc3566443"/>
      <w:bookmarkStart w:id="3071" w:name="_Toc34747446"/>
      <w:bookmarkStart w:id="3072" w:name="_Toc77095894"/>
      <w:r>
        <w:t xml:space="preserve">Table </w:t>
      </w:r>
      <w:r w:rsidR="00ED469A">
        <w:fldChar w:fldCharType="begin"/>
      </w:r>
      <w:r w:rsidR="00ED469A">
        <w:instrText xml:space="preserve"> SEQ Table \* ARABIC </w:instrText>
      </w:r>
      <w:r w:rsidR="00ED469A">
        <w:fldChar w:fldCharType="separate"/>
      </w:r>
      <w:r w:rsidR="0004792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070"/>
      <w:bookmarkEnd w:id="3071"/>
      <w:bookmarkEnd w:id="3072"/>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4FF3348B" w14:textId="25A1D8EF" w:rsidR="00DF304A" w:rsidRPr="00DF304A" w:rsidRDefault="00DF304A" w:rsidP="00DF304A">
      <w:pPr>
        <w:rPr>
          <w:ins w:id="3073" w:author="nick" w:date="2021-06-28T21:43:00Z"/>
          <w:rFonts w:cs="Calibri"/>
          <w:szCs w:val="22"/>
          <w:highlight w:val="yellow"/>
          <w:lang w:eastAsia="en-GB"/>
        </w:rPr>
      </w:pPr>
      <w:ins w:id="3074" w:author="nick" w:date="2021-06-28T21:43:00Z">
        <w:r w:rsidRPr="00DF304A">
          <w:rPr>
            <w:rFonts w:cs="Calibri"/>
            <w:szCs w:val="22"/>
            <w:highlight w:val="yellow"/>
            <w:lang w:eastAsia="en-GB"/>
          </w:rPr>
          <w:t xml:space="preserve">The element </w:t>
        </w:r>
        <w:r w:rsidRPr="00DF304A">
          <w:rPr>
            <w:rStyle w:val="elementdeftypeChar"/>
            <w:highlight w:val="yellow"/>
          </w:rPr>
          <w:t>&lt;spotweld/&gt;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B55F7A">
        <w:trPr>
          <w:tblHeader/>
          <w:jc w:val="center"/>
          <w:ins w:id="3075"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B55F7A">
            <w:pPr>
              <w:keepNext/>
              <w:rPr>
                <w:ins w:id="3076" w:author="nick" w:date="2021-06-28T21:43:00Z"/>
                <w:b/>
                <w:i/>
                <w:highlight w:val="yellow"/>
              </w:rPr>
            </w:pPr>
            <w:ins w:id="3077"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B55F7A">
            <w:pPr>
              <w:keepNext/>
              <w:rPr>
                <w:ins w:id="3078" w:author="nick" w:date="2021-06-28T21:43:00Z"/>
                <w:b/>
                <w:i/>
                <w:highlight w:val="yellow"/>
              </w:rPr>
            </w:pPr>
            <w:ins w:id="3079"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B55F7A">
            <w:pPr>
              <w:keepNext/>
              <w:rPr>
                <w:ins w:id="3080" w:author="nick" w:date="2021-06-28T21:43:00Z"/>
                <w:b/>
                <w:i/>
                <w:highlight w:val="yellow"/>
              </w:rPr>
            </w:pPr>
            <w:ins w:id="3081"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B55F7A">
            <w:pPr>
              <w:keepNext/>
              <w:rPr>
                <w:ins w:id="3082" w:author="nick" w:date="2021-06-28T21:43:00Z"/>
                <w:b/>
                <w:i/>
                <w:highlight w:val="yellow"/>
              </w:rPr>
            </w:pPr>
            <w:ins w:id="3083" w:author="nick" w:date="2021-06-28T21:43:00Z">
              <w:r w:rsidRPr="00DF304A">
                <w:rPr>
                  <w:b/>
                  <w:i/>
                  <w:highlight w:val="yellow"/>
                </w:rPr>
                <w:t>Constraint</w:t>
              </w:r>
            </w:ins>
          </w:p>
        </w:tc>
      </w:tr>
      <w:tr w:rsidR="00DF304A" w:rsidRPr="00DF304A" w14:paraId="469AECF2" w14:textId="77777777" w:rsidTr="00B55F7A">
        <w:trPr>
          <w:jc w:val="center"/>
          <w:ins w:id="3084" w:author="nick" w:date="2021-06-28T21:43:00Z"/>
        </w:trPr>
        <w:tc>
          <w:tcPr>
            <w:tcW w:w="2111" w:type="dxa"/>
            <w:shd w:val="clear" w:color="auto" w:fill="auto"/>
            <w:vAlign w:val="bottom"/>
          </w:tcPr>
          <w:p w14:paraId="0615B5F5" w14:textId="77777777" w:rsidR="00DF304A" w:rsidRPr="00DF304A" w:rsidRDefault="00DF304A" w:rsidP="00B55F7A">
            <w:pPr>
              <w:rPr>
                <w:ins w:id="3085" w:author="nick" w:date="2021-06-28T21:43:00Z"/>
                <w:sz w:val="20"/>
                <w:szCs w:val="20"/>
                <w:highlight w:val="yellow"/>
              </w:rPr>
            </w:pPr>
            <w:ins w:id="3086" w:author="nick" w:date="2021-06-28T21:43:00Z">
              <w:r w:rsidRPr="00DF304A">
                <w:rPr>
                  <w:sz w:val="20"/>
                  <w:szCs w:val="20"/>
                  <w:highlight w:val="yellow"/>
                </w:rPr>
                <w:t>normal_direction</w:t>
              </w:r>
            </w:ins>
          </w:p>
        </w:tc>
        <w:tc>
          <w:tcPr>
            <w:tcW w:w="1559" w:type="dxa"/>
            <w:shd w:val="clear" w:color="auto" w:fill="auto"/>
            <w:vAlign w:val="bottom"/>
          </w:tcPr>
          <w:p w14:paraId="09F219BA" w14:textId="77777777" w:rsidR="00DF304A" w:rsidRPr="00DF304A" w:rsidRDefault="00DF304A" w:rsidP="00B55F7A">
            <w:pPr>
              <w:rPr>
                <w:ins w:id="3087" w:author="nick" w:date="2021-06-28T21:43:00Z"/>
                <w:sz w:val="20"/>
                <w:szCs w:val="20"/>
                <w:highlight w:val="yellow"/>
              </w:rPr>
            </w:pPr>
            <w:ins w:id="3088"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B55F7A">
            <w:pPr>
              <w:rPr>
                <w:ins w:id="3089" w:author="nick" w:date="2021-06-28T21:43:00Z"/>
                <w:sz w:val="20"/>
                <w:szCs w:val="20"/>
                <w:highlight w:val="yellow"/>
              </w:rPr>
            </w:pPr>
            <w:ins w:id="3090"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B55F7A">
            <w:pPr>
              <w:rPr>
                <w:ins w:id="3091" w:author="nick" w:date="2021-06-28T21:43:00Z"/>
                <w:sz w:val="20"/>
                <w:szCs w:val="20"/>
                <w:highlight w:val="yellow"/>
              </w:rPr>
            </w:pPr>
            <w:ins w:id="3092" w:author="nick" w:date="2021-06-28T21:43:00Z">
              <w:r w:rsidRPr="00DF304A">
                <w:rPr>
                  <w:sz w:val="20"/>
                  <w:szCs w:val="20"/>
                  <w:highlight w:val="yellow"/>
                </w:rPr>
                <w:t>-</w:t>
              </w:r>
            </w:ins>
          </w:p>
        </w:tc>
      </w:tr>
      <w:tr w:rsidR="00DF304A" w:rsidRPr="00DF304A" w14:paraId="78CA26B1" w14:textId="77777777" w:rsidTr="00B55F7A">
        <w:trPr>
          <w:jc w:val="center"/>
          <w:ins w:id="3093" w:author="nick" w:date="2021-06-28T21:43:00Z"/>
        </w:trPr>
        <w:tc>
          <w:tcPr>
            <w:tcW w:w="2111" w:type="dxa"/>
            <w:shd w:val="clear" w:color="auto" w:fill="auto"/>
            <w:vAlign w:val="bottom"/>
          </w:tcPr>
          <w:p w14:paraId="4080E8AA" w14:textId="77777777" w:rsidR="00DF304A" w:rsidRPr="00DF304A" w:rsidRDefault="00DF304A" w:rsidP="00B55F7A">
            <w:pPr>
              <w:rPr>
                <w:ins w:id="3094" w:author="nick" w:date="2021-06-28T21:43:00Z"/>
                <w:sz w:val="20"/>
                <w:szCs w:val="20"/>
                <w:highlight w:val="yellow"/>
              </w:rPr>
            </w:pPr>
            <w:ins w:id="3095" w:author="nick" w:date="2021-06-28T21:43:00Z">
              <w:r w:rsidRPr="00DF304A">
                <w:rPr>
                  <w:sz w:val="20"/>
                  <w:szCs w:val="20"/>
                  <w:highlight w:val="yellow"/>
                </w:rPr>
                <w:t>tangential_direction</w:t>
              </w:r>
            </w:ins>
          </w:p>
        </w:tc>
        <w:tc>
          <w:tcPr>
            <w:tcW w:w="1559" w:type="dxa"/>
            <w:shd w:val="clear" w:color="auto" w:fill="auto"/>
            <w:vAlign w:val="bottom"/>
          </w:tcPr>
          <w:p w14:paraId="2C6A990D" w14:textId="77777777" w:rsidR="00DF304A" w:rsidRPr="00DF304A" w:rsidRDefault="00DF304A" w:rsidP="00B55F7A">
            <w:pPr>
              <w:rPr>
                <w:ins w:id="3096" w:author="nick" w:date="2021-06-28T21:43:00Z"/>
                <w:sz w:val="20"/>
                <w:szCs w:val="20"/>
                <w:highlight w:val="yellow"/>
              </w:rPr>
            </w:pPr>
            <w:ins w:id="3097"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B55F7A">
            <w:pPr>
              <w:rPr>
                <w:ins w:id="3098" w:author="nick" w:date="2021-06-28T21:43:00Z"/>
                <w:sz w:val="20"/>
                <w:szCs w:val="20"/>
                <w:highlight w:val="yellow"/>
              </w:rPr>
            </w:pPr>
            <w:ins w:id="3099"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B55F7A">
            <w:pPr>
              <w:rPr>
                <w:ins w:id="3100" w:author="nick" w:date="2021-06-28T21:43:00Z"/>
                <w:sz w:val="20"/>
                <w:szCs w:val="20"/>
                <w:highlight w:val="yellow"/>
              </w:rPr>
            </w:pPr>
            <w:ins w:id="3101" w:author="nick" w:date="2021-06-28T21:43:00Z">
              <w:r w:rsidRPr="00DF304A">
                <w:rPr>
                  <w:sz w:val="20"/>
                  <w:szCs w:val="20"/>
                  <w:highlight w:val="yellow"/>
                </w:rPr>
                <w:t>-</w:t>
              </w:r>
            </w:ins>
          </w:p>
        </w:tc>
      </w:tr>
    </w:tbl>
    <w:p w14:paraId="7E3B4B0F" w14:textId="473FE517" w:rsidR="00DF304A" w:rsidRDefault="00DF304A" w:rsidP="00DF304A">
      <w:pPr>
        <w:pStyle w:val="Caption"/>
        <w:tabs>
          <w:tab w:val="center" w:pos="4535"/>
          <w:tab w:val="left" w:pos="7349"/>
        </w:tabs>
        <w:spacing w:before="120"/>
        <w:jc w:val="left"/>
        <w:rPr>
          <w:ins w:id="3102" w:author="nick" w:date="2021-06-28T21:43:00Z"/>
          <w:rStyle w:val="elementdeftypeChar"/>
          <w:b/>
        </w:rPr>
      </w:pPr>
      <w:ins w:id="3103" w:author="nick" w:date="2021-06-28T21:43:00Z">
        <w:r w:rsidRPr="00DF304A">
          <w:rPr>
            <w:highlight w:val="yellow"/>
          </w:rPr>
          <w:tab/>
        </w:r>
        <w:bookmarkStart w:id="3104"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r w:rsidR="0004792C">
        <w:rPr>
          <w:noProof/>
          <w:highlight w:val="yellow"/>
        </w:rPr>
        <w:t>37</w:t>
      </w:r>
      <w:ins w:id="3105" w:author="nick" w:date="2021-06-28T21:43: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3106" w:author="nick" w:date="2021-06-28T21:44:00Z">
        <w:r w:rsidRPr="00DF304A">
          <w:rPr>
            <w:rStyle w:val="elementdeftypeChar"/>
            <w:b/>
            <w:highlight w:val="yellow"/>
          </w:rPr>
          <w:t>spotweld</w:t>
        </w:r>
      </w:ins>
      <w:ins w:id="3107" w:author="nick" w:date="2021-06-28T21:43:00Z">
        <w:r w:rsidRPr="00DF304A">
          <w:rPr>
            <w:rStyle w:val="elementdeftypeChar"/>
            <w:b/>
            <w:highlight w:val="yellow"/>
          </w:rPr>
          <w:t>/&gt;</w:t>
        </w:r>
        <w:bookmarkEnd w:id="3104"/>
      </w:ins>
    </w:p>
    <w:p w14:paraId="4A44E432" w14:textId="77777777" w:rsidR="00DF304A" w:rsidRDefault="00DF304A" w:rsidP="00D94005">
      <w:pPr>
        <w:pStyle w:val="Example"/>
        <w:keepNext/>
        <w:spacing w:before="120"/>
        <w:rPr>
          <w:ins w:id="3108"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109" w:name="_Toc3556976"/>
      <w:bookmarkStart w:id="3110" w:name="_Toc34747226"/>
      <w:bookmarkStart w:id="3111" w:name="_Toc77102041"/>
      <w:r w:rsidRPr="007055D9">
        <w:t>Robscans</w:t>
      </w:r>
      <w:bookmarkEnd w:id="3109"/>
      <w:bookmarkEnd w:id="3110"/>
      <w:bookmarkEnd w:id="3111"/>
    </w:p>
    <w:bookmarkEnd w:id="2832"/>
    <w:bookmarkEnd w:id="2833"/>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B2C90C8" w:rsidR="002E60CB" w:rsidRPr="00226A3F" w:rsidRDefault="002E60CB" w:rsidP="002E60CB">
      <w:pPr>
        <w:pStyle w:val="Caption"/>
      </w:pPr>
      <w:bookmarkStart w:id="3112" w:name="_Ref401160011"/>
      <w:bookmarkStart w:id="3113" w:name="_Toc413359628"/>
      <w:bookmarkStart w:id="3114" w:name="_Toc3557087"/>
      <w:bookmarkStart w:id="3115" w:name="_Toc34747338"/>
      <w:bookmarkStart w:id="3116" w:name="_Toc76030529"/>
      <w:r w:rsidRPr="00226A3F">
        <w:t xml:space="preserve">Figure </w:t>
      </w:r>
      <w:r w:rsidR="00406B64">
        <w:fldChar w:fldCharType="begin"/>
      </w:r>
      <w:r w:rsidR="00406B64">
        <w:instrText xml:space="preserve"> SEQ Figure \* ARABIC </w:instrText>
      </w:r>
      <w:r w:rsidR="00406B64">
        <w:fldChar w:fldCharType="separate"/>
      </w:r>
      <w:r w:rsidR="0004792C">
        <w:rPr>
          <w:noProof/>
        </w:rPr>
        <w:t>8</w:t>
      </w:r>
      <w:r w:rsidR="00406B64">
        <w:fldChar w:fldCharType="end"/>
      </w:r>
      <w:bookmarkEnd w:id="311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113"/>
      <w:bookmarkEnd w:id="3114"/>
      <w:bookmarkEnd w:id="3115"/>
      <w:bookmarkEnd w:id="311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lastRenderedPageBreak/>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A045527"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117" w:author="nick" w:date="2021-07-14T20:24:00Z">
              <w:r w:rsidR="0004792C" w:rsidRPr="0004792C">
                <w:rPr>
                  <w:sz w:val="20"/>
                  <w:szCs w:val="20"/>
                </w:rPr>
                <w:t xml:space="preserve">Custom Attributes </w:t>
              </w:r>
              <w:r w:rsidR="0004792C" w:rsidRPr="007331A4">
                <w:t>list</w:t>
              </w:r>
            </w:ins>
            <w:del w:id="3118"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35948EFF" w14:textId="3244C2C9" w:rsidR="00E65740" w:rsidRPr="00226A3F" w:rsidRDefault="00B66E76" w:rsidP="00174031">
      <w:pPr>
        <w:pStyle w:val="Caption"/>
        <w:spacing w:before="120"/>
      </w:pPr>
      <w:bookmarkStart w:id="3119" w:name="_Toc3566444"/>
      <w:bookmarkStart w:id="3120" w:name="_Toc34747447"/>
      <w:bookmarkStart w:id="3121" w:name="_Toc77095896"/>
      <w:r>
        <w:t xml:space="preserve">Table </w:t>
      </w:r>
      <w:r w:rsidR="00ED469A">
        <w:fldChar w:fldCharType="begin"/>
      </w:r>
      <w:r w:rsidR="00ED469A">
        <w:instrText xml:space="preserve"> SEQ Table \* ARABIC </w:instrText>
      </w:r>
      <w:r w:rsidR="00ED469A">
        <w:fldChar w:fldCharType="separate"/>
      </w:r>
      <w:r w:rsidR="0004792C">
        <w:rPr>
          <w:noProof/>
        </w:rPr>
        <w:t>38</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119"/>
      <w:bookmarkEnd w:id="3120"/>
      <w:bookmarkEnd w:id="3121"/>
    </w:p>
    <w:p w14:paraId="1F3EA4D4" w14:textId="77777777" w:rsidR="002E60CB" w:rsidRPr="00226A3F" w:rsidRDefault="002E60CB" w:rsidP="00DA3D72">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8D24817" w:rsidR="002E60CB" w:rsidRDefault="002E60CB" w:rsidP="004B2578">
      <w:pPr>
        <w:pStyle w:val="Caption"/>
        <w:spacing w:before="120"/>
      </w:pPr>
      <w:bookmarkStart w:id="3122" w:name="_Toc3566445"/>
      <w:bookmarkStart w:id="3123" w:name="_Toc34747448"/>
      <w:bookmarkStart w:id="3124" w:name="_Toc77095897"/>
      <w:r>
        <w:t xml:space="preserve">Table </w:t>
      </w:r>
      <w:r w:rsidR="00ED469A">
        <w:fldChar w:fldCharType="begin"/>
      </w:r>
      <w:r w:rsidR="00ED469A">
        <w:instrText xml:space="preserve"> SEQ Table \* ARABIC </w:instrText>
      </w:r>
      <w:r w:rsidR="00ED469A">
        <w:fldChar w:fldCharType="separate"/>
      </w:r>
      <w:r w:rsidR="0004792C">
        <w:rPr>
          <w:noProof/>
        </w:rPr>
        <w:t>39</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122"/>
      <w:bookmarkEnd w:id="3123"/>
      <w:bookmarkEnd w:id="312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lastRenderedPageBreak/>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A79C626" w:rsidR="002E60CB" w:rsidRDefault="00AA6A7E" w:rsidP="004B2578">
      <w:pPr>
        <w:pStyle w:val="Caption"/>
        <w:spacing w:before="120"/>
      </w:pPr>
      <w:bookmarkStart w:id="3125" w:name="_Toc3566446"/>
      <w:bookmarkStart w:id="3126" w:name="_Toc34747449"/>
      <w:bookmarkStart w:id="3127" w:name="_Toc77095898"/>
      <w:r>
        <w:t xml:space="preserve">Table </w:t>
      </w:r>
      <w:r w:rsidR="00ED469A">
        <w:fldChar w:fldCharType="begin"/>
      </w:r>
      <w:r w:rsidR="00ED469A">
        <w:instrText xml:space="preserve"> SEQ Table \* ARABIC </w:instrText>
      </w:r>
      <w:r w:rsidR="00ED469A">
        <w:fldChar w:fldCharType="separate"/>
      </w:r>
      <w:r w:rsidR="0004792C">
        <w:rPr>
          <w:noProof/>
        </w:rPr>
        <w:t>40</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3125"/>
      <w:bookmarkEnd w:id="3126"/>
      <w:bookmarkEnd w:id="3127"/>
    </w:p>
    <w:p w14:paraId="12786DE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70A5D4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4792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3128" w:name="_Toc428279365"/>
      <w:bookmarkStart w:id="3129" w:name="_Toc428456102"/>
      <w:bookmarkStart w:id="3130" w:name="_Toc428537065"/>
      <w:bookmarkStart w:id="3131" w:name="_Toc428969384"/>
      <w:bookmarkStart w:id="3132" w:name="_Toc429052775"/>
      <w:bookmarkStart w:id="3133" w:name="_Toc413359585"/>
      <w:bookmarkStart w:id="3134" w:name="_Toc3556977"/>
      <w:bookmarkStart w:id="3135" w:name="_Toc34747227"/>
      <w:bookmarkStart w:id="3136" w:name="_Toc77102042"/>
      <w:bookmarkEnd w:id="3128"/>
      <w:bookmarkEnd w:id="3129"/>
      <w:bookmarkEnd w:id="3130"/>
      <w:bookmarkEnd w:id="3131"/>
      <w:bookmarkEnd w:id="3132"/>
      <w:r w:rsidRPr="00226A3F">
        <w:t>Rivets</w:t>
      </w:r>
      <w:bookmarkEnd w:id="3133"/>
      <w:bookmarkEnd w:id="3134"/>
      <w:bookmarkEnd w:id="3135"/>
      <w:bookmarkEnd w:id="313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4B3123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137" w:author="nick" w:date="2021-07-14T20:24:00Z">
              <w:r w:rsidR="0004792C" w:rsidRPr="0004792C">
                <w:rPr>
                  <w:sz w:val="20"/>
                  <w:szCs w:val="20"/>
                </w:rPr>
                <w:t xml:space="preserve">Custom Attributes </w:t>
              </w:r>
              <w:r w:rsidR="0004792C" w:rsidRPr="007331A4">
                <w:t>list</w:t>
              </w:r>
            </w:ins>
            <w:del w:id="3138"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2095739F" w14:textId="25C51A16" w:rsidR="002E60CB" w:rsidRDefault="00753389" w:rsidP="00753389">
      <w:pPr>
        <w:pStyle w:val="Caption"/>
        <w:spacing w:before="120"/>
      </w:pPr>
      <w:bookmarkStart w:id="3139" w:name="_Toc3566447"/>
      <w:bookmarkStart w:id="3140" w:name="_Toc34747450"/>
      <w:bookmarkStart w:id="3141" w:name="_Toc77095899"/>
      <w:r>
        <w:t xml:space="preserve">Table </w:t>
      </w:r>
      <w:r w:rsidR="00ED469A">
        <w:fldChar w:fldCharType="begin"/>
      </w:r>
      <w:r w:rsidR="00ED469A">
        <w:instrText xml:space="preserve"> SEQ Table \* ARABIC </w:instrText>
      </w:r>
      <w:r w:rsidR="00ED469A">
        <w:fldChar w:fldCharType="separate"/>
      </w:r>
      <w:r w:rsidR="0004792C">
        <w:rPr>
          <w:noProof/>
        </w:rPr>
        <w:t>41</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3139"/>
      <w:bookmarkEnd w:id="3140"/>
      <w:bookmarkEnd w:id="3141"/>
    </w:p>
    <w:p w14:paraId="208165D8"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7A97D70" w:rsidR="002E60CB" w:rsidRDefault="002E60CB" w:rsidP="004B2578">
      <w:pPr>
        <w:pStyle w:val="Caption"/>
        <w:spacing w:before="120"/>
        <w:rPr>
          <w:rFonts w:ascii="Courier New" w:hAnsi="Courier New" w:cs="Courier New"/>
          <w:bCs w:val="0"/>
          <w:i/>
          <w:sz w:val="18"/>
          <w:szCs w:val="18"/>
        </w:rPr>
      </w:pPr>
      <w:bookmarkStart w:id="3142" w:name="_Toc3566448"/>
      <w:bookmarkStart w:id="3143" w:name="_Toc34747451"/>
      <w:bookmarkStart w:id="3144" w:name="_Toc77095900"/>
      <w:r>
        <w:t xml:space="preserve">Table </w:t>
      </w:r>
      <w:r w:rsidR="00ED469A">
        <w:fldChar w:fldCharType="begin"/>
      </w:r>
      <w:r w:rsidR="00ED469A">
        <w:instrText xml:space="preserve"> SEQ Table \* ARABIC </w:instrText>
      </w:r>
      <w:r w:rsidR="00ED469A">
        <w:fldChar w:fldCharType="separate"/>
      </w:r>
      <w:r w:rsidR="0004792C">
        <w:rPr>
          <w:noProof/>
        </w:rPr>
        <w:t>42</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3142"/>
      <w:bookmarkEnd w:id="3143"/>
      <w:bookmarkEnd w:id="3144"/>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6C3E139E" w:rsidR="00A1530E" w:rsidRDefault="00A1530E" w:rsidP="00894B86">
      <w:pPr>
        <w:pStyle w:val="Caption"/>
        <w:rPr>
          <w:b w:val="0"/>
        </w:rPr>
      </w:pPr>
      <w:r w:rsidRPr="00A1530E">
        <w:rPr>
          <w:b w:val="0"/>
          <w:i/>
        </w:rPr>
        <w:t>Source of image:</w:t>
      </w:r>
      <w:r w:rsidRPr="00A1530E">
        <w:rPr>
          <w:b w:val="0"/>
        </w:rPr>
        <w:t xml:space="preserve"> </w:t>
      </w:r>
      <w:r w:rsidR="00B55F7A">
        <w:fldChar w:fldCharType="begin"/>
      </w:r>
      <w:r w:rsidR="00B55F7A">
        <w:instrText xml:space="preserve"> HYPERLINK "http://sfsintecusa.com/files/2011/09/Rivet-Brochure-Feb-2011.pdf" </w:instrText>
      </w:r>
      <w:ins w:id="3145" w:author="nick" w:date="2021-07-13T20:53:00Z"/>
      <w:r w:rsidR="00B55F7A">
        <w:fldChar w:fldCharType="separate"/>
      </w:r>
      <w:r w:rsidRPr="0078423A">
        <w:rPr>
          <w:rStyle w:val="Hyperlink"/>
          <w:b w:val="0"/>
        </w:rPr>
        <w:t>http://sfsintecusa.com/files/2011/09/Rivet-Brochure-Feb-2011.pdf</w:t>
      </w:r>
      <w:r w:rsidR="00B55F7A">
        <w:rPr>
          <w:rStyle w:val="Hyperlink"/>
          <w:b w:val="0"/>
        </w:rPr>
        <w:fldChar w:fldCharType="end"/>
      </w:r>
    </w:p>
    <w:p w14:paraId="030610B1" w14:textId="7A66B88B" w:rsidR="00894B86" w:rsidRPr="00894B86" w:rsidRDefault="00894B86" w:rsidP="00894B86">
      <w:pPr>
        <w:pStyle w:val="Caption"/>
      </w:pPr>
      <w:bookmarkStart w:id="3146" w:name="_Toc3557088"/>
      <w:bookmarkStart w:id="3147" w:name="_Toc34747339"/>
      <w:bookmarkStart w:id="3148" w:name="_Toc76030530"/>
      <w:r>
        <w:t xml:space="preserve">Figure </w:t>
      </w:r>
      <w:r w:rsidR="00406B64">
        <w:fldChar w:fldCharType="begin"/>
      </w:r>
      <w:r w:rsidR="00406B64">
        <w:instrText xml:space="preserve"> SEQ Figure \* ARABIC </w:instrText>
      </w:r>
      <w:r w:rsidR="00406B64">
        <w:fldChar w:fldCharType="separate"/>
      </w:r>
      <w:r w:rsidR="0004792C">
        <w:rPr>
          <w:noProof/>
        </w:rPr>
        <w:t>9</w:t>
      </w:r>
      <w:r w:rsidR="00406B64">
        <w:fldChar w:fldCharType="end"/>
      </w:r>
      <w:r>
        <w:t>: Rivet head types</w:t>
      </w:r>
      <w:bookmarkEnd w:id="3146"/>
      <w:bookmarkEnd w:id="3147"/>
      <w:bookmarkEnd w:id="3148"/>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26597DA" w:rsidR="002E60CB" w:rsidRDefault="002E60CB" w:rsidP="0007205C">
      <w:pPr>
        <w:jc w:val="both"/>
        <w:rPr>
          <w:ins w:id="3149" w:author="nick" w:date="2021-06-28T21:22:00Z"/>
        </w:rPr>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4792C">
        <w:t>7.1.3</w:t>
      </w:r>
      <w:r w:rsidR="008D51C0">
        <w:fldChar w:fldCharType="end"/>
      </w:r>
      <w:r>
        <w:t>.</w:t>
      </w:r>
    </w:p>
    <w:p w14:paraId="12EEBF47" w14:textId="2190D22D" w:rsidR="00F35EB8" w:rsidRDefault="00F35EB8" w:rsidP="0007205C">
      <w:pPr>
        <w:jc w:val="both"/>
      </w:pPr>
      <w:ins w:id="3150" w:author="nick" w:date="2021-06-28T21:22:00Z">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w:t>
        </w:r>
      </w:ins>
      <w:ins w:id="3151" w:author="nick" w:date="2021-06-28T21:23:00Z">
        <w:r w:rsidRPr="00F35EB8">
          <w:rPr>
            <w:highlight w:val="yellow"/>
          </w:rPr>
          <w:t xml:space="preserve">rivets that are not axis-symmetric and require </w:t>
        </w:r>
      </w:ins>
      <w:ins w:id="3152" w:author="nick" w:date="2021-06-28T21:24:00Z">
        <w:r w:rsidRPr="00F35EB8">
          <w:rPr>
            <w:highlight w:val="yellow"/>
          </w:rPr>
          <w:t>a special orientation.</w:t>
        </w:r>
      </w:ins>
    </w:p>
    <w:p w14:paraId="0BB5B3A9" w14:textId="28820D42" w:rsidR="002E60CB" w:rsidRDefault="002E60CB" w:rsidP="0007205C">
      <w:pPr>
        <w:jc w:val="both"/>
      </w:pPr>
      <w:r>
        <w:lastRenderedPageBreak/>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3153"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3154" w:author="nick" w:date="2021-06-28T21:21:00Z"/>
                <w:sz w:val="20"/>
                <w:szCs w:val="20"/>
                <w:highlight w:val="yellow"/>
              </w:rPr>
            </w:pPr>
            <w:ins w:id="3155" w:author="nick" w:date="2021-06-28T21:21:00Z">
              <w:r w:rsidRPr="00F35EB8">
                <w:rPr>
                  <w:sz w:val="20"/>
                  <w:szCs w:val="20"/>
                  <w:highlight w:val="yellow"/>
                </w:rPr>
                <w:t>tangential_direction</w:t>
              </w:r>
            </w:ins>
          </w:p>
        </w:tc>
        <w:tc>
          <w:tcPr>
            <w:tcW w:w="2268" w:type="dxa"/>
            <w:shd w:val="clear" w:color="auto" w:fill="auto"/>
            <w:vAlign w:val="bottom"/>
          </w:tcPr>
          <w:p w14:paraId="6BB6430A" w14:textId="04027981" w:rsidR="00F35EB8" w:rsidRPr="00F35EB8" w:rsidRDefault="00F35EB8" w:rsidP="00420351">
            <w:pPr>
              <w:keepNext/>
              <w:keepLines/>
              <w:rPr>
                <w:ins w:id="3156" w:author="nick" w:date="2021-06-28T21:21:00Z"/>
                <w:sz w:val="20"/>
                <w:szCs w:val="20"/>
                <w:highlight w:val="yellow"/>
              </w:rPr>
            </w:pPr>
            <w:ins w:id="3157"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3158" w:author="nick" w:date="2021-06-28T21:21:00Z"/>
                <w:sz w:val="20"/>
                <w:szCs w:val="20"/>
                <w:highlight w:val="yellow"/>
              </w:rPr>
            </w:pPr>
            <w:ins w:id="3159"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3160" w:author="nick" w:date="2021-06-28T21:21:00Z"/>
                <w:sz w:val="20"/>
                <w:szCs w:val="20"/>
                <w:highlight w:val="yellow"/>
              </w:rPr>
            </w:pPr>
            <w:ins w:id="3161"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3A95626A" w:rsidR="002E60CB" w:rsidRDefault="002E60CB" w:rsidP="00420351">
      <w:pPr>
        <w:pStyle w:val="Caption"/>
        <w:keepNext/>
        <w:keepLines/>
        <w:spacing w:before="120"/>
      </w:pPr>
      <w:bookmarkStart w:id="3162" w:name="_Toc3566449"/>
      <w:bookmarkStart w:id="3163" w:name="_Toc34747452"/>
      <w:bookmarkStart w:id="3164" w:name="_Toc77095901"/>
      <w:r>
        <w:t xml:space="preserve">Table </w:t>
      </w:r>
      <w:r w:rsidR="00ED469A">
        <w:fldChar w:fldCharType="begin"/>
      </w:r>
      <w:r w:rsidR="00ED469A">
        <w:instrText xml:space="preserve"> SEQ Table \* ARABIC </w:instrText>
      </w:r>
      <w:r w:rsidR="00ED469A">
        <w:fldChar w:fldCharType="separate"/>
      </w:r>
      <w:r w:rsidR="0004792C">
        <w:rPr>
          <w:noProof/>
        </w:rPr>
        <w:t>43</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3162"/>
      <w:bookmarkEnd w:id="3163"/>
      <w:bookmarkEnd w:id="3164"/>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3165" w:author="nick" w:date="2021-06-28T21:26:00Z"/>
        </w:rPr>
      </w:pPr>
      <w:ins w:id="3166" w:author="nick" w:date="2021-06-28T21:26:00Z">
        <w:r>
          <w:t>Example</w:t>
        </w:r>
        <w:r w:rsidRPr="00226A3F">
          <w:t xml:space="preserve">: </w:t>
        </w:r>
      </w:ins>
    </w:p>
    <w:p w14:paraId="301F4B09" w14:textId="77777777" w:rsidR="00C87D73" w:rsidRPr="00226A3F" w:rsidRDefault="00C87D73" w:rsidP="00C87D73">
      <w:pPr>
        <w:pStyle w:val="XMLCode"/>
        <w:keepNext/>
        <w:rPr>
          <w:ins w:id="3167" w:author="nick" w:date="2021-06-28T21:26:00Z"/>
        </w:rPr>
      </w:pPr>
    </w:p>
    <w:p w14:paraId="3B8E6DEA" w14:textId="77777777" w:rsidR="00C87D73" w:rsidRPr="00226A3F" w:rsidRDefault="00C87D73" w:rsidP="00C87D73">
      <w:pPr>
        <w:pStyle w:val="XMLCode"/>
        <w:keepNext/>
        <w:rPr>
          <w:ins w:id="3168" w:author="nick" w:date="2021-06-28T21:26:00Z"/>
        </w:rPr>
      </w:pPr>
      <w:ins w:id="3169"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3170" w:author="nick" w:date="2021-06-28T21:26:00Z"/>
        </w:rPr>
      </w:pPr>
      <w:ins w:id="3171" w:author="nick" w:date="2021-06-28T21:26:00Z">
        <w:r w:rsidRPr="00D129C6">
          <w:t xml:space="preserve">    </w:t>
        </w:r>
        <w:r>
          <w:t>...</w:t>
        </w:r>
      </w:ins>
    </w:p>
    <w:p w14:paraId="5267A6FB" w14:textId="77777777" w:rsidR="00C87D73" w:rsidRPr="00817E05" w:rsidRDefault="00C87D73" w:rsidP="00C87D73">
      <w:pPr>
        <w:pStyle w:val="XMLCode"/>
        <w:keepNext/>
        <w:rPr>
          <w:ins w:id="3172" w:author="nick" w:date="2021-06-28T21:26:00Z"/>
          <w:b/>
          <w:color w:val="0070C0"/>
        </w:rPr>
      </w:pPr>
      <w:ins w:id="3173" w:author="nick" w:date="2021-06-28T21:26:00Z">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E67362" w:rsidRDefault="00C87D73" w:rsidP="00C87D73">
      <w:pPr>
        <w:pStyle w:val="XMLCode"/>
        <w:keepNext/>
        <w:rPr>
          <w:ins w:id="3174" w:author="nick" w:date="2021-06-28T21:26:00Z"/>
          <w:lang w:val="fr-FR"/>
        </w:rPr>
      </w:pPr>
      <w:ins w:id="3175" w:author="nick" w:date="2021-06-28T21:26:00Z">
        <w:r w:rsidRPr="000E3526">
          <w:t xml:space="preserve">        </w:t>
        </w:r>
        <w:r w:rsidRPr="00E67362">
          <w:rPr>
            <w:lang w:val="fr-FR"/>
          </w:rPr>
          <w:t>&lt;normal_direction x="0" y="0" z="3"/&gt;</w:t>
        </w:r>
      </w:ins>
    </w:p>
    <w:p w14:paraId="0DD99EE6" w14:textId="77777777" w:rsidR="00C87D73" w:rsidRPr="00E67362" w:rsidRDefault="00C87D73" w:rsidP="00C87D73">
      <w:pPr>
        <w:pStyle w:val="XMLCode"/>
        <w:keepNext/>
        <w:rPr>
          <w:ins w:id="3176" w:author="nick" w:date="2021-06-28T21:26:00Z"/>
          <w:b/>
          <w:color w:val="0070C0"/>
          <w:lang w:val="fr-FR"/>
        </w:rPr>
      </w:pPr>
      <w:ins w:id="3177" w:author="nick" w:date="2021-06-28T21:26:00Z">
        <w:r w:rsidRPr="0033379A">
          <w:rPr>
            <w:b/>
            <w:color w:val="0070C0"/>
            <w:lang w:val="fr-FR"/>
          </w:rPr>
          <w:t xml:space="preserve">    </w:t>
        </w:r>
        <w:r w:rsidRPr="00E67362">
          <w:rPr>
            <w:b/>
            <w:color w:val="0070C0"/>
            <w:lang w:val="fr-FR"/>
          </w:rPr>
          <w:t>&lt;/rivet&gt;</w:t>
        </w:r>
      </w:ins>
    </w:p>
    <w:p w14:paraId="70B1863D" w14:textId="77777777" w:rsidR="00C87D73" w:rsidRDefault="00C87D73" w:rsidP="00C87D73">
      <w:pPr>
        <w:pStyle w:val="XMLCode"/>
        <w:keepNext/>
        <w:rPr>
          <w:ins w:id="3178" w:author="nick" w:date="2021-06-28T21:26:00Z"/>
          <w:b/>
        </w:rPr>
      </w:pPr>
      <w:ins w:id="3179" w:author="nick" w:date="2021-06-28T21:26:00Z">
        <w:r w:rsidRPr="00E67362">
          <w:rPr>
            <w:lang w:val="fr-FR"/>
          </w:rPr>
          <w:t xml:space="preserve">    </w:t>
        </w:r>
        <w:r w:rsidRPr="00226A3F">
          <w:t>&lt;loc&gt; 1645.83 821.145 616.585 &lt;/loc&gt;</w:t>
        </w:r>
      </w:ins>
    </w:p>
    <w:p w14:paraId="6577C433" w14:textId="77777777" w:rsidR="00C87D73" w:rsidRPr="00226A3F" w:rsidRDefault="00C87D73" w:rsidP="00C87D73">
      <w:pPr>
        <w:pStyle w:val="XMLCode"/>
        <w:keepNext/>
        <w:rPr>
          <w:ins w:id="3180" w:author="nick" w:date="2021-06-28T21:26:00Z"/>
        </w:rPr>
      </w:pPr>
      <w:ins w:id="3181" w:author="nick" w:date="2021-06-28T21:26:00Z">
        <w:r w:rsidRPr="00226A3F">
          <w:t xml:space="preserve">    &lt;appdata&gt;</w:t>
        </w:r>
      </w:ins>
    </w:p>
    <w:p w14:paraId="3EAEC40D" w14:textId="77777777" w:rsidR="00C87D73" w:rsidRPr="00226A3F" w:rsidRDefault="00C87D73" w:rsidP="00C87D73">
      <w:pPr>
        <w:pStyle w:val="XMLCode"/>
        <w:keepNext/>
        <w:rPr>
          <w:ins w:id="3182" w:author="nick" w:date="2021-06-28T21:26:00Z"/>
        </w:rPr>
      </w:pPr>
      <w:ins w:id="3183" w:author="nick" w:date="2021-06-28T21:26:00Z">
        <w:r w:rsidRPr="00226A3F">
          <w:t xml:space="preserve">        ...</w:t>
        </w:r>
      </w:ins>
    </w:p>
    <w:p w14:paraId="51A3F34C" w14:textId="77777777" w:rsidR="00C87D73" w:rsidRPr="00226A3F" w:rsidRDefault="00C87D73" w:rsidP="00C87D73">
      <w:pPr>
        <w:pStyle w:val="XMLCode"/>
        <w:keepNext/>
        <w:rPr>
          <w:ins w:id="3184" w:author="nick" w:date="2021-06-28T21:26:00Z"/>
        </w:rPr>
      </w:pPr>
      <w:ins w:id="3185" w:author="nick" w:date="2021-06-28T21:26:00Z">
        <w:r w:rsidRPr="00226A3F">
          <w:t xml:space="preserve">    &lt;/appdata&gt;</w:t>
        </w:r>
      </w:ins>
    </w:p>
    <w:p w14:paraId="19B99CE1" w14:textId="77777777" w:rsidR="00C87D73" w:rsidRDefault="00C87D73" w:rsidP="00C87D73">
      <w:pPr>
        <w:pStyle w:val="XMLCode"/>
        <w:rPr>
          <w:ins w:id="3186" w:author="nick" w:date="2021-06-28T21:26:00Z"/>
        </w:rPr>
      </w:pPr>
      <w:ins w:id="3187"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3188"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61E1814E" w:rsidR="002E60CB" w:rsidRPr="00226A3F" w:rsidRDefault="002E60CB" w:rsidP="002E60CB">
      <w:pPr>
        <w:pStyle w:val="XMLCode"/>
        <w:keepNext/>
      </w:pPr>
      <w:r w:rsidRPr="00226A3F">
        <w:t>&lt;connection_0d label=</w:t>
      </w:r>
      <w:r w:rsidR="00194316">
        <w:t>"</w:t>
      </w:r>
      <w:r w:rsidRPr="000F7EEA">
        <w:t>RVT</w:t>
      </w:r>
      <w:r w:rsidRPr="00226A3F">
        <w:t>_212392</w:t>
      </w:r>
      <w:ins w:id="3189" w:author="nick" w:date="2021-07-13T19:25:00Z">
        <w:r w:rsidR="009D78C2">
          <w:t>2</w:t>
        </w:r>
      </w:ins>
      <w:del w:id="3190" w:author="nick" w:date="2021-07-13T19:25:00Z">
        <w:r w:rsidRPr="00226A3F" w:rsidDel="009D78C2">
          <w:delText>1</w:delText>
        </w:r>
      </w:del>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3191" w:author="nick" w:date="2021-06-28T21:27:00Z"/>
          <w:b/>
          <w:color w:val="0070C0"/>
          <w:lang w:val="fr-FR"/>
        </w:rPr>
      </w:pPr>
      <w:ins w:id="3192" w:author="nick" w:date="2021-06-28T21:27:00Z">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ins>
    </w:p>
    <w:p w14:paraId="04F4D698" w14:textId="1EF3BBD1" w:rsidR="002E60CB" w:rsidRPr="00E67362" w:rsidRDefault="002E60CB" w:rsidP="002E60CB">
      <w:pPr>
        <w:pStyle w:val="XMLCode"/>
        <w:keepNext/>
        <w:rPr>
          <w:b/>
          <w:color w:val="0070C0"/>
          <w:lang w:val="fr-FR"/>
        </w:rPr>
      </w:pPr>
      <w:r w:rsidRPr="0033379A">
        <w:rPr>
          <w:b/>
          <w:color w:val="0070C0"/>
          <w:lang w:val="fr-FR"/>
        </w:rPr>
        <w:t xml:space="preserve">    </w:t>
      </w:r>
      <w:r w:rsidR="00AE0CCD" w:rsidRPr="00E67362">
        <w:rPr>
          <w:b/>
          <w:color w:val="0070C0"/>
          <w:lang w:val="fr-FR"/>
        </w:rPr>
        <w:t>&lt;/rivet&gt;</w:t>
      </w:r>
    </w:p>
    <w:p w14:paraId="3FD92CA2" w14:textId="2393383F" w:rsidR="002E60CB" w:rsidRDefault="002E60CB" w:rsidP="002E60CB">
      <w:pPr>
        <w:pStyle w:val="XMLCode"/>
        <w:keepNext/>
        <w:rPr>
          <w:b/>
        </w:rPr>
      </w:pPr>
      <w:r w:rsidRPr="00E67362">
        <w:rPr>
          <w:lang w:val="fr-FR"/>
        </w:rPr>
        <w:t xml:space="preserve">    </w:t>
      </w:r>
      <w:r w:rsidRPr="00226A3F">
        <w:t xml:space="preserve">&lt;loc&gt; 1645.83 </w:t>
      </w:r>
      <w:ins w:id="3193" w:author="nick" w:date="2021-07-13T19:25:00Z">
        <w:r w:rsidR="009D78C2">
          <w:t>-</w:t>
        </w:r>
      </w:ins>
      <w:r w:rsidRPr="00226A3F">
        <w:t>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Heading3"/>
      </w:pPr>
      <w:bookmarkStart w:id="3194" w:name="_Toc428279367"/>
      <w:bookmarkStart w:id="3195" w:name="_Toc428456104"/>
      <w:bookmarkStart w:id="3196" w:name="_Toc428537067"/>
      <w:bookmarkStart w:id="3197" w:name="_Toc428969386"/>
      <w:bookmarkStart w:id="3198" w:name="_Toc429052777"/>
      <w:bookmarkStart w:id="3199" w:name="_Toc413359586"/>
      <w:bookmarkStart w:id="3200" w:name="_Toc3556978"/>
      <w:bookmarkStart w:id="3201" w:name="_Toc34747228"/>
      <w:bookmarkStart w:id="3202" w:name="_Toc77102043"/>
      <w:bookmarkEnd w:id="3194"/>
      <w:bookmarkEnd w:id="3195"/>
      <w:bookmarkEnd w:id="3196"/>
      <w:bookmarkEnd w:id="3197"/>
      <w:bookmarkEnd w:id="3198"/>
      <w:r>
        <w:t>Blind</w:t>
      </w:r>
      <w:r w:rsidRPr="00942FED">
        <w:t xml:space="preserve"> Rivets</w:t>
      </w:r>
      <w:bookmarkEnd w:id="3199"/>
      <w:bookmarkEnd w:id="3200"/>
      <w:bookmarkEnd w:id="3201"/>
      <w:bookmarkEnd w:id="32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lastRenderedPageBreak/>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9FF1141" w:rsidR="007A42B3" w:rsidRDefault="00753389" w:rsidP="00753389">
      <w:pPr>
        <w:pStyle w:val="Caption"/>
        <w:spacing w:before="120"/>
      </w:pPr>
      <w:bookmarkStart w:id="3203" w:name="_Toc3566450"/>
      <w:bookmarkStart w:id="3204" w:name="_Toc34747453"/>
      <w:bookmarkStart w:id="3205" w:name="_Toc77095902"/>
      <w:r>
        <w:t xml:space="preserve">Table </w:t>
      </w:r>
      <w:r w:rsidR="00ED469A">
        <w:fldChar w:fldCharType="begin"/>
      </w:r>
      <w:r w:rsidR="00ED469A">
        <w:instrText xml:space="preserve"> SEQ Table \* ARABIC </w:instrText>
      </w:r>
      <w:r w:rsidR="00ED469A">
        <w:fldChar w:fldCharType="separate"/>
      </w:r>
      <w:r w:rsidR="0004792C">
        <w:rPr>
          <w:noProof/>
        </w:rPr>
        <w:t>44</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3203"/>
      <w:bookmarkEnd w:id="3204"/>
      <w:bookmarkEnd w:id="3205"/>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4">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945D038" w:rsidR="000E1769" w:rsidRDefault="000E1769" w:rsidP="00F15D19">
      <w:pPr>
        <w:jc w:val="center"/>
        <w:rPr>
          <w:sz w:val="18"/>
        </w:rPr>
      </w:pPr>
      <w:r w:rsidRPr="000E1769">
        <w:rPr>
          <w:i/>
          <w:sz w:val="18"/>
        </w:rPr>
        <w:t>Source of image</w:t>
      </w:r>
      <w:r w:rsidRPr="000E1769">
        <w:rPr>
          <w:sz w:val="18"/>
        </w:rPr>
        <w:t xml:space="preserve">: </w:t>
      </w:r>
      <w:r w:rsidR="000326EE">
        <w:fldChar w:fldCharType="begin"/>
      </w:r>
      <w:r w:rsidR="000326EE">
        <w:instrText xml:space="preserve"> HYPERLINK "http://www.stanleyengineeredfastening.com/brands/pop/rivets/selection-factors" </w:instrText>
      </w:r>
      <w:ins w:id="3206" w:author="nick" w:date="2021-07-13T20:53:00Z"/>
      <w:r w:rsidR="000326EE">
        <w:fldChar w:fldCharType="separate"/>
      </w:r>
      <w:r w:rsidRPr="0078423A">
        <w:rPr>
          <w:rStyle w:val="Hyperlink"/>
          <w:sz w:val="18"/>
        </w:rPr>
        <w:t>http://www.stanleyengineeredfastening.com/brands/pop/rivets/selection-factors</w:t>
      </w:r>
      <w:r w:rsidR="000326EE">
        <w:rPr>
          <w:rStyle w:val="Hyperlink"/>
          <w:sz w:val="18"/>
        </w:rPr>
        <w:fldChar w:fldCharType="end"/>
      </w:r>
    </w:p>
    <w:p w14:paraId="3046A9AA" w14:textId="7D787254" w:rsidR="00F15D19" w:rsidRDefault="00462FB6" w:rsidP="00462FB6">
      <w:pPr>
        <w:pStyle w:val="Caption"/>
      </w:pPr>
      <w:bookmarkStart w:id="3207" w:name="_Toc3557089"/>
      <w:bookmarkStart w:id="3208" w:name="_Toc34747340"/>
      <w:bookmarkStart w:id="3209" w:name="_Toc76030531"/>
      <w:r>
        <w:t xml:space="preserve">Figure </w:t>
      </w:r>
      <w:r w:rsidR="00406B64">
        <w:fldChar w:fldCharType="begin"/>
      </w:r>
      <w:r w:rsidR="00406B64">
        <w:instrText xml:space="preserve"> SEQ Figure \* ARABIC </w:instrText>
      </w:r>
      <w:r w:rsidR="00406B64">
        <w:fldChar w:fldCharType="separate"/>
      </w:r>
      <w:r w:rsidR="0004792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3207"/>
      <w:bookmarkEnd w:id="3208"/>
      <w:bookmarkEnd w:id="32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 xml:space="preserve">When a blind rivet is going to be applied to join 2 components which have different mechanical properties like one of them is thinner than the other or one of them is softer that the other, then the </w:t>
      </w:r>
      <w:r>
        <w:rPr>
          <w:rFonts w:cs="Calibri"/>
          <w:lang w:val="en-US" w:eastAsia="en-GB"/>
        </w:rPr>
        <w:lastRenderedPageBreak/>
        <w:t>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25647" cy="1368000"/>
                    </a:xfrm>
                    <a:prstGeom prst="rect">
                      <a:avLst/>
                    </a:prstGeom>
                  </pic:spPr>
                </pic:pic>
              </a:graphicData>
            </a:graphic>
          </wp:inline>
        </w:drawing>
      </w:r>
    </w:p>
    <w:p w14:paraId="0DFB506A" w14:textId="58408987" w:rsidR="00476C37" w:rsidRPr="00977053" w:rsidRDefault="00476C37" w:rsidP="00812432">
      <w:pPr>
        <w:pStyle w:val="Caption"/>
        <w:spacing w:before="120"/>
      </w:pPr>
      <w:bookmarkStart w:id="3210" w:name="_Toc3557090"/>
      <w:bookmarkStart w:id="3211" w:name="_Toc34747341"/>
      <w:bookmarkStart w:id="3212" w:name="_Toc76030532"/>
      <w:r>
        <w:t xml:space="preserve">Figure </w:t>
      </w:r>
      <w:r w:rsidR="00406B64">
        <w:fldChar w:fldCharType="begin"/>
      </w:r>
      <w:r w:rsidR="00406B64">
        <w:instrText xml:space="preserve"> SEQ Figure \* ARABIC </w:instrText>
      </w:r>
      <w:r w:rsidR="00406B64">
        <w:fldChar w:fldCharType="separate"/>
      </w:r>
      <w:r w:rsidR="0004792C">
        <w:rPr>
          <w:noProof/>
        </w:rPr>
        <w:t>11</w:t>
      </w:r>
      <w:r w:rsidR="00406B64">
        <w:fldChar w:fldCharType="end"/>
      </w:r>
      <w:r>
        <w:t xml:space="preserve">: </w:t>
      </w:r>
      <w:r w:rsidR="00812432">
        <w:t>Thick and Thin Assembling</w:t>
      </w:r>
      <w:bookmarkEnd w:id="3210"/>
      <w:bookmarkEnd w:id="3211"/>
      <w:bookmarkEnd w:id="32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20855" cy="1368000"/>
                    </a:xfrm>
                    <a:prstGeom prst="rect">
                      <a:avLst/>
                    </a:prstGeom>
                  </pic:spPr>
                </pic:pic>
              </a:graphicData>
            </a:graphic>
          </wp:inline>
        </w:drawing>
      </w:r>
    </w:p>
    <w:p w14:paraId="661D5157" w14:textId="5FA9288D" w:rsidR="00812432" w:rsidRPr="00812432" w:rsidRDefault="00812432" w:rsidP="00812432">
      <w:pPr>
        <w:pStyle w:val="Caption"/>
        <w:rPr>
          <w:lang w:eastAsia="en-GB"/>
        </w:rPr>
      </w:pPr>
      <w:bookmarkStart w:id="3213" w:name="_Toc3557091"/>
      <w:bookmarkStart w:id="3214" w:name="_Toc34747342"/>
      <w:bookmarkStart w:id="3215" w:name="_Toc76030533"/>
      <w:r>
        <w:t xml:space="preserve">Figure </w:t>
      </w:r>
      <w:r w:rsidR="00406B64">
        <w:fldChar w:fldCharType="begin"/>
      </w:r>
      <w:r w:rsidR="00406B64">
        <w:instrText xml:space="preserve"> SEQ Figure \* ARABIC </w:instrText>
      </w:r>
      <w:r w:rsidR="00406B64">
        <w:fldChar w:fldCharType="separate"/>
      </w:r>
      <w:r w:rsidR="0004792C">
        <w:rPr>
          <w:noProof/>
        </w:rPr>
        <w:t>12</w:t>
      </w:r>
      <w:r w:rsidR="00406B64">
        <w:fldChar w:fldCharType="end"/>
      </w:r>
      <w:r>
        <w:t>: Fastening Soft and Hard</w:t>
      </w:r>
      <w:bookmarkEnd w:id="3213"/>
      <w:bookmarkEnd w:id="3214"/>
      <w:bookmarkEnd w:id="32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E67362" w:rsidRDefault="007E2BBF" w:rsidP="00CC7BC8">
      <w:pPr>
        <w:pStyle w:val="XMLCode"/>
        <w:keepNext/>
        <w:keepLines/>
        <w:rPr>
          <w:color w:val="0070C0"/>
          <w:lang w:val="fr-FR"/>
        </w:rPr>
      </w:pPr>
      <w:r w:rsidRPr="0033379A">
        <w:rPr>
          <w:color w:val="0070C0"/>
          <w:lang w:val="fr-FR"/>
        </w:rPr>
        <w:tab/>
      </w:r>
      <w:r w:rsidRPr="00E67362">
        <w:rPr>
          <w:color w:val="0070C0"/>
          <w:lang w:val="fr-FR"/>
        </w:rPr>
        <w:t>&lt;/rivet&gt;</w:t>
      </w:r>
    </w:p>
    <w:p w14:paraId="2C224FD7" w14:textId="77777777" w:rsidR="007E2BBF" w:rsidRDefault="007E2BBF" w:rsidP="00CC7BC8">
      <w:pPr>
        <w:pStyle w:val="XMLCode"/>
        <w:keepNext/>
        <w:keepLines/>
      </w:pPr>
      <w:r w:rsidRPr="00E67362">
        <w:rPr>
          <w:lang w:val="fr-FR"/>
        </w:rPr>
        <w:tab/>
      </w:r>
      <w:r>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3216" w:name="_Toc428279369"/>
      <w:bookmarkStart w:id="3217" w:name="_Toc428965611"/>
      <w:bookmarkEnd w:id="3216"/>
      <w:bookmarkEnd w:id="3217"/>
      <w:r w:rsidRPr="0062157E">
        <w:rPr>
          <w:sz w:val="18"/>
          <w:lang w:eastAsia="x-none"/>
        </w:rPr>
        <w:t>For further information about the Blind rivets you can check the following document:</w:t>
      </w:r>
    </w:p>
    <w:p w14:paraId="0B76B1D6" w14:textId="77859C16"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ins w:id="3218" w:author="nick" w:date="2021-07-13T20:53:00Z">
        <w:r w:rsidR="003F511B">
          <w:rPr>
            <w:sz w:val="18"/>
            <w:lang w:eastAsia="x-none"/>
          </w:rPr>
        </w:r>
      </w:ins>
      <w:r>
        <w:rPr>
          <w:sz w:val="18"/>
          <w:lang w:eastAsia="x-none"/>
        </w:rPr>
        <w:fldChar w:fldCharType="separate"/>
      </w:r>
      <w:r w:rsidRPr="00DB0669">
        <w:rPr>
          <w:rStyle w:val="Hyperlink"/>
          <w:sz w:val="18"/>
          <w:lang w:eastAsia="x-none"/>
        </w:rPr>
        <w:t>http://www.stanleyengineeredfastening.com/brands/pop/rivets</w:t>
      </w:r>
    </w:p>
    <w:bookmarkStart w:id="3219" w:name="_Toc428279370"/>
    <w:bookmarkStart w:id="3220" w:name="_Toc428456106"/>
    <w:bookmarkStart w:id="3221" w:name="_Toc428537069"/>
    <w:bookmarkStart w:id="3222" w:name="_Toc428969388"/>
    <w:bookmarkStart w:id="3223" w:name="_Toc429052779"/>
    <w:bookmarkStart w:id="3224" w:name="_Toc413359587"/>
    <w:bookmarkEnd w:id="3219"/>
    <w:bookmarkEnd w:id="3220"/>
    <w:bookmarkEnd w:id="3221"/>
    <w:bookmarkEnd w:id="3222"/>
    <w:bookmarkEnd w:id="3223"/>
    <w:p w14:paraId="6391282C" w14:textId="77777777" w:rsidR="002E60CB" w:rsidRPr="00942FED" w:rsidRDefault="00DB0669" w:rsidP="00327322">
      <w:pPr>
        <w:pStyle w:val="Heading3"/>
      </w:pPr>
      <w:r>
        <w:rPr>
          <w:b w:val="0"/>
          <w:bCs w:val="0"/>
          <w:sz w:val="18"/>
          <w:szCs w:val="24"/>
        </w:rPr>
        <w:lastRenderedPageBreak/>
        <w:fldChar w:fldCharType="end"/>
      </w:r>
      <w:bookmarkStart w:id="3225" w:name="_Toc3556979"/>
      <w:bookmarkStart w:id="3226" w:name="_Toc34747229"/>
      <w:bookmarkStart w:id="3227" w:name="_Toc77102044"/>
      <w:r w:rsidR="002E60CB" w:rsidRPr="00942FED">
        <w:t>Self</w:t>
      </w:r>
      <w:r w:rsidR="000306B0">
        <w:t>-</w:t>
      </w:r>
      <w:r w:rsidR="002E60CB" w:rsidRPr="00942FED">
        <w:t>Piercing Rivets</w:t>
      </w:r>
      <w:bookmarkEnd w:id="3224"/>
      <w:bookmarkEnd w:id="3225"/>
      <w:bookmarkEnd w:id="3226"/>
      <w:bookmarkEnd w:id="32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BE8BC00" w:rsidR="002E60CB" w:rsidRDefault="002E60CB" w:rsidP="004B2578">
      <w:pPr>
        <w:pStyle w:val="Caption"/>
        <w:keepNext/>
      </w:pPr>
      <w:bookmarkStart w:id="3228" w:name="_Toc413359629"/>
      <w:bookmarkStart w:id="3229" w:name="_Toc3557092"/>
      <w:bookmarkStart w:id="3230" w:name="_Toc34747343"/>
      <w:bookmarkStart w:id="3231" w:name="_Toc76030534"/>
      <w:r>
        <w:t xml:space="preserve">Figure </w:t>
      </w:r>
      <w:r w:rsidR="00406B64">
        <w:fldChar w:fldCharType="begin"/>
      </w:r>
      <w:r w:rsidR="00406B64">
        <w:instrText xml:space="preserve"> SEQ Figure \* ARABIC </w:instrText>
      </w:r>
      <w:r w:rsidR="00406B64">
        <w:fldChar w:fldCharType="separate"/>
      </w:r>
      <w:r w:rsidR="0004792C">
        <w:rPr>
          <w:noProof/>
        </w:rPr>
        <w:t>13</w:t>
      </w:r>
      <w:r w:rsidR="00406B64">
        <w:fldChar w:fldCharType="end"/>
      </w:r>
      <w:r>
        <w:t>: Cross Section of a Self</w:t>
      </w:r>
      <w:r w:rsidR="00920523">
        <w:t>-</w:t>
      </w:r>
      <w:r>
        <w:t>Piercing Rivet</w:t>
      </w:r>
      <w:bookmarkEnd w:id="3228"/>
      <w:bookmarkEnd w:id="3229"/>
      <w:bookmarkEnd w:id="3230"/>
      <w:bookmarkEnd w:id="3231"/>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A815592" w:rsidR="00C52145" w:rsidRDefault="00C52145" w:rsidP="00C52145">
      <w:pPr>
        <w:keepNext/>
        <w:jc w:val="center"/>
      </w:pPr>
      <w:r w:rsidRPr="00C52145">
        <w:rPr>
          <w:i/>
        </w:rPr>
        <w:t>Source of image:</w:t>
      </w:r>
      <w:r>
        <w:t xml:space="preserve"> </w:t>
      </w:r>
      <w:r w:rsidR="000326EE">
        <w:fldChar w:fldCharType="begin"/>
      </w:r>
      <w:r w:rsidR="000326EE">
        <w:instrText xml:space="preserve"> HYPERLINK "http://www.google.com/patents/US7810231" </w:instrText>
      </w:r>
      <w:ins w:id="3232" w:author="nick" w:date="2021-07-13T20:53:00Z"/>
      <w:r w:rsidR="000326EE">
        <w:fldChar w:fldCharType="separate"/>
      </w:r>
      <w:r w:rsidRPr="0078423A">
        <w:rPr>
          <w:rStyle w:val="Hyperlink"/>
        </w:rPr>
        <w:t>http://www.google.com/patents/US7810231</w:t>
      </w:r>
      <w:r w:rsidR="000326EE">
        <w:rPr>
          <w:rStyle w:val="Hyperlink"/>
        </w:rPr>
        <w:fldChar w:fldCharType="end"/>
      </w:r>
    </w:p>
    <w:p w14:paraId="752AB897" w14:textId="16959A47" w:rsidR="00C52145" w:rsidRPr="00C52145" w:rsidRDefault="00C52145" w:rsidP="00C52145">
      <w:pPr>
        <w:pStyle w:val="Caption"/>
      </w:pPr>
      <w:bookmarkStart w:id="3233" w:name="_Toc3557093"/>
      <w:bookmarkStart w:id="3234" w:name="_Toc34747344"/>
      <w:bookmarkStart w:id="3235" w:name="_Toc76030535"/>
      <w:r>
        <w:t xml:space="preserve">Figure </w:t>
      </w:r>
      <w:r>
        <w:fldChar w:fldCharType="begin"/>
      </w:r>
      <w:r>
        <w:instrText xml:space="preserve"> SEQ Figure \* ARABIC </w:instrText>
      </w:r>
      <w:r>
        <w:fldChar w:fldCharType="separate"/>
      </w:r>
      <w:r w:rsidR="0004792C">
        <w:rPr>
          <w:noProof/>
        </w:rPr>
        <w:t>14</w:t>
      </w:r>
      <w:r>
        <w:fldChar w:fldCharType="end"/>
      </w:r>
      <w:r>
        <w:t>: S</w:t>
      </w:r>
      <w:r>
        <w:rPr>
          <w:rFonts w:ascii="Arial" w:hAnsi="Arial" w:cs="Arial"/>
          <w:color w:val="222222"/>
          <w:shd w:val="clear" w:color="auto" w:fill="FFFFFF"/>
        </w:rPr>
        <w:t>elf-piercing rivet setting apparatus</w:t>
      </w:r>
      <w:bookmarkEnd w:id="3233"/>
      <w:bookmarkEnd w:id="3234"/>
      <w:bookmarkEnd w:id="3235"/>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117C5DB" w:rsidR="002E60CB" w:rsidRDefault="002E60CB" w:rsidP="004B2578">
      <w:pPr>
        <w:pStyle w:val="Caption"/>
        <w:spacing w:before="120"/>
      </w:pPr>
      <w:bookmarkStart w:id="3236" w:name="_Toc3566451"/>
      <w:bookmarkStart w:id="3237" w:name="_Toc34747454"/>
      <w:bookmarkStart w:id="3238" w:name="_Toc77095903"/>
      <w:r>
        <w:t xml:space="preserve">Table </w:t>
      </w:r>
      <w:r w:rsidR="00ED469A">
        <w:fldChar w:fldCharType="begin"/>
      </w:r>
      <w:r w:rsidR="00ED469A">
        <w:instrText xml:space="preserve"> SEQ Table \* ARABIC </w:instrText>
      </w:r>
      <w:r w:rsidR="00ED469A">
        <w:fldChar w:fldCharType="separate"/>
      </w:r>
      <w:r w:rsidR="0004792C">
        <w:rPr>
          <w:noProof/>
        </w:rPr>
        <w:t>45</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3236"/>
      <w:bookmarkEnd w:id="3237"/>
      <w:bookmarkEnd w:id="323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E67362" w:rsidRDefault="00332883" w:rsidP="00006C1F">
      <w:pPr>
        <w:pStyle w:val="XMLCode"/>
        <w:rPr>
          <w:b/>
          <w:color w:val="0070C0"/>
        </w:rPr>
      </w:pPr>
      <w:r>
        <w:rPr>
          <w:b/>
          <w:color w:val="0070C0"/>
        </w:rPr>
        <w:tab/>
      </w:r>
      <w:r>
        <w:rPr>
          <w:b/>
          <w:color w:val="0070C0"/>
        </w:rPr>
        <w:tab/>
      </w:r>
      <w:r w:rsidRPr="00E67362">
        <w:rPr>
          <w:b/>
          <w:color w:val="0070C0"/>
        </w:rPr>
        <w:t>&lt;normal_direction x=</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y=</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z=</w:t>
      </w:r>
      <w:r w:rsidR="00194316" w:rsidRPr="00E67362">
        <w:rPr>
          <w:b/>
          <w:color w:val="0070C0"/>
        </w:rPr>
        <w:t>"</w:t>
      </w:r>
      <w:r w:rsidRPr="00E67362">
        <w:rPr>
          <w:b/>
          <w:color w:val="0070C0"/>
        </w:rPr>
        <w:t>3</w:t>
      </w:r>
      <w:r w:rsidR="00194316" w:rsidRPr="00E67362">
        <w:rPr>
          <w:b/>
          <w:color w:val="0070C0"/>
        </w:rPr>
        <w:t>"</w:t>
      </w:r>
      <w:r w:rsidRPr="00E67362">
        <w:rPr>
          <w:b/>
          <w:color w:val="0070C0"/>
        </w:rPr>
        <w:t>/&gt;</w:t>
      </w:r>
    </w:p>
    <w:p w14:paraId="52B03193" w14:textId="43CCD22D" w:rsidR="00332883" w:rsidRPr="00332883" w:rsidRDefault="00332883" w:rsidP="00006C1F">
      <w:pPr>
        <w:pStyle w:val="XMLCode"/>
        <w:rPr>
          <w:b/>
          <w:color w:val="0070C0"/>
        </w:rPr>
      </w:pPr>
      <w:r w:rsidRPr="00E67362">
        <w:rPr>
          <w:b/>
          <w:color w:val="0070C0"/>
        </w:rPr>
        <w:tab/>
      </w:r>
      <w:r w:rsidRPr="00E67362">
        <w:rPr>
          <w:b/>
          <w:color w:val="0070C0"/>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966BAF" w:rsidRDefault="00332883" w:rsidP="00006C1F">
      <w:pPr>
        <w:pStyle w:val="XMLCode"/>
        <w:rPr>
          <w:b/>
          <w:color w:val="0070C0"/>
          <w:lang w:val="de-DE"/>
        </w:rPr>
      </w:pPr>
      <w:r>
        <w:rPr>
          <w:b/>
          <w:color w:val="0070C0"/>
        </w:rPr>
        <w:tab/>
      </w:r>
      <w:r>
        <w:rPr>
          <w:b/>
          <w:color w:val="0070C0"/>
        </w:rPr>
        <w:tab/>
      </w:r>
      <w:r w:rsidRPr="00966BAF">
        <w:rPr>
          <w:b/>
          <w:color w:val="0070C0"/>
          <w:lang w:val="de-DE"/>
        </w:rPr>
        <w:t>die_depth=</w:t>
      </w:r>
      <w:r w:rsidR="00194316" w:rsidRPr="00966BAF">
        <w:rPr>
          <w:b/>
          <w:color w:val="0070C0"/>
          <w:lang w:val="de-DE"/>
        </w:rPr>
        <w:t>"</w:t>
      </w:r>
      <w:r w:rsidRPr="00966BAF">
        <w:rPr>
          <w:b/>
          <w:color w:val="0070C0"/>
          <w:lang w:val="de-DE"/>
        </w:rPr>
        <w:t>2.5</w:t>
      </w:r>
      <w:r w:rsidR="00194316" w:rsidRPr="00966BAF">
        <w:rPr>
          <w:b/>
          <w:color w:val="0070C0"/>
          <w:lang w:val="de-DE"/>
        </w:rPr>
        <w:t>"</w:t>
      </w:r>
      <w:r w:rsidRPr="00966BAF">
        <w:rPr>
          <w:b/>
          <w:color w:val="0070C0"/>
          <w:lang w:val="de-DE"/>
        </w:rPr>
        <w:t xml:space="preserve"> die_label=</w:t>
      </w:r>
      <w:r w:rsidR="00194316" w:rsidRPr="00966BAF">
        <w:rPr>
          <w:b/>
          <w:color w:val="0070C0"/>
          <w:lang w:val="de-DE"/>
        </w:rPr>
        <w:t>"</w:t>
      </w:r>
      <w:r w:rsidRPr="00966BAF">
        <w:rPr>
          <w:b/>
          <w:color w:val="0070C0"/>
          <w:lang w:val="de-DE"/>
        </w:rPr>
        <w:t>DZ11x2,5-0,50</w:t>
      </w:r>
      <w:r w:rsidR="00194316" w:rsidRPr="00966BAF">
        <w:rPr>
          <w:b/>
          <w:color w:val="0070C0"/>
          <w:lang w:val="de-DE"/>
        </w:rPr>
        <w:t>"</w:t>
      </w:r>
      <w:r w:rsidRPr="00966BAF">
        <w:rPr>
          <w:b/>
          <w:color w:val="0070C0"/>
          <w:lang w:val="de-DE"/>
        </w:rPr>
        <w:t xml:space="preserve"> die_diameter=</w:t>
      </w:r>
      <w:r w:rsidR="00194316" w:rsidRPr="00966BAF">
        <w:rPr>
          <w:b/>
          <w:color w:val="0070C0"/>
          <w:lang w:val="de-DE"/>
        </w:rPr>
        <w:t>"</w:t>
      </w:r>
      <w:r w:rsidRPr="00966BAF">
        <w:rPr>
          <w:b/>
          <w:color w:val="0070C0"/>
          <w:lang w:val="de-DE"/>
        </w:rPr>
        <w:t>11</w:t>
      </w:r>
      <w:r w:rsidR="00194316" w:rsidRPr="00966BAF">
        <w:rPr>
          <w:b/>
          <w:color w:val="0070C0"/>
          <w:lang w:val="de-DE"/>
        </w:rPr>
        <w:t>"</w:t>
      </w:r>
      <w:r w:rsidRPr="00966BAF">
        <w:rPr>
          <w:b/>
          <w:color w:val="0070C0"/>
          <w:lang w:val="de-DE"/>
        </w:rPr>
        <w:t xml:space="preserve"> /&gt;</w:t>
      </w:r>
    </w:p>
    <w:p w14:paraId="32D69BC4" w14:textId="77777777" w:rsidR="00332883" w:rsidRPr="00966BAF" w:rsidRDefault="00332883" w:rsidP="00006C1F">
      <w:pPr>
        <w:pStyle w:val="XMLCode"/>
        <w:rPr>
          <w:lang w:val="it-IT"/>
        </w:rPr>
      </w:pPr>
      <w:r w:rsidRPr="00966BAF">
        <w:rPr>
          <w:b/>
          <w:color w:val="0070C0"/>
          <w:lang w:val="de-DE"/>
        </w:rPr>
        <w:tab/>
      </w:r>
      <w:r w:rsidRPr="00966BAF">
        <w:rPr>
          <w:b/>
          <w:color w:val="0070C0"/>
          <w:lang w:val="it-IT"/>
        </w:rPr>
        <w:t>&lt;/rivet&gt;</w:t>
      </w:r>
    </w:p>
    <w:p w14:paraId="6E2285A4" w14:textId="77777777" w:rsidR="00332883" w:rsidRPr="00966BAF" w:rsidRDefault="00332883" w:rsidP="00006C1F">
      <w:pPr>
        <w:pStyle w:val="XMLCode"/>
        <w:rPr>
          <w:lang w:val="it-IT"/>
        </w:rPr>
      </w:pPr>
      <w:r w:rsidRPr="00966BAF">
        <w:rPr>
          <w:lang w:val="it-IT"/>
        </w:rPr>
        <w:tab/>
      </w:r>
      <w:r w:rsidR="002E60CB" w:rsidRPr="00966BAF">
        <w:rPr>
          <w:lang w:val="it-IT"/>
        </w:rPr>
        <w:t>&lt;loc&gt; 1645.83 821.145 616.585 &lt;/loc&gt;</w:t>
      </w:r>
    </w:p>
    <w:p w14:paraId="3D6DE3CF"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3BC94029" w14:textId="77777777" w:rsidR="002E60CB" w:rsidRPr="00966BAF" w:rsidRDefault="00332883" w:rsidP="00006C1F">
      <w:pPr>
        <w:pStyle w:val="XMLCode"/>
        <w:rPr>
          <w:lang w:val="it-IT"/>
        </w:rPr>
      </w:pPr>
      <w:r w:rsidRPr="00966BAF">
        <w:rPr>
          <w:lang w:val="it-IT"/>
        </w:rPr>
        <w:tab/>
      </w:r>
      <w:r w:rsidRPr="00966BAF">
        <w:rPr>
          <w:lang w:val="it-IT"/>
        </w:rPr>
        <w:tab/>
      </w:r>
      <w:r w:rsidR="002E60CB" w:rsidRPr="00966BAF">
        <w:rPr>
          <w:lang w:val="it-IT"/>
        </w:rPr>
        <w:t>...</w:t>
      </w:r>
    </w:p>
    <w:p w14:paraId="32AF3512"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3239" w:name="_Toc428456108"/>
      <w:bookmarkStart w:id="3240" w:name="_Toc428537071"/>
      <w:bookmarkStart w:id="3241" w:name="_Toc428969390"/>
      <w:bookmarkStart w:id="3242" w:name="_Toc429052781"/>
      <w:bookmarkStart w:id="3243" w:name="_Toc428279372"/>
      <w:bookmarkStart w:id="3244" w:name="_Toc428456109"/>
      <w:bookmarkStart w:id="3245" w:name="_Toc428537072"/>
      <w:bookmarkStart w:id="3246" w:name="_Toc428969391"/>
      <w:bookmarkStart w:id="3247" w:name="_Toc429052782"/>
      <w:bookmarkStart w:id="3248" w:name="_Toc428279374"/>
      <w:bookmarkStart w:id="3249" w:name="_Toc428456111"/>
      <w:bookmarkStart w:id="3250" w:name="_Toc428537074"/>
      <w:bookmarkStart w:id="3251" w:name="_Toc428969393"/>
      <w:bookmarkStart w:id="3252" w:name="_Toc429052784"/>
      <w:bookmarkStart w:id="3253" w:name="_Toc428279378"/>
      <w:bookmarkStart w:id="3254" w:name="_Toc428456115"/>
      <w:bookmarkStart w:id="3255" w:name="_Toc428537078"/>
      <w:bookmarkStart w:id="3256" w:name="_Toc428969397"/>
      <w:bookmarkStart w:id="3257" w:name="_Toc429052788"/>
      <w:bookmarkStart w:id="3258" w:name="_Toc428279380"/>
      <w:bookmarkStart w:id="3259" w:name="_Toc428456117"/>
      <w:bookmarkStart w:id="3260" w:name="_Toc428537080"/>
      <w:bookmarkStart w:id="3261" w:name="_Toc428969399"/>
      <w:bookmarkStart w:id="3262" w:name="_Toc429052790"/>
      <w:bookmarkStart w:id="3263" w:name="_Toc428279387"/>
      <w:bookmarkStart w:id="3264" w:name="_Toc428456124"/>
      <w:bookmarkStart w:id="3265" w:name="_Toc428537087"/>
      <w:bookmarkStart w:id="3266" w:name="_Toc428969406"/>
      <w:bookmarkStart w:id="3267" w:name="_Toc429052797"/>
      <w:bookmarkStart w:id="3268" w:name="_Toc428279388"/>
      <w:bookmarkStart w:id="3269" w:name="_Toc428456125"/>
      <w:bookmarkStart w:id="3270" w:name="_Toc428537088"/>
      <w:bookmarkStart w:id="3271" w:name="_Toc428969407"/>
      <w:bookmarkStart w:id="3272" w:name="_Toc429052798"/>
      <w:bookmarkStart w:id="3273" w:name="_Toc428279389"/>
      <w:bookmarkStart w:id="3274" w:name="_Toc428456126"/>
      <w:bookmarkStart w:id="3275" w:name="_Toc428537089"/>
      <w:bookmarkStart w:id="3276" w:name="_Toc428969408"/>
      <w:bookmarkStart w:id="3277" w:name="_Toc429052799"/>
      <w:bookmarkStart w:id="3278" w:name="_Toc413359588"/>
      <w:bookmarkStart w:id="3279" w:name="_Toc3556980"/>
      <w:bookmarkStart w:id="3280" w:name="_Toc34747230"/>
      <w:bookmarkStart w:id="3281" w:name="_Toc77102045"/>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r>
        <w:t>S</w:t>
      </w:r>
      <w:r w:rsidR="002E60CB">
        <w:t>olid</w:t>
      </w:r>
      <w:r w:rsidR="002E60CB" w:rsidRPr="00942FED">
        <w:t xml:space="preserve"> Rivets</w:t>
      </w:r>
      <w:bookmarkEnd w:id="3278"/>
      <w:bookmarkEnd w:id="3279"/>
      <w:bookmarkEnd w:id="3280"/>
      <w:bookmarkEnd w:id="32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03286" cy="751044"/>
                          </a:xfrm>
                          <a:prstGeom prst="rect">
                            <a:avLst/>
                          </a:prstGeom>
                        </pic:spPr>
                      </pic:pic>
                    </a:graphicData>
                  </a:graphic>
                </wp:inline>
              </w:drawing>
            </w:r>
          </w:p>
        </w:tc>
      </w:tr>
    </w:tbl>
    <w:p w14:paraId="6CDFC45A" w14:textId="380E4CF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r w:rsidR="000326EE">
        <w:fldChar w:fldCharType="begin"/>
      </w:r>
      <w:r w:rsidR="000326EE">
        <w:instrText xml:space="preserve"> HYPERLINK "http://www.rivet.com/Catalog_CompleteVersion/ImpactOnly-2-03-12.pdf" </w:instrText>
      </w:r>
      <w:ins w:id="3282" w:author="nick" w:date="2021-07-13T20:53:00Z"/>
      <w:r w:rsidR="000326EE">
        <w:fldChar w:fldCharType="separate"/>
      </w:r>
      <w:r w:rsidR="00DE1471" w:rsidRPr="002C4DDA">
        <w:rPr>
          <w:rStyle w:val="Hyperlink"/>
          <w:rFonts w:cs="Calibri"/>
          <w:sz w:val="18"/>
          <w:szCs w:val="22"/>
          <w:lang w:eastAsia="en-GB"/>
        </w:rPr>
        <w:t>http://www.rivet.com/Catalog_CompleteVersion/ImpactOnly-2-03-12.pdf</w:t>
      </w:r>
      <w:r w:rsidR="000326EE">
        <w:rPr>
          <w:rStyle w:val="Hyperlink"/>
          <w:rFonts w:cs="Calibri"/>
          <w:sz w:val="18"/>
          <w:szCs w:val="22"/>
          <w:lang w:eastAsia="en-GB"/>
        </w:rPr>
        <w:fldChar w:fldCharType="end"/>
      </w:r>
    </w:p>
    <w:p w14:paraId="5F7CABA7" w14:textId="26DA9485" w:rsidR="00E625EF" w:rsidRDefault="00E625EF" w:rsidP="00E625EF">
      <w:pPr>
        <w:pStyle w:val="Caption"/>
        <w:spacing w:before="120"/>
        <w:rPr>
          <w:rFonts w:cs="Calibri"/>
          <w:sz w:val="18"/>
          <w:szCs w:val="22"/>
          <w:lang w:eastAsia="en-GB"/>
        </w:rPr>
      </w:pPr>
      <w:bookmarkStart w:id="3283" w:name="_Toc3566452"/>
      <w:bookmarkStart w:id="3284" w:name="_Toc34747455"/>
      <w:bookmarkStart w:id="3285" w:name="_Toc77095904"/>
      <w:r>
        <w:t xml:space="preserve">Table </w:t>
      </w:r>
      <w:r w:rsidR="00ED469A">
        <w:fldChar w:fldCharType="begin"/>
      </w:r>
      <w:r w:rsidR="00ED469A">
        <w:instrText xml:space="preserve"> SEQ Table \* ARABIC </w:instrText>
      </w:r>
      <w:r w:rsidR="00ED469A">
        <w:fldChar w:fldCharType="separate"/>
      </w:r>
      <w:r w:rsidR="0004792C">
        <w:rPr>
          <w:noProof/>
        </w:rPr>
        <w:t>46</w:t>
      </w:r>
      <w:r w:rsidR="00ED469A">
        <w:fldChar w:fldCharType="end"/>
      </w:r>
      <w:r>
        <w:t>: Pictures of all Solid Rivets</w:t>
      </w:r>
      <w:bookmarkEnd w:id="3283"/>
      <w:bookmarkEnd w:id="3284"/>
      <w:bookmarkEnd w:id="32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41843" cy="1847785"/>
                    </a:xfrm>
                    <a:prstGeom prst="rect">
                      <a:avLst/>
                    </a:prstGeom>
                  </pic:spPr>
                </pic:pic>
              </a:graphicData>
            </a:graphic>
          </wp:inline>
        </w:drawing>
      </w:r>
    </w:p>
    <w:p w14:paraId="3ACADBCA" w14:textId="139D31E5" w:rsidR="00DE1471" w:rsidRDefault="00FE266F" w:rsidP="004B2578">
      <w:pPr>
        <w:pStyle w:val="Caption"/>
        <w:spacing w:before="120"/>
        <w:rPr>
          <w:rFonts w:cs="Calibri"/>
          <w:szCs w:val="22"/>
          <w:lang w:eastAsia="en-GB"/>
        </w:rPr>
      </w:pPr>
      <w:bookmarkStart w:id="3286" w:name="_Ref3565285"/>
      <w:bookmarkStart w:id="3287" w:name="_Toc3557094"/>
      <w:bookmarkStart w:id="3288" w:name="_Toc34747345"/>
      <w:bookmarkStart w:id="3289" w:name="_Toc76030536"/>
      <w:r>
        <w:t xml:space="preserve">Figure </w:t>
      </w:r>
      <w:r w:rsidR="00406B64">
        <w:fldChar w:fldCharType="begin"/>
      </w:r>
      <w:r w:rsidR="00406B64">
        <w:instrText xml:space="preserve"> SEQ Figure \* ARABIC </w:instrText>
      </w:r>
      <w:r w:rsidR="00406B64">
        <w:fldChar w:fldCharType="separate"/>
      </w:r>
      <w:r w:rsidR="0004792C">
        <w:rPr>
          <w:noProof/>
        </w:rPr>
        <w:t>15</w:t>
      </w:r>
      <w:r w:rsidR="00406B64">
        <w:fldChar w:fldCharType="end"/>
      </w:r>
      <w:bookmarkEnd w:id="3286"/>
      <w:r>
        <w:t>: Dimensions of Solid Rivets</w:t>
      </w:r>
      <w:bookmarkEnd w:id="3287"/>
      <w:bookmarkEnd w:id="3288"/>
      <w:bookmarkEnd w:id="32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3290"/>
            <w:r>
              <w:rPr>
                <w:sz w:val="20"/>
                <w:szCs w:val="20"/>
              </w:rPr>
              <w:t xml:space="preserve">max_grip </w:t>
            </w:r>
            <w:r>
              <w:rPr>
                <w:rFonts w:cs="Calibri"/>
                <w:sz w:val="20"/>
                <w:szCs w:val="20"/>
              </w:rPr>
              <w:t>≥</w:t>
            </w:r>
            <w:r>
              <w:rPr>
                <w:sz w:val="20"/>
                <w:szCs w:val="20"/>
              </w:rPr>
              <w:t xml:space="preserve"> min_grip</w:t>
            </w:r>
            <w:commentRangeStart w:id="3291"/>
            <w:commentRangeEnd w:id="3291"/>
            <w:r w:rsidR="00B14B2C">
              <w:rPr>
                <w:rStyle w:val="CommentReference"/>
                <w:lang w:eastAsia="x-none"/>
              </w:rPr>
              <w:commentReference w:id="3291"/>
            </w:r>
            <w:commentRangeEnd w:id="3290"/>
            <w:r w:rsidR="00F1371D">
              <w:rPr>
                <w:rStyle w:val="CommentReference"/>
                <w:lang w:eastAsia="x-none"/>
              </w:rPr>
              <w:commentReference w:id="32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BC6673A" w:rsidR="00DE1471" w:rsidRDefault="005B1B92" w:rsidP="00E55EE7">
      <w:pPr>
        <w:pStyle w:val="Caption"/>
        <w:spacing w:before="120"/>
        <w:rPr>
          <w:rFonts w:cs="Calibri"/>
          <w:sz w:val="18"/>
          <w:szCs w:val="22"/>
          <w:lang w:eastAsia="en-GB"/>
        </w:rPr>
      </w:pPr>
      <w:bookmarkStart w:id="3292" w:name="_Toc3566453"/>
      <w:bookmarkStart w:id="3293" w:name="_Toc34747456"/>
      <w:bookmarkStart w:id="3294" w:name="_Toc77095905"/>
      <w:r>
        <w:t xml:space="preserve">Table </w:t>
      </w:r>
      <w:r w:rsidR="00ED469A">
        <w:fldChar w:fldCharType="begin"/>
      </w:r>
      <w:r w:rsidR="00ED469A">
        <w:instrText xml:space="preserve"> SEQ Table \* ARABIC </w:instrText>
      </w:r>
      <w:r w:rsidR="00ED469A">
        <w:fldChar w:fldCharType="separate"/>
      </w:r>
      <w:r w:rsidR="0004792C">
        <w:rPr>
          <w:noProof/>
        </w:rPr>
        <w:t>47</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3292"/>
      <w:bookmarkEnd w:id="3293"/>
      <w:bookmarkEnd w:id="32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99397" cy="1406214"/>
                    </a:xfrm>
                    <a:prstGeom prst="rect">
                      <a:avLst/>
                    </a:prstGeom>
                  </pic:spPr>
                </pic:pic>
              </a:graphicData>
            </a:graphic>
          </wp:inline>
        </w:drawing>
      </w:r>
    </w:p>
    <w:p w14:paraId="1FE29D3A" w14:textId="74723A58" w:rsidR="001B51BC" w:rsidRPr="001B51BC" w:rsidRDefault="001B51BC" w:rsidP="00E719F2">
      <w:pPr>
        <w:pStyle w:val="Caption"/>
        <w:spacing w:before="120"/>
        <w:rPr>
          <w:rFonts w:cs="Calibri"/>
          <w:lang w:eastAsia="en-GB"/>
        </w:rPr>
      </w:pPr>
      <w:bookmarkStart w:id="3295" w:name="_Toc3557095"/>
      <w:bookmarkStart w:id="3296" w:name="_Toc34747346"/>
      <w:bookmarkStart w:id="3297" w:name="_Toc76030537"/>
      <w:r>
        <w:t xml:space="preserve">Figure </w:t>
      </w:r>
      <w:r w:rsidR="00406B64">
        <w:fldChar w:fldCharType="begin"/>
      </w:r>
      <w:r w:rsidR="00406B64">
        <w:instrText xml:space="preserve"> SEQ Figure \* ARABIC </w:instrText>
      </w:r>
      <w:r w:rsidR="00406B64">
        <w:fldChar w:fldCharType="separate"/>
      </w:r>
      <w:r w:rsidR="0004792C">
        <w:rPr>
          <w:noProof/>
        </w:rPr>
        <w:t>16</w:t>
      </w:r>
      <w:r w:rsidR="00406B64">
        <w:fldChar w:fldCharType="end"/>
      </w:r>
      <w:r>
        <w:t>: Clinch allowance of solid rivet</w:t>
      </w:r>
      <w:bookmarkEnd w:id="3295"/>
      <w:bookmarkEnd w:id="3296"/>
      <w:bookmarkEnd w:id="3297"/>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3298" w:name="_Toc428279391"/>
      <w:bookmarkStart w:id="3299" w:name="_Toc428456128"/>
      <w:bookmarkStart w:id="3300" w:name="_Toc428537091"/>
      <w:bookmarkStart w:id="3301" w:name="_Toc428969410"/>
      <w:bookmarkStart w:id="3302" w:name="_Toc429052801"/>
      <w:bookmarkStart w:id="3303" w:name="_Toc413359589"/>
      <w:bookmarkStart w:id="3304" w:name="_Toc3556981"/>
      <w:bookmarkStart w:id="3305" w:name="_Toc34747231"/>
      <w:bookmarkStart w:id="3306" w:name="_Toc77102046"/>
      <w:bookmarkEnd w:id="3298"/>
      <w:bookmarkEnd w:id="3299"/>
      <w:bookmarkEnd w:id="3300"/>
      <w:bookmarkEnd w:id="3301"/>
      <w:bookmarkEnd w:id="3302"/>
      <w:r w:rsidRPr="00F90632">
        <w:lastRenderedPageBreak/>
        <w:t>Swop Rivets</w:t>
      </w:r>
      <w:bookmarkEnd w:id="3303"/>
      <w:bookmarkEnd w:id="3304"/>
      <w:bookmarkEnd w:id="3305"/>
      <w:bookmarkEnd w:id="3306"/>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D3548D7" w:rsidR="005F05A3" w:rsidRDefault="005F05A3" w:rsidP="005F05A3">
      <w:pPr>
        <w:jc w:val="center"/>
        <w:rPr>
          <w:sz w:val="18"/>
        </w:rPr>
      </w:pPr>
      <w:r w:rsidRPr="00034C0D">
        <w:rPr>
          <w:i/>
          <w:sz w:val="18"/>
        </w:rPr>
        <w:t>Source of image:</w:t>
      </w:r>
      <w:r w:rsidRPr="00034C0D">
        <w:rPr>
          <w:sz w:val="18"/>
        </w:rPr>
        <w:t xml:space="preserve"> </w:t>
      </w:r>
      <w:r w:rsidR="000326EE">
        <w:fldChar w:fldCharType="begin"/>
      </w:r>
      <w:r w:rsidR="000326EE">
        <w:instrText xml:space="preserve"> HYPERLINK "https://www.google.com.ar/patents/EP0967044A2?cl=en&amp;hl=de" </w:instrText>
      </w:r>
      <w:ins w:id="3307" w:author="nick" w:date="2021-07-13T20:53:00Z"/>
      <w:r w:rsidR="000326EE">
        <w:fldChar w:fldCharType="separate"/>
      </w:r>
      <w:r w:rsidR="004E0DBA" w:rsidRPr="0078423A">
        <w:rPr>
          <w:rStyle w:val="Hyperlink"/>
          <w:sz w:val="18"/>
        </w:rPr>
        <w:t>https://www.google.com.ar/patents/EP0967044A2?cl=en&amp;hl=de</w:t>
      </w:r>
      <w:r w:rsidR="000326EE">
        <w:rPr>
          <w:rStyle w:val="Hyperlink"/>
          <w:sz w:val="18"/>
        </w:rPr>
        <w:fldChar w:fldCharType="end"/>
      </w:r>
    </w:p>
    <w:p w14:paraId="06030531" w14:textId="6FD9E875" w:rsidR="005F05A3" w:rsidRDefault="00C5224D" w:rsidP="00C5224D">
      <w:pPr>
        <w:pStyle w:val="Caption"/>
      </w:pPr>
      <w:bookmarkStart w:id="3308" w:name="_Toc3557096"/>
      <w:bookmarkStart w:id="3309" w:name="_Toc34747347"/>
      <w:bookmarkStart w:id="3310" w:name="_Toc76030538"/>
      <w:r>
        <w:t xml:space="preserve">Figure </w:t>
      </w:r>
      <w:r w:rsidR="00406B64">
        <w:fldChar w:fldCharType="begin"/>
      </w:r>
      <w:r w:rsidR="00406B64">
        <w:instrText xml:space="preserve"> SEQ Figure \* ARABIC </w:instrText>
      </w:r>
      <w:r w:rsidR="00406B64">
        <w:fldChar w:fldCharType="separate"/>
      </w:r>
      <w:r w:rsidR="0004792C">
        <w:rPr>
          <w:noProof/>
        </w:rPr>
        <w:t>17</w:t>
      </w:r>
      <w:r w:rsidR="00406B64">
        <w:fldChar w:fldCharType="end"/>
      </w:r>
      <w:r>
        <w:t>: Cross section of a SWOP Rivet</w:t>
      </w:r>
      <w:bookmarkEnd w:id="3308"/>
      <w:bookmarkEnd w:id="3309"/>
      <w:bookmarkEnd w:id="331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383CCFFF" w:rsidR="00FC1F60" w:rsidRDefault="00F90632" w:rsidP="00F90632">
      <w:pPr>
        <w:pStyle w:val="Caption"/>
        <w:spacing w:before="120"/>
      </w:pPr>
      <w:bookmarkStart w:id="3311" w:name="_Toc3566454"/>
      <w:bookmarkStart w:id="3312" w:name="_Toc34747457"/>
      <w:bookmarkStart w:id="3313" w:name="_Toc77095906"/>
      <w:r>
        <w:t xml:space="preserve">Table </w:t>
      </w:r>
      <w:r w:rsidR="00ED469A">
        <w:fldChar w:fldCharType="begin"/>
      </w:r>
      <w:r w:rsidR="00ED469A">
        <w:instrText xml:space="preserve"> SEQ Table \* ARABIC </w:instrText>
      </w:r>
      <w:r w:rsidR="00ED469A">
        <w:fldChar w:fldCharType="separate"/>
      </w:r>
      <w:r w:rsidR="0004792C">
        <w:rPr>
          <w:noProof/>
        </w:rPr>
        <w:t>48</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3311"/>
      <w:bookmarkEnd w:id="3312"/>
      <w:bookmarkEnd w:id="331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0D8F82EC"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4792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3314" w:author="nick" w:date="2021-07-14T20:24:00Z">
        <w:r w:rsidR="0004792C" w:rsidRPr="007055D9">
          <w:t xml:space="preserve">Spot </w:t>
        </w:r>
        <w:r w:rsidR="0004792C">
          <w:t>W</w:t>
        </w:r>
        <w:r w:rsidR="0004792C" w:rsidRPr="007055D9">
          <w:t>elds</w:t>
        </w:r>
      </w:ins>
      <w:del w:id="3315" w:author="nick" w:date="2021-07-13T20:51:00Z">
        <w:r w:rsidR="008F6A37" w:rsidRPr="00432D77" w:rsidDel="003F511B">
          <w:rPr>
            <w:lang w:val="en-US"/>
          </w:rPr>
          <w:delText>Spot Welds</w:delText>
        </w:r>
      </w:del>
      <w:r w:rsidR="00A32748">
        <w:rPr>
          <w:lang w:val="en-US"/>
        </w:rPr>
        <w:fldChar w:fldCharType="end"/>
      </w:r>
      <w:r>
        <w:rPr>
          <w:lang w:val="en-US"/>
        </w:rPr>
        <w:t>.</w:t>
      </w:r>
    </w:p>
    <w:p w14:paraId="01D64ED7" w14:textId="19A260E0"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4792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3316" w:author="nick" w:date="2021-07-14T20:24:00Z">
        <w:r w:rsidR="0004792C" w:rsidRPr="007055D9">
          <w:t xml:space="preserve">Spot </w:t>
        </w:r>
        <w:r w:rsidR="0004792C">
          <w:t>W</w:t>
        </w:r>
        <w:r w:rsidR="0004792C" w:rsidRPr="007055D9">
          <w:t>elds</w:t>
        </w:r>
      </w:ins>
      <w:del w:id="3317" w:author="nick" w:date="2021-07-13T20:51:00Z">
        <w:r w:rsidR="008F6A37" w:rsidRPr="00432D77" w:rsidDel="003F511B">
          <w:rPr>
            <w:lang w:val="en-US"/>
          </w:rPr>
          <w:delText>Spot Welds</w:delText>
        </w:r>
      </w:del>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3318" w:name="_Toc77102047"/>
      <w:r>
        <w:t>Clinch Rivet Studs</w:t>
      </w:r>
      <w:bookmarkEnd w:id="3318"/>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5130B3D2" w:rsidR="000B382F" w:rsidRDefault="000B382F" w:rsidP="000B382F">
      <w:pPr>
        <w:pStyle w:val="Caption"/>
      </w:pPr>
      <w:bookmarkStart w:id="3319" w:name="_Toc76030539"/>
      <w:r>
        <w:t xml:space="preserve">Figure </w:t>
      </w:r>
      <w:r>
        <w:fldChar w:fldCharType="begin"/>
      </w:r>
      <w:r>
        <w:instrText xml:space="preserve"> SEQ Figure \* ARABIC </w:instrText>
      </w:r>
      <w:r>
        <w:fldChar w:fldCharType="separate"/>
      </w:r>
      <w:r w:rsidR="0004792C">
        <w:rPr>
          <w:noProof/>
        </w:rPr>
        <w:t>18</w:t>
      </w:r>
      <w:r>
        <w:fldChar w:fldCharType="end"/>
      </w:r>
      <w:r>
        <w:t xml:space="preserve"> Clinchnietbolzen types</w:t>
      </w:r>
      <w:bookmarkEnd w:id="3319"/>
    </w:p>
    <w:p w14:paraId="00463B02" w14:textId="546F71EE" w:rsidR="000B382F" w:rsidRDefault="000B382F" w:rsidP="000B382F">
      <w:pPr>
        <w:jc w:val="center"/>
        <w:rPr>
          <w:i/>
          <w:sz w:val="18"/>
        </w:rPr>
      </w:pPr>
      <w:r w:rsidRPr="00034C0D">
        <w:rPr>
          <w:i/>
          <w:sz w:val="18"/>
        </w:rPr>
        <w:t>Source of image:</w:t>
      </w:r>
      <w:r w:rsidRPr="00E65321">
        <w:rPr>
          <w:i/>
          <w:sz w:val="18"/>
        </w:rPr>
        <w:t xml:space="preserve"> </w:t>
      </w:r>
      <w:r w:rsidR="000326EE">
        <w:fldChar w:fldCharType="begin"/>
      </w:r>
      <w:r w:rsidR="000326EE">
        <w:instrText xml:space="preserve"> HYPERLINK "https://de.tox-pressotechnik.com/assets/countries/DE/pdf/TOX_Functional_Elements_85_de.pdf" </w:instrText>
      </w:r>
      <w:ins w:id="3320" w:author="nick" w:date="2021-07-13T20:53:00Z"/>
      <w:r w:rsidR="000326EE">
        <w:fldChar w:fldCharType="separate"/>
      </w:r>
      <w:r w:rsidRPr="004929C7">
        <w:rPr>
          <w:rStyle w:val="Hyperlink"/>
          <w:i/>
          <w:sz w:val="18"/>
        </w:rPr>
        <w:t>https://de.tox-pressotechnik.com/assets/countries/DE/pdf/TOX_Functional_Elements_85_de.pdf</w:t>
      </w:r>
      <w:r w:rsidR="000326EE">
        <w:rPr>
          <w:rStyle w:val="Hyperlink"/>
          <w:i/>
          <w:sz w:val="18"/>
        </w:rPr>
        <w:fldChar w:fldCharType="end"/>
      </w:r>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4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AAED0C7" w:rsidR="000B382F" w:rsidRPr="0047200E" w:rsidRDefault="000B382F" w:rsidP="000B382F">
      <w:pPr>
        <w:pStyle w:val="Caption"/>
      </w:pPr>
      <w:bookmarkStart w:id="3321" w:name="_Toc76030540"/>
      <w:r>
        <w:t xml:space="preserve">Figure </w:t>
      </w:r>
      <w:r>
        <w:fldChar w:fldCharType="begin"/>
      </w:r>
      <w:r>
        <w:instrText xml:space="preserve"> SEQ Figure \* ARABIC </w:instrText>
      </w:r>
      <w:r>
        <w:fldChar w:fldCharType="separate"/>
      </w:r>
      <w:r w:rsidR="0004792C">
        <w:rPr>
          <w:noProof/>
        </w:rPr>
        <w:t>19</w:t>
      </w:r>
      <w:r>
        <w:fldChar w:fldCharType="end"/>
      </w:r>
      <w:r>
        <w:t xml:space="preserve"> Clinch Rivet Stud: Ball stud</w:t>
      </w:r>
      <w:bookmarkEnd w:id="3321"/>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6DBC942" w:rsidR="000B382F" w:rsidRDefault="000B382F" w:rsidP="000B382F">
      <w:pPr>
        <w:pStyle w:val="Caption"/>
        <w:spacing w:before="120"/>
      </w:pPr>
      <w:bookmarkStart w:id="3322" w:name="_Toc77095907"/>
      <w:r>
        <w:t xml:space="preserve">Table </w:t>
      </w:r>
      <w:r w:rsidR="00ED469A">
        <w:fldChar w:fldCharType="begin"/>
      </w:r>
      <w:r w:rsidR="00ED469A">
        <w:instrText xml:space="preserve"> SEQ Table \* ARABIC </w:instrText>
      </w:r>
      <w:r w:rsidR="00ED469A">
        <w:fldChar w:fldCharType="separate"/>
      </w:r>
      <w:r w:rsidR="0004792C">
        <w:rPr>
          <w:noProof/>
        </w:rPr>
        <w:t>49</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3322"/>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03599D78"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4792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4792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3323" w:name="_Toc428456130"/>
      <w:bookmarkStart w:id="3324" w:name="_Toc428537093"/>
      <w:bookmarkStart w:id="3325" w:name="_Toc428969412"/>
      <w:bookmarkStart w:id="3326" w:name="_Toc429052803"/>
      <w:bookmarkStart w:id="3327" w:name="_Toc413359590"/>
      <w:bookmarkStart w:id="3328" w:name="_Toc3556982"/>
      <w:bookmarkStart w:id="3329" w:name="_Toc34747232"/>
      <w:bookmarkStart w:id="3330" w:name="_Toc77102048"/>
      <w:bookmarkEnd w:id="3323"/>
      <w:bookmarkEnd w:id="3324"/>
      <w:bookmarkEnd w:id="3325"/>
      <w:bookmarkEnd w:id="3326"/>
      <w:r>
        <w:lastRenderedPageBreak/>
        <w:t xml:space="preserve">Threaded Connections: </w:t>
      </w:r>
      <w:r w:rsidRPr="00226A3F">
        <w:t>Bolts and Screws</w:t>
      </w:r>
      <w:bookmarkEnd w:id="3327"/>
      <w:bookmarkEnd w:id="3328"/>
      <w:bookmarkEnd w:id="3329"/>
      <w:bookmarkEnd w:id="3330"/>
    </w:p>
    <w:p w14:paraId="1A579FAB" w14:textId="77777777" w:rsidR="002E60CB" w:rsidRPr="00942FED" w:rsidRDefault="002E60CB" w:rsidP="00327322">
      <w:pPr>
        <w:pStyle w:val="Heading3"/>
      </w:pPr>
      <w:bookmarkStart w:id="3331" w:name="_Toc413359591"/>
      <w:bookmarkStart w:id="3332" w:name="_Toc3556983"/>
      <w:bookmarkStart w:id="3333" w:name="_Toc34747233"/>
      <w:bookmarkStart w:id="3334" w:name="_Toc77102049"/>
      <w:r>
        <w:t>Introduction</w:t>
      </w:r>
      <w:bookmarkEnd w:id="3331"/>
      <w:bookmarkEnd w:id="3332"/>
      <w:bookmarkEnd w:id="3333"/>
      <w:bookmarkEnd w:id="3334"/>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1FFAC33C" w:rsidR="00F256DA" w:rsidRPr="00F256DA" w:rsidRDefault="00F256DA" w:rsidP="007A6E34">
      <w:pPr>
        <w:pStyle w:val="ListBullet"/>
        <w:numPr>
          <w:ilvl w:val="0"/>
          <w:numId w:val="18"/>
        </w:numPr>
      </w:pPr>
      <w:r w:rsidRPr="00F256DA">
        <w:t>Bolts are for the assembly of unthreaded components, with the aid of a </w:t>
      </w:r>
      <w:r w:rsidR="000326EE">
        <w:fldChar w:fldCharType="begin"/>
      </w:r>
      <w:r w:rsidR="000326EE">
        <w:instrText xml:space="preserve"> HYPERLINK "https://en.wikipedia.org/wiki/Nut_(hardware)" \o "Nut (hardware)" </w:instrText>
      </w:r>
      <w:ins w:id="3336" w:author="nick" w:date="2021-07-13T20:53:00Z"/>
      <w:r w:rsidR="000326EE">
        <w:fldChar w:fldCharType="separate"/>
      </w:r>
      <w:r w:rsidRPr="00F256DA">
        <w:t>nut</w:t>
      </w:r>
      <w:r w:rsidR="000326EE">
        <w:fldChar w:fldCharType="end"/>
      </w:r>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32F6ED1E" w:rsidR="002E60CB" w:rsidRPr="00226A3F" w:rsidRDefault="00E84826" w:rsidP="00E84826">
      <w:pPr>
        <w:pStyle w:val="Caption"/>
        <w:spacing w:before="120"/>
      </w:pPr>
      <w:bookmarkStart w:id="3337" w:name="_Toc413359630"/>
      <w:bookmarkStart w:id="3338" w:name="_Toc3557097"/>
      <w:bookmarkStart w:id="3339" w:name="_Toc34747348"/>
      <w:bookmarkStart w:id="3340" w:name="_Toc76030541"/>
      <w:r>
        <w:t xml:space="preserve">Figure </w:t>
      </w:r>
      <w:r w:rsidR="00406B64">
        <w:fldChar w:fldCharType="begin"/>
      </w:r>
      <w:r w:rsidR="00406B64">
        <w:instrText xml:space="preserve"> SEQ Figure \* ARABIC </w:instrText>
      </w:r>
      <w:r w:rsidR="00406B64">
        <w:fldChar w:fldCharType="separate"/>
      </w:r>
      <w:r w:rsidR="0004792C">
        <w:rPr>
          <w:noProof/>
        </w:rPr>
        <w:t>20</w:t>
      </w:r>
      <w:r w:rsidR="00406B64">
        <w:fldChar w:fldCharType="end"/>
      </w:r>
      <w:r>
        <w:t>:</w:t>
      </w:r>
      <w:r w:rsidR="002E60CB">
        <w:t xml:space="preserve"> Bolts and Screws</w:t>
      </w:r>
      <w:bookmarkEnd w:id="3337"/>
      <w:bookmarkEnd w:id="3338"/>
      <w:bookmarkEnd w:id="3339"/>
      <w:bookmarkEnd w:id="334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D45267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2" r:link="rId5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0B0292B" w:rsidR="002E60CB" w:rsidRDefault="002E60CB" w:rsidP="002E60CB">
      <w:pPr>
        <w:keepNext/>
        <w:jc w:val="center"/>
      </w:pPr>
      <w:r w:rsidRPr="00E15A9B">
        <w:rPr>
          <w:i/>
          <w:sz w:val="18"/>
        </w:rPr>
        <w:t>Source</w:t>
      </w:r>
      <w:r>
        <w:rPr>
          <w:i/>
          <w:sz w:val="18"/>
        </w:rPr>
        <w:t xml:space="preserve"> of image</w:t>
      </w:r>
      <w:r w:rsidRPr="00E15A9B">
        <w:rPr>
          <w:i/>
          <w:sz w:val="18"/>
        </w:rPr>
        <w:t xml:space="preserve">: </w:t>
      </w:r>
      <w:r w:rsidR="000326EE">
        <w:fldChar w:fldCharType="begin"/>
      </w:r>
      <w:r w:rsidR="000326EE">
        <w:instrText xml:space="preserve"> HYPERLINK "http://commons.wikimedia.org/wiki/File:Screw_head_types.svg" </w:instrText>
      </w:r>
      <w:ins w:id="3341" w:author="nick" w:date="2021-07-13T20:53:00Z"/>
      <w:r w:rsidR="000326EE">
        <w:fldChar w:fldCharType="separate"/>
      </w:r>
      <w:r w:rsidRPr="00E15A9B">
        <w:rPr>
          <w:rStyle w:val="Hyperlink"/>
          <w:rFonts w:ascii="Arial" w:hAnsi="Arial" w:cs="Arial"/>
          <w:i/>
          <w:sz w:val="16"/>
          <w:szCs w:val="20"/>
        </w:rPr>
        <w:t>http://commons.wikimedia.org/wiki/File:Screw_head_types.svg</w:t>
      </w:r>
      <w:r w:rsidR="000326EE">
        <w:rPr>
          <w:rStyle w:val="Hyperlink"/>
          <w:rFonts w:ascii="Arial" w:hAnsi="Arial" w:cs="Arial"/>
          <w:i/>
          <w:sz w:val="16"/>
          <w:szCs w:val="20"/>
        </w:rPr>
        <w:fldChar w:fldCharType="end"/>
      </w:r>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r w:rsidR="000326EE">
        <w:fldChar w:fldCharType="begin"/>
      </w:r>
      <w:r w:rsidR="000326EE">
        <w:instrText xml:space="preserve"> HYPERLINK "http://en.wikipedia.org/wiki/en:Creative_Commons" \o "w:en:Creative Commons" </w:instrText>
      </w:r>
      <w:ins w:id="3342" w:author="nick" w:date="2021-07-13T20:53:00Z"/>
      <w:r w:rsidR="000326EE">
        <w:fldChar w:fldCharType="separate"/>
      </w:r>
      <w:r w:rsidRPr="00E15A9B">
        <w:rPr>
          <w:rStyle w:val="Hyperlink"/>
          <w:i/>
          <w:sz w:val="18"/>
        </w:rPr>
        <w:t>Creative Commons</w:t>
      </w:r>
      <w:r w:rsidR="000326EE">
        <w:rPr>
          <w:rStyle w:val="Hyperlink"/>
          <w:i/>
          <w:sz w:val="18"/>
        </w:rPr>
        <w:fldChar w:fldCharType="end"/>
      </w:r>
      <w:r w:rsidRPr="00E15A9B">
        <w:rPr>
          <w:i/>
          <w:sz w:val="18"/>
        </w:rPr>
        <w:t xml:space="preserve"> </w:t>
      </w:r>
      <w:r w:rsidR="000326EE">
        <w:fldChar w:fldCharType="begin"/>
      </w:r>
      <w:r w:rsidR="000326EE">
        <w:instrText xml:space="preserve"> HYPERLINK "http://creativecommons.org/licenses/by-sa/3.0/deed.en" </w:instrText>
      </w:r>
      <w:ins w:id="3343" w:author="nick" w:date="2021-07-13T20:53:00Z"/>
      <w:r w:rsidR="000326EE">
        <w:fldChar w:fldCharType="separate"/>
      </w:r>
      <w:r w:rsidRPr="00E15A9B">
        <w:rPr>
          <w:rStyle w:val="Hyperlink"/>
          <w:i/>
          <w:sz w:val="18"/>
        </w:rPr>
        <w:t>Attribution-Share Alike 3.0 Unported</w:t>
      </w:r>
      <w:r w:rsidR="000326EE">
        <w:rPr>
          <w:rStyle w:val="Hyperlink"/>
          <w:i/>
          <w:sz w:val="18"/>
        </w:rPr>
        <w:fldChar w:fldCharType="end"/>
      </w:r>
      <w:r w:rsidRPr="00E15A9B">
        <w:rPr>
          <w:i/>
          <w:sz w:val="18"/>
        </w:rPr>
        <w:t xml:space="preserve"> license</w:t>
      </w:r>
      <w:r w:rsidR="00194316">
        <w:rPr>
          <w:i/>
          <w:sz w:val="18"/>
        </w:rPr>
        <w:t>"</w:t>
      </w:r>
      <w:r w:rsidRPr="00E15A9B">
        <w:rPr>
          <w:i/>
          <w:sz w:val="18"/>
        </w:rPr>
        <w:t>.</w:t>
      </w:r>
      <w:r>
        <w:t xml:space="preserve"> </w:t>
      </w:r>
    </w:p>
    <w:p w14:paraId="2D9C31F0" w14:textId="76CC2913" w:rsidR="002E60CB" w:rsidRDefault="002E60CB" w:rsidP="002E60CB">
      <w:pPr>
        <w:pStyle w:val="Caption"/>
        <w:rPr>
          <w:highlight w:val="cyan"/>
        </w:rPr>
      </w:pPr>
      <w:bookmarkStart w:id="3344" w:name="_Ref401160020"/>
      <w:bookmarkStart w:id="3345" w:name="_Toc413359631"/>
      <w:bookmarkStart w:id="3346" w:name="_Toc3557098"/>
      <w:bookmarkStart w:id="3347" w:name="_Toc34747349"/>
      <w:bookmarkStart w:id="3348" w:name="_Toc76030542"/>
      <w:r>
        <w:t xml:space="preserve">Figure </w:t>
      </w:r>
      <w:r w:rsidR="00406B64">
        <w:fldChar w:fldCharType="begin"/>
      </w:r>
      <w:r w:rsidR="00406B64">
        <w:instrText xml:space="preserve"> SEQ Figure \* ARABIC </w:instrText>
      </w:r>
      <w:r w:rsidR="00406B64">
        <w:fldChar w:fldCharType="separate"/>
      </w:r>
      <w:r w:rsidR="0004792C">
        <w:rPr>
          <w:noProof/>
        </w:rPr>
        <w:t>21</w:t>
      </w:r>
      <w:r w:rsidR="00406B64">
        <w:fldChar w:fldCharType="end"/>
      </w:r>
      <w:bookmarkEnd w:id="3344"/>
      <w:r>
        <w:t>: Different Screw Forms</w:t>
      </w:r>
      <w:bookmarkEnd w:id="3345"/>
      <w:bookmarkEnd w:id="3346"/>
      <w:bookmarkEnd w:id="3347"/>
      <w:bookmarkEnd w:id="3348"/>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DDDAB5D" w:rsidR="002E60CB" w:rsidRPr="001948D2" w:rsidRDefault="002E60CB" w:rsidP="002E60CB">
      <w:pPr>
        <w:pStyle w:val="Caption"/>
        <w:rPr>
          <w:noProof/>
          <w:lang w:val="en-GB" w:eastAsia="en-GB"/>
        </w:rPr>
      </w:pPr>
      <w:bookmarkStart w:id="3349" w:name="_Ref401160136"/>
      <w:bookmarkStart w:id="3350" w:name="_Toc413359632"/>
      <w:bookmarkStart w:id="3351" w:name="_Ref428364733"/>
      <w:bookmarkStart w:id="3352" w:name="_Ref428531136"/>
      <w:bookmarkStart w:id="3353" w:name="_Toc3557099"/>
      <w:bookmarkStart w:id="3354" w:name="_Toc34747350"/>
      <w:bookmarkStart w:id="3355" w:name="_Toc76030543"/>
      <w:r>
        <w:t xml:space="preserve">Figure </w:t>
      </w:r>
      <w:r w:rsidR="00406B64">
        <w:fldChar w:fldCharType="begin"/>
      </w:r>
      <w:r w:rsidR="00406B64">
        <w:instrText xml:space="preserve"> SEQ Figure \* ARABIC </w:instrText>
      </w:r>
      <w:r w:rsidR="00406B64">
        <w:fldChar w:fldCharType="separate"/>
      </w:r>
      <w:r w:rsidR="0004792C">
        <w:rPr>
          <w:noProof/>
        </w:rPr>
        <w:t>22</w:t>
      </w:r>
      <w:r w:rsidR="00406B64">
        <w:fldChar w:fldCharType="end"/>
      </w:r>
      <w:bookmarkEnd w:id="3349"/>
      <w:r>
        <w:t xml:space="preserve">: </w:t>
      </w:r>
      <w:r w:rsidRPr="001B293E">
        <w:t xml:space="preserve">Definition of </w:t>
      </w:r>
      <w:r>
        <w:t>L</w:t>
      </w:r>
      <w:r w:rsidRPr="001B293E">
        <w:t xml:space="preserve">ength and </w:t>
      </w:r>
      <w:r>
        <w:t>H</w:t>
      </w:r>
      <w:r w:rsidRPr="001B293E">
        <w:t xml:space="preserve">ead </w:t>
      </w:r>
      <w:r>
        <w:t>S</w:t>
      </w:r>
      <w:r w:rsidRPr="001B293E">
        <w:t>izes</w:t>
      </w:r>
      <w:bookmarkEnd w:id="3350"/>
      <w:bookmarkEnd w:id="3351"/>
      <w:bookmarkEnd w:id="3352"/>
      <w:bookmarkEnd w:id="3353"/>
      <w:bookmarkEnd w:id="3354"/>
      <w:bookmarkEnd w:id="335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C03E21B" w:rsidR="002E60CB" w:rsidRPr="00A03317" w:rsidRDefault="002E60CB" w:rsidP="002E60CB">
      <w:pPr>
        <w:keepNext/>
        <w:jc w:val="center"/>
        <w:rPr>
          <w:i/>
          <w:sz w:val="18"/>
          <w:szCs w:val="18"/>
        </w:rPr>
      </w:pPr>
      <w:r w:rsidRPr="00A03317">
        <w:rPr>
          <w:i/>
          <w:sz w:val="18"/>
          <w:szCs w:val="18"/>
        </w:rPr>
        <w:t xml:space="preserve">Source of image: </w:t>
      </w:r>
      <w:r w:rsidR="000326EE">
        <w:fldChar w:fldCharType="begin"/>
      </w:r>
      <w:r w:rsidR="000326EE">
        <w:instrText xml:space="preserve"> HYPERLINK "http://upload.wikimedia.org/wikipedia/commons/0/00/Lead_and_pitch.png" </w:instrText>
      </w:r>
      <w:ins w:id="3356" w:author="nick" w:date="2021-07-13T20:53:00Z"/>
      <w:r w:rsidR="000326EE">
        <w:fldChar w:fldCharType="separate"/>
      </w:r>
      <w:r w:rsidRPr="00A03317">
        <w:rPr>
          <w:rStyle w:val="Hyperlink"/>
          <w:i/>
          <w:sz w:val="18"/>
          <w:szCs w:val="18"/>
        </w:rPr>
        <w:t>http://upload.wikimedia.org/wikipedia/commons/0/00/Lead_and_pitch.png</w:t>
      </w:r>
      <w:r w:rsidR="000326EE">
        <w:rPr>
          <w:rStyle w:val="Hyperlink"/>
          <w:i/>
          <w:sz w:val="18"/>
          <w:szCs w:val="18"/>
        </w:rPr>
        <w:fldChar w:fldCharType="end"/>
      </w:r>
      <w:r w:rsidRPr="00A03317">
        <w:rPr>
          <w:i/>
          <w:sz w:val="18"/>
          <w:szCs w:val="18"/>
        </w:rPr>
        <w:t>.</w:t>
      </w:r>
    </w:p>
    <w:p w14:paraId="4DF79474" w14:textId="65746838" w:rsidR="002E60CB" w:rsidRPr="00F81409" w:rsidRDefault="002E60CB" w:rsidP="002E60CB">
      <w:pPr>
        <w:pStyle w:val="Caption"/>
      </w:pPr>
      <w:bookmarkStart w:id="3357" w:name="_Ref413315993"/>
      <w:bookmarkStart w:id="3358" w:name="_Toc413359633"/>
      <w:bookmarkStart w:id="3359" w:name="_Toc3557100"/>
      <w:bookmarkStart w:id="3360" w:name="_Toc34747351"/>
      <w:bookmarkStart w:id="3361" w:name="_Toc76030544"/>
      <w:r w:rsidRPr="00F81409">
        <w:t xml:space="preserve">Figure </w:t>
      </w:r>
      <w:r w:rsidR="00406B64">
        <w:fldChar w:fldCharType="begin"/>
      </w:r>
      <w:r w:rsidR="00406B64">
        <w:instrText xml:space="preserve"> SEQ Figure \* ARABIC </w:instrText>
      </w:r>
      <w:r w:rsidR="00406B64">
        <w:fldChar w:fldCharType="separate"/>
      </w:r>
      <w:r w:rsidR="0004792C">
        <w:rPr>
          <w:noProof/>
        </w:rPr>
        <w:t>23</w:t>
      </w:r>
      <w:r w:rsidR="00406B64">
        <w:fldChar w:fldCharType="end"/>
      </w:r>
      <w:bookmarkEnd w:id="3357"/>
      <w:r w:rsidRPr="00F81409">
        <w:t>: Definition of lead</w:t>
      </w:r>
      <w:r>
        <w:t>,</w:t>
      </w:r>
      <w:r w:rsidRPr="00F81409">
        <w:t xml:space="preserve"> pitch and</w:t>
      </w:r>
      <w:r>
        <w:t xml:space="preserve"> starts</w:t>
      </w:r>
      <w:r w:rsidRPr="00F81409">
        <w:t xml:space="preserve"> of a thread.</w:t>
      </w:r>
      <w:bookmarkEnd w:id="3358"/>
      <w:bookmarkEnd w:id="3359"/>
      <w:bookmarkEnd w:id="3360"/>
      <w:bookmarkEnd w:id="3361"/>
      <w:r w:rsidRPr="00F81409">
        <w:t xml:space="preserve"> </w:t>
      </w:r>
    </w:p>
    <w:p w14:paraId="2E070E38" w14:textId="77777777" w:rsidR="00ED267C" w:rsidRPr="00942FED" w:rsidRDefault="00A947CD" w:rsidP="00327322">
      <w:pPr>
        <w:pStyle w:val="Heading3"/>
      </w:pPr>
      <w:bookmarkStart w:id="3362" w:name="_Toc428279395"/>
      <w:bookmarkStart w:id="3363" w:name="_Toc428456133"/>
      <w:bookmarkStart w:id="3364" w:name="_Toc428537096"/>
      <w:bookmarkStart w:id="3365" w:name="_Toc428969415"/>
      <w:bookmarkStart w:id="3366" w:name="_Toc429052806"/>
      <w:bookmarkStart w:id="3367" w:name="_Toc3556984"/>
      <w:bookmarkStart w:id="3368" w:name="_Ref3566661"/>
      <w:bookmarkStart w:id="3369" w:name="_Ref4272362"/>
      <w:bookmarkStart w:id="3370" w:name="_Toc34747234"/>
      <w:bookmarkStart w:id="3371" w:name="_Toc77102050"/>
      <w:bookmarkEnd w:id="3362"/>
      <w:bookmarkEnd w:id="3363"/>
      <w:bookmarkEnd w:id="3364"/>
      <w:bookmarkEnd w:id="3365"/>
      <w:bookmarkEnd w:id="3366"/>
      <w:r w:rsidRPr="00A947CD">
        <w:t>Contacts and Friction</w:t>
      </w:r>
      <w:bookmarkEnd w:id="3367"/>
      <w:bookmarkEnd w:id="3368"/>
      <w:bookmarkEnd w:id="3369"/>
      <w:bookmarkEnd w:id="3370"/>
      <w:bookmarkEnd w:id="33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3372" w:name="_Ref3566632"/>
      <w:r>
        <w:rPr>
          <w:rFonts w:cs="Calibri"/>
          <w:lang w:val="en-US" w:eastAsia="en-GB"/>
        </w:rPr>
        <w:t>the thread</w:t>
      </w:r>
      <w:r w:rsidR="00A947CD" w:rsidRPr="00147227">
        <w:rPr>
          <w:rFonts w:cs="Calibri"/>
          <w:lang w:val="en-US" w:eastAsia="en-GB"/>
        </w:rPr>
        <w:t>.</w:t>
      </w:r>
      <w:bookmarkEnd w:id="33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5C07F7"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ins w:id="3373" w:author="nick" w:date="2021-07-14T20:24:00Z">
        <w:r w:rsidR="0004792C">
          <w:t>Contacts and F</w:t>
        </w:r>
        <w:r w:rsidR="0004792C" w:rsidRPr="004B7C8B">
          <w:t>riction</w:t>
        </w:r>
      </w:ins>
      <w:del w:id="3374" w:author="nick" w:date="2021-07-13T20:51:00Z">
        <w:r w:rsidR="008F6A37" w:rsidDel="003F511B">
          <w:delText>Contacts and F</w:delText>
        </w:r>
        <w:r w:rsidR="008F6A37" w:rsidRPr="004B7C8B" w:rsidDel="003F511B">
          <w:delText>riction</w:delText>
        </w:r>
      </w:del>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4792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ins w:id="3375" w:author="nick" w:date="2021-07-14T20:24:00Z">
        <w:r w:rsidR="0004792C">
          <w:t>Local Contact</w:t>
        </w:r>
        <w:r w:rsidR="0004792C" w:rsidRPr="0030552A">
          <w:t xml:space="preserve"> </w:t>
        </w:r>
        <w:r w:rsidR="0004792C">
          <w:t>Properties</w:t>
        </w:r>
      </w:ins>
      <w:del w:id="3376" w:author="nick" w:date="2021-07-13T20:51:00Z">
        <w:r w:rsidR="008F6A37" w:rsidDel="003F511B">
          <w:delText>Local Contact</w:delText>
        </w:r>
        <w:r w:rsidR="008F6A37" w:rsidRPr="0030552A" w:rsidDel="003F511B">
          <w:delText xml:space="preserve"> </w:delText>
        </w:r>
        <w:r w:rsidR="008F6A37" w:rsidDel="003F511B">
          <w:delText>Properties</w:delText>
        </w:r>
      </w:del>
      <w:r w:rsidR="008A71D8">
        <w:rPr>
          <w:rFonts w:cs="Calibri"/>
          <w:szCs w:val="22"/>
          <w:lang w:eastAsia="en-GB"/>
        </w:rPr>
        <w:fldChar w:fldCharType="end"/>
      </w:r>
      <w:r>
        <w:rPr>
          <w:rFonts w:cs="Calibri"/>
          <w:szCs w:val="22"/>
          <w:lang w:eastAsia="en-GB"/>
        </w:rPr>
        <w:t>).</w:t>
      </w:r>
    </w:p>
    <w:p w14:paraId="330D553A" w14:textId="51A4B00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4792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ins w:id="3377" w:author="nick" w:date="2021-07-14T20:24:00Z">
        <w:r w:rsidR="0004792C">
          <w:t xml:space="preserve">Definition </w:t>
        </w:r>
        <w:r w:rsidR="0004792C" w:rsidRPr="00287A00">
          <w:rPr>
            <w:szCs w:val="30"/>
          </w:rPr>
          <w:t xml:space="preserve">of </w:t>
        </w:r>
        <w:r w:rsidR="0004792C">
          <w:rPr>
            <w:szCs w:val="30"/>
          </w:rPr>
          <w:t>e</w:t>
        </w:r>
        <w:r w:rsidR="0004792C" w:rsidRPr="00287A00">
          <w:rPr>
            <w:szCs w:val="30"/>
          </w:rPr>
          <w:t xml:space="preserve">lement </w:t>
        </w:r>
        <w:r w:rsidR="0004792C" w:rsidRPr="00287A00">
          <w:rPr>
            <w:rFonts w:ascii="Courier New" w:hAnsi="Courier New" w:cs="Courier New"/>
            <w:b/>
            <w:i/>
            <w:szCs w:val="30"/>
          </w:rPr>
          <w:t>&lt;threaded_connection</w:t>
        </w:r>
        <w:r w:rsidR="0004792C">
          <w:rPr>
            <w:rFonts w:ascii="Courier New" w:hAnsi="Courier New" w:cs="Courier New"/>
            <w:b/>
            <w:i/>
            <w:szCs w:val="30"/>
          </w:rPr>
          <w:t>/</w:t>
        </w:r>
        <w:r w:rsidR="0004792C" w:rsidRPr="00287A00">
          <w:rPr>
            <w:rFonts w:ascii="Courier New" w:hAnsi="Courier New" w:cs="Courier New"/>
            <w:b/>
            <w:i/>
            <w:szCs w:val="30"/>
          </w:rPr>
          <w:t>&gt;</w:t>
        </w:r>
      </w:ins>
      <w:del w:id="3378" w:author="nick" w:date="2021-07-13T20:51:00Z">
        <w:r w:rsidR="008F6A37" w:rsidDel="003F511B">
          <w:delText xml:space="preserve">Definition </w:delText>
        </w:r>
        <w:r w:rsidR="008F6A37" w:rsidRPr="00287A00" w:rsidDel="003F511B">
          <w:rPr>
            <w:szCs w:val="30"/>
          </w:rPr>
          <w:delText xml:space="preserve">of </w:delText>
        </w:r>
        <w:r w:rsidR="008F6A37" w:rsidDel="003F511B">
          <w:rPr>
            <w:szCs w:val="30"/>
          </w:rPr>
          <w:delText>e</w:delText>
        </w:r>
        <w:r w:rsidR="008F6A37" w:rsidRPr="00287A00" w:rsidDel="003F511B">
          <w:rPr>
            <w:szCs w:val="30"/>
          </w:rPr>
          <w:delText xml:space="preserve">lement </w:delText>
        </w:r>
        <w:r w:rsidR="008F6A37" w:rsidRPr="00287A00" w:rsidDel="003F511B">
          <w:rPr>
            <w:rFonts w:ascii="Courier New" w:hAnsi="Courier New" w:cs="Courier New"/>
            <w:i/>
            <w:szCs w:val="30"/>
          </w:rPr>
          <w:delText>&lt;threaded_connection</w:delText>
        </w:r>
        <w:r w:rsidR="008F6A37" w:rsidDel="003F511B">
          <w:rPr>
            <w:rFonts w:ascii="Courier New" w:hAnsi="Courier New" w:cs="Courier New"/>
            <w:i/>
            <w:szCs w:val="30"/>
          </w:rPr>
          <w:delText>/</w:delText>
        </w:r>
        <w:r w:rsidR="008F6A37" w:rsidRPr="00287A00" w:rsidDel="003F511B">
          <w:rPr>
            <w:rFonts w:ascii="Courier New" w:hAnsi="Courier New" w:cs="Courier New"/>
            <w:i/>
            <w:szCs w:val="30"/>
          </w:rPr>
          <w:delText>&gt;</w:delText>
        </w:r>
      </w:del>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966BAF" w:rsidRDefault="00F20EA0" w:rsidP="002C46F8">
      <w:pPr>
        <w:pStyle w:val="XMLCode"/>
        <w:keepNext/>
        <w:keepLines/>
      </w:pPr>
      <w:r>
        <w:t xml:space="preserve">          </w:t>
      </w:r>
      <w:r w:rsidR="002C46F8" w:rsidRPr="00966BAF">
        <w:t>&lt;normal_direction x=</w:t>
      </w:r>
      <w:r w:rsidR="00194316" w:rsidRPr="00966BAF">
        <w:t>"</w:t>
      </w:r>
      <w:r w:rsidR="002C46F8" w:rsidRPr="00966BAF">
        <w:t>0</w:t>
      </w:r>
      <w:r w:rsidR="00194316" w:rsidRPr="00966BAF">
        <w:t>"</w:t>
      </w:r>
      <w:r w:rsidR="002C46F8" w:rsidRPr="00966BAF">
        <w:t xml:space="preserve"> y=</w:t>
      </w:r>
      <w:r w:rsidR="00194316" w:rsidRPr="00966BAF">
        <w:t>"</w:t>
      </w:r>
      <w:r w:rsidR="002C46F8" w:rsidRPr="00966BAF">
        <w:t>0</w:t>
      </w:r>
      <w:r w:rsidR="00194316" w:rsidRPr="00966BAF">
        <w:t>"</w:t>
      </w:r>
      <w:r w:rsidR="002C46F8" w:rsidRPr="00966BAF">
        <w:t xml:space="preserve"> z=</w:t>
      </w:r>
      <w:r w:rsidR="00194316" w:rsidRPr="00966BAF">
        <w:t>"</w:t>
      </w:r>
      <w:r w:rsidR="002C46F8" w:rsidRPr="00966BAF">
        <w:t>-10</w:t>
      </w:r>
      <w:r w:rsidR="00194316" w:rsidRPr="00966BAF">
        <w:t>"</w:t>
      </w:r>
      <w:r w:rsidR="002C46F8" w:rsidRPr="00966BAF">
        <w:t>/&gt;</w:t>
      </w:r>
    </w:p>
    <w:p w14:paraId="1C9A6C9A" w14:textId="007F44D7" w:rsidR="002C46F8" w:rsidRPr="002C46F8" w:rsidRDefault="00F20EA0" w:rsidP="002C46F8">
      <w:pPr>
        <w:pStyle w:val="XMLCode"/>
        <w:keepNext/>
        <w:keepLines/>
        <w:rPr>
          <w:color w:val="FF0000"/>
        </w:rPr>
      </w:pPr>
      <w:r w:rsidRPr="00966BAF">
        <w:rPr>
          <w:color w:val="FF0000"/>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3379" w:name="_Toc428279398"/>
      <w:bookmarkStart w:id="3380" w:name="_Toc428456136"/>
      <w:bookmarkStart w:id="3381" w:name="_Toc428537099"/>
      <w:bookmarkStart w:id="3382" w:name="_Toc428969418"/>
      <w:bookmarkStart w:id="3383" w:name="_Toc429052809"/>
      <w:bookmarkStart w:id="3384" w:name="_Toc428279400"/>
      <w:bookmarkStart w:id="3385" w:name="_Toc428456138"/>
      <w:bookmarkStart w:id="3386" w:name="_Toc428537101"/>
      <w:bookmarkStart w:id="3387" w:name="_Toc428969420"/>
      <w:bookmarkStart w:id="3388" w:name="_Toc429052811"/>
      <w:bookmarkStart w:id="3389" w:name="_Toc428279401"/>
      <w:bookmarkStart w:id="3390" w:name="_Toc428456139"/>
      <w:bookmarkStart w:id="3391" w:name="_Toc428537102"/>
      <w:bookmarkStart w:id="3392" w:name="_Toc428969421"/>
      <w:bookmarkStart w:id="3393" w:name="_Toc429052812"/>
      <w:bookmarkStart w:id="3394" w:name="_Toc428279402"/>
      <w:bookmarkStart w:id="3395" w:name="_Toc428456140"/>
      <w:bookmarkStart w:id="3396" w:name="_Toc428537103"/>
      <w:bookmarkStart w:id="3397" w:name="_Toc428969422"/>
      <w:bookmarkStart w:id="3398" w:name="_Toc429052813"/>
      <w:bookmarkStart w:id="3399" w:name="_Toc428279403"/>
      <w:bookmarkStart w:id="3400" w:name="_Toc428456141"/>
      <w:bookmarkStart w:id="3401" w:name="_Toc428537104"/>
      <w:bookmarkStart w:id="3402" w:name="_Toc428969423"/>
      <w:bookmarkStart w:id="3403" w:name="_Toc429052814"/>
      <w:bookmarkStart w:id="3404" w:name="_Toc428279404"/>
      <w:bookmarkStart w:id="3405" w:name="_Toc428456142"/>
      <w:bookmarkStart w:id="3406" w:name="_Toc428537105"/>
      <w:bookmarkStart w:id="3407" w:name="_Toc428969424"/>
      <w:bookmarkStart w:id="3408" w:name="_Toc429052815"/>
      <w:bookmarkStart w:id="3409" w:name="_Toc428279405"/>
      <w:bookmarkStart w:id="3410" w:name="_Toc428456143"/>
      <w:bookmarkStart w:id="3411" w:name="_Toc428537106"/>
      <w:bookmarkStart w:id="3412" w:name="_Toc428969425"/>
      <w:bookmarkStart w:id="3413" w:name="_Toc429052816"/>
      <w:bookmarkStart w:id="3414" w:name="_Toc428279406"/>
      <w:bookmarkStart w:id="3415" w:name="_Toc428456144"/>
      <w:bookmarkStart w:id="3416" w:name="_Toc428537107"/>
      <w:bookmarkStart w:id="3417" w:name="_Toc428969426"/>
      <w:bookmarkStart w:id="3418" w:name="_Toc429052817"/>
      <w:bookmarkStart w:id="3419" w:name="_Toc428279408"/>
      <w:bookmarkStart w:id="3420" w:name="_Toc428456146"/>
      <w:bookmarkStart w:id="3421" w:name="_Toc428537109"/>
      <w:bookmarkStart w:id="3422" w:name="_Toc428969428"/>
      <w:bookmarkStart w:id="3423" w:name="_Toc429052819"/>
      <w:bookmarkStart w:id="3424" w:name="_Toc428279409"/>
      <w:bookmarkStart w:id="3425" w:name="_Toc428456147"/>
      <w:bookmarkStart w:id="3426" w:name="_Toc428537110"/>
      <w:bookmarkStart w:id="3427" w:name="_Toc428969429"/>
      <w:bookmarkStart w:id="3428" w:name="_Toc429052820"/>
      <w:bookmarkStart w:id="3429" w:name="_Toc428279410"/>
      <w:bookmarkStart w:id="3430" w:name="_Toc428456148"/>
      <w:bookmarkStart w:id="3431" w:name="_Toc428537111"/>
      <w:bookmarkStart w:id="3432" w:name="_Toc428969430"/>
      <w:bookmarkStart w:id="3433" w:name="_Toc429052821"/>
      <w:bookmarkStart w:id="3434" w:name="_Toc428279411"/>
      <w:bookmarkStart w:id="3435" w:name="_Toc428456149"/>
      <w:bookmarkStart w:id="3436" w:name="_Toc428537112"/>
      <w:bookmarkStart w:id="3437" w:name="_Toc428969431"/>
      <w:bookmarkStart w:id="3438" w:name="_Toc429052822"/>
      <w:bookmarkStart w:id="3439" w:name="_Toc428279413"/>
      <w:bookmarkStart w:id="3440" w:name="_Toc428456151"/>
      <w:bookmarkStart w:id="3441" w:name="_Toc428537114"/>
      <w:bookmarkStart w:id="3442" w:name="_Toc428969433"/>
      <w:bookmarkStart w:id="3443" w:name="_Toc429052824"/>
      <w:bookmarkStart w:id="3444" w:name="_Toc428279414"/>
      <w:bookmarkStart w:id="3445" w:name="_Toc428456152"/>
      <w:bookmarkStart w:id="3446" w:name="_Toc428537115"/>
      <w:bookmarkStart w:id="3447" w:name="_Toc428969434"/>
      <w:bookmarkStart w:id="3448" w:name="_Toc429052825"/>
      <w:bookmarkStart w:id="3449" w:name="_Toc428279416"/>
      <w:bookmarkStart w:id="3450" w:name="_Toc428456154"/>
      <w:bookmarkStart w:id="3451" w:name="_Toc428537117"/>
      <w:bookmarkStart w:id="3452" w:name="_Toc428969436"/>
      <w:bookmarkStart w:id="3453" w:name="_Toc429052827"/>
      <w:bookmarkStart w:id="3454" w:name="_Toc428279417"/>
      <w:bookmarkStart w:id="3455" w:name="_Toc428456155"/>
      <w:bookmarkStart w:id="3456" w:name="_Toc428537118"/>
      <w:bookmarkStart w:id="3457" w:name="_Toc428969437"/>
      <w:bookmarkStart w:id="3458" w:name="_Toc429052828"/>
      <w:bookmarkStart w:id="3459" w:name="_Toc428279419"/>
      <w:bookmarkStart w:id="3460" w:name="_Toc428456157"/>
      <w:bookmarkStart w:id="3461" w:name="_Toc428537120"/>
      <w:bookmarkStart w:id="3462" w:name="_Toc428969439"/>
      <w:bookmarkStart w:id="3463" w:name="_Toc429052830"/>
      <w:bookmarkStart w:id="3464" w:name="_Toc428279421"/>
      <w:bookmarkStart w:id="3465" w:name="_Toc428456159"/>
      <w:bookmarkStart w:id="3466" w:name="_Toc428537122"/>
      <w:bookmarkStart w:id="3467" w:name="_Toc428969441"/>
      <w:bookmarkStart w:id="3468" w:name="_Toc429052832"/>
      <w:bookmarkStart w:id="3469" w:name="_Toc428279422"/>
      <w:bookmarkStart w:id="3470" w:name="_Toc428456160"/>
      <w:bookmarkStart w:id="3471" w:name="_Toc428537123"/>
      <w:bookmarkStart w:id="3472" w:name="_Toc428969442"/>
      <w:bookmarkStart w:id="3473" w:name="_Toc429052833"/>
      <w:bookmarkStart w:id="3474" w:name="_Toc428279423"/>
      <w:bookmarkStart w:id="3475" w:name="_Toc428456161"/>
      <w:bookmarkStart w:id="3476" w:name="_Toc428537124"/>
      <w:bookmarkStart w:id="3477" w:name="_Toc428969443"/>
      <w:bookmarkStart w:id="3478" w:name="_Toc429052834"/>
      <w:bookmarkStart w:id="3479" w:name="_Toc428279424"/>
      <w:bookmarkStart w:id="3480" w:name="_Toc428456162"/>
      <w:bookmarkStart w:id="3481" w:name="_Toc428537125"/>
      <w:bookmarkStart w:id="3482" w:name="_Toc428969444"/>
      <w:bookmarkStart w:id="3483" w:name="_Toc429052835"/>
      <w:bookmarkStart w:id="3484" w:name="_Toc428279426"/>
      <w:bookmarkStart w:id="3485" w:name="_Toc428456164"/>
      <w:bookmarkStart w:id="3486" w:name="_Toc428537127"/>
      <w:bookmarkStart w:id="3487" w:name="_Toc428969446"/>
      <w:bookmarkStart w:id="3488" w:name="_Toc429052837"/>
      <w:bookmarkStart w:id="3489" w:name="_Toc428279427"/>
      <w:bookmarkStart w:id="3490" w:name="_Toc428456165"/>
      <w:bookmarkStart w:id="3491" w:name="_Toc428537128"/>
      <w:bookmarkStart w:id="3492" w:name="_Toc428969447"/>
      <w:bookmarkStart w:id="3493" w:name="_Toc429052838"/>
      <w:bookmarkStart w:id="3494" w:name="_Toc428279431"/>
      <w:bookmarkStart w:id="3495" w:name="_Toc428456169"/>
      <w:bookmarkStart w:id="3496" w:name="_Toc428537132"/>
      <w:bookmarkStart w:id="3497" w:name="_Toc428969451"/>
      <w:bookmarkStart w:id="3498" w:name="_Toc429052842"/>
      <w:bookmarkStart w:id="3499" w:name="_Toc428279432"/>
      <w:bookmarkStart w:id="3500" w:name="_Toc428456170"/>
      <w:bookmarkStart w:id="3501" w:name="_Toc428537133"/>
      <w:bookmarkStart w:id="3502" w:name="_Toc428969452"/>
      <w:bookmarkStart w:id="3503" w:name="_Toc429052843"/>
      <w:bookmarkStart w:id="3504" w:name="_Toc428279434"/>
      <w:bookmarkStart w:id="3505" w:name="_Toc428456172"/>
      <w:bookmarkStart w:id="3506" w:name="_Toc428537135"/>
      <w:bookmarkStart w:id="3507" w:name="_Toc428969454"/>
      <w:bookmarkStart w:id="3508" w:name="_Toc429052845"/>
      <w:bookmarkStart w:id="3509" w:name="_Toc428279435"/>
      <w:bookmarkStart w:id="3510" w:name="_Toc428456173"/>
      <w:bookmarkStart w:id="3511" w:name="_Toc428537136"/>
      <w:bookmarkStart w:id="3512" w:name="_Toc428969455"/>
      <w:bookmarkStart w:id="3513" w:name="_Toc429052846"/>
      <w:bookmarkStart w:id="3514" w:name="_Toc428279439"/>
      <w:bookmarkStart w:id="3515" w:name="_Toc428456177"/>
      <w:bookmarkStart w:id="3516" w:name="_Toc428537140"/>
      <w:bookmarkStart w:id="3517" w:name="_Toc428969459"/>
      <w:bookmarkStart w:id="3518" w:name="_Toc429052850"/>
      <w:bookmarkStart w:id="3519" w:name="_Toc428279440"/>
      <w:bookmarkStart w:id="3520" w:name="_Toc428456178"/>
      <w:bookmarkStart w:id="3521" w:name="_Toc428537141"/>
      <w:bookmarkStart w:id="3522" w:name="_Toc428969460"/>
      <w:bookmarkStart w:id="3523" w:name="_Toc429052851"/>
      <w:bookmarkStart w:id="3524" w:name="_Toc428279441"/>
      <w:bookmarkStart w:id="3525" w:name="_Toc428456179"/>
      <w:bookmarkStart w:id="3526" w:name="_Toc428537142"/>
      <w:bookmarkStart w:id="3527" w:name="_Toc428969461"/>
      <w:bookmarkStart w:id="3528" w:name="_Toc429052852"/>
      <w:bookmarkStart w:id="3529" w:name="_Toc428279442"/>
      <w:bookmarkStart w:id="3530" w:name="_Toc428456180"/>
      <w:bookmarkStart w:id="3531" w:name="_Toc428537143"/>
      <w:bookmarkStart w:id="3532" w:name="_Toc428969462"/>
      <w:bookmarkStart w:id="3533" w:name="_Toc429052853"/>
      <w:bookmarkStart w:id="3534" w:name="_Toc428279444"/>
      <w:bookmarkStart w:id="3535" w:name="_Toc428456182"/>
      <w:bookmarkStart w:id="3536" w:name="_Toc428537145"/>
      <w:bookmarkStart w:id="3537" w:name="_Toc428969464"/>
      <w:bookmarkStart w:id="3538" w:name="_Toc429052855"/>
      <w:bookmarkStart w:id="3539" w:name="_Toc428279445"/>
      <w:bookmarkStart w:id="3540" w:name="_Toc428456183"/>
      <w:bookmarkStart w:id="3541" w:name="_Toc428537146"/>
      <w:bookmarkStart w:id="3542" w:name="_Toc428969465"/>
      <w:bookmarkStart w:id="3543" w:name="_Toc429052856"/>
      <w:bookmarkStart w:id="3544" w:name="_Toc428279449"/>
      <w:bookmarkStart w:id="3545" w:name="_Toc428456187"/>
      <w:bookmarkStart w:id="3546" w:name="_Toc428537150"/>
      <w:bookmarkStart w:id="3547" w:name="_Toc428969469"/>
      <w:bookmarkStart w:id="3548" w:name="_Toc429052860"/>
      <w:bookmarkStart w:id="3549" w:name="_Toc428279450"/>
      <w:bookmarkStart w:id="3550" w:name="_Toc428456188"/>
      <w:bookmarkStart w:id="3551" w:name="_Toc428537151"/>
      <w:bookmarkStart w:id="3552" w:name="_Toc428969470"/>
      <w:bookmarkStart w:id="3553" w:name="_Toc429052861"/>
      <w:bookmarkStart w:id="3554" w:name="_Toc428279452"/>
      <w:bookmarkStart w:id="3555" w:name="_Toc428456190"/>
      <w:bookmarkStart w:id="3556" w:name="_Toc428537153"/>
      <w:bookmarkStart w:id="3557" w:name="_Toc428969472"/>
      <w:bookmarkStart w:id="3558" w:name="_Toc429052863"/>
      <w:bookmarkStart w:id="3559" w:name="_Toc428279453"/>
      <w:bookmarkStart w:id="3560" w:name="_Toc428456191"/>
      <w:bookmarkStart w:id="3561" w:name="_Toc428537154"/>
      <w:bookmarkStart w:id="3562" w:name="_Toc428969473"/>
      <w:bookmarkStart w:id="3563" w:name="_Toc429052864"/>
      <w:bookmarkStart w:id="3564" w:name="_Toc428279457"/>
      <w:bookmarkStart w:id="3565" w:name="_Toc428456195"/>
      <w:bookmarkStart w:id="3566" w:name="_Toc428537158"/>
      <w:bookmarkStart w:id="3567" w:name="_Toc428969477"/>
      <w:bookmarkStart w:id="3568" w:name="_Toc429052868"/>
      <w:bookmarkStart w:id="3569" w:name="_Toc428279458"/>
      <w:bookmarkStart w:id="3570" w:name="_Toc428456196"/>
      <w:bookmarkStart w:id="3571" w:name="_Toc428537159"/>
      <w:bookmarkStart w:id="3572" w:name="_Toc428969478"/>
      <w:bookmarkStart w:id="3573" w:name="_Toc429052869"/>
      <w:bookmarkStart w:id="3574" w:name="_Toc428279459"/>
      <w:bookmarkStart w:id="3575" w:name="_Toc428456197"/>
      <w:bookmarkStart w:id="3576" w:name="_Toc428537160"/>
      <w:bookmarkStart w:id="3577" w:name="_Toc428969479"/>
      <w:bookmarkStart w:id="3578" w:name="_Toc429052870"/>
      <w:bookmarkStart w:id="3579" w:name="_Toc428279461"/>
      <w:bookmarkStart w:id="3580" w:name="_Toc428456199"/>
      <w:bookmarkStart w:id="3581" w:name="_Toc428537162"/>
      <w:bookmarkStart w:id="3582" w:name="_Toc428969481"/>
      <w:bookmarkStart w:id="3583" w:name="_Toc429052872"/>
      <w:bookmarkStart w:id="3584" w:name="_Toc428279462"/>
      <w:bookmarkStart w:id="3585" w:name="_Toc428456200"/>
      <w:bookmarkStart w:id="3586" w:name="_Toc428537163"/>
      <w:bookmarkStart w:id="3587" w:name="_Toc428969482"/>
      <w:bookmarkStart w:id="3588" w:name="_Toc429052873"/>
      <w:bookmarkStart w:id="3589" w:name="_Toc428279463"/>
      <w:bookmarkStart w:id="3590" w:name="_Toc428456201"/>
      <w:bookmarkStart w:id="3591" w:name="_Toc428537164"/>
      <w:bookmarkStart w:id="3592" w:name="_Toc428969483"/>
      <w:bookmarkStart w:id="3593" w:name="_Toc429052874"/>
      <w:bookmarkStart w:id="3594" w:name="_Toc428279464"/>
      <w:bookmarkStart w:id="3595" w:name="_Toc428456202"/>
      <w:bookmarkStart w:id="3596" w:name="_Toc428537165"/>
      <w:bookmarkStart w:id="3597" w:name="_Toc428969484"/>
      <w:bookmarkStart w:id="3598" w:name="_Toc429052875"/>
      <w:bookmarkStart w:id="3599" w:name="_Toc428279465"/>
      <w:bookmarkStart w:id="3600" w:name="_Toc428456203"/>
      <w:bookmarkStart w:id="3601" w:name="_Toc428537166"/>
      <w:bookmarkStart w:id="3602" w:name="_Toc428969485"/>
      <w:bookmarkStart w:id="3603" w:name="_Toc429052876"/>
      <w:bookmarkStart w:id="3604" w:name="_Toc428279467"/>
      <w:bookmarkStart w:id="3605" w:name="_Toc428456205"/>
      <w:bookmarkStart w:id="3606" w:name="_Toc428537168"/>
      <w:bookmarkStart w:id="3607" w:name="_Toc428969487"/>
      <w:bookmarkStart w:id="3608" w:name="_Toc429052878"/>
      <w:bookmarkStart w:id="3609" w:name="_Toc428279470"/>
      <w:bookmarkStart w:id="3610" w:name="_Toc428456208"/>
      <w:bookmarkStart w:id="3611" w:name="_Toc428537171"/>
      <w:bookmarkStart w:id="3612" w:name="_Toc428969490"/>
      <w:bookmarkStart w:id="3613" w:name="_Toc429052881"/>
      <w:bookmarkStart w:id="3614" w:name="_Toc428279471"/>
      <w:bookmarkStart w:id="3615" w:name="_Toc428456209"/>
      <w:bookmarkStart w:id="3616" w:name="_Toc428537172"/>
      <w:bookmarkStart w:id="3617" w:name="_Toc428969491"/>
      <w:bookmarkStart w:id="3618" w:name="_Toc429052882"/>
      <w:bookmarkStart w:id="3619" w:name="_Toc428279472"/>
      <w:bookmarkStart w:id="3620" w:name="_Toc428456210"/>
      <w:bookmarkStart w:id="3621" w:name="_Toc428537173"/>
      <w:bookmarkStart w:id="3622" w:name="_Toc428969492"/>
      <w:bookmarkStart w:id="3623" w:name="_Toc429052883"/>
      <w:bookmarkStart w:id="3624" w:name="_Toc428279473"/>
      <w:bookmarkStart w:id="3625" w:name="_Toc428456211"/>
      <w:bookmarkStart w:id="3626" w:name="_Toc428537174"/>
      <w:bookmarkStart w:id="3627" w:name="_Toc428969493"/>
      <w:bookmarkStart w:id="3628" w:name="_Toc429052884"/>
      <w:bookmarkStart w:id="3629" w:name="_Toc428279474"/>
      <w:bookmarkStart w:id="3630" w:name="_Toc428456212"/>
      <w:bookmarkStart w:id="3631" w:name="_Toc428537175"/>
      <w:bookmarkStart w:id="3632" w:name="_Toc428969494"/>
      <w:bookmarkStart w:id="3633" w:name="_Toc429052885"/>
      <w:bookmarkStart w:id="3634" w:name="_Toc428279475"/>
      <w:bookmarkStart w:id="3635" w:name="_Toc428456213"/>
      <w:bookmarkStart w:id="3636" w:name="_Toc428537176"/>
      <w:bookmarkStart w:id="3637" w:name="_Toc428969495"/>
      <w:bookmarkStart w:id="3638" w:name="_Toc429052886"/>
      <w:bookmarkStart w:id="3639" w:name="_Toc428279476"/>
      <w:bookmarkStart w:id="3640" w:name="_Toc428456214"/>
      <w:bookmarkStart w:id="3641" w:name="_Toc428537177"/>
      <w:bookmarkStart w:id="3642" w:name="_Toc428969496"/>
      <w:bookmarkStart w:id="3643" w:name="_Toc429052887"/>
      <w:bookmarkStart w:id="3644" w:name="_Toc428279481"/>
      <w:bookmarkStart w:id="3645" w:name="_Toc428456219"/>
      <w:bookmarkStart w:id="3646" w:name="_Toc428537182"/>
      <w:bookmarkStart w:id="3647" w:name="_Toc428969501"/>
      <w:bookmarkStart w:id="3648" w:name="_Toc429052892"/>
      <w:bookmarkStart w:id="3649" w:name="_Toc428279482"/>
      <w:bookmarkStart w:id="3650" w:name="_Toc428456220"/>
      <w:bookmarkStart w:id="3651" w:name="_Toc428537183"/>
      <w:bookmarkStart w:id="3652" w:name="_Toc428969502"/>
      <w:bookmarkStart w:id="3653" w:name="_Toc429052893"/>
      <w:bookmarkStart w:id="3654" w:name="_Toc428279490"/>
      <w:bookmarkStart w:id="3655" w:name="_Toc428456228"/>
      <w:bookmarkStart w:id="3656" w:name="_Toc428537191"/>
      <w:bookmarkStart w:id="3657" w:name="_Toc428969510"/>
      <w:bookmarkStart w:id="3658" w:name="_Toc429052901"/>
      <w:bookmarkStart w:id="3659" w:name="_Toc428279504"/>
      <w:bookmarkStart w:id="3660" w:name="_Toc428456242"/>
      <w:bookmarkStart w:id="3661" w:name="_Toc428537205"/>
      <w:bookmarkStart w:id="3662" w:name="_Toc428969524"/>
      <w:bookmarkStart w:id="3663" w:name="_Toc429052915"/>
      <w:bookmarkStart w:id="3664" w:name="_Toc428279508"/>
      <w:bookmarkStart w:id="3665" w:name="_Toc428456246"/>
      <w:bookmarkStart w:id="3666" w:name="_Toc428537209"/>
      <w:bookmarkStart w:id="3667" w:name="_Toc428969528"/>
      <w:bookmarkStart w:id="3668" w:name="_Toc429052919"/>
      <w:bookmarkStart w:id="3669" w:name="_Toc428279509"/>
      <w:bookmarkStart w:id="3670" w:name="_Toc428456247"/>
      <w:bookmarkStart w:id="3671" w:name="_Toc428537210"/>
      <w:bookmarkStart w:id="3672" w:name="_Toc428969529"/>
      <w:bookmarkStart w:id="3673" w:name="_Toc429052920"/>
      <w:bookmarkStart w:id="3674" w:name="_Toc428279510"/>
      <w:bookmarkStart w:id="3675" w:name="_Toc428456248"/>
      <w:bookmarkStart w:id="3676" w:name="_Toc428537211"/>
      <w:bookmarkStart w:id="3677" w:name="_Toc428969530"/>
      <w:bookmarkStart w:id="3678" w:name="_Toc429052921"/>
      <w:bookmarkStart w:id="3679" w:name="_Toc428279512"/>
      <w:bookmarkStart w:id="3680" w:name="_Toc428456250"/>
      <w:bookmarkStart w:id="3681" w:name="_Toc428537213"/>
      <w:bookmarkStart w:id="3682" w:name="_Toc428969532"/>
      <w:bookmarkStart w:id="3683" w:name="_Toc429052923"/>
      <w:bookmarkStart w:id="3684" w:name="_Toc428279516"/>
      <w:bookmarkStart w:id="3685" w:name="_Toc428456254"/>
      <w:bookmarkStart w:id="3686" w:name="_Toc428537217"/>
      <w:bookmarkStart w:id="3687" w:name="_Toc428969536"/>
      <w:bookmarkStart w:id="3688" w:name="_Toc429052927"/>
      <w:bookmarkStart w:id="3689" w:name="_Toc428279517"/>
      <w:bookmarkStart w:id="3690" w:name="_Toc428456255"/>
      <w:bookmarkStart w:id="3691" w:name="_Toc428537218"/>
      <w:bookmarkStart w:id="3692" w:name="_Toc428969537"/>
      <w:bookmarkStart w:id="3693" w:name="_Toc429052928"/>
      <w:bookmarkStart w:id="3694" w:name="_Toc428279521"/>
      <w:bookmarkStart w:id="3695" w:name="_Toc428456259"/>
      <w:bookmarkStart w:id="3696" w:name="_Toc428537222"/>
      <w:bookmarkStart w:id="3697" w:name="_Toc428969541"/>
      <w:bookmarkStart w:id="3698" w:name="_Toc429052932"/>
      <w:bookmarkStart w:id="3699" w:name="_Toc428279522"/>
      <w:bookmarkStart w:id="3700" w:name="_Toc428456260"/>
      <w:bookmarkStart w:id="3701" w:name="_Toc428537223"/>
      <w:bookmarkStart w:id="3702" w:name="_Toc428969542"/>
      <w:bookmarkStart w:id="3703" w:name="_Toc429052933"/>
      <w:bookmarkStart w:id="3704" w:name="_Toc428279523"/>
      <w:bookmarkStart w:id="3705" w:name="_Toc428456261"/>
      <w:bookmarkStart w:id="3706" w:name="_Toc428537224"/>
      <w:bookmarkStart w:id="3707" w:name="_Toc428969543"/>
      <w:bookmarkStart w:id="3708" w:name="_Toc429052934"/>
      <w:bookmarkStart w:id="3709" w:name="_Toc428279524"/>
      <w:bookmarkStart w:id="3710" w:name="_Toc428456262"/>
      <w:bookmarkStart w:id="3711" w:name="_Toc428537225"/>
      <w:bookmarkStart w:id="3712" w:name="_Toc428969544"/>
      <w:bookmarkStart w:id="3713" w:name="_Toc429052935"/>
      <w:bookmarkStart w:id="3714" w:name="_Toc428279525"/>
      <w:bookmarkStart w:id="3715" w:name="_Toc428456263"/>
      <w:bookmarkStart w:id="3716" w:name="_Toc428537226"/>
      <w:bookmarkStart w:id="3717" w:name="_Toc428969545"/>
      <w:bookmarkStart w:id="3718" w:name="_Toc429052936"/>
      <w:bookmarkStart w:id="3719" w:name="_Toc428279526"/>
      <w:bookmarkStart w:id="3720" w:name="_Toc428456264"/>
      <w:bookmarkStart w:id="3721" w:name="_Toc428537227"/>
      <w:bookmarkStart w:id="3722" w:name="_Toc428969546"/>
      <w:bookmarkStart w:id="3723" w:name="_Toc429052937"/>
      <w:bookmarkStart w:id="3724" w:name="_Toc413359593"/>
      <w:bookmarkStart w:id="3725" w:name="_Toc3556985"/>
      <w:bookmarkStart w:id="3726" w:name="_Ref27683404"/>
      <w:bookmarkStart w:id="3727" w:name="_Ref34740002"/>
      <w:bookmarkStart w:id="3728" w:name="_Ref34740021"/>
      <w:bookmarkStart w:id="3729" w:name="_Ref34652201"/>
      <w:bookmarkStart w:id="3730" w:name="_Ref34652251"/>
      <w:bookmarkStart w:id="3731" w:name="_Toc34747235"/>
      <w:bookmarkStart w:id="3732" w:name="_Toc77102051"/>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3724"/>
      <w:bookmarkEnd w:id="3725"/>
      <w:bookmarkEnd w:id="3726"/>
      <w:bookmarkEnd w:id="3727"/>
      <w:bookmarkEnd w:id="3728"/>
      <w:bookmarkEnd w:id="3729"/>
      <w:bookmarkEnd w:id="3730"/>
      <w:bookmarkEnd w:id="3731"/>
      <w:bookmarkEnd w:id="373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E082FE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733" w:author="nick" w:date="2021-07-14T20:24:00Z">
              <w:r w:rsidR="0004792C" w:rsidRPr="0004792C">
                <w:rPr>
                  <w:sz w:val="20"/>
                  <w:szCs w:val="20"/>
                </w:rPr>
                <w:t xml:space="preserve">Custom Attributes </w:t>
              </w:r>
              <w:r w:rsidR="0004792C" w:rsidRPr="007331A4">
                <w:t>list</w:t>
              </w:r>
            </w:ins>
            <w:del w:id="3734"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75C718E3" w14:textId="5ACD580F" w:rsidR="001E6C77" w:rsidRPr="00656253" w:rsidRDefault="001E6C77" w:rsidP="00245478">
      <w:pPr>
        <w:pStyle w:val="Caption"/>
        <w:spacing w:before="120"/>
        <w:rPr>
          <w:b w:val="0"/>
          <w:i/>
          <w:kern w:val="22"/>
          <w:sz w:val="22"/>
        </w:rPr>
      </w:pPr>
      <w:bookmarkStart w:id="3735" w:name="_Toc3566457"/>
      <w:bookmarkStart w:id="3736" w:name="_Toc34747458"/>
      <w:bookmarkStart w:id="3737" w:name="_Toc77095908"/>
      <w:r>
        <w:t xml:space="preserve">Table </w:t>
      </w:r>
      <w:r w:rsidR="00ED469A">
        <w:fldChar w:fldCharType="begin"/>
      </w:r>
      <w:r w:rsidR="00ED469A">
        <w:instrText xml:space="preserve"> SEQ Table \* ARABIC </w:instrText>
      </w:r>
      <w:r w:rsidR="00ED469A">
        <w:fldChar w:fldCharType="separate"/>
      </w:r>
      <w:r w:rsidR="0004792C">
        <w:rPr>
          <w:noProof/>
        </w:rPr>
        <w:t>50</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3735"/>
      <w:bookmarkEnd w:id="3736"/>
      <w:bookmarkEnd w:id="3737"/>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2F104E1F"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4792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4792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3125D931" w:rsidR="002E60CB" w:rsidRDefault="002E60CB" w:rsidP="002E60CB">
      <w:pPr>
        <w:spacing w:before="120"/>
      </w:pPr>
      <w:r w:rsidRPr="00DA6777">
        <w:rPr>
          <w:szCs w:val="22"/>
        </w:rPr>
        <w:t xml:space="preserve">This follows the </w:t>
      </w:r>
      <w:del w:id="373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4792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ins w:id="3739" w:author="nick" w:date="2021-07-14T20:24:00Z">
        <w:r w:rsidR="0004792C" w:rsidRPr="007055D9">
          <w:t xml:space="preserve">User Specific Data </w:t>
        </w:r>
        <w:r w:rsidR="0004792C" w:rsidRPr="0004792C">
          <w:rPr>
            <w:rStyle w:val="elementdeftypeChar"/>
          </w:rPr>
          <w:t>&lt;appdata/</w:t>
        </w:r>
        <w:r w:rsidR="0004792C" w:rsidRPr="0004792C">
          <w:rPr>
            <w:rFonts w:ascii="Courier New" w:hAnsi="Courier New" w:cs="Courier New"/>
            <w:i/>
            <w:sz w:val="26"/>
            <w:szCs w:val="28"/>
          </w:rPr>
          <w:t>&gt;</w:t>
        </w:r>
      </w:ins>
      <w:del w:id="3740" w:author="nick" w:date="2021-07-13T20:51:00Z">
        <w:r w:rsidR="008F6A37" w:rsidRPr="007055D9" w:rsidDel="003F511B">
          <w:delText xml:space="preserve">User Specific Data </w:delText>
        </w:r>
        <w:r w:rsidR="008F6A37" w:rsidRPr="008F6A37" w:rsidDel="003F511B">
          <w:rPr>
            <w:rStyle w:val="elementdeftypeChar"/>
          </w:rPr>
          <w:delText>&lt;appdata/</w:delText>
        </w:r>
        <w:r w:rsidR="008F6A37" w:rsidRPr="00F54521" w:rsidDel="003F511B">
          <w:rPr>
            <w:rFonts w:ascii="Courier New" w:hAnsi="Courier New" w:cs="Courier New"/>
            <w:i/>
            <w:sz w:val="26"/>
            <w:szCs w:val="28"/>
          </w:rPr>
          <w:delText>&gt;</w:delText>
        </w:r>
      </w:del>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51E82C2" w:rsidR="00E915E1" w:rsidRDefault="00E915E1" w:rsidP="00E915E1">
      <w:pPr>
        <w:spacing w:before="120"/>
        <w:rPr>
          <w:szCs w:val="22"/>
        </w:rPr>
      </w:pPr>
      <w:r w:rsidRPr="00DA6777">
        <w:rPr>
          <w:szCs w:val="22"/>
        </w:rPr>
        <w:t xml:space="preserve">This follows the </w:t>
      </w:r>
      <w:del w:id="374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04792C">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ins w:id="3742" w:author="nick" w:date="2021-07-14T20:24:00Z">
        <w:r w:rsidR="0004792C" w:rsidRPr="007055D9">
          <w:t xml:space="preserve">Finite Element Specific Data </w:t>
        </w:r>
        <w:r w:rsidR="0004792C" w:rsidRPr="0004792C">
          <w:rPr>
            <w:rFonts w:ascii="Courier New" w:hAnsi="Courier New" w:cs="Courier New"/>
            <w:b/>
            <w:i/>
            <w:szCs w:val="22"/>
          </w:rPr>
          <w:t>&lt;femdata/&gt;</w:t>
        </w:r>
      </w:ins>
      <w:del w:id="3743" w:author="nick" w:date="2021-07-13T20:51:00Z">
        <w:r w:rsidR="008F6A37" w:rsidRPr="007055D9" w:rsidDel="003F511B">
          <w:delText xml:space="preserve">Finite Element Specific Data </w:delText>
        </w:r>
        <w:r w:rsidR="008F6A37" w:rsidRPr="008F6A37" w:rsidDel="003F511B">
          <w:rPr>
            <w:rFonts w:ascii="Courier New" w:hAnsi="Courier New" w:cs="Courier New"/>
            <w:b/>
            <w:i/>
            <w:szCs w:val="22"/>
          </w:rPr>
          <w:delText>&lt;femdata/&gt;</w:delText>
        </w:r>
      </w:del>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1A64247" w:rsidR="002E60CB" w:rsidRDefault="002E60CB" w:rsidP="00913551">
      <w:pPr>
        <w:pStyle w:val="Caption"/>
        <w:spacing w:before="120"/>
      </w:pPr>
      <w:bookmarkStart w:id="3744" w:name="_Ref409694950"/>
      <w:bookmarkStart w:id="3745" w:name="_Toc3566458"/>
      <w:bookmarkStart w:id="3746" w:name="_Toc34747459"/>
      <w:bookmarkStart w:id="3747" w:name="_Toc77095909"/>
      <w:r>
        <w:t xml:space="preserve">Table </w:t>
      </w:r>
      <w:r w:rsidR="00ED469A">
        <w:fldChar w:fldCharType="begin"/>
      </w:r>
      <w:r w:rsidR="00ED469A">
        <w:instrText xml:space="preserve"> SEQ Table \* ARABIC </w:instrText>
      </w:r>
      <w:r w:rsidR="00ED469A">
        <w:fldChar w:fldCharType="separate"/>
      </w:r>
      <w:r w:rsidR="0004792C">
        <w:rPr>
          <w:noProof/>
        </w:rPr>
        <w:t>51</w:t>
      </w:r>
      <w:r w:rsidR="00ED469A">
        <w:fldChar w:fldCharType="end"/>
      </w:r>
      <w:bookmarkEnd w:id="374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3745"/>
      <w:bookmarkEnd w:id="3746"/>
      <w:bookmarkEnd w:id="374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E77708A"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ins w:id="3748" w:author="nick" w:date="2021-07-14T20:24:00Z">
        <w:r w:rsidR="0004792C">
          <w:t xml:space="preserve">Figure </w:t>
        </w:r>
        <w:r w:rsidR="0004792C">
          <w:rPr>
            <w:noProof/>
          </w:rPr>
          <w:t>22</w:t>
        </w:r>
        <w:r w:rsidR="0004792C">
          <w:t xml:space="preserve">: </w:t>
        </w:r>
        <w:r w:rsidR="0004792C" w:rsidRPr="001B293E">
          <w:t xml:space="preserve">Definition of </w:t>
        </w:r>
        <w:r w:rsidR="0004792C">
          <w:t>L</w:t>
        </w:r>
        <w:r w:rsidR="0004792C" w:rsidRPr="001B293E">
          <w:t xml:space="preserve">ength and </w:t>
        </w:r>
        <w:r w:rsidR="0004792C">
          <w:t>H</w:t>
        </w:r>
        <w:r w:rsidR="0004792C" w:rsidRPr="001B293E">
          <w:t xml:space="preserve">ead </w:t>
        </w:r>
        <w:r w:rsidR="0004792C">
          <w:t>S</w:t>
        </w:r>
        <w:r w:rsidR="0004792C" w:rsidRPr="001B293E">
          <w:t>izes</w:t>
        </w:r>
      </w:ins>
      <w:del w:id="3749" w:author="nick" w:date="2021-07-13T20:51:00Z">
        <w:r w:rsidR="008F6A37" w:rsidDel="003F511B">
          <w:delText xml:space="preserve">Figure </w:delText>
        </w:r>
        <w:r w:rsidR="008F6A37" w:rsidDel="003F511B">
          <w:rPr>
            <w:noProof/>
          </w:rPr>
          <w:delText>22</w:delText>
        </w:r>
        <w:r w:rsidR="008F6A37" w:rsidDel="003F511B">
          <w:delText xml:space="preserve">: </w:delText>
        </w:r>
        <w:r w:rsidR="008F6A37" w:rsidRPr="001B293E" w:rsidDel="003F511B">
          <w:delText xml:space="preserve">Definition of </w:delText>
        </w:r>
        <w:r w:rsidR="008F6A37" w:rsidDel="003F511B">
          <w:delText>L</w:delText>
        </w:r>
        <w:r w:rsidR="008F6A37" w:rsidRPr="001B293E" w:rsidDel="003F511B">
          <w:delText xml:space="preserve">ength and </w:delText>
        </w:r>
        <w:r w:rsidR="008F6A37" w:rsidDel="003F511B">
          <w:delText>H</w:delText>
        </w:r>
        <w:r w:rsidR="008F6A37" w:rsidRPr="001B293E" w:rsidDel="003F511B">
          <w:delText xml:space="preserve">ead </w:delText>
        </w:r>
        <w:r w:rsidR="008F6A37" w:rsidDel="003F511B">
          <w:delText>S</w:delText>
        </w:r>
        <w:r w:rsidR="008F6A37" w:rsidRPr="001B293E" w:rsidDel="003F511B">
          <w:delText>izes</w:delText>
        </w:r>
      </w:del>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7252B9D"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r w:rsidR="000326EE">
        <w:fldChar w:fldCharType="begin"/>
      </w:r>
      <w:r w:rsidR="000326EE">
        <w:instrText xml:space="preserve"> HYPERLINK "https://en.wikipedia.org/wiki/Parameter" \o "Parameter" </w:instrText>
      </w:r>
      <w:ins w:id="3751" w:author="nick" w:date="2021-07-13T20:53:00Z"/>
      <w:r w:rsidR="000326EE">
        <w:fldChar w:fldCharType="separate"/>
      </w:r>
      <w:r w:rsidR="00B36A94" w:rsidRPr="00B36A94">
        <w:rPr>
          <w:lang w:val="en"/>
        </w:rPr>
        <w:t>parameter</w:t>
      </w:r>
      <w:r w:rsidR="000326EE">
        <w:rPr>
          <w:lang w:val="en"/>
        </w:rPr>
        <w:fldChar w:fldCharType="end"/>
      </w:r>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lastRenderedPageBreak/>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347D52">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347D52">
        <w:trPr>
          <w:jc w:val="center"/>
        </w:trPr>
        <w:tc>
          <w:tcPr>
            <w:tcW w:w="2111" w:type="dxa"/>
            <w:tcBorders>
              <w:top w:val="single" w:sz="8" w:space="0" w:color="000000"/>
              <w:left w:val="single" w:sz="8" w:space="0" w:color="000000"/>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347D52">
        <w:trPr>
          <w:jc w:val="center"/>
          <w:ins w:id="3752" w:author="nick" w:date="2021-06-28T21:31:00Z"/>
        </w:trPr>
        <w:tc>
          <w:tcPr>
            <w:tcW w:w="2111" w:type="dxa"/>
            <w:tcBorders>
              <w:left w:val="single" w:sz="8" w:space="0" w:color="000000"/>
              <w:right w:val="nil"/>
            </w:tcBorders>
          </w:tcPr>
          <w:p w14:paraId="0BC71C0A" w14:textId="54EF3CBF" w:rsidR="0023511E" w:rsidRPr="0023511E" w:rsidRDefault="0023511E" w:rsidP="0088515B">
            <w:pPr>
              <w:suppressAutoHyphens/>
              <w:rPr>
                <w:ins w:id="3753" w:author="nick" w:date="2021-06-28T21:31:00Z"/>
                <w:sz w:val="20"/>
                <w:szCs w:val="20"/>
                <w:highlight w:val="yellow"/>
              </w:rPr>
            </w:pPr>
            <w:ins w:id="3754" w:author="nick" w:date="2021-06-28T21:31:00Z">
              <w:r w:rsidRPr="0023511E">
                <w:rPr>
                  <w:sz w:val="20"/>
                  <w:szCs w:val="20"/>
                  <w:highlight w:val="yellow"/>
                </w:rPr>
                <w:t>tangential_direction</w:t>
              </w:r>
            </w:ins>
          </w:p>
        </w:tc>
        <w:tc>
          <w:tcPr>
            <w:tcW w:w="2268" w:type="dxa"/>
            <w:tcBorders>
              <w:left w:val="single" w:sz="4" w:space="0" w:color="000000"/>
              <w:right w:val="nil"/>
            </w:tcBorders>
          </w:tcPr>
          <w:p w14:paraId="708B5CEF" w14:textId="78FA4DD7" w:rsidR="0023511E" w:rsidRPr="0023511E" w:rsidRDefault="0023511E" w:rsidP="0088515B">
            <w:pPr>
              <w:suppressAutoHyphens/>
              <w:rPr>
                <w:ins w:id="3755" w:author="nick" w:date="2021-06-28T21:31:00Z"/>
                <w:sz w:val="20"/>
                <w:szCs w:val="20"/>
                <w:highlight w:val="yellow"/>
              </w:rPr>
            </w:pPr>
            <w:ins w:id="3756" w:author="nick" w:date="2021-06-28T21:31:00Z">
              <w:r w:rsidRPr="0023511E">
                <w:rPr>
                  <w:sz w:val="20"/>
                  <w:szCs w:val="20"/>
                  <w:highlight w:val="yellow"/>
                </w:rPr>
                <w:t>1</w:t>
              </w:r>
            </w:ins>
          </w:p>
        </w:tc>
        <w:tc>
          <w:tcPr>
            <w:tcW w:w="1276" w:type="dxa"/>
            <w:tcBorders>
              <w:left w:val="single" w:sz="4" w:space="0" w:color="000000"/>
              <w:right w:val="nil"/>
            </w:tcBorders>
          </w:tcPr>
          <w:p w14:paraId="2D792A98" w14:textId="358924DF" w:rsidR="0023511E" w:rsidRPr="0023511E" w:rsidRDefault="0023511E" w:rsidP="0088515B">
            <w:pPr>
              <w:suppressAutoHyphens/>
              <w:rPr>
                <w:ins w:id="3757" w:author="nick" w:date="2021-06-28T21:31:00Z"/>
                <w:sz w:val="20"/>
                <w:szCs w:val="20"/>
                <w:highlight w:val="yellow"/>
              </w:rPr>
            </w:pPr>
            <w:ins w:id="3758" w:author="nick" w:date="2021-06-28T21:31:00Z">
              <w:r w:rsidRPr="0023511E">
                <w:rPr>
                  <w:sz w:val="20"/>
                  <w:szCs w:val="20"/>
                  <w:highlight w:val="yellow"/>
                </w:rPr>
                <w:t>Optional</w:t>
              </w:r>
            </w:ins>
          </w:p>
        </w:tc>
        <w:tc>
          <w:tcPr>
            <w:tcW w:w="2837" w:type="dxa"/>
            <w:tcBorders>
              <w:left w:val="single" w:sz="4" w:space="0" w:color="000000"/>
              <w:right w:val="single" w:sz="8" w:space="0" w:color="000000"/>
            </w:tcBorders>
          </w:tcPr>
          <w:p w14:paraId="1C63E71B" w14:textId="69584AE9" w:rsidR="0023511E" w:rsidRPr="0023511E" w:rsidRDefault="0023511E" w:rsidP="0088515B">
            <w:pPr>
              <w:keepNext/>
              <w:suppressAutoHyphens/>
              <w:rPr>
                <w:ins w:id="3759" w:author="nick" w:date="2021-06-28T21:31:00Z"/>
                <w:sz w:val="20"/>
                <w:szCs w:val="20"/>
                <w:highlight w:val="yellow"/>
              </w:rPr>
            </w:pPr>
            <w:ins w:id="3760" w:author="nick" w:date="2021-06-28T21:31:00Z">
              <w:r w:rsidRPr="0023511E">
                <w:rPr>
                  <w:sz w:val="20"/>
                  <w:szCs w:val="20"/>
                  <w:highlight w:val="yellow"/>
                </w:rPr>
                <w:t>-</w:t>
              </w:r>
            </w:ins>
          </w:p>
        </w:tc>
      </w:tr>
      <w:tr w:rsidR="002E60CB" w:rsidRPr="00BC3F09" w14:paraId="79429C68" w14:textId="77777777" w:rsidTr="00347D52">
        <w:trPr>
          <w:jc w:val="center"/>
        </w:trPr>
        <w:tc>
          <w:tcPr>
            <w:tcW w:w="2111" w:type="dxa"/>
            <w:tcBorders>
              <w:left w:val="single" w:sz="8" w:space="0" w:color="000000"/>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347D52">
        <w:trPr>
          <w:jc w:val="center"/>
        </w:trPr>
        <w:tc>
          <w:tcPr>
            <w:tcW w:w="2111" w:type="dxa"/>
            <w:tcBorders>
              <w:left w:val="single" w:sz="8" w:space="0" w:color="000000"/>
              <w:bottom w:val="single" w:sz="4" w:space="0" w:color="000000"/>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D31602C" w:rsidR="002E60CB" w:rsidRDefault="002E60CB" w:rsidP="00E7538E">
      <w:pPr>
        <w:pStyle w:val="Caption"/>
        <w:spacing w:before="120"/>
      </w:pPr>
      <w:bookmarkStart w:id="3761" w:name="_Toc3566459"/>
      <w:bookmarkStart w:id="3762" w:name="_Toc34747460"/>
      <w:bookmarkStart w:id="3763" w:name="_Toc77095910"/>
      <w:r>
        <w:t xml:space="preserve">Table </w:t>
      </w:r>
      <w:r w:rsidR="00ED469A">
        <w:fldChar w:fldCharType="begin"/>
      </w:r>
      <w:r w:rsidR="00ED469A">
        <w:instrText xml:space="preserve"> SEQ Table \* ARABIC </w:instrText>
      </w:r>
      <w:r w:rsidR="00ED469A">
        <w:fldChar w:fldCharType="separate"/>
      </w:r>
      <w:r w:rsidR="0004792C">
        <w:rPr>
          <w:noProof/>
        </w:rPr>
        <w:t>52</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3761"/>
      <w:bookmarkEnd w:id="3762"/>
      <w:bookmarkEnd w:id="3763"/>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3633601E"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4792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3764" w:name="_Toc428279528"/>
      <w:bookmarkStart w:id="3765" w:name="_Toc428456266"/>
      <w:bookmarkStart w:id="3766" w:name="_Toc428537229"/>
      <w:bookmarkStart w:id="3767" w:name="_Toc428969548"/>
      <w:bookmarkStart w:id="3768" w:name="_Toc429052939"/>
      <w:bookmarkStart w:id="3769" w:name="_Toc413359594"/>
      <w:bookmarkStart w:id="3770" w:name="_Toc3556986"/>
      <w:bookmarkStart w:id="3771" w:name="_Toc34747236"/>
      <w:bookmarkStart w:id="3772" w:name="_Toc77102052"/>
      <w:bookmarkEnd w:id="3764"/>
      <w:bookmarkEnd w:id="3765"/>
      <w:bookmarkEnd w:id="3766"/>
      <w:bookmarkEnd w:id="3767"/>
      <w:bookmarkEnd w:id="3768"/>
      <w:r>
        <w:t>Washer</w:t>
      </w:r>
      <w:bookmarkEnd w:id="3769"/>
      <w:bookmarkEnd w:id="3770"/>
      <w:bookmarkEnd w:id="3771"/>
      <w:bookmarkEnd w:id="377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218BB8" w:rsidR="002E60CB" w:rsidRDefault="002E60CB" w:rsidP="00E7538E">
      <w:pPr>
        <w:pStyle w:val="Caption"/>
        <w:spacing w:before="120"/>
      </w:pPr>
      <w:bookmarkStart w:id="3773" w:name="_Toc3566460"/>
      <w:bookmarkStart w:id="3774" w:name="_Toc34747461"/>
      <w:bookmarkStart w:id="3775" w:name="_Toc77095911"/>
      <w:r>
        <w:lastRenderedPageBreak/>
        <w:t xml:space="preserve">Table </w:t>
      </w:r>
      <w:r w:rsidR="00ED469A">
        <w:fldChar w:fldCharType="begin"/>
      </w:r>
      <w:r w:rsidR="00ED469A">
        <w:instrText xml:space="preserve"> SEQ Table \* ARABIC </w:instrText>
      </w:r>
      <w:r w:rsidR="00ED469A">
        <w:fldChar w:fldCharType="separate"/>
      </w:r>
      <w:r w:rsidR="0004792C">
        <w:rPr>
          <w:noProof/>
        </w:rPr>
        <w:t>53</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3773"/>
      <w:bookmarkEnd w:id="3774"/>
      <w:bookmarkEnd w:id="3775"/>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3776" w:name="_Toc428456268"/>
      <w:bookmarkStart w:id="3777" w:name="_Toc428537231"/>
      <w:bookmarkStart w:id="3778" w:name="_Toc428969550"/>
      <w:bookmarkStart w:id="3779" w:name="_Toc429052941"/>
      <w:bookmarkStart w:id="3780" w:name="_Toc413359595"/>
      <w:bookmarkStart w:id="3781" w:name="_Toc3556987"/>
      <w:bookmarkStart w:id="3782" w:name="_Toc34747237"/>
      <w:bookmarkStart w:id="3783" w:name="_Toc77102053"/>
      <w:bookmarkEnd w:id="3776"/>
      <w:bookmarkEnd w:id="3777"/>
      <w:bookmarkEnd w:id="3778"/>
      <w:bookmarkEnd w:id="3779"/>
      <w:r>
        <w:t>Nut</w:t>
      </w:r>
      <w:bookmarkEnd w:id="3780"/>
      <w:bookmarkEnd w:id="3781"/>
      <w:bookmarkEnd w:id="3782"/>
      <w:bookmarkEnd w:id="378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BE9EF20" w:rsidR="002E60CB" w:rsidRDefault="002E60CB" w:rsidP="00E7538E">
      <w:pPr>
        <w:pStyle w:val="Caption"/>
        <w:spacing w:before="120"/>
        <w:rPr>
          <w:rStyle w:val="elementdeftypeChar"/>
          <w:b/>
        </w:rPr>
      </w:pPr>
      <w:bookmarkStart w:id="3784" w:name="_Toc3566461"/>
      <w:bookmarkStart w:id="3785" w:name="_Toc34747462"/>
      <w:bookmarkStart w:id="3786" w:name="_Toc77095912"/>
      <w:r w:rsidRPr="009158D1">
        <w:t xml:space="preserve">Table </w:t>
      </w:r>
      <w:r w:rsidR="00ED469A">
        <w:fldChar w:fldCharType="begin"/>
      </w:r>
      <w:r w:rsidR="00ED469A">
        <w:instrText xml:space="preserve"> SEQ Table \* ARABIC </w:instrText>
      </w:r>
      <w:r w:rsidR="00ED469A">
        <w:fldChar w:fldCharType="separate"/>
      </w:r>
      <w:r w:rsidR="0004792C">
        <w:rPr>
          <w:noProof/>
        </w:rPr>
        <w:t>54</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3784"/>
      <w:bookmarkEnd w:id="3785"/>
      <w:bookmarkEnd w:id="378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DCF59CE"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3787"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4792C">
        <w:t>5.3.1.1</w:t>
      </w:r>
      <w:r w:rsidR="00EE3359">
        <w:fldChar w:fldCharType="end"/>
      </w:r>
      <w:r>
        <w:t xml:space="preserve">). If attribute is missing, nut is not clipped. Nut and clip share a common part code, i. e. they are regarded to be one single part. </w:t>
      </w:r>
    </w:p>
    <w:p w14:paraId="044652E7" w14:textId="470363C0"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4792C">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8FD4829" w:rsidR="002E60CB" w:rsidRDefault="002E60CB" w:rsidP="00E7538E">
      <w:pPr>
        <w:pStyle w:val="Caption"/>
        <w:spacing w:before="120"/>
      </w:pPr>
      <w:bookmarkStart w:id="3788" w:name="_Toc3566462"/>
      <w:bookmarkStart w:id="3789" w:name="_Toc34747463"/>
      <w:bookmarkStart w:id="3790" w:name="_Toc77095913"/>
      <w:r w:rsidRPr="009158D1">
        <w:t xml:space="preserve">Table </w:t>
      </w:r>
      <w:r w:rsidR="00ED469A">
        <w:fldChar w:fldCharType="begin"/>
      </w:r>
      <w:r w:rsidR="00ED469A">
        <w:instrText xml:space="preserve"> SEQ Table \* ARABIC </w:instrText>
      </w:r>
      <w:r w:rsidR="00ED469A">
        <w:fldChar w:fldCharType="separate"/>
      </w:r>
      <w:r w:rsidR="0004792C">
        <w:rPr>
          <w:noProof/>
        </w:rPr>
        <w:t>55</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3788"/>
      <w:bookmarkEnd w:id="3789"/>
      <w:bookmarkEnd w:id="3790"/>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3791" w:name="_Toc428456270"/>
      <w:bookmarkStart w:id="3792" w:name="_Toc428537233"/>
      <w:bookmarkStart w:id="3793" w:name="_Toc428969552"/>
      <w:bookmarkStart w:id="3794" w:name="_Toc429052943"/>
      <w:bookmarkStart w:id="3795" w:name="_Toc413359596"/>
      <w:bookmarkStart w:id="3796" w:name="_Toc3556988"/>
      <w:bookmarkStart w:id="3797" w:name="_Toc34747238"/>
      <w:bookmarkStart w:id="3798" w:name="_Ref401160443"/>
      <w:bookmarkStart w:id="3799" w:name="_Ref401160449"/>
      <w:bookmarkStart w:id="3800" w:name="_Ref401160453"/>
      <w:bookmarkStart w:id="3801" w:name="_Toc77102054"/>
      <w:bookmarkEnd w:id="3791"/>
      <w:bookmarkEnd w:id="3792"/>
      <w:bookmarkEnd w:id="3793"/>
      <w:bookmarkEnd w:id="3794"/>
      <w:r w:rsidRPr="00226A3F">
        <w:t>Bolt</w:t>
      </w:r>
      <w:bookmarkEnd w:id="3795"/>
      <w:bookmarkEnd w:id="3796"/>
      <w:bookmarkEnd w:id="3797"/>
      <w:bookmarkEnd w:id="3801"/>
      <w:r w:rsidRPr="00226A3F">
        <w:t xml:space="preserve"> </w:t>
      </w:r>
      <w:bookmarkEnd w:id="3798"/>
      <w:bookmarkEnd w:id="3799"/>
      <w:bookmarkEnd w:id="380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A308F8F" w:rsidR="002E60CB" w:rsidRDefault="002E60CB" w:rsidP="002474EA">
      <w:pPr>
        <w:pStyle w:val="Caption"/>
        <w:spacing w:before="120"/>
      </w:pPr>
      <w:bookmarkStart w:id="3802" w:name="_Toc3566463"/>
      <w:bookmarkStart w:id="3803" w:name="_Toc34747464"/>
      <w:bookmarkStart w:id="3804" w:name="_Toc77095914"/>
      <w:r>
        <w:t xml:space="preserve">Table </w:t>
      </w:r>
      <w:r w:rsidR="00ED469A">
        <w:fldChar w:fldCharType="begin"/>
      </w:r>
      <w:r w:rsidR="00ED469A">
        <w:instrText xml:space="preserve"> SEQ Table \* ARABIC </w:instrText>
      </w:r>
      <w:r w:rsidR="00ED469A">
        <w:fldChar w:fldCharType="separate"/>
      </w:r>
      <w:r w:rsidR="0004792C">
        <w:rPr>
          <w:noProof/>
        </w:rPr>
        <w:t>56</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3802"/>
      <w:bookmarkEnd w:id="3803"/>
      <w:bookmarkEnd w:id="3804"/>
    </w:p>
    <w:p w14:paraId="3F7844A9" w14:textId="5718B1D9"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4792C">
        <w:t>5.3.1.1</w:t>
      </w:r>
      <w:r w:rsidR="00E749B2">
        <w:fldChar w:fldCharType="end"/>
      </w:r>
      <w:r>
        <w:t xml:space="preserve">). If attribute is missing, bolt is not clipped. Bolt and clip share a common part code, i.e. they are regarded to be one single part. </w:t>
      </w:r>
    </w:p>
    <w:p w14:paraId="03EEE270" w14:textId="6454E3C1"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4792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EEF6735" w:rsidR="002E60CB" w:rsidRDefault="002E60CB" w:rsidP="002474EA">
      <w:pPr>
        <w:pStyle w:val="Caption"/>
        <w:spacing w:before="120"/>
      </w:pPr>
      <w:bookmarkStart w:id="3805" w:name="_Toc3566464"/>
      <w:bookmarkStart w:id="3806" w:name="_Toc34747465"/>
      <w:bookmarkStart w:id="3807" w:name="_Toc77095915"/>
      <w:r>
        <w:t xml:space="preserve">Table </w:t>
      </w:r>
      <w:r w:rsidR="00ED469A">
        <w:fldChar w:fldCharType="begin"/>
      </w:r>
      <w:r w:rsidR="00ED469A">
        <w:instrText xml:space="preserve"> SEQ Table \* ARABIC </w:instrText>
      </w:r>
      <w:r w:rsidR="00ED469A">
        <w:fldChar w:fldCharType="separate"/>
      </w:r>
      <w:r w:rsidR="0004792C">
        <w:rPr>
          <w:noProof/>
        </w:rPr>
        <w:t>57</w:t>
      </w:r>
      <w:r w:rsidR="00ED469A">
        <w:fldChar w:fldCharType="end"/>
      </w:r>
      <w:r>
        <w:t xml:space="preserve">: </w:t>
      </w:r>
      <w:r w:rsidRPr="005C6CF1">
        <w:t>Nested elements of element</w:t>
      </w:r>
      <w:r>
        <w:t xml:space="preserve"> </w:t>
      </w:r>
      <w:r w:rsidRPr="002474EA">
        <w:rPr>
          <w:rStyle w:val="elementdeftypeChar"/>
          <w:b/>
        </w:rPr>
        <w:t>&lt;bolt/&gt;</w:t>
      </w:r>
      <w:bookmarkEnd w:id="3805"/>
      <w:bookmarkEnd w:id="3806"/>
      <w:bookmarkEnd w:id="380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966BAF" w:rsidRDefault="00EC4D77" w:rsidP="002474EA">
      <w:pPr>
        <w:pStyle w:val="XMLCode"/>
        <w:keepNext/>
      </w:pPr>
      <w:r>
        <w:tab/>
        <w:t xml:space="preserve">    </w:t>
      </w:r>
      <w:r w:rsidR="002474EA" w:rsidRPr="00966BAF">
        <w:t>&lt;normal_direc</w:t>
      </w:r>
      <w:r w:rsidR="00C02B23" w:rsidRPr="00966BAF">
        <w:t>tion&gt; x=</w:t>
      </w:r>
      <w:r w:rsidR="00194316" w:rsidRPr="00966BAF">
        <w:t>"</w:t>
      </w:r>
      <w:r w:rsidR="00C02B23" w:rsidRPr="00966BAF">
        <w:t>3.0</w:t>
      </w:r>
      <w:r w:rsidR="00194316" w:rsidRPr="00966BAF">
        <w:t>"</w:t>
      </w:r>
      <w:r w:rsidR="00C02B23" w:rsidRPr="00966BAF">
        <w:t xml:space="preserve"> y=</w:t>
      </w:r>
      <w:r w:rsidR="00194316" w:rsidRPr="00966BAF">
        <w:t>"</w:t>
      </w:r>
      <w:r w:rsidR="00C02B23" w:rsidRPr="00966BAF">
        <w:t>0.0</w:t>
      </w:r>
      <w:r w:rsidR="00194316" w:rsidRPr="00966BAF">
        <w:t>"</w:t>
      </w:r>
      <w:r w:rsidR="00C02B23" w:rsidRPr="00966BAF">
        <w:t xml:space="preserve">  z=</w:t>
      </w:r>
      <w:r w:rsidR="00194316" w:rsidRPr="00966BAF">
        <w:t>"</w:t>
      </w:r>
      <w:r w:rsidR="00C02B23" w:rsidRPr="00966BAF">
        <w:t>0.0</w:t>
      </w:r>
      <w:r w:rsidR="00194316" w:rsidRPr="00966BAF">
        <w:t>"</w:t>
      </w:r>
      <w:r w:rsidR="009B14F3" w:rsidRPr="00966BAF">
        <w:t>/</w:t>
      </w:r>
      <w:r w:rsidR="002474EA" w:rsidRPr="00966BAF">
        <w:t xml:space="preserve">&gt;   </w:t>
      </w:r>
    </w:p>
    <w:p w14:paraId="72E399A9" w14:textId="77777777" w:rsidR="002474EA" w:rsidRDefault="00EC4D77" w:rsidP="002474EA">
      <w:pPr>
        <w:pStyle w:val="XMLCode"/>
        <w:keepNext/>
      </w:pPr>
      <w:r w:rsidRPr="00966BAF">
        <w:tab/>
        <w:t xml:space="preserve">    </w:t>
      </w:r>
      <w:r w:rsidR="002474EA" w:rsidRPr="004F5A65">
        <w:rPr>
          <w:color w:val="FF0000"/>
        </w:rPr>
        <w:t>&lt;!--magnitude is irrelevant, direction sense is from head to nut--&gt;</w:t>
      </w:r>
    </w:p>
    <w:p w14:paraId="208AED9F" w14:textId="77777777" w:rsidR="002474EA" w:rsidRPr="00966BAF" w:rsidRDefault="00EC4D77" w:rsidP="002474EA">
      <w:pPr>
        <w:pStyle w:val="XMLCode"/>
        <w:keepNext/>
        <w:rPr>
          <w:color w:val="0070C0"/>
          <w:lang w:val="de-DE"/>
        </w:rPr>
      </w:pPr>
      <w:r>
        <w:tab/>
        <w:t xml:space="preserve">    </w:t>
      </w:r>
      <w:r w:rsidR="002474EA" w:rsidRPr="00966BAF">
        <w:rPr>
          <w:color w:val="0070C0"/>
          <w:lang w:val="de-DE"/>
        </w:rPr>
        <w:t>&lt;bolt&gt;</w:t>
      </w:r>
    </w:p>
    <w:p w14:paraId="0CCA9EBE" w14:textId="35780753" w:rsidR="002474EA" w:rsidRPr="00966BAF" w:rsidRDefault="003535D6"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 diameter=</w:t>
      </w:r>
      <w:r w:rsidR="00194316" w:rsidRPr="00966BAF">
        <w:rPr>
          <w:color w:val="0070C0"/>
          <w:lang w:val="de-DE"/>
        </w:rPr>
        <w:t>"</w:t>
      </w:r>
      <w:r w:rsidR="002474EA" w:rsidRPr="00966BAF">
        <w:rPr>
          <w:color w:val="0070C0"/>
          <w:lang w:val="de-DE"/>
        </w:rPr>
        <w:t>16.</w:t>
      </w:r>
      <w:r w:rsidR="00194316" w:rsidRPr="00966BAF">
        <w:rPr>
          <w:color w:val="0070C0"/>
          <w:lang w:val="de-DE"/>
        </w:rPr>
        <w:t>"</w:t>
      </w:r>
      <w:r w:rsidR="002474EA" w:rsidRPr="00966BAF">
        <w:rPr>
          <w:color w:val="0070C0"/>
          <w:lang w:val="de-DE"/>
        </w:rPr>
        <w:t xml:space="preserve"> height=</w:t>
      </w:r>
      <w:r w:rsidR="00194316" w:rsidRPr="00966BAF">
        <w:rPr>
          <w:color w:val="0070C0"/>
          <w:lang w:val="de-DE"/>
        </w:rPr>
        <w:t>"</w:t>
      </w:r>
      <w:r w:rsidR="002474EA" w:rsidRPr="00966BAF">
        <w:rPr>
          <w:color w:val="0070C0"/>
          <w:lang w:val="de-DE"/>
        </w:rPr>
        <w:t>5</w:t>
      </w:r>
      <w:r w:rsidR="00194316" w:rsidRPr="00966BAF">
        <w:rPr>
          <w:color w:val="0070C0"/>
          <w:lang w:val="de-DE"/>
        </w:rPr>
        <w:t>"</w:t>
      </w:r>
      <w:r w:rsidR="002474EA" w:rsidRPr="00966BAF">
        <w:rPr>
          <w:color w:val="0070C0"/>
          <w:lang w:val="de-DE"/>
        </w:rPr>
        <w:t>&gt;</w:t>
      </w:r>
    </w:p>
    <w:p w14:paraId="5438986B" w14:textId="068C9B58" w:rsidR="002474EA" w:rsidRPr="00966BAF" w:rsidRDefault="002474EA" w:rsidP="002474EA">
      <w:pPr>
        <w:pStyle w:val="XMLCode"/>
        <w:keepNext/>
        <w:rPr>
          <w:color w:val="0070C0"/>
          <w:lang w:val="de-DE"/>
        </w:rPr>
      </w:pPr>
      <w:r w:rsidRPr="00966BAF">
        <w:rPr>
          <w:color w:val="0070C0"/>
          <w:lang w:val="de-DE"/>
        </w:rPr>
        <w:tab/>
      </w:r>
      <w:r w:rsidRPr="00966BAF">
        <w:rPr>
          <w:color w:val="0070C0"/>
          <w:lang w:val="de-DE"/>
        </w:rPr>
        <w:tab/>
      </w:r>
      <w:r w:rsidR="00EC4D77" w:rsidRPr="00966BAF">
        <w:rPr>
          <w:color w:val="0070C0"/>
          <w:lang w:val="de-DE"/>
        </w:rPr>
        <w:t xml:space="preserve">     </w:t>
      </w:r>
      <w:r w:rsidR="00C02B23" w:rsidRPr="00966BAF">
        <w:rPr>
          <w:color w:val="0070C0"/>
          <w:lang w:val="de-DE"/>
        </w:rPr>
        <w:t>&lt;washer outer_diameter=</w:t>
      </w:r>
      <w:r w:rsidR="00194316" w:rsidRPr="00966BAF">
        <w:rPr>
          <w:color w:val="0070C0"/>
          <w:lang w:val="de-DE"/>
        </w:rPr>
        <w:t>"</w:t>
      </w:r>
      <w:r w:rsidR="00C02B23" w:rsidRPr="00966BAF">
        <w:rPr>
          <w:color w:val="0070C0"/>
          <w:lang w:val="de-DE"/>
        </w:rPr>
        <w:t>20</w:t>
      </w:r>
      <w:r w:rsidR="00194316" w:rsidRPr="00966BAF">
        <w:rPr>
          <w:color w:val="0070C0"/>
          <w:lang w:val="de-DE"/>
        </w:rPr>
        <w:t>"</w:t>
      </w:r>
      <w:r w:rsidR="009B14F3" w:rsidRPr="00966BAF">
        <w:rPr>
          <w:color w:val="0070C0"/>
          <w:lang w:val="de-DE"/>
        </w:rPr>
        <w:t>/</w:t>
      </w:r>
      <w:r w:rsidRPr="00966BAF">
        <w:rPr>
          <w:color w:val="0070C0"/>
          <w:lang w:val="de-DE"/>
        </w:rPr>
        <w:t>&gt;</w:t>
      </w:r>
    </w:p>
    <w:p w14:paraId="1A3C1FF5" w14:textId="77777777" w:rsidR="002474EA" w:rsidRPr="00966BAF" w:rsidRDefault="00EC4D77"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&lt;/nut&gt;</w:t>
      </w:r>
    </w:p>
    <w:p w14:paraId="0FA2C0BD" w14:textId="77777777" w:rsidR="002474EA" w:rsidRPr="004F5A65" w:rsidRDefault="00EC4D77" w:rsidP="002474EA">
      <w:pPr>
        <w:pStyle w:val="XMLCode"/>
        <w:keepNext/>
        <w:rPr>
          <w:color w:val="0070C0"/>
        </w:rPr>
      </w:pPr>
      <w:r w:rsidRPr="00966BAF">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966BAF" w:rsidRDefault="002E60CB" w:rsidP="002E60CB">
      <w:pPr>
        <w:pStyle w:val="XMLCode"/>
        <w:keepNext/>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4341BB87" w14:textId="38C1D330" w:rsidR="003535D6" w:rsidRDefault="003535D6" w:rsidP="002E60CB">
      <w:pPr>
        <w:pStyle w:val="XMLCode"/>
        <w:keepNext/>
      </w:pPr>
      <w:r w:rsidRPr="00966BAF">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966BAF" w:rsidRDefault="002E60CB" w:rsidP="004F5A65">
      <w:pPr>
        <w:pStyle w:val="XMLCode"/>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5CD02018" w14:textId="0ABA9994" w:rsidR="003535D6" w:rsidRDefault="003535D6" w:rsidP="004F5A65">
      <w:pPr>
        <w:pStyle w:val="XMLCode"/>
      </w:pPr>
      <w:r w:rsidRPr="00966BAF">
        <w:lastRenderedPageBreak/>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966BAF" w:rsidRDefault="00F76553" w:rsidP="006521D4">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y</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z</w:t>
      </w:r>
      <w:r w:rsidRPr="00966BAF">
        <w:rPr>
          <w:color w:val="000000"/>
        </w:rPr>
        <w:t>=</w:t>
      </w:r>
      <w:r w:rsidR="00194316" w:rsidRPr="00966BAF">
        <w:rPr>
          <w:b/>
          <w:bCs/>
          <w:color w:val="8000FF"/>
        </w:rPr>
        <w:t>"</w:t>
      </w:r>
      <w:r w:rsidRPr="00966BAF">
        <w:rPr>
          <w:b/>
          <w:bCs/>
          <w:color w:val="8000FF"/>
        </w:rPr>
        <w:t>-10</w:t>
      </w:r>
      <w:r w:rsidR="00194316" w:rsidRPr="00966BAF">
        <w:rPr>
          <w:b/>
          <w:bCs/>
          <w:color w:val="8000FF"/>
        </w:rPr>
        <w:t>"</w:t>
      </w:r>
      <w:r w:rsidR="009B14F3" w:rsidRPr="00966BAF">
        <w:rPr>
          <w:b/>
          <w:bCs/>
          <w:color w:val="8000FF"/>
        </w:rPr>
        <w:t>/</w:t>
      </w:r>
      <w:r w:rsidRPr="00966BAF">
        <w:rPr>
          <w:color w:val="0000FF"/>
        </w:rPr>
        <w:t>&gt;</w:t>
      </w:r>
    </w:p>
    <w:p w14:paraId="2FF4515A" w14:textId="77777777" w:rsidR="00F76553" w:rsidRPr="00DB0BEF" w:rsidRDefault="00F76553" w:rsidP="006521D4">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lastRenderedPageBreak/>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3808" w:name="_Toc428456272"/>
      <w:bookmarkStart w:id="3809" w:name="_Toc428537235"/>
      <w:bookmarkStart w:id="3810" w:name="_Toc428969554"/>
      <w:bookmarkStart w:id="3811" w:name="_Toc429052945"/>
      <w:bookmarkStart w:id="3812" w:name="_Toc3556989"/>
      <w:bookmarkStart w:id="3813" w:name="_Toc34747239"/>
      <w:bookmarkStart w:id="3814" w:name="_Toc77102055"/>
      <w:bookmarkEnd w:id="3808"/>
      <w:bookmarkEnd w:id="3809"/>
      <w:bookmarkEnd w:id="3810"/>
      <w:bookmarkEnd w:id="3811"/>
      <w:r>
        <w:t>Possible Bolt and Screw Assemblies</w:t>
      </w:r>
      <w:bookmarkEnd w:id="3812"/>
      <w:bookmarkEnd w:id="3813"/>
      <w:bookmarkEnd w:id="381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E6905FE" w:rsidR="00314F5A" w:rsidRDefault="00E62DBF" w:rsidP="00E62DBF">
      <w:pPr>
        <w:pStyle w:val="Caption"/>
      </w:pPr>
      <w:bookmarkStart w:id="3815" w:name="_Toc3557101"/>
      <w:bookmarkStart w:id="3816" w:name="_Toc34747352"/>
      <w:bookmarkStart w:id="3817" w:name="_Toc76030545"/>
      <w:r>
        <w:t xml:space="preserve">Figure </w:t>
      </w:r>
      <w:r w:rsidR="00406B64">
        <w:fldChar w:fldCharType="begin"/>
      </w:r>
      <w:r w:rsidR="00406B64">
        <w:instrText xml:space="preserve"> SEQ Figure \* ARABIC </w:instrText>
      </w:r>
      <w:r w:rsidR="00406B64">
        <w:fldChar w:fldCharType="separate"/>
      </w:r>
      <w:r w:rsidR="0004792C">
        <w:rPr>
          <w:noProof/>
        </w:rPr>
        <w:t>24</w:t>
      </w:r>
      <w:r w:rsidR="00406B64">
        <w:fldChar w:fldCharType="end"/>
      </w:r>
      <w:r>
        <w:t>: Bolt with welded nut</w:t>
      </w:r>
      <w:bookmarkEnd w:id="3815"/>
      <w:bookmarkEnd w:id="3816"/>
      <w:bookmarkEnd w:id="381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966BAF" w:rsidRDefault="00314F5A" w:rsidP="00314F5A">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64DD195" w14:textId="77777777" w:rsidR="00314F5A" w:rsidRDefault="00314F5A" w:rsidP="00314F5A">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CB925FD" w:rsidR="0086511D" w:rsidRDefault="00E62DBF" w:rsidP="00E62DBF">
      <w:pPr>
        <w:pStyle w:val="Caption"/>
      </w:pPr>
      <w:bookmarkStart w:id="3818" w:name="_Ref3568949"/>
      <w:bookmarkStart w:id="3819" w:name="_Toc3557102"/>
      <w:bookmarkStart w:id="3820" w:name="_Ref3568942"/>
      <w:bookmarkStart w:id="3821" w:name="_Toc34747353"/>
      <w:bookmarkStart w:id="3822" w:name="_Toc76030546"/>
      <w:r>
        <w:t xml:space="preserve">Figure </w:t>
      </w:r>
      <w:r w:rsidR="00406B64">
        <w:fldChar w:fldCharType="begin"/>
      </w:r>
      <w:r w:rsidR="00406B64">
        <w:instrText xml:space="preserve"> SEQ Figure \* ARABIC </w:instrText>
      </w:r>
      <w:r w:rsidR="00406B64">
        <w:fldChar w:fldCharType="separate"/>
      </w:r>
      <w:r w:rsidR="0004792C">
        <w:rPr>
          <w:noProof/>
        </w:rPr>
        <w:t>25</w:t>
      </w:r>
      <w:r w:rsidR="00406B64">
        <w:fldChar w:fldCharType="end"/>
      </w:r>
      <w:bookmarkEnd w:id="3818"/>
      <w:r>
        <w:t>: Bolt with free nut</w:t>
      </w:r>
      <w:bookmarkEnd w:id="3819"/>
      <w:bookmarkEnd w:id="3820"/>
      <w:bookmarkEnd w:id="3821"/>
      <w:bookmarkEnd w:id="382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9BB9A49" w:rsidR="00A03929" w:rsidRDefault="00E62DBF" w:rsidP="00D35409">
      <w:pPr>
        <w:pStyle w:val="Caption"/>
        <w:rPr>
          <w:b w:val="0"/>
          <w:bCs w:val="0"/>
        </w:rPr>
      </w:pPr>
      <w:bookmarkStart w:id="3823" w:name="_Ref3568964"/>
      <w:bookmarkStart w:id="3824" w:name="_Toc3557103"/>
      <w:bookmarkStart w:id="3825" w:name="_Toc34747354"/>
      <w:bookmarkStart w:id="3826" w:name="_Toc76030547"/>
      <w:r>
        <w:t xml:space="preserve">Figure </w:t>
      </w:r>
      <w:r w:rsidR="00406B64">
        <w:fldChar w:fldCharType="begin"/>
      </w:r>
      <w:r w:rsidR="00406B64">
        <w:instrText xml:space="preserve"> SEQ Figure \* ARABIC </w:instrText>
      </w:r>
      <w:r w:rsidR="00406B64">
        <w:fldChar w:fldCharType="separate"/>
      </w:r>
      <w:r w:rsidR="0004792C">
        <w:rPr>
          <w:noProof/>
        </w:rPr>
        <w:t>26</w:t>
      </w:r>
      <w:r w:rsidR="00406B64">
        <w:fldChar w:fldCharType="end"/>
      </w:r>
      <w:bookmarkEnd w:id="3823"/>
      <w:r>
        <w:t>: Screw</w:t>
      </w:r>
      <w:bookmarkEnd w:id="3824"/>
      <w:bookmarkEnd w:id="3825"/>
      <w:bookmarkEnd w:id="382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966BAF" w:rsidRDefault="0086511D" w:rsidP="0086511D">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1D932CD6" w14:textId="7893CF73" w:rsidR="004C67D3" w:rsidRPr="004F5A65" w:rsidRDefault="004C67D3" w:rsidP="004C67D3">
      <w:pPr>
        <w:pStyle w:val="XMLCode"/>
        <w:keepNext/>
        <w:rPr>
          <w:color w:val="0070C0"/>
        </w:rPr>
      </w:pPr>
      <w:r w:rsidRPr="00966BA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C08EE98" w:rsidR="00A03929" w:rsidRDefault="00E62DBF" w:rsidP="001D764B">
      <w:pPr>
        <w:pStyle w:val="Caption"/>
        <w:spacing w:before="120"/>
      </w:pPr>
      <w:bookmarkStart w:id="3827" w:name="_Toc3557104"/>
      <w:bookmarkStart w:id="3828" w:name="_Toc34747355"/>
      <w:bookmarkStart w:id="3829" w:name="_Toc76030548"/>
      <w:r>
        <w:t xml:space="preserve">Figure </w:t>
      </w:r>
      <w:r w:rsidR="00406B64">
        <w:fldChar w:fldCharType="begin"/>
      </w:r>
      <w:r w:rsidR="00406B64">
        <w:instrText xml:space="preserve"> SEQ Figure \* ARABIC </w:instrText>
      </w:r>
      <w:r w:rsidR="00406B64">
        <w:fldChar w:fldCharType="separate"/>
      </w:r>
      <w:r w:rsidR="0004792C">
        <w:rPr>
          <w:noProof/>
        </w:rPr>
        <w:t>27</w:t>
      </w:r>
      <w:r w:rsidR="00406B64">
        <w:fldChar w:fldCharType="end"/>
      </w:r>
      <w:r>
        <w:t>: Welded stud with free nut</w:t>
      </w:r>
      <w:bookmarkEnd w:id="3827"/>
      <w:bookmarkEnd w:id="3828"/>
      <w:bookmarkEnd w:id="382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458B3" w:rsidR="007B3BC4" w:rsidRDefault="00E82958" w:rsidP="00E82958">
      <w:pPr>
        <w:pStyle w:val="Caption"/>
        <w:rPr>
          <w:lang w:eastAsia="x-none"/>
        </w:rPr>
      </w:pPr>
      <w:bookmarkStart w:id="3830" w:name="_Toc3557105"/>
      <w:bookmarkStart w:id="3831" w:name="_Toc34747356"/>
      <w:bookmarkStart w:id="3832" w:name="_Toc76030549"/>
      <w:r>
        <w:t xml:space="preserve">Figure </w:t>
      </w:r>
      <w:r>
        <w:fldChar w:fldCharType="begin"/>
      </w:r>
      <w:r>
        <w:instrText xml:space="preserve"> SEQ Figure \* ARABIC </w:instrText>
      </w:r>
      <w:r>
        <w:fldChar w:fldCharType="separate"/>
      </w:r>
      <w:r w:rsidR="0004792C">
        <w:rPr>
          <w:noProof/>
        </w:rPr>
        <w:t>28</w:t>
      </w:r>
      <w:r>
        <w:fldChar w:fldCharType="end"/>
      </w:r>
      <w:r>
        <w:t>: Plain stud</w:t>
      </w:r>
      <w:bookmarkEnd w:id="3830"/>
      <w:bookmarkEnd w:id="3831"/>
      <w:bookmarkEnd w:id="3832"/>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3833" w:name="_Toc428456274"/>
      <w:bookmarkStart w:id="3834" w:name="_Toc428537237"/>
      <w:bookmarkStart w:id="3835" w:name="_Toc428969556"/>
      <w:bookmarkStart w:id="3836" w:name="_Toc429052947"/>
      <w:bookmarkStart w:id="3837" w:name="_Toc428456275"/>
      <w:bookmarkStart w:id="3838" w:name="_Toc428537238"/>
      <w:bookmarkStart w:id="3839" w:name="_Toc428969557"/>
      <w:bookmarkStart w:id="3840" w:name="_Toc429052948"/>
      <w:bookmarkStart w:id="3841" w:name="_Toc413359597"/>
      <w:bookmarkStart w:id="3842" w:name="_Toc3556990"/>
      <w:bookmarkStart w:id="3843" w:name="_Toc34747240"/>
      <w:bookmarkStart w:id="3844" w:name="_Toc77102056"/>
      <w:bookmarkEnd w:id="3833"/>
      <w:bookmarkEnd w:id="3834"/>
      <w:bookmarkEnd w:id="3835"/>
      <w:bookmarkEnd w:id="3836"/>
      <w:bookmarkEnd w:id="3837"/>
      <w:bookmarkEnd w:id="3838"/>
      <w:bookmarkEnd w:id="3839"/>
      <w:bookmarkEnd w:id="3840"/>
      <w:r w:rsidRPr="00226A3F">
        <w:t>Screw</w:t>
      </w:r>
      <w:bookmarkEnd w:id="3841"/>
      <w:bookmarkEnd w:id="3842"/>
      <w:bookmarkEnd w:id="3843"/>
      <w:bookmarkEnd w:id="384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0232274" w:rsidR="002E60CB" w:rsidRDefault="002E60CB" w:rsidP="00E62DBF">
      <w:pPr>
        <w:pStyle w:val="Caption"/>
        <w:spacing w:before="120"/>
      </w:pPr>
      <w:bookmarkStart w:id="3845" w:name="_Toc3566465"/>
      <w:bookmarkStart w:id="3846" w:name="_Toc34747466"/>
      <w:bookmarkStart w:id="3847" w:name="_Toc77095916"/>
      <w:r>
        <w:t xml:space="preserve">Table </w:t>
      </w:r>
      <w:r w:rsidR="00ED469A">
        <w:fldChar w:fldCharType="begin"/>
      </w:r>
      <w:r w:rsidR="00ED469A">
        <w:instrText xml:space="preserve"> SEQ Table \* ARABIC </w:instrText>
      </w:r>
      <w:r w:rsidR="00ED469A">
        <w:fldChar w:fldCharType="separate"/>
      </w:r>
      <w:r w:rsidR="0004792C">
        <w:rPr>
          <w:noProof/>
        </w:rPr>
        <w:t>58</w:t>
      </w:r>
      <w:r w:rsidR="00ED469A">
        <w:fldChar w:fldCharType="end"/>
      </w:r>
      <w:r>
        <w:t xml:space="preserve">: Attributes of element </w:t>
      </w:r>
      <w:r w:rsidRPr="00514F9C">
        <w:rPr>
          <w:rFonts w:ascii="Courier New" w:hAnsi="Courier New" w:cs="Courier New"/>
          <w:bCs w:val="0"/>
          <w:i/>
          <w:sz w:val="18"/>
          <w:szCs w:val="18"/>
        </w:rPr>
        <w:t>&lt;screw/&gt;</w:t>
      </w:r>
      <w:bookmarkEnd w:id="3845"/>
      <w:bookmarkEnd w:id="3846"/>
      <w:bookmarkEnd w:id="3847"/>
    </w:p>
    <w:p w14:paraId="726A8A1D" w14:textId="0C9104FF"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4792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569C1697" w:rsidR="00003FF9" w:rsidRDefault="00003FF9" w:rsidP="00003FF9">
      <w:pPr>
        <w:pStyle w:val="Caption"/>
        <w:spacing w:before="120"/>
        <w:rPr>
          <w:rStyle w:val="elementdeftypeChar"/>
          <w:b/>
        </w:rPr>
      </w:pPr>
      <w:bookmarkStart w:id="3848" w:name="_Toc3566466"/>
      <w:bookmarkStart w:id="3849" w:name="_Toc34747467"/>
      <w:bookmarkStart w:id="3850" w:name="_Toc77095917"/>
      <w:r>
        <w:t xml:space="preserve">Table </w:t>
      </w:r>
      <w:r w:rsidR="00ED469A">
        <w:fldChar w:fldCharType="begin"/>
      </w:r>
      <w:r w:rsidR="00ED469A">
        <w:instrText xml:space="preserve"> SEQ Table \* ARABIC </w:instrText>
      </w:r>
      <w:r w:rsidR="00ED469A">
        <w:fldChar w:fldCharType="separate"/>
      </w:r>
      <w:r w:rsidR="0004792C">
        <w:rPr>
          <w:noProof/>
        </w:rPr>
        <w:t>59</w:t>
      </w:r>
      <w:r w:rsidR="00ED469A">
        <w:fldChar w:fldCharType="end"/>
      </w:r>
      <w:r>
        <w:t xml:space="preserve">: </w:t>
      </w:r>
      <w:r w:rsidRPr="00003FF9">
        <w:t xml:space="preserve">Nested elements of element </w:t>
      </w:r>
      <w:r w:rsidRPr="00003FF9">
        <w:rPr>
          <w:rStyle w:val="elementdeftypeChar"/>
          <w:b/>
        </w:rPr>
        <w:t>&lt;screw/&gt;</w:t>
      </w:r>
      <w:bookmarkEnd w:id="3848"/>
      <w:bookmarkEnd w:id="3849"/>
      <w:bookmarkEnd w:id="385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966BAF" w:rsidRDefault="002E60CB" w:rsidP="002E60CB">
      <w:pPr>
        <w:pStyle w:val="XMLCode"/>
        <w:keepNext/>
      </w:pPr>
      <w:r w:rsidRPr="00EA0204">
        <w:t xml:space="preserve">           </w:t>
      </w:r>
      <w:r w:rsidRPr="00966BAF">
        <w:t>&lt;normal_direction x=</w:t>
      </w:r>
      <w:r w:rsidR="00194316" w:rsidRPr="00966BAF">
        <w:t>"</w:t>
      </w:r>
      <w:r w:rsidRPr="00966BAF">
        <w:t>3.0</w:t>
      </w:r>
      <w:r w:rsidR="00194316" w:rsidRPr="00966BAF">
        <w:t>"</w:t>
      </w:r>
      <w:r w:rsidRPr="00966BAF">
        <w:t xml:space="preserve"> y=</w:t>
      </w:r>
      <w:r w:rsidR="00194316" w:rsidRPr="00966BAF">
        <w:t>"</w:t>
      </w:r>
      <w:r w:rsidRPr="00966BAF">
        <w:t>0.0</w:t>
      </w:r>
      <w:r w:rsidR="00194316" w:rsidRPr="00966BAF">
        <w:t>"</w:t>
      </w:r>
      <w:r w:rsidRPr="00966BAF">
        <w:t xml:space="preserve"> z=</w:t>
      </w:r>
      <w:r w:rsidR="00194316" w:rsidRPr="00966BAF">
        <w:t>"</w:t>
      </w:r>
      <w:r w:rsidRPr="00966BAF">
        <w:t>0.0</w:t>
      </w:r>
      <w:r w:rsidR="00194316" w:rsidRPr="00966BAF">
        <w:t>"</w:t>
      </w:r>
      <w:r w:rsidRPr="00966BAF">
        <w:t xml:space="preserve"> /&gt; </w:t>
      </w:r>
    </w:p>
    <w:p w14:paraId="6016C15B" w14:textId="77777777" w:rsidR="002E60CB" w:rsidRPr="008353BC" w:rsidRDefault="002E60CB" w:rsidP="002E60CB">
      <w:pPr>
        <w:pStyle w:val="XMLCode"/>
        <w:keepNext/>
      </w:pPr>
      <w:r w:rsidRPr="00966BAF">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966BAF" w:rsidRDefault="002E60CB" w:rsidP="0010460A">
      <w:pPr>
        <w:pStyle w:val="XMLCode"/>
        <w:keepNext/>
      </w:pPr>
      <w:r>
        <w:t xml:space="preserve">        </w:t>
      </w:r>
      <w:r w:rsidR="00003FF9">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2E0CE6E" w14:textId="0FCF514D" w:rsidR="002E60CB" w:rsidRDefault="002E60CB" w:rsidP="0010460A">
      <w:pPr>
        <w:pStyle w:val="XMLCode"/>
        <w:keepNext/>
      </w:pPr>
      <w:r w:rsidRPr="00966BAF">
        <w:t xml:space="preserve">        </w:t>
      </w:r>
      <w:r w:rsidR="00003FF9" w:rsidRPr="00966BAF">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966BAF"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F742764" w14:textId="02A9CFAA" w:rsidR="002E60CB" w:rsidRPr="00097A61" w:rsidRDefault="002E60CB" w:rsidP="002E60CB">
      <w:pPr>
        <w:pStyle w:val="XMLCode"/>
        <w:keepNext/>
        <w:rPr>
          <w:b/>
          <w:color w:val="0070C0"/>
        </w:rPr>
      </w:pPr>
      <w:r w:rsidRPr="00966BAF">
        <w:rPr>
          <w:b/>
          <w:color w:val="0070C0"/>
        </w:rPr>
        <w:t xml:space="preserve">        </w:t>
      </w:r>
      <w:r w:rsidR="00003FF9" w:rsidRPr="00966BAF">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3851" w:name="_Toc3556991"/>
      <w:bookmarkStart w:id="3852" w:name="_Toc34747241"/>
      <w:bookmarkStart w:id="3853" w:name="_Toc77102057"/>
      <w:r>
        <w:t>7.5.7.1 Flow Drilled Screws</w:t>
      </w:r>
      <w:r w:rsidR="00EF4929">
        <w:t xml:space="preserve"> (FDS)</w:t>
      </w:r>
      <w:bookmarkEnd w:id="3851"/>
      <w:bookmarkEnd w:id="3852"/>
      <w:bookmarkEnd w:id="3853"/>
    </w:p>
    <w:p w14:paraId="6AB3B9E6" w14:textId="3D1B8A9A"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r w:rsidR="000326EE">
        <w:fldChar w:fldCharType="begin"/>
      </w:r>
      <w:r w:rsidR="000326EE">
        <w:instrText xml:space="preserve"> HYPERLINK "http://en.wikipedia.org/wiki/Friction_drilling" </w:instrText>
      </w:r>
      <w:ins w:id="3854" w:author="nick" w:date="2021-07-13T20:53:00Z"/>
      <w:r w:rsidR="000326EE">
        <w:fldChar w:fldCharType="separate"/>
      </w:r>
      <w:r w:rsidRPr="00EF4929">
        <w:rPr>
          <w:rStyle w:val="Hyperlink"/>
          <w:rFonts w:asciiTheme="minorHAnsi" w:hAnsiTheme="minorHAnsi" w:cstheme="minorHAnsi"/>
          <w:sz w:val="22"/>
          <w:szCs w:val="22"/>
          <w:lang w:val="en-US"/>
        </w:rPr>
        <w:t>http://en.wikipedia.org/wiki/Friction_drilling</w:t>
      </w:r>
      <w:r w:rsidR="000326EE">
        <w:rPr>
          <w:rStyle w:val="Hyperlink"/>
          <w:rFonts w:asciiTheme="minorHAnsi" w:hAnsiTheme="minorHAnsi" w:cstheme="minorHAnsi"/>
          <w:sz w:val="22"/>
          <w:szCs w:val="22"/>
          <w:lang w:val="en-US"/>
        </w:rPr>
        <w:fldChar w:fldCharType="end"/>
      </w:r>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4A1176D" w:rsidR="005C50FA" w:rsidRPr="00EF4929" w:rsidRDefault="000326EE" w:rsidP="005C50FA">
      <w:pPr>
        <w:pStyle w:val="NormalWeb"/>
        <w:spacing w:before="0" w:beforeAutospacing="0" w:after="0" w:afterAutospacing="0" w:line="315" w:lineRule="atLeast"/>
        <w:rPr>
          <w:rFonts w:asciiTheme="minorHAnsi" w:hAnsiTheme="minorHAnsi" w:cstheme="minorHAnsi"/>
          <w:sz w:val="22"/>
          <w:szCs w:val="22"/>
          <w:lang w:val="en-US"/>
        </w:rPr>
      </w:pPr>
      <w:r>
        <w:fldChar w:fldCharType="begin"/>
      </w:r>
      <w:r>
        <w:instrText xml:space="preserve"> HYPERLINK "http://www.unique-design.co.uk/flow-drilling/" </w:instrText>
      </w:r>
      <w:ins w:id="3855" w:author="nick" w:date="2021-07-13T20:53:00Z"/>
      <w:r>
        <w:fldChar w:fldCharType="separate"/>
      </w:r>
      <w:r w:rsidR="005C50FA" w:rsidRPr="00EF4929">
        <w:rPr>
          <w:rStyle w:val="Hyperlink"/>
          <w:rFonts w:asciiTheme="minorHAnsi" w:hAnsiTheme="minorHAnsi" w:cstheme="minorHAnsi"/>
          <w:sz w:val="22"/>
          <w:szCs w:val="22"/>
          <w:lang w:val="en-US"/>
        </w:rPr>
        <w:t>http://www.unique-design.co.uk/flow-drilling/</w:t>
      </w:r>
      <w:r>
        <w:rPr>
          <w:rStyle w:val="Hyperlink"/>
          <w:rFonts w:asciiTheme="minorHAnsi" w:hAnsiTheme="minorHAnsi" w:cstheme="minorHAnsi"/>
          <w:sz w:val="22"/>
          <w:szCs w:val="22"/>
          <w:lang w:val="en-US"/>
        </w:rPr>
        <w:fldChar w:fldCharType="end"/>
      </w:r>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6EE1E06E" w:rsidR="005C50FA" w:rsidRPr="005C50FA" w:rsidRDefault="005C50FA" w:rsidP="005C50FA">
      <w:pPr>
        <w:pStyle w:val="Caption"/>
        <w:rPr>
          <w:color w:val="676F76"/>
          <w:sz w:val="21"/>
          <w:szCs w:val="21"/>
          <w:lang w:val="en" w:eastAsia="en-US"/>
        </w:rPr>
      </w:pPr>
      <w:bookmarkStart w:id="3856" w:name="_Toc3557106"/>
      <w:bookmarkStart w:id="3857" w:name="_Toc34747357"/>
      <w:bookmarkStart w:id="3858" w:name="_Toc76030550"/>
      <w:r>
        <w:t xml:space="preserve">Figure </w:t>
      </w:r>
      <w:r w:rsidR="00406B64">
        <w:fldChar w:fldCharType="begin"/>
      </w:r>
      <w:r w:rsidR="00406B64">
        <w:instrText xml:space="preserve"> SEQ Figure \* ARABIC </w:instrText>
      </w:r>
      <w:r w:rsidR="00406B64">
        <w:fldChar w:fldCharType="separate"/>
      </w:r>
      <w:r w:rsidR="0004792C">
        <w:rPr>
          <w:noProof/>
        </w:rPr>
        <w:t>29</w:t>
      </w:r>
      <w:r w:rsidR="00406B64">
        <w:fldChar w:fldCharType="end"/>
      </w:r>
      <w:r>
        <w:t xml:space="preserve">: </w:t>
      </w:r>
      <w:r w:rsidR="00EB2983">
        <w:t>Process of Flow Drill Screwing</w:t>
      </w:r>
      <w:bookmarkEnd w:id="3856"/>
      <w:bookmarkEnd w:id="3857"/>
      <w:bookmarkEnd w:id="3858"/>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31153" cy="1723068"/>
                    </a:xfrm>
                    <a:prstGeom prst="rect">
                      <a:avLst/>
                    </a:prstGeom>
                  </pic:spPr>
                </pic:pic>
              </a:graphicData>
            </a:graphic>
          </wp:inline>
        </w:drawing>
      </w:r>
    </w:p>
    <w:p w14:paraId="0E5C96AE" w14:textId="6A6BD68B" w:rsidR="00EF4929" w:rsidRPr="00EF4929" w:rsidRDefault="00EF4929" w:rsidP="00EF4929">
      <w:pPr>
        <w:keepNext/>
        <w:jc w:val="center"/>
        <w:rPr>
          <w:sz w:val="18"/>
        </w:rPr>
      </w:pPr>
      <w:r w:rsidRPr="00EF4929">
        <w:rPr>
          <w:i/>
          <w:sz w:val="18"/>
        </w:rPr>
        <w:t>Source of image</w:t>
      </w:r>
      <w:r w:rsidRPr="00EF4929">
        <w:rPr>
          <w:sz w:val="18"/>
        </w:rPr>
        <w:t xml:space="preserve">: </w:t>
      </w:r>
      <w:r w:rsidR="000326EE">
        <w:fldChar w:fldCharType="begin"/>
      </w:r>
      <w:r w:rsidR="000326EE">
        <w:instrText xml:space="preserve"> HYPERLINK "http://www.ejot-avdel.se/sites/default/files/product/files/Brochure_EJOT_FDS_en.pdf" </w:instrText>
      </w:r>
      <w:ins w:id="3859" w:author="nick" w:date="2021-07-13T20:53:00Z"/>
      <w:r w:rsidR="000326EE">
        <w:fldChar w:fldCharType="separate"/>
      </w:r>
      <w:r w:rsidRPr="00EF4929">
        <w:rPr>
          <w:rStyle w:val="Hyperlink"/>
          <w:sz w:val="18"/>
        </w:rPr>
        <w:t>http://www.ejot-avdel.se/sites/default/files/product/files/Brochure_EJOT_FDS_en.pdf</w:t>
      </w:r>
      <w:r w:rsidR="000326EE">
        <w:rPr>
          <w:rStyle w:val="Hyperlink"/>
          <w:sz w:val="18"/>
        </w:rPr>
        <w:fldChar w:fldCharType="end"/>
      </w:r>
    </w:p>
    <w:p w14:paraId="110D3987" w14:textId="0118DA51" w:rsidR="002E60CB" w:rsidRDefault="00EF4929" w:rsidP="00EF4929">
      <w:pPr>
        <w:pStyle w:val="Caption"/>
      </w:pPr>
      <w:bookmarkStart w:id="3860" w:name="_Toc3557107"/>
      <w:bookmarkStart w:id="3861" w:name="_Toc34747358"/>
      <w:bookmarkStart w:id="3862" w:name="_Toc76030551"/>
      <w:r>
        <w:t xml:space="preserve">Figure </w:t>
      </w:r>
      <w:r w:rsidR="00406B64">
        <w:fldChar w:fldCharType="begin"/>
      </w:r>
      <w:r w:rsidR="00406B64">
        <w:instrText xml:space="preserve"> SEQ Figure \* ARABIC </w:instrText>
      </w:r>
      <w:r w:rsidR="00406B64">
        <w:fldChar w:fldCharType="separate"/>
      </w:r>
      <w:r w:rsidR="0004792C">
        <w:rPr>
          <w:noProof/>
        </w:rPr>
        <w:t>30</w:t>
      </w:r>
      <w:r w:rsidR="00406B64">
        <w:fldChar w:fldCharType="end"/>
      </w:r>
      <w:r>
        <w:t>: Measures of applied FDS</w:t>
      </w:r>
      <w:bookmarkEnd w:id="3860"/>
      <w:bookmarkEnd w:id="3861"/>
      <w:bookmarkEnd w:id="3862"/>
    </w:p>
    <w:p w14:paraId="436498E1" w14:textId="2A5E9F70" w:rsidR="00EF4929" w:rsidDel="004C2D9F" w:rsidRDefault="00EF4929" w:rsidP="00EF4929">
      <w:pPr>
        <w:rPr>
          <w:del w:id="3863" w:author="Dr. Carsten Franke" w:date="2021-04-14T01:31:00Z"/>
        </w:rPr>
      </w:pPr>
      <w:commentRangeStart w:id="3864"/>
      <w:del w:id="3865"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3864"/>
        <w:r w:rsidR="004C2D9F" w:rsidDel="004C2D9F">
          <w:rPr>
            <w:rStyle w:val="CommentReference"/>
            <w:lang w:eastAsia="x-none"/>
          </w:rPr>
          <w:commentReference w:id="3864"/>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CBF9443" w:rsidR="001E3E2A" w:rsidRDefault="001E3E2A" w:rsidP="0059565B">
      <w:pPr>
        <w:pStyle w:val="Caption"/>
        <w:spacing w:before="120"/>
        <w:rPr>
          <w:rFonts w:cs="Calibri"/>
          <w:szCs w:val="22"/>
          <w:lang w:eastAsia="en-GB"/>
        </w:rPr>
      </w:pPr>
      <w:bookmarkStart w:id="3866" w:name="_Toc3566467"/>
      <w:bookmarkStart w:id="3867" w:name="_Toc34747468"/>
      <w:bookmarkStart w:id="3868" w:name="_Toc77095918"/>
      <w:r>
        <w:t xml:space="preserve">Table </w:t>
      </w:r>
      <w:r w:rsidR="00ED469A">
        <w:fldChar w:fldCharType="begin"/>
      </w:r>
      <w:r w:rsidR="00ED469A">
        <w:instrText xml:space="preserve"> SEQ Table \* ARABIC </w:instrText>
      </w:r>
      <w:r w:rsidR="00ED469A">
        <w:fldChar w:fldCharType="separate"/>
      </w:r>
      <w:r w:rsidR="0004792C">
        <w:rPr>
          <w:noProof/>
        </w:rPr>
        <w:t>60</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3866"/>
      <w:bookmarkEnd w:id="3867"/>
      <w:bookmarkEnd w:id="3868"/>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5B2B8D9F" w:rsidR="00013B01" w:rsidRPr="001E3E2A" w:rsidRDefault="00013B01" w:rsidP="00013B01">
      <w:pPr>
        <w:pStyle w:val="Caption"/>
        <w:rPr>
          <w:rFonts w:cs="Calibri"/>
          <w:lang w:eastAsia="en-GB"/>
        </w:rPr>
      </w:pPr>
      <w:bookmarkStart w:id="3869" w:name="_Toc3557108"/>
      <w:bookmarkStart w:id="3870" w:name="_Toc34747359"/>
      <w:bookmarkStart w:id="3871" w:name="_Toc76030552"/>
      <w:r>
        <w:t xml:space="preserve">Figure </w:t>
      </w:r>
      <w:r w:rsidR="00406B64">
        <w:fldChar w:fldCharType="begin"/>
      </w:r>
      <w:r w:rsidR="00406B64">
        <w:instrText xml:space="preserve"> SEQ Figure \* ARABIC </w:instrText>
      </w:r>
      <w:r w:rsidR="00406B64">
        <w:fldChar w:fldCharType="separate"/>
      </w:r>
      <w:r w:rsidR="0004792C">
        <w:rPr>
          <w:noProof/>
        </w:rPr>
        <w:t>31</w:t>
      </w:r>
      <w:r w:rsidR="00406B64">
        <w:fldChar w:fldCharType="end"/>
      </w:r>
      <w:r>
        <w:t>: Pre-machined or clearance hole in FDS connection</w:t>
      </w:r>
      <w:bookmarkEnd w:id="3869"/>
      <w:bookmarkEnd w:id="3870"/>
      <w:bookmarkEnd w:id="3871"/>
    </w:p>
    <w:p w14:paraId="31E852BE" w14:textId="5B551240"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4792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859F771" w:rsidR="002943E7" w:rsidRPr="00B50C53" w:rsidRDefault="0059565B" w:rsidP="0059565B">
      <w:pPr>
        <w:pStyle w:val="Caption"/>
        <w:rPr>
          <w:rFonts w:cs="Calibri"/>
          <w:lang w:eastAsia="en-GB"/>
        </w:rPr>
      </w:pPr>
      <w:bookmarkStart w:id="3872" w:name="_Toc3557109"/>
      <w:bookmarkStart w:id="3873" w:name="_Toc34747360"/>
      <w:bookmarkStart w:id="3874" w:name="_Toc76030553"/>
      <w:r>
        <w:t xml:space="preserve">Figure </w:t>
      </w:r>
      <w:r w:rsidR="00406B64">
        <w:fldChar w:fldCharType="begin"/>
      </w:r>
      <w:r w:rsidR="00406B64">
        <w:instrText xml:space="preserve"> SEQ Figure \* ARABIC </w:instrText>
      </w:r>
      <w:r w:rsidR="00406B64">
        <w:fldChar w:fldCharType="separate"/>
      </w:r>
      <w:r w:rsidR="0004792C">
        <w:rPr>
          <w:noProof/>
        </w:rPr>
        <w:t>32</w:t>
      </w:r>
      <w:r w:rsidR="00406B64">
        <w:fldChar w:fldCharType="end"/>
      </w:r>
      <w:r>
        <w:t>: Pilot hole on sheet metal</w:t>
      </w:r>
      <w:bookmarkEnd w:id="3872"/>
      <w:bookmarkEnd w:id="3873"/>
      <w:bookmarkEnd w:id="387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966BAF" w:rsidRDefault="00097A61" w:rsidP="00097A61">
      <w:pPr>
        <w:pStyle w:val="XMLCode"/>
        <w:keepNext/>
        <w:rPr>
          <w:color w:val="0070C0"/>
        </w:rPr>
      </w:pPr>
      <w:r w:rsidRPr="00013E33">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23ACF25" w14:textId="04799EDE" w:rsidR="00097A61" w:rsidRPr="00013E33" w:rsidRDefault="00EE60B9" w:rsidP="00097A61">
      <w:pPr>
        <w:pStyle w:val="XMLCode"/>
        <w:keepNext/>
        <w:rPr>
          <w:color w:val="0070C0"/>
        </w:rPr>
      </w:pPr>
      <w:r w:rsidRPr="00966BAF">
        <w:rPr>
          <w:color w:val="0070C0"/>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3875" w:name="_Toc413359598"/>
      <w:bookmarkStart w:id="3876" w:name="_Toc3556992"/>
      <w:bookmarkStart w:id="3877" w:name="_Toc34747242"/>
      <w:bookmarkStart w:id="3878" w:name="_Toc77102058"/>
      <w:r w:rsidRPr="000F30B3">
        <w:t>Gum Drops</w:t>
      </w:r>
      <w:bookmarkEnd w:id="3875"/>
      <w:bookmarkEnd w:id="3876"/>
      <w:bookmarkEnd w:id="3877"/>
      <w:bookmarkEnd w:id="387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03D09D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879" w:author="nick" w:date="2021-07-14T20:24:00Z">
              <w:r w:rsidR="0004792C" w:rsidRPr="0004792C">
                <w:rPr>
                  <w:sz w:val="20"/>
                  <w:szCs w:val="20"/>
                </w:rPr>
                <w:t xml:space="preserve">Custom Attributes </w:t>
              </w:r>
              <w:r w:rsidR="0004792C" w:rsidRPr="007331A4">
                <w:t>list</w:t>
              </w:r>
            </w:ins>
            <w:del w:id="3880"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10538F9C" w14:textId="54750C31" w:rsidR="00D43112" w:rsidRPr="00226A3F" w:rsidRDefault="001003F7" w:rsidP="001003F7">
      <w:pPr>
        <w:pStyle w:val="Caption"/>
        <w:spacing w:before="120" w:after="60"/>
      </w:pPr>
      <w:bookmarkStart w:id="3881" w:name="_Toc3566468"/>
      <w:bookmarkStart w:id="3882" w:name="_Toc34747469"/>
      <w:bookmarkStart w:id="3883" w:name="_Toc77095919"/>
      <w:r>
        <w:t xml:space="preserve">Table </w:t>
      </w:r>
      <w:r w:rsidR="00ED469A">
        <w:fldChar w:fldCharType="begin"/>
      </w:r>
      <w:r w:rsidR="00ED469A">
        <w:instrText xml:space="preserve"> SEQ Table \* ARABIC </w:instrText>
      </w:r>
      <w:r w:rsidR="00ED469A">
        <w:fldChar w:fldCharType="separate"/>
      </w:r>
      <w:r w:rsidR="0004792C">
        <w:rPr>
          <w:noProof/>
        </w:rPr>
        <w:t>61</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3881"/>
      <w:bookmarkEnd w:id="3882"/>
      <w:bookmarkEnd w:id="388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lastRenderedPageBreak/>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2B43A4BF" w:rsidR="002E60CB" w:rsidRDefault="002E60CB" w:rsidP="001003F7">
      <w:pPr>
        <w:pStyle w:val="Caption"/>
        <w:spacing w:before="60"/>
      </w:pPr>
      <w:bookmarkStart w:id="3884" w:name="_Toc3566469"/>
      <w:bookmarkStart w:id="3885" w:name="_Toc34747470"/>
      <w:bookmarkStart w:id="3886" w:name="_Toc77095920"/>
      <w:r>
        <w:t xml:space="preserve">Table </w:t>
      </w:r>
      <w:r w:rsidR="00ED469A">
        <w:fldChar w:fldCharType="begin"/>
      </w:r>
      <w:r w:rsidR="00ED469A">
        <w:instrText xml:space="preserve"> SEQ Table \* ARABIC </w:instrText>
      </w:r>
      <w:r w:rsidR="00ED469A">
        <w:fldChar w:fldCharType="separate"/>
      </w:r>
      <w:r w:rsidR="0004792C">
        <w:rPr>
          <w:noProof/>
        </w:rPr>
        <w:t>62</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3884"/>
      <w:bookmarkEnd w:id="3885"/>
      <w:bookmarkEnd w:id="3886"/>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Default="002E60CB" w:rsidP="007A6E34">
      <w:pPr>
        <w:pStyle w:val="ListParagraph"/>
        <w:numPr>
          <w:ilvl w:val="0"/>
          <w:numId w:val="36"/>
        </w:numPr>
        <w:spacing w:before="120"/>
        <w:jc w:val="both"/>
        <w:rPr>
          <w:ins w:id="3887" w:author="nick" w:date="2021-07-13T18:47:00Z"/>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2A084666" w14:textId="77777777" w:rsidR="00FE621C" w:rsidRDefault="00FE621C" w:rsidP="00FE621C">
      <w:pPr>
        <w:spacing w:before="120"/>
        <w:jc w:val="both"/>
        <w:rPr>
          <w:ins w:id="3888" w:author="nick" w:date="2021-07-13T18:47:00Z"/>
        </w:rPr>
      </w:pPr>
    </w:p>
    <w:p w14:paraId="09ED6CCD" w14:textId="42FED994" w:rsidR="00FE621C" w:rsidRPr="00DF304A" w:rsidRDefault="00FE621C" w:rsidP="00FE621C">
      <w:pPr>
        <w:rPr>
          <w:ins w:id="3889" w:author="nick" w:date="2021-07-13T18:47:00Z"/>
          <w:rFonts w:cs="Calibri"/>
          <w:szCs w:val="22"/>
          <w:highlight w:val="yellow"/>
          <w:lang w:eastAsia="en-GB"/>
        </w:rPr>
      </w:pPr>
      <w:ins w:id="3890" w:author="nick" w:date="2021-07-13T18:47:00Z">
        <w:r w:rsidRPr="00DF304A">
          <w:rPr>
            <w:rFonts w:cs="Calibri"/>
            <w:szCs w:val="22"/>
            <w:highlight w:val="yellow"/>
            <w:lang w:eastAsia="en-GB"/>
          </w:rPr>
          <w:t xml:space="preserve">The element </w:t>
        </w:r>
        <w:r w:rsidRPr="00DF304A">
          <w:rPr>
            <w:rStyle w:val="elementdeftypeChar"/>
            <w:highlight w:val="yellow"/>
          </w:rPr>
          <w:t>&lt;</w:t>
        </w:r>
      </w:ins>
      <w:ins w:id="3891" w:author="nick" w:date="2021-07-13T18:48:00Z">
        <w:r>
          <w:rPr>
            <w:rStyle w:val="elementdeftypeChar"/>
            <w:highlight w:val="yellow"/>
          </w:rPr>
          <w:t>gumdrop</w:t>
        </w:r>
      </w:ins>
      <w:ins w:id="3892" w:author="nick" w:date="2021-07-13T18:47:00Z">
        <w:r w:rsidRPr="00DF304A">
          <w:rPr>
            <w:rStyle w:val="elementdeftypeChar"/>
            <w:highlight w:val="yellow"/>
          </w:rPr>
          <w:t>/&gt;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E621C" w:rsidRPr="00DF304A" w14:paraId="3F3EC888" w14:textId="77777777" w:rsidTr="000326EE">
        <w:trPr>
          <w:tblHeader/>
          <w:jc w:val="center"/>
          <w:ins w:id="3893" w:author="nick" w:date="2021-07-13T18:47: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73BA14" w14:textId="77777777" w:rsidR="00FE621C" w:rsidRPr="00DF304A" w:rsidRDefault="00FE621C" w:rsidP="000326EE">
            <w:pPr>
              <w:keepNext/>
              <w:rPr>
                <w:ins w:id="3894" w:author="nick" w:date="2021-07-13T18:47:00Z"/>
                <w:b/>
                <w:i/>
                <w:highlight w:val="yellow"/>
              </w:rPr>
            </w:pPr>
            <w:ins w:id="3895" w:author="nick" w:date="2021-07-13T18:47: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687A8" w14:textId="77777777" w:rsidR="00FE621C" w:rsidRPr="00DF304A" w:rsidRDefault="00FE621C" w:rsidP="000326EE">
            <w:pPr>
              <w:keepNext/>
              <w:rPr>
                <w:ins w:id="3896" w:author="nick" w:date="2021-07-13T18:47:00Z"/>
                <w:b/>
                <w:i/>
                <w:highlight w:val="yellow"/>
              </w:rPr>
            </w:pPr>
            <w:ins w:id="3897" w:author="nick" w:date="2021-07-13T18:47: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7EEB34" w14:textId="77777777" w:rsidR="00FE621C" w:rsidRPr="00DF304A" w:rsidRDefault="00FE621C" w:rsidP="000326EE">
            <w:pPr>
              <w:keepNext/>
              <w:rPr>
                <w:ins w:id="3898" w:author="nick" w:date="2021-07-13T18:47:00Z"/>
                <w:b/>
                <w:i/>
                <w:highlight w:val="yellow"/>
              </w:rPr>
            </w:pPr>
            <w:ins w:id="3899" w:author="nick" w:date="2021-07-13T18:47: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122C6A" w14:textId="77777777" w:rsidR="00FE621C" w:rsidRPr="00DF304A" w:rsidRDefault="00FE621C" w:rsidP="000326EE">
            <w:pPr>
              <w:keepNext/>
              <w:rPr>
                <w:ins w:id="3900" w:author="nick" w:date="2021-07-13T18:47:00Z"/>
                <w:b/>
                <w:i/>
                <w:highlight w:val="yellow"/>
              </w:rPr>
            </w:pPr>
            <w:ins w:id="3901" w:author="nick" w:date="2021-07-13T18:47:00Z">
              <w:r w:rsidRPr="00DF304A">
                <w:rPr>
                  <w:b/>
                  <w:i/>
                  <w:highlight w:val="yellow"/>
                </w:rPr>
                <w:t>Constraint</w:t>
              </w:r>
            </w:ins>
          </w:p>
        </w:tc>
      </w:tr>
      <w:tr w:rsidR="00FE621C" w:rsidRPr="00DF304A" w14:paraId="75946F43" w14:textId="77777777" w:rsidTr="000326EE">
        <w:trPr>
          <w:jc w:val="center"/>
          <w:ins w:id="3902" w:author="nick" w:date="2021-07-13T18:47:00Z"/>
        </w:trPr>
        <w:tc>
          <w:tcPr>
            <w:tcW w:w="2111" w:type="dxa"/>
            <w:shd w:val="clear" w:color="auto" w:fill="auto"/>
            <w:vAlign w:val="bottom"/>
          </w:tcPr>
          <w:p w14:paraId="669FE411" w14:textId="77777777" w:rsidR="00FE621C" w:rsidRPr="00DF304A" w:rsidRDefault="00FE621C" w:rsidP="000326EE">
            <w:pPr>
              <w:rPr>
                <w:ins w:id="3903" w:author="nick" w:date="2021-07-13T18:47:00Z"/>
                <w:sz w:val="20"/>
                <w:szCs w:val="20"/>
                <w:highlight w:val="yellow"/>
              </w:rPr>
            </w:pPr>
            <w:ins w:id="3904" w:author="nick" w:date="2021-07-13T18:47:00Z">
              <w:r w:rsidRPr="00DF304A">
                <w:rPr>
                  <w:sz w:val="20"/>
                  <w:szCs w:val="20"/>
                  <w:highlight w:val="yellow"/>
                </w:rPr>
                <w:t>normal_direction</w:t>
              </w:r>
            </w:ins>
          </w:p>
        </w:tc>
        <w:tc>
          <w:tcPr>
            <w:tcW w:w="1559" w:type="dxa"/>
            <w:shd w:val="clear" w:color="auto" w:fill="auto"/>
            <w:vAlign w:val="bottom"/>
          </w:tcPr>
          <w:p w14:paraId="1EFD5823" w14:textId="77777777" w:rsidR="00FE621C" w:rsidRPr="00DF304A" w:rsidRDefault="00FE621C" w:rsidP="000326EE">
            <w:pPr>
              <w:rPr>
                <w:ins w:id="3905" w:author="nick" w:date="2021-07-13T18:47:00Z"/>
                <w:sz w:val="20"/>
                <w:szCs w:val="20"/>
                <w:highlight w:val="yellow"/>
              </w:rPr>
            </w:pPr>
            <w:ins w:id="3906" w:author="nick" w:date="2021-07-13T18:47:00Z">
              <w:r w:rsidRPr="00DF304A">
                <w:rPr>
                  <w:sz w:val="20"/>
                  <w:szCs w:val="20"/>
                  <w:highlight w:val="yellow"/>
                </w:rPr>
                <w:t>1</w:t>
              </w:r>
            </w:ins>
          </w:p>
        </w:tc>
        <w:tc>
          <w:tcPr>
            <w:tcW w:w="1276" w:type="dxa"/>
            <w:shd w:val="clear" w:color="auto" w:fill="auto"/>
            <w:vAlign w:val="bottom"/>
          </w:tcPr>
          <w:p w14:paraId="782B0922" w14:textId="77777777" w:rsidR="00FE621C" w:rsidRPr="00DF304A" w:rsidRDefault="00FE621C" w:rsidP="000326EE">
            <w:pPr>
              <w:rPr>
                <w:ins w:id="3907" w:author="nick" w:date="2021-07-13T18:47:00Z"/>
                <w:sz w:val="20"/>
                <w:szCs w:val="20"/>
                <w:highlight w:val="yellow"/>
              </w:rPr>
            </w:pPr>
            <w:ins w:id="3908" w:author="nick" w:date="2021-07-13T18:47:00Z">
              <w:r w:rsidRPr="00DF304A">
                <w:rPr>
                  <w:sz w:val="20"/>
                  <w:szCs w:val="20"/>
                  <w:highlight w:val="yellow"/>
                </w:rPr>
                <w:t>Optional</w:t>
              </w:r>
            </w:ins>
          </w:p>
        </w:tc>
        <w:tc>
          <w:tcPr>
            <w:tcW w:w="3526" w:type="dxa"/>
            <w:shd w:val="clear" w:color="auto" w:fill="auto"/>
            <w:vAlign w:val="bottom"/>
          </w:tcPr>
          <w:p w14:paraId="260A5610" w14:textId="77777777" w:rsidR="00FE621C" w:rsidRPr="00DF304A" w:rsidRDefault="00FE621C" w:rsidP="000326EE">
            <w:pPr>
              <w:rPr>
                <w:ins w:id="3909" w:author="nick" w:date="2021-07-13T18:47:00Z"/>
                <w:sz w:val="20"/>
                <w:szCs w:val="20"/>
                <w:highlight w:val="yellow"/>
              </w:rPr>
            </w:pPr>
            <w:ins w:id="3910" w:author="nick" w:date="2021-07-13T18:47:00Z">
              <w:r w:rsidRPr="00DF304A">
                <w:rPr>
                  <w:sz w:val="20"/>
                  <w:szCs w:val="20"/>
                  <w:highlight w:val="yellow"/>
                </w:rPr>
                <w:t>-</w:t>
              </w:r>
            </w:ins>
          </w:p>
        </w:tc>
      </w:tr>
      <w:tr w:rsidR="00FE621C" w:rsidRPr="00DF304A" w14:paraId="4C835EFB" w14:textId="77777777" w:rsidTr="000326EE">
        <w:trPr>
          <w:jc w:val="center"/>
          <w:ins w:id="3911" w:author="nick" w:date="2021-07-13T18:47:00Z"/>
        </w:trPr>
        <w:tc>
          <w:tcPr>
            <w:tcW w:w="2111" w:type="dxa"/>
            <w:shd w:val="clear" w:color="auto" w:fill="auto"/>
            <w:vAlign w:val="bottom"/>
          </w:tcPr>
          <w:p w14:paraId="5A7D5A2B" w14:textId="77777777" w:rsidR="00FE621C" w:rsidRPr="00DF304A" w:rsidRDefault="00FE621C" w:rsidP="000326EE">
            <w:pPr>
              <w:rPr>
                <w:ins w:id="3912" w:author="nick" w:date="2021-07-13T18:47:00Z"/>
                <w:sz w:val="20"/>
                <w:szCs w:val="20"/>
                <w:highlight w:val="yellow"/>
              </w:rPr>
            </w:pPr>
            <w:ins w:id="3913" w:author="nick" w:date="2021-07-13T18:47:00Z">
              <w:r w:rsidRPr="00DF304A">
                <w:rPr>
                  <w:sz w:val="20"/>
                  <w:szCs w:val="20"/>
                  <w:highlight w:val="yellow"/>
                </w:rPr>
                <w:t>tangential_direction</w:t>
              </w:r>
            </w:ins>
          </w:p>
        </w:tc>
        <w:tc>
          <w:tcPr>
            <w:tcW w:w="1559" w:type="dxa"/>
            <w:shd w:val="clear" w:color="auto" w:fill="auto"/>
            <w:vAlign w:val="bottom"/>
          </w:tcPr>
          <w:p w14:paraId="15F91524" w14:textId="77777777" w:rsidR="00FE621C" w:rsidRPr="00DF304A" w:rsidRDefault="00FE621C" w:rsidP="000326EE">
            <w:pPr>
              <w:rPr>
                <w:ins w:id="3914" w:author="nick" w:date="2021-07-13T18:47:00Z"/>
                <w:sz w:val="20"/>
                <w:szCs w:val="20"/>
                <w:highlight w:val="yellow"/>
              </w:rPr>
            </w:pPr>
            <w:ins w:id="3915" w:author="nick" w:date="2021-07-13T18:47:00Z">
              <w:r w:rsidRPr="00DF304A">
                <w:rPr>
                  <w:sz w:val="20"/>
                  <w:szCs w:val="20"/>
                  <w:highlight w:val="yellow"/>
                </w:rPr>
                <w:t>1</w:t>
              </w:r>
            </w:ins>
          </w:p>
        </w:tc>
        <w:tc>
          <w:tcPr>
            <w:tcW w:w="1276" w:type="dxa"/>
            <w:shd w:val="clear" w:color="auto" w:fill="auto"/>
            <w:vAlign w:val="bottom"/>
          </w:tcPr>
          <w:p w14:paraId="0FACC0AD" w14:textId="77777777" w:rsidR="00FE621C" w:rsidRPr="00DF304A" w:rsidRDefault="00FE621C" w:rsidP="000326EE">
            <w:pPr>
              <w:rPr>
                <w:ins w:id="3916" w:author="nick" w:date="2021-07-13T18:47:00Z"/>
                <w:sz w:val="20"/>
                <w:szCs w:val="20"/>
                <w:highlight w:val="yellow"/>
              </w:rPr>
            </w:pPr>
            <w:ins w:id="3917" w:author="nick" w:date="2021-07-13T18:47:00Z">
              <w:r w:rsidRPr="00DF304A">
                <w:rPr>
                  <w:sz w:val="20"/>
                  <w:szCs w:val="20"/>
                  <w:highlight w:val="yellow"/>
                </w:rPr>
                <w:t>Optional</w:t>
              </w:r>
            </w:ins>
          </w:p>
        </w:tc>
        <w:tc>
          <w:tcPr>
            <w:tcW w:w="3526" w:type="dxa"/>
            <w:shd w:val="clear" w:color="auto" w:fill="auto"/>
            <w:vAlign w:val="bottom"/>
          </w:tcPr>
          <w:p w14:paraId="716861F8" w14:textId="77777777" w:rsidR="00FE621C" w:rsidRPr="00DF304A" w:rsidRDefault="00FE621C" w:rsidP="000326EE">
            <w:pPr>
              <w:rPr>
                <w:ins w:id="3918" w:author="nick" w:date="2021-07-13T18:47:00Z"/>
                <w:sz w:val="20"/>
                <w:szCs w:val="20"/>
                <w:highlight w:val="yellow"/>
              </w:rPr>
            </w:pPr>
            <w:ins w:id="3919" w:author="nick" w:date="2021-07-13T18:47:00Z">
              <w:r w:rsidRPr="00DF304A">
                <w:rPr>
                  <w:sz w:val="20"/>
                  <w:szCs w:val="20"/>
                  <w:highlight w:val="yellow"/>
                </w:rPr>
                <w:t>-</w:t>
              </w:r>
            </w:ins>
          </w:p>
        </w:tc>
      </w:tr>
    </w:tbl>
    <w:p w14:paraId="66DF8EA2" w14:textId="502F63C0" w:rsidR="00FE621C" w:rsidRDefault="00FE621C" w:rsidP="00FE621C">
      <w:pPr>
        <w:pStyle w:val="Caption"/>
        <w:tabs>
          <w:tab w:val="center" w:pos="4535"/>
          <w:tab w:val="left" w:pos="7349"/>
        </w:tabs>
        <w:spacing w:before="120"/>
        <w:jc w:val="left"/>
        <w:rPr>
          <w:ins w:id="3920" w:author="nick" w:date="2021-07-13T18:47:00Z"/>
          <w:rStyle w:val="elementdeftypeChar"/>
          <w:b/>
        </w:rPr>
      </w:pPr>
      <w:ins w:id="3921" w:author="nick" w:date="2021-07-13T18:47:00Z">
        <w:r w:rsidRPr="00DF304A">
          <w:rPr>
            <w:highlight w:val="yellow"/>
          </w:rPr>
          <w:tab/>
        </w:r>
        <w:bookmarkStart w:id="3922"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ins w:id="3923" w:author="nick" w:date="2021-07-14T20:24:00Z">
        <w:r w:rsidR="0004792C">
          <w:rPr>
            <w:noProof/>
            <w:highlight w:val="yellow"/>
          </w:rPr>
          <w:t>63</w:t>
        </w:r>
      </w:ins>
      <w:ins w:id="3924" w:author="nick" w:date="2021-07-13T18:47: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3925" w:author="nick" w:date="2021-07-13T18:48:00Z">
        <w:r>
          <w:rPr>
            <w:rStyle w:val="elementdeftypeChar"/>
            <w:b/>
            <w:highlight w:val="yellow"/>
          </w:rPr>
          <w:t>gumdrop</w:t>
        </w:r>
      </w:ins>
      <w:ins w:id="3926" w:author="nick" w:date="2021-07-13T18:47:00Z">
        <w:r w:rsidRPr="00DF304A">
          <w:rPr>
            <w:rStyle w:val="elementdeftypeChar"/>
            <w:b/>
            <w:highlight w:val="yellow"/>
          </w:rPr>
          <w:t>/&gt;</w:t>
        </w:r>
        <w:bookmarkEnd w:id="3922"/>
      </w:ins>
    </w:p>
    <w:p w14:paraId="4AA07D22" w14:textId="77777777" w:rsidR="00FE621C" w:rsidRPr="00FE621C" w:rsidRDefault="00FE621C" w:rsidP="00FE621C">
      <w:pPr>
        <w:spacing w:before="120"/>
        <w:jc w:val="both"/>
      </w:pP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3927" w:name="_Toc428456279"/>
      <w:bookmarkStart w:id="3928" w:name="_Toc3556993"/>
      <w:bookmarkStart w:id="3929" w:name="_Toc34747243"/>
      <w:bookmarkStart w:id="3930" w:name="_Toc77102059"/>
      <w:bookmarkEnd w:id="3927"/>
      <w:r>
        <w:t>Clinches</w:t>
      </w:r>
      <w:bookmarkEnd w:id="3928"/>
      <w:bookmarkEnd w:id="3929"/>
      <w:bookmarkEnd w:id="393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lastRenderedPageBreak/>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07811B7" w:rsidR="003E46C4" w:rsidRDefault="00D67DC2" w:rsidP="00D67DC2">
      <w:pPr>
        <w:pStyle w:val="Caption"/>
      </w:pPr>
      <w:bookmarkStart w:id="3931" w:name="_Toc3557110"/>
      <w:bookmarkStart w:id="3932" w:name="_Toc34747361"/>
      <w:bookmarkStart w:id="3933" w:name="_Toc76030554"/>
      <w:r>
        <w:t xml:space="preserve">Figure </w:t>
      </w:r>
      <w:r>
        <w:fldChar w:fldCharType="begin"/>
      </w:r>
      <w:r>
        <w:instrText xml:space="preserve"> SEQ Figure \* ARABIC </w:instrText>
      </w:r>
      <w:r>
        <w:fldChar w:fldCharType="separate"/>
      </w:r>
      <w:r w:rsidR="0004792C">
        <w:rPr>
          <w:noProof/>
        </w:rPr>
        <w:t>33</w:t>
      </w:r>
      <w:r>
        <w:fldChar w:fldCharType="end"/>
      </w:r>
      <w:r>
        <w:t xml:space="preserve">: </w:t>
      </w:r>
      <w:r w:rsidRPr="00D67DC2">
        <w:t>Schematic representation of the clinching operation</w:t>
      </w:r>
      <w:bookmarkEnd w:id="3931"/>
      <w:bookmarkEnd w:id="3932"/>
      <w:bookmarkEnd w:id="3933"/>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498A37ED" w:rsidR="00D67DC2" w:rsidRDefault="00D67DC2" w:rsidP="00D67DC2">
      <w:pPr>
        <w:pStyle w:val="Caption"/>
      </w:pPr>
      <w:bookmarkStart w:id="3934" w:name="_Ref428794448"/>
      <w:bookmarkStart w:id="3935" w:name="_Ref428794398"/>
      <w:bookmarkStart w:id="3936" w:name="_Toc3557111"/>
      <w:bookmarkStart w:id="3937" w:name="_Toc34747362"/>
      <w:bookmarkStart w:id="3938" w:name="_Toc76030555"/>
      <w:r>
        <w:t xml:space="preserve">Figure </w:t>
      </w:r>
      <w:r>
        <w:fldChar w:fldCharType="begin"/>
      </w:r>
      <w:r>
        <w:instrText xml:space="preserve"> SEQ Figure \* ARABIC </w:instrText>
      </w:r>
      <w:r>
        <w:fldChar w:fldCharType="separate"/>
      </w:r>
      <w:r w:rsidR="0004792C">
        <w:rPr>
          <w:noProof/>
        </w:rPr>
        <w:t>34</w:t>
      </w:r>
      <w:r>
        <w:fldChar w:fldCharType="end"/>
      </w:r>
      <w:bookmarkEnd w:id="3934"/>
      <w:r>
        <w:t xml:space="preserve">: </w:t>
      </w:r>
      <w:r w:rsidRPr="00D67DC2">
        <w:t>Clinch Joint Dimensions</w:t>
      </w:r>
      <w:bookmarkEnd w:id="3935"/>
      <w:bookmarkEnd w:id="3936"/>
      <w:bookmarkEnd w:id="3937"/>
      <w:bookmarkEnd w:id="393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4807" cy="1843865"/>
                    </a:xfrm>
                    <a:prstGeom prst="rect">
                      <a:avLst/>
                    </a:prstGeom>
                  </pic:spPr>
                </pic:pic>
              </a:graphicData>
            </a:graphic>
          </wp:inline>
        </w:drawing>
      </w:r>
    </w:p>
    <w:p w14:paraId="4EF9C8F3" w14:textId="1DAC64E6" w:rsidR="00C34000" w:rsidRDefault="00E41964" w:rsidP="00E41964">
      <w:pPr>
        <w:pStyle w:val="Caption"/>
        <w:spacing w:before="120"/>
        <w:rPr>
          <w:rFonts w:cs="Calibri"/>
          <w:szCs w:val="22"/>
          <w:lang w:eastAsia="en-GB"/>
        </w:rPr>
      </w:pPr>
      <w:bookmarkStart w:id="3939" w:name="_Ref428798660"/>
      <w:bookmarkStart w:id="3940" w:name="_Toc3557112"/>
      <w:bookmarkStart w:id="3941" w:name="_Toc34747363"/>
      <w:bookmarkStart w:id="3942" w:name="_Toc76030556"/>
      <w:r>
        <w:t xml:space="preserve">Figure </w:t>
      </w:r>
      <w:r>
        <w:fldChar w:fldCharType="begin"/>
      </w:r>
      <w:r>
        <w:instrText xml:space="preserve"> SEQ Figure \* ARABIC </w:instrText>
      </w:r>
      <w:r>
        <w:fldChar w:fldCharType="separate"/>
      </w:r>
      <w:r w:rsidR="0004792C">
        <w:rPr>
          <w:noProof/>
        </w:rPr>
        <w:t>35</w:t>
      </w:r>
      <w:r>
        <w:fldChar w:fldCharType="end"/>
      </w:r>
      <w:bookmarkEnd w:id="3939"/>
      <w:r>
        <w:t>: TOX (left) and BTM’s Tog-L-Loc system</w:t>
      </w:r>
      <w:r>
        <w:rPr>
          <w:rStyle w:val="FootnoteReference"/>
        </w:rPr>
        <w:footnoteReference w:id="17"/>
      </w:r>
      <w:bookmarkEnd w:id="3940"/>
      <w:bookmarkEnd w:id="3941"/>
      <w:bookmarkEnd w:id="3942"/>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lastRenderedPageBreak/>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9ACA49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3943" w:author="nick" w:date="2021-07-14T20:24:00Z">
              <w:r w:rsidR="0004792C" w:rsidRPr="0004792C">
                <w:rPr>
                  <w:sz w:val="20"/>
                  <w:szCs w:val="20"/>
                </w:rPr>
                <w:t xml:space="preserve">Custom Attributes </w:t>
              </w:r>
              <w:r w:rsidR="0004792C" w:rsidRPr="007331A4">
                <w:t>list</w:t>
              </w:r>
            </w:ins>
            <w:del w:id="3944"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44F118D2" w14:textId="4D572D1D" w:rsidR="00D3072A" w:rsidRDefault="00D3072A" w:rsidP="00D3072A">
      <w:pPr>
        <w:pStyle w:val="Caption"/>
        <w:spacing w:before="120"/>
        <w:rPr>
          <w:rStyle w:val="elementdeftypeChar"/>
          <w:b/>
        </w:rPr>
      </w:pPr>
      <w:bookmarkStart w:id="3945" w:name="_Toc3566470"/>
      <w:bookmarkStart w:id="3946" w:name="_Toc34747471"/>
      <w:bookmarkStart w:id="3947" w:name="_Toc77095922"/>
      <w:r>
        <w:t xml:space="preserve">Table </w:t>
      </w:r>
      <w:r w:rsidR="00ED469A">
        <w:fldChar w:fldCharType="begin"/>
      </w:r>
      <w:r w:rsidR="00ED469A">
        <w:instrText xml:space="preserve"> SEQ Table \* ARABIC </w:instrText>
      </w:r>
      <w:r w:rsidR="00ED469A">
        <w:fldChar w:fldCharType="separate"/>
      </w:r>
      <w:ins w:id="3948" w:author="nick" w:date="2021-07-14T20:24:00Z">
        <w:r w:rsidR="0004792C">
          <w:rPr>
            <w:noProof/>
          </w:rPr>
          <w:t>64</w:t>
        </w:r>
      </w:ins>
      <w:del w:id="3949" w:author="nick" w:date="2021-07-13T19:07:00Z">
        <w:r w:rsidR="008F6A37" w:rsidDel="008D55BF">
          <w:rPr>
            <w:noProof/>
          </w:rPr>
          <w:delText>63</w:delText>
        </w:r>
      </w:del>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3945"/>
      <w:bookmarkEnd w:id="3946"/>
      <w:bookmarkEnd w:id="394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79C8FFA" w:rsidR="007D0EA8" w:rsidRDefault="006239BA" w:rsidP="006239BA">
      <w:pPr>
        <w:pStyle w:val="Caption"/>
        <w:spacing w:before="120"/>
      </w:pPr>
      <w:bookmarkStart w:id="3950" w:name="_Toc3566471"/>
      <w:bookmarkStart w:id="3951" w:name="_Toc34747472"/>
      <w:bookmarkStart w:id="3952" w:name="_Toc77095923"/>
      <w:r>
        <w:t xml:space="preserve">Table </w:t>
      </w:r>
      <w:r w:rsidR="00ED469A">
        <w:fldChar w:fldCharType="begin"/>
      </w:r>
      <w:r w:rsidR="00ED469A">
        <w:instrText xml:space="preserve"> SEQ Table \* ARABIC </w:instrText>
      </w:r>
      <w:r w:rsidR="00ED469A">
        <w:fldChar w:fldCharType="separate"/>
      </w:r>
      <w:ins w:id="3953" w:author="nick" w:date="2021-07-14T20:24:00Z">
        <w:r w:rsidR="0004792C">
          <w:rPr>
            <w:noProof/>
          </w:rPr>
          <w:t>65</w:t>
        </w:r>
      </w:ins>
      <w:del w:id="3954" w:author="nick" w:date="2021-07-13T19:07:00Z">
        <w:r w:rsidR="008F6A37" w:rsidDel="008D55BF">
          <w:rPr>
            <w:noProof/>
          </w:rPr>
          <w:delText>64</w:delText>
        </w:r>
      </w:del>
      <w:r w:rsidR="00ED469A">
        <w:fldChar w:fldCharType="end"/>
      </w:r>
      <w:r>
        <w:t xml:space="preserve">: Attributes of </w:t>
      </w:r>
      <w:r w:rsidR="00945D04">
        <w:t xml:space="preserve">element </w:t>
      </w:r>
      <w:r w:rsidRPr="006239BA">
        <w:rPr>
          <w:rStyle w:val="elementdeftypeChar"/>
          <w:b/>
        </w:rPr>
        <w:t>&lt;clinch/&gt;</w:t>
      </w:r>
      <w:bookmarkEnd w:id="3950"/>
      <w:bookmarkEnd w:id="3951"/>
      <w:bookmarkEnd w:id="3952"/>
    </w:p>
    <w:p w14:paraId="0D07EA60" w14:textId="67799CF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ins w:id="3955" w:author="nick" w:date="2021-07-14T20:24:00Z">
        <w:r w:rsidR="0004792C">
          <w:t xml:space="preserve">Figure </w:t>
        </w:r>
        <w:r w:rsidR="0004792C">
          <w:rPr>
            <w:noProof/>
          </w:rPr>
          <w:t>35</w:t>
        </w:r>
      </w:ins>
      <w:del w:id="3956" w:author="nick" w:date="2021-07-13T20:51:00Z">
        <w:r w:rsidR="008F6A37" w:rsidRPr="00432D77" w:rsidDel="003F511B">
          <w:rPr>
            <w:lang w:val="en-US"/>
          </w:rPr>
          <w:delText xml:space="preserve">Figure </w:delText>
        </w:r>
        <w:r w:rsidR="008F6A37" w:rsidRPr="00432D77" w:rsidDel="003F511B">
          <w:rPr>
            <w:noProof/>
            <w:lang w:val="en-US"/>
          </w:rPr>
          <w:delText>35</w:delText>
        </w:r>
      </w:del>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3957"/>
    <w:p w14:paraId="20849982" w14:textId="3F880B9C" w:rsidR="00F52C26" w:rsidRDefault="00D876BB" w:rsidP="00F52C26">
      <w:pPr>
        <w:pStyle w:val="ListParagraph"/>
        <w:autoSpaceDE w:val="0"/>
        <w:autoSpaceDN w:val="0"/>
        <w:adjustRightInd w:val="0"/>
        <w:ind w:left="1069"/>
        <w:jc w:val="both"/>
        <w:rPr>
          <w:rFonts w:cs="Calibri"/>
          <w:lang w:val="en-US" w:eastAsia="en-GB"/>
        </w:rPr>
      </w:pPr>
      <w:r>
        <w:fldChar w:fldCharType="begin"/>
      </w:r>
      <w:r w:rsidRPr="00E67362">
        <w:rPr>
          <w:lang w:val="en-US"/>
        </w:rPr>
        <w:instrText xml:space="preserve"> HYPERLINK "http://www.tox-uk.com/uk/products/joining-systems/tox-clinch-procedure.html" </w:instrText>
      </w:r>
      <w:ins w:id="3958" w:author="nick" w:date="2021-07-13T20:53:00Z"/>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3957"/>
      <w:r w:rsidR="00A25D9C">
        <w:rPr>
          <w:rStyle w:val="CommentReference"/>
          <w:rFonts w:eastAsia="Times New Roman"/>
          <w:lang w:val="en-US" w:eastAsia="x-none"/>
        </w:rPr>
        <w:commentReference w:id="3957"/>
      </w:r>
      <w:ins w:id="3959"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2B2EBC31"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lastRenderedPageBreak/>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ins w:id="3960" w:author="nick" w:date="2021-07-14T20:24:00Z">
        <w:r w:rsidR="0004792C">
          <w:t xml:space="preserve">Figure </w:t>
        </w:r>
        <w:r w:rsidR="0004792C">
          <w:rPr>
            <w:noProof/>
          </w:rPr>
          <w:t>34</w:t>
        </w:r>
      </w:ins>
      <w:del w:id="3961" w:author="nick" w:date="2021-07-13T20:51:00Z">
        <w:r w:rsidR="008F6A37" w:rsidRPr="00432D77" w:rsidDel="003F511B">
          <w:rPr>
            <w:lang w:val="en-US"/>
          </w:rPr>
          <w:delText xml:space="preserve">Figure </w:delText>
        </w:r>
        <w:r w:rsidR="008F6A37" w:rsidRPr="00432D77" w:rsidDel="003F511B">
          <w:rPr>
            <w:noProof/>
            <w:lang w:val="en-US"/>
          </w:rPr>
          <w:delText>34</w:delText>
        </w:r>
      </w:del>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ins w:id="3962" w:author="nick" w:date="2021-07-14T20:24:00Z">
        <w:r w:rsidR="0004792C">
          <w:t xml:space="preserve">Figure </w:t>
        </w:r>
        <w:r w:rsidR="0004792C">
          <w:rPr>
            <w:noProof/>
          </w:rPr>
          <w:t>34</w:t>
        </w:r>
      </w:ins>
      <w:del w:id="3963" w:author="nick" w:date="2021-07-13T20:51:00Z">
        <w:r w:rsidR="008F6A37" w:rsidRPr="00432D77" w:rsidDel="003F511B">
          <w:rPr>
            <w:lang w:val="en-US"/>
          </w:rPr>
          <w:delText xml:space="preserve">Figure </w:delText>
        </w:r>
        <w:r w:rsidR="008F6A37" w:rsidRPr="00432D77" w:rsidDel="003F511B">
          <w:rPr>
            <w:noProof/>
            <w:lang w:val="en-US"/>
          </w:rPr>
          <w:delText>34</w:delText>
        </w:r>
      </w:del>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1853C6E6"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4792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3964" w:author="nick" w:date="2021-06-28T21:33:00Z"/>
        </w:trPr>
        <w:tc>
          <w:tcPr>
            <w:tcW w:w="2111" w:type="dxa"/>
            <w:shd w:val="clear" w:color="auto" w:fill="auto"/>
            <w:vAlign w:val="bottom"/>
          </w:tcPr>
          <w:p w14:paraId="578C1C44" w14:textId="663431D8" w:rsidR="0023511E" w:rsidRPr="0023511E" w:rsidRDefault="0023511E" w:rsidP="0097183B">
            <w:pPr>
              <w:rPr>
                <w:ins w:id="3965" w:author="nick" w:date="2021-06-28T21:33:00Z"/>
                <w:sz w:val="20"/>
                <w:szCs w:val="20"/>
                <w:highlight w:val="yellow"/>
              </w:rPr>
            </w:pPr>
            <w:ins w:id="3966" w:author="nick" w:date="2021-06-28T21:33:00Z">
              <w:r w:rsidRPr="0023511E">
                <w:rPr>
                  <w:sz w:val="20"/>
                  <w:szCs w:val="20"/>
                  <w:highlight w:val="yellow"/>
                </w:rPr>
                <w:t>tangential_direction</w:t>
              </w:r>
            </w:ins>
          </w:p>
        </w:tc>
        <w:tc>
          <w:tcPr>
            <w:tcW w:w="1559" w:type="dxa"/>
            <w:shd w:val="clear" w:color="auto" w:fill="auto"/>
            <w:vAlign w:val="bottom"/>
          </w:tcPr>
          <w:p w14:paraId="352548C0" w14:textId="7B6909F3" w:rsidR="0023511E" w:rsidRPr="0023511E" w:rsidRDefault="0023511E" w:rsidP="0097183B">
            <w:pPr>
              <w:rPr>
                <w:ins w:id="3967" w:author="nick" w:date="2021-06-28T21:33:00Z"/>
                <w:sz w:val="20"/>
                <w:szCs w:val="20"/>
                <w:highlight w:val="yellow"/>
              </w:rPr>
            </w:pPr>
            <w:ins w:id="3968"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3969" w:author="nick" w:date="2021-06-28T21:33:00Z"/>
                <w:sz w:val="20"/>
                <w:szCs w:val="20"/>
                <w:highlight w:val="yellow"/>
              </w:rPr>
            </w:pPr>
            <w:ins w:id="3970"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3971" w:author="nick" w:date="2021-06-28T21:33:00Z"/>
                <w:sz w:val="20"/>
                <w:szCs w:val="20"/>
                <w:highlight w:val="yellow"/>
              </w:rPr>
            </w:pPr>
            <w:ins w:id="3972" w:author="nick" w:date="2021-06-28T21:33:00Z">
              <w:r w:rsidRPr="0023511E">
                <w:rPr>
                  <w:sz w:val="20"/>
                  <w:szCs w:val="20"/>
                  <w:highlight w:val="yellow"/>
                </w:rPr>
                <w:t>-</w:t>
              </w:r>
            </w:ins>
          </w:p>
        </w:tc>
      </w:tr>
    </w:tbl>
    <w:p w14:paraId="1254481F" w14:textId="22543CD0" w:rsidR="004B1D32" w:rsidRDefault="00BF4695" w:rsidP="00BF4695">
      <w:pPr>
        <w:pStyle w:val="Caption"/>
        <w:tabs>
          <w:tab w:val="center" w:pos="4535"/>
          <w:tab w:val="left" w:pos="7349"/>
        </w:tabs>
        <w:spacing w:before="120"/>
        <w:jc w:val="left"/>
        <w:rPr>
          <w:rStyle w:val="elementdeftypeChar"/>
          <w:b/>
        </w:rPr>
      </w:pPr>
      <w:r>
        <w:tab/>
      </w:r>
      <w:bookmarkStart w:id="3973" w:name="_Toc3566472"/>
      <w:bookmarkStart w:id="3974" w:name="_Toc34747473"/>
      <w:bookmarkStart w:id="3975" w:name="_Toc77095924"/>
      <w:r w:rsidR="0097183B">
        <w:t xml:space="preserve">Table </w:t>
      </w:r>
      <w:r w:rsidR="00ED469A">
        <w:fldChar w:fldCharType="begin"/>
      </w:r>
      <w:r w:rsidR="00ED469A">
        <w:instrText xml:space="preserve"> SEQ Table \* ARABIC </w:instrText>
      </w:r>
      <w:r w:rsidR="00ED469A">
        <w:fldChar w:fldCharType="separate"/>
      </w:r>
      <w:ins w:id="3976" w:author="nick" w:date="2021-07-14T20:24:00Z">
        <w:r w:rsidR="0004792C">
          <w:rPr>
            <w:noProof/>
          </w:rPr>
          <w:t>66</w:t>
        </w:r>
      </w:ins>
      <w:del w:id="3977" w:author="nick" w:date="2021-07-13T19:07:00Z">
        <w:r w:rsidR="008F6A37" w:rsidDel="008D55BF">
          <w:rPr>
            <w:noProof/>
          </w:rPr>
          <w:delText>65</w:delText>
        </w:r>
      </w:del>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3973"/>
      <w:bookmarkEnd w:id="3974"/>
      <w:bookmarkEnd w:id="397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3978" w:name="_Toc3556994"/>
      <w:bookmarkStart w:id="3979" w:name="_Toc34747244"/>
      <w:bookmarkStart w:id="3980" w:name="_Toc77102060"/>
      <w:r w:rsidRPr="00BF4695">
        <w:t>Heat Stakes / Thermal Stakes</w:t>
      </w:r>
      <w:bookmarkEnd w:id="3978"/>
      <w:bookmarkEnd w:id="3979"/>
      <w:bookmarkEnd w:id="398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74062" cy="2212664"/>
                    </a:xfrm>
                    <a:prstGeom prst="rect">
                      <a:avLst/>
                    </a:prstGeom>
                  </pic:spPr>
                </pic:pic>
              </a:graphicData>
            </a:graphic>
          </wp:inline>
        </w:drawing>
      </w:r>
    </w:p>
    <w:p w14:paraId="69480212" w14:textId="14ADC99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3981"/>
      <w:r w:rsidR="00D876BB">
        <w:fldChar w:fldCharType="begin"/>
      </w:r>
      <w:r w:rsidR="00D876BB">
        <w:instrText xml:space="preserve"> HYPERLINK "http://www.bartec-dt.com/images/heat2.png" </w:instrText>
      </w:r>
      <w:ins w:id="3982" w:author="nick" w:date="2021-07-13T20:53:00Z"/>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3981"/>
      <w:r w:rsidR="001A4367">
        <w:rPr>
          <w:rStyle w:val="CommentReference"/>
          <w:lang w:eastAsia="x-none"/>
        </w:rPr>
        <w:commentReference w:id="3981"/>
      </w:r>
      <w:ins w:id="3983"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A1C3B8A" w:rsidR="00DE2B3A" w:rsidRPr="00DE2B3A" w:rsidRDefault="000326EE" w:rsidP="00DE2B3A">
      <w:pPr>
        <w:autoSpaceDE w:val="0"/>
        <w:autoSpaceDN w:val="0"/>
        <w:adjustRightInd w:val="0"/>
        <w:spacing w:after="0"/>
        <w:jc w:val="center"/>
        <w:rPr>
          <w:rFonts w:cs="Calibri"/>
          <w:sz w:val="18"/>
          <w:szCs w:val="18"/>
          <w:lang w:eastAsia="en-GB"/>
        </w:rPr>
      </w:pPr>
      <w:r>
        <w:fldChar w:fldCharType="begin"/>
      </w:r>
      <w:r>
        <w:instrText xml:space="preserve"> HYPERLINK "http://www.emersonindustrial.com/en-US/documentcenter/BransonUltrasonics/Plastic%20Joining/Non-Ultrasonics/Thermal%20Staking%20Design%20Guide%20pgs.pdf" </w:instrText>
      </w:r>
      <w:ins w:id="3984" w:author="nick" w:date="2021-07-13T20:53:00Z"/>
      <w:r>
        <w:fldChar w:fldCharType="separate"/>
      </w:r>
      <w:r w:rsidR="00DE2B3A" w:rsidRPr="00DE2B3A">
        <w:rPr>
          <w:rStyle w:val="Hyperlink"/>
          <w:rFonts w:cs="Calibri"/>
          <w:sz w:val="18"/>
          <w:szCs w:val="18"/>
          <w:lang w:eastAsia="en-GB"/>
        </w:rPr>
        <w:t>http://www.emersonindustrial.com/en-US/documentcenter/BransonUltrasonics/Plastic%20Joining/Non-Ultrasonics/Thermal%20Staking%20Design%20Guide%20pgs.pdf</w:t>
      </w:r>
      <w:r>
        <w:rPr>
          <w:rStyle w:val="Hyperlink"/>
          <w:rFonts w:cs="Calibri"/>
          <w:sz w:val="18"/>
          <w:szCs w:val="18"/>
          <w:lang w:eastAsia="en-GB"/>
        </w:rPr>
        <w:fldChar w:fldCharType="end"/>
      </w:r>
    </w:p>
    <w:p w14:paraId="3C7696A6" w14:textId="39854717" w:rsidR="00010D17" w:rsidRDefault="00010D17" w:rsidP="00DE2B3A">
      <w:pPr>
        <w:pStyle w:val="Caption"/>
        <w:spacing w:before="120"/>
      </w:pPr>
      <w:bookmarkStart w:id="3985" w:name="_Toc3557113"/>
      <w:bookmarkStart w:id="3986" w:name="_Toc34747364"/>
      <w:bookmarkStart w:id="3987" w:name="_Toc76030557"/>
      <w:r>
        <w:t xml:space="preserve">Figure </w:t>
      </w:r>
      <w:r>
        <w:fldChar w:fldCharType="begin"/>
      </w:r>
      <w:r>
        <w:instrText xml:space="preserve"> SEQ Figure \* ARABIC </w:instrText>
      </w:r>
      <w:r>
        <w:fldChar w:fldCharType="separate"/>
      </w:r>
      <w:r w:rsidR="0004792C">
        <w:rPr>
          <w:noProof/>
        </w:rPr>
        <w:t>36</w:t>
      </w:r>
      <w:r>
        <w:fldChar w:fldCharType="end"/>
      </w:r>
      <w:r>
        <w:t xml:space="preserve">: </w:t>
      </w:r>
      <w:r w:rsidRPr="00010D17">
        <w:t>Cross Section of a Heat Stake</w:t>
      </w:r>
      <w:bookmarkEnd w:id="3985"/>
      <w:bookmarkEnd w:id="3986"/>
      <w:bookmarkEnd w:id="398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FAF02F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988" w:author="nick" w:date="2021-07-14T20:24:00Z">
              <w:r w:rsidR="0004792C" w:rsidRPr="0004792C">
                <w:rPr>
                  <w:sz w:val="20"/>
                  <w:szCs w:val="20"/>
                </w:rPr>
                <w:t xml:space="preserve">Custom Attributes </w:t>
              </w:r>
              <w:r w:rsidR="0004792C" w:rsidRPr="007331A4">
                <w:t>list</w:t>
              </w:r>
            </w:ins>
            <w:del w:id="3989"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102ABFC2" w14:textId="71766977" w:rsidR="004D4A4B" w:rsidRDefault="004D4A4B" w:rsidP="004D4A4B">
      <w:pPr>
        <w:pStyle w:val="Caption"/>
        <w:spacing w:before="120"/>
        <w:rPr>
          <w:rStyle w:val="elementdeftypeChar"/>
          <w:b/>
        </w:rPr>
      </w:pPr>
      <w:bookmarkStart w:id="3990" w:name="_Toc3566473"/>
      <w:bookmarkStart w:id="3991" w:name="_Toc34747474"/>
      <w:bookmarkStart w:id="3992" w:name="_Toc77095925"/>
      <w:r>
        <w:t xml:space="preserve">Table </w:t>
      </w:r>
      <w:r w:rsidR="00ED469A">
        <w:fldChar w:fldCharType="begin"/>
      </w:r>
      <w:r w:rsidR="00ED469A">
        <w:instrText xml:space="preserve"> SEQ Table \* ARABIC </w:instrText>
      </w:r>
      <w:r w:rsidR="00ED469A">
        <w:fldChar w:fldCharType="separate"/>
      </w:r>
      <w:ins w:id="3993" w:author="nick" w:date="2021-07-14T20:24:00Z">
        <w:r w:rsidR="0004792C">
          <w:rPr>
            <w:noProof/>
          </w:rPr>
          <w:t>67</w:t>
        </w:r>
      </w:ins>
      <w:del w:id="3994" w:author="nick" w:date="2021-07-13T19:07:00Z">
        <w:r w:rsidR="008F6A37" w:rsidDel="008D55BF">
          <w:rPr>
            <w:noProof/>
          </w:rPr>
          <w:delText>66</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3990"/>
      <w:bookmarkEnd w:id="3991"/>
      <w:bookmarkEnd w:id="399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B31ED50" w:rsidR="004D4A4B" w:rsidRDefault="004D4A4B" w:rsidP="004D4A4B">
      <w:pPr>
        <w:pStyle w:val="Caption"/>
        <w:spacing w:before="120"/>
      </w:pPr>
      <w:bookmarkStart w:id="3995" w:name="_Toc3566474"/>
      <w:bookmarkStart w:id="3996" w:name="_Toc34747475"/>
      <w:bookmarkStart w:id="3997" w:name="_Toc77095926"/>
      <w:r>
        <w:t xml:space="preserve">Table </w:t>
      </w:r>
      <w:r w:rsidR="00ED469A">
        <w:fldChar w:fldCharType="begin"/>
      </w:r>
      <w:r w:rsidR="00ED469A">
        <w:instrText xml:space="preserve"> SEQ Table \* ARABIC </w:instrText>
      </w:r>
      <w:r w:rsidR="00ED469A">
        <w:fldChar w:fldCharType="separate"/>
      </w:r>
      <w:ins w:id="3998" w:author="nick" w:date="2021-07-14T20:24:00Z">
        <w:r w:rsidR="0004792C">
          <w:rPr>
            <w:noProof/>
          </w:rPr>
          <w:t>68</w:t>
        </w:r>
      </w:ins>
      <w:del w:id="3999" w:author="nick" w:date="2021-07-13T19:07:00Z">
        <w:r w:rsidR="008F6A37" w:rsidDel="008D55BF">
          <w:rPr>
            <w:noProof/>
          </w:rPr>
          <w:delText>67</w:delText>
        </w:r>
      </w:del>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3995"/>
      <w:bookmarkEnd w:id="3996"/>
      <w:bookmarkEnd w:id="3997"/>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56B700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4792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4000"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4001" w:author="nick" w:date="2021-06-28T21:35:00Z"/>
          <w:rFonts w:cs="Calibri"/>
          <w:szCs w:val="22"/>
          <w:lang w:eastAsia="en-GB"/>
        </w:rPr>
      </w:pPr>
    </w:p>
    <w:p w14:paraId="15847F80" w14:textId="7243C90A" w:rsidR="0023511E" w:rsidRDefault="0023511E" w:rsidP="0023511E">
      <w:pPr>
        <w:rPr>
          <w:ins w:id="4002" w:author="nick" w:date="2021-06-28T21:35:00Z"/>
          <w:rFonts w:cs="Calibri"/>
          <w:szCs w:val="22"/>
          <w:lang w:eastAsia="en-GB"/>
        </w:rPr>
      </w:pPr>
      <w:ins w:id="4003" w:author="nick" w:date="2021-06-28T21:35:00Z">
        <w:r>
          <w:rPr>
            <w:rFonts w:cs="Calibri"/>
            <w:szCs w:val="22"/>
            <w:lang w:eastAsia="en-GB"/>
          </w:rPr>
          <w:t xml:space="preserve">The element </w:t>
        </w:r>
        <w:r w:rsidRPr="004B1D32">
          <w:rPr>
            <w:rStyle w:val="elementdeftypeChar"/>
          </w:rPr>
          <w:t>&lt;</w:t>
        </w:r>
        <w:r>
          <w:rPr>
            <w:rStyle w:val="elementdeftypeChar"/>
          </w:rPr>
          <w:t>h</w:t>
        </w:r>
        <w:r w:rsidRPr="004C5814">
          <w:rPr>
            <w:rStyle w:val="elementdeftypeChar"/>
          </w:rPr>
          <w:t>eat_stake</w:t>
        </w:r>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4004"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4005" w:author="nick" w:date="2021-06-28T21:35:00Z"/>
                <w:b/>
                <w:i/>
              </w:rPr>
            </w:pPr>
            <w:ins w:id="4006"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4007" w:author="nick" w:date="2021-06-28T21:35:00Z"/>
                <w:b/>
                <w:i/>
              </w:rPr>
            </w:pPr>
            <w:ins w:id="4008"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4009" w:author="nick" w:date="2021-06-28T21:35:00Z"/>
                <w:b/>
                <w:i/>
              </w:rPr>
            </w:pPr>
            <w:ins w:id="4010"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4011" w:author="nick" w:date="2021-06-28T21:35:00Z"/>
                <w:b/>
                <w:i/>
              </w:rPr>
            </w:pPr>
            <w:ins w:id="4012" w:author="nick" w:date="2021-06-28T21:35:00Z">
              <w:r w:rsidRPr="00226A3F">
                <w:rPr>
                  <w:b/>
                  <w:i/>
                </w:rPr>
                <w:t>Constraint</w:t>
              </w:r>
            </w:ins>
          </w:p>
        </w:tc>
      </w:tr>
      <w:tr w:rsidR="0023511E" w:rsidRPr="00226A3F" w14:paraId="56C692E5" w14:textId="77777777" w:rsidTr="0023511E">
        <w:trPr>
          <w:jc w:val="center"/>
          <w:ins w:id="4013" w:author="nick" w:date="2021-06-28T21:35:00Z"/>
        </w:trPr>
        <w:tc>
          <w:tcPr>
            <w:tcW w:w="2111" w:type="dxa"/>
            <w:shd w:val="clear" w:color="auto" w:fill="auto"/>
            <w:vAlign w:val="bottom"/>
          </w:tcPr>
          <w:p w14:paraId="64AC3FC3" w14:textId="77777777" w:rsidR="0023511E" w:rsidRPr="00226A3F" w:rsidRDefault="0023511E" w:rsidP="0023511E">
            <w:pPr>
              <w:rPr>
                <w:ins w:id="4014" w:author="nick" w:date="2021-06-28T21:35:00Z"/>
                <w:sz w:val="20"/>
                <w:szCs w:val="20"/>
              </w:rPr>
            </w:pPr>
            <w:ins w:id="4015" w:author="nick" w:date="2021-06-28T21:35:00Z">
              <w:r>
                <w:rPr>
                  <w:sz w:val="20"/>
                  <w:szCs w:val="20"/>
                </w:rPr>
                <w:t>normal_direction</w:t>
              </w:r>
            </w:ins>
          </w:p>
        </w:tc>
        <w:tc>
          <w:tcPr>
            <w:tcW w:w="1559" w:type="dxa"/>
            <w:shd w:val="clear" w:color="auto" w:fill="auto"/>
            <w:vAlign w:val="bottom"/>
          </w:tcPr>
          <w:p w14:paraId="3F16F9A7" w14:textId="77777777" w:rsidR="0023511E" w:rsidRPr="00226A3F" w:rsidRDefault="0023511E" w:rsidP="0023511E">
            <w:pPr>
              <w:rPr>
                <w:ins w:id="4016" w:author="nick" w:date="2021-06-28T21:35:00Z"/>
                <w:sz w:val="20"/>
                <w:szCs w:val="20"/>
              </w:rPr>
            </w:pPr>
            <w:ins w:id="4017"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4018" w:author="nick" w:date="2021-06-28T21:35:00Z"/>
                <w:sz w:val="20"/>
                <w:szCs w:val="20"/>
              </w:rPr>
            </w:pPr>
            <w:ins w:id="4019"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4020" w:author="nick" w:date="2021-06-28T21:35:00Z"/>
                <w:sz w:val="20"/>
                <w:szCs w:val="20"/>
              </w:rPr>
            </w:pPr>
            <w:ins w:id="4021" w:author="nick" w:date="2021-06-28T21:35:00Z">
              <w:r w:rsidRPr="00226A3F">
                <w:rPr>
                  <w:sz w:val="20"/>
                  <w:szCs w:val="20"/>
                </w:rPr>
                <w:t>-</w:t>
              </w:r>
            </w:ins>
          </w:p>
        </w:tc>
      </w:tr>
      <w:tr w:rsidR="0023511E" w:rsidRPr="00226A3F" w14:paraId="124C2FF4" w14:textId="77777777" w:rsidTr="0023511E">
        <w:trPr>
          <w:jc w:val="center"/>
          <w:ins w:id="4022" w:author="nick" w:date="2021-06-28T21:35:00Z"/>
        </w:trPr>
        <w:tc>
          <w:tcPr>
            <w:tcW w:w="2111" w:type="dxa"/>
            <w:shd w:val="clear" w:color="auto" w:fill="auto"/>
            <w:vAlign w:val="bottom"/>
          </w:tcPr>
          <w:p w14:paraId="1AFE3A0E" w14:textId="77777777" w:rsidR="0023511E" w:rsidRPr="0023511E" w:rsidRDefault="0023511E" w:rsidP="0023511E">
            <w:pPr>
              <w:rPr>
                <w:ins w:id="4023" w:author="nick" w:date="2021-06-28T21:35:00Z"/>
                <w:sz w:val="20"/>
                <w:szCs w:val="20"/>
                <w:highlight w:val="yellow"/>
              </w:rPr>
            </w:pPr>
            <w:ins w:id="4024" w:author="nick" w:date="2021-06-28T21:35:00Z">
              <w:r w:rsidRPr="0023511E">
                <w:rPr>
                  <w:sz w:val="20"/>
                  <w:szCs w:val="20"/>
                  <w:highlight w:val="yellow"/>
                </w:rPr>
                <w:t>tangential_direction</w:t>
              </w:r>
            </w:ins>
          </w:p>
        </w:tc>
        <w:tc>
          <w:tcPr>
            <w:tcW w:w="1559" w:type="dxa"/>
            <w:shd w:val="clear" w:color="auto" w:fill="auto"/>
            <w:vAlign w:val="bottom"/>
          </w:tcPr>
          <w:p w14:paraId="2605DCEA" w14:textId="77777777" w:rsidR="0023511E" w:rsidRPr="0023511E" w:rsidRDefault="0023511E" w:rsidP="0023511E">
            <w:pPr>
              <w:rPr>
                <w:ins w:id="4025" w:author="nick" w:date="2021-06-28T21:35:00Z"/>
                <w:sz w:val="20"/>
                <w:szCs w:val="20"/>
                <w:highlight w:val="yellow"/>
              </w:rPr>
            </w:pPr>
            <w:ins w:id="4026"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4027" w:author="nick" w:date="2021-06-28T21:35:00Z"/>
                <w:sz w:val="20"/>
                <w:szCs w:val="20"/>
                <w:highlight w:val="yellow"/>
              </w:rPr>
            </w:pPr>
            <w:ins w:id="4028"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4029" w:author="nick" w:date="2021-06-28T21:35:00Z"/>
                <w:sz w:val="20"/>
                <w:szCs w:val="20"/>
                <w:highlight w:val="yellow"/>
              </w:rPr>
            </w:pPr>
            <w:ins w:id="4030" w:author="nick" w:date="2021-06-28T21:35:00Z">
              <w:r w:rsidRPr="0023511E">
                <w:rPr>
                  <w:sz w:val="20"/>
                  <w:szCs w:val="20"/>
                  <w:highlight w:val="yellow"/>
                </w:rPr>
                <w:t>-</w:t>
              </w:r>
            </w:ins>
          </w:p>
        </w:tc>
      </w:tr>
    </w:tbl>
    <w:p w14:paraId="0FD87025" w14:textId="4B5824E7" w:rsidR="0023511E" w:rsidRDefault="0023511E" w:rsidP="0023511E">
      <w:pPr>
        <w:pStyle w:val="Caption"/>
        <w:tabs>
          <w:tab w:val="center" w:pos="4535"/>
          <w:tab w:val="left" w:pos="7349"/>
        </w:tabs>
        <w:spacing w:before="120"/>
        <w:jc w:val="left"/>
        <w:rPr>
          <w:ins w:id="4031" w:author="nick" w:date="2021-06-28T21:35:00Z"/>
          <w:rStyle w:val="elementdeftypeChar"/>
          <w:b/>
        </w:rPr>
      </w:pPr>
      <w:ins w:id="4032" w:author="nick" w:date="2021-06-28T21:35:00Z">
        <w:r>
          <w:tab/>
        </w:r>
        <w:bookmarkStart w:id="4033" w:name="_Toc77095927"/>
        <w:r>
          <w:t xml:space="preserve">Table </w:t>
        </w:r>
        <w:r>
          <w:fldChar w:fldCharType="begin"/>
        </w:r>
        <w:r>
          <w:instrText xml:space="preserve"> SEQ Table \* ARABIC </w:instrText>
        </w:r>
        <w:r>
          <w:fldChar w:fldCharType="separate"/>
        </w:r>
      </w:ins>
      <w:ins w:id="4034" w:author="nick" w:date="2021-07-14T20:24:00Z">
        <w:r w:rsidR="0004792C">
          <w:rPr>
            <w:noProof/>
          </w:rPr>
          <w:t>69</w:t>
        </w:r>
      </w:ins>
      <w:del w:id="4035" w:author="nick" w:date="2021-07-13T19:07:00Z">
        <w:r w:rsidR="008F6A37" w:rsidDel="008D55BF">
          <w:rPr>
            <w:noProof/>
          </w:rPr>
          <w:delText>68</w:delText>
        </w:r>
      </w:del>
      <w:ins w:id="4036" w:author="nick" w:date="2021-06-28T21:35:00Z">
        <w:r>
          <w:fldChar w:fldCharType="end"/>
        </w:r>
        <w:r>
          <w:t xml:space="preserve">: </w:t>
        </w:r>
        <w:r w:rsidRPr="0097183B">
          <w:t xml:space="preserve">Nested elements of element </w:t>
        </w:r>
        <w:r w:rsidRPr="0097183B">
          <w:rPr>
            <w:rStyle w:val="elementdeftypeChar"/>
            <w:b/>
          </w:rPr>
          <w:t>&lt;</w:t>
        </w:r>
      </w:ins>
      <w:ins w:id="4037" w:author="nick" w:date="2021-06-28T21:36:00Z">
        <w:r>
          <w:rPr>
            <w:rStyle w:val="elementdeftypeChar"/>
          </w:rPr>
          <w:t>h</w:t>
        </w:r>
        <w:r w:rsidRPr="004C5814">
          <w:rPr>
            <w:rStyle w:val="elementdeftypeChar"/>
          </w:rPr>
          <w:t>eat_stake</w:t>
        </w:r>
      </w:ins>
      <w:ins w:id="4038" w:author="nick" w:date="2021-06-28T21:35:00Z">
        <w:r w:rsidRPr="0097183B">
          <w:rPr>
            <w:rStyle w:val="elementdeftypeChar"/>
            <w:b/>
          </w:rPr>
          <w:t>/&gt;</w:t>
        </w:r>
        <w:bookmarkEnd w:id="4033"/>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4039" w:name="_Toc3556995"/>
      <w:bookmarkStart w:id="4040" w:name="_Toc34747245"/>
      <w:bookmarkStart w:id="4041" w:name="_Toc77102061"/>
      <w:r>
        <w:t>Clips/</w:t>
      </w:r>
      <w:r w:rsidR="00BF4695" w:rsidRPr="00BF4695">
        <w:t>Snap Joints</w:t>
      </w:r>
      <w:bookmarkEnd w:id="4039"/>
      <w:bookmarkEnd w:id="4040"/>
      <w:bookmarkEnd w:id="404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F8C894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r w:rsidR="000326EE">
        <w:fldChar w:fldCharType="begin"/>
      </w:r>
      <w:r w:rsidR="000326EE">
        <w:instrText xml:space="preserve"> HYPERLINK "http://en.wikipedia.org/wiki/File:Hairpin_clip.png" </w:instrText>
      </w:r>
      <w:ins w:id="4042" w:author="nick" w:date="2021-07-13T20:53:00Z"/>
      <w:r w:rsidR="000326EE">
        <w:fldChar w:fldCharType="separate"/>
      </w:r>
      <w:r w:rsidRPr="0042625C">
        <w:rPr>
          <w:rStyle w:val="Hyperlink"/>
          <w:sz w:val="18"/>
          <w:lang w:val="en-US"/>
        </w:rPr>
        <w:t>http://en.wikipedia.org/wiki/File:Hairpin_clip.png</w:t>
      </w:r>
      <w:r w:rsidR="000326EE">
        <w:rPr>
          <w:rStyle w:val="Hyperlink"/>
          <w:sz w:val="18"/>
          <w:lang w:val="en-US"/>
        </w:rPr>
        <w:fldChar w:fldCharType="end"/>
      </w:r>
    </w:p>
    <w:p w14:paraId="09D20BB7" w14:textId="0CD1B2E8" w:rsidR="0042625C" w:rsidRDefault="0042625C" w:rsidP="0042625C">
      <w:pPr>
        <w:pStyle w:val="Caption"/>
        <w:spacing w:before="120"/>
      </w:pPr>
      <w:bookmarkStart w:id="4043" w:name="_Toc3557114"/>
      <w:bookmarkStart w:id="4044" w:name="_Toc34747365"/>
      <w:bookmarkStart w:id="4045" w:name="_Toc76030558"/>
      <w:r>
        <w:t xml:space="preserve">Figure </w:t>
      </w:r>
      <w:r>
        <w:fldChar w:fldCharType="begin"/>
      </w:r>
      <w:r>
        <w:instrText xml:space="preserve"> SEQ Figure \* ARABIC </w:instrText>
      </w:r>
      <w:r>
        <w:fldChar w:fldCharType="separate"/>
      </w:r>
      <w:r w:rsidR="0004792C">
        <w:rPr>
          <w:noProof/>
        </w:rPr>
        <w:t>37</w:t>
      </w:r>
      <w:r>
        <w:fldChar w:fldCharType="end"/>
      </w:r>
      <w:r w:rsidRPr="0042625C">
        <w:t xml:space="preserve">: A </w:t>
      </w:r>
      <w:r w:rsidR="00194316">
        <w:t>"</w:t>
      </w:r>
      <w:r w:rsidRPr="0042625C">
        <w:t>Hairpin Clip</w:t>
      </w:r>
      <w:bookmarkEnd w:id="4043"/>
      <w:r w:rsidR="00194316">
        <w:t>"</w:t>
      </w:r>
      <w:bookmarkEnd w:id="4044"/>
      <w:bookmarkEnd w:id="404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46802" cy="959488"/>
                    </a:xfrm>
                    <a:prstGeom prst="rect">
                      <a:avLst/>
                    </a:prstGeom>
                  </pic:spPr>
                </pic:pic>
              </a:graphicData>
            </a:graphic>
          </wp:inline>
        </w:drawing>
      </w:r>
    </w:p>
    <w:p w14:paraId="68EA1FE0" w14:textId="63C92FB1"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r w:rsidR="000326EE">
        <w:fldChar w:fldCharType="begin"/>
      </w:r>
      <w:r w:rsidR="000326EE">
        <w:instrText xml:space="preserve"> HYPERLINK "http://commons.wikimedia.org/wiki/File:Circlips_interieur.png" </w:instrText>
      </w:r>
      <w:ins w:id="4046" w:author="nick" w:date="2021-07-13T20:53:00Z"/>
      <w:r w:rsidR="000326EE">
        <w:fldChar w:fldCharType="separate"/>
      </w:r>
      <w:r>
        <w:rPr>
          <w:rStyle w:val="Hyperlink"/>
          <w:sz w:val="18"/>
          <w:lang w:val="en-US"/>
        </w:rPr>
        <w:t>http://commons.wikimedia.org/wiki/File:Circlips_interieur.png</w:t>
      </w:r>
      <w:r w:rsidR="000326EE">
        <w:rPr>
          <w:rStyle w:val="Hyperlink"/>
          <w:sz w:val="18"/>
          <w:lang w:val="en-US"/>
        </w:rPr>
        <w:fldChar w:fldCharType="end"/>
      </w:r>
    </w:p>
    <w:p w14:paraId="78D5B8C7" w14:textId="1E3A66B7" w:rsidR="008F3E40" w:rsidRDefault="008F3E40" w:rsidP="008F3E40">
      <w:pPr>
        <w:pStyle w:val="Caption"/>
        <w:spacing w:before="120"/>
      </w:pPr>
      <w:bookmarkStart w:id="4047" w:name="_Toc3557115"/>
      <w:bookmarkStart w:id="4048" w:name="_Toc34747366"/>
      <w:bookmarkStart w:id="4049" w:name="_Toc76030559"/>
      <w:r>
        <w:t xml:space="preserve">Figure </w:t>
      </w:r>
      <w:r>
        <w:fldChar w:fldCharType="begin"/>
      </w:r>
      <w:r>
        <w:instrText xml:space="preserve"> SEQ Figure \* ARABIC </w:instrText>
      </w:r>
      <w:r>
        <w:fldChar w:fldCharType="separate"/>
      </w:r>
      <w:r w:rsidR="0004792C">
        <w:rPr>
          <w:noProof/>
        </w:rPr>
        <w:t>38</w:t>
      </w:r>
      <w:r>
        <w:fldChar w:fldCharType="end"/>
      </w:r>
      <w:r>
        <w:t xml:space="preserve">: </w:t>
      </w:r>
      <w:r w:rsidRPr="008F3E40">
        <w:t>Internal and External Circlips</w:t>
      </w:r>
      <w:bookmarkEnd w:id="4047"/>
      <w:bookmarkEnd w:id="4048"/>
      <w:bookmarkEnd w:id="4049"/>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1F5A5D4" w:rsidR="004A2BBC" w:rsidRDefault="004A2BBC" w:rsidP="004A2BBC">
      <w:pPr>
        <w:pStyle w:val="Caption"/>
      </w:pPr>
      <w:bookmarkStart w:id="4050" w:name="_Toc3557116"/>
      <w:bookmarkStart w:id="4051" w:name="_Ref7727027"/>
      <w:bookmarkStart w:id="4052" w:name="_Toc34747367"/>
      <w:bookmarkStart w:id="4053" w:name="_Toc76030560"/>
      <w:r>
        <w:t xml:space="preserve">Figure </w:t>
      </w:r>
      <w:r>
        <w:fldChar w:fldCharType="begin"/>
      </w:r>
      <w:r>
        <w:instrText xml:space="preserve"> SEQ Figure \* ARABIC </w:instrText>
      </w:r>
      <w:r>
        <w:fldChar w:fldCharType="separate"/>
      </w:r>
      <w:r w:rsidR="0004792C">
        <w:rPr>
          <w:noProof/>
        </w:rPr>
        <w:t>39</w:t>
      </w:r>
      <w:r>
        <w:fldChar w:fldCharType="end"/>
      </w:r>
      <w:r w:rsidRPr="004A2BBC">
        <w:t>: Clips Pushed into a Hole</w:t>
      </w:r>
      <w:bookmarkEnd w:id="4050"/>
      <w:bookmarkEnd w:id="4051"/>
      <w:bookmarkEnd w:id="4052"/>
      <w:bookmarkEnd w:id="405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6773583" w:rsidR="004A2BBC" w:rsidRDefault="00D2720D" w:rsidP="00D2720D">
      <w:pPr>
        <w:pStyle w:val="Caption"/>
      </w:pPr>
      <w:bookmarkStart w:id="4054" w:name="_Toc3557117"/>
      <w:bookmarkStart w:id="4055" w:name="_Toc34747368"/>
      <w:bookmarkStart w:id="4056" w:name="_Toc76030561"/>
      <w:r>
        <w:t xml:space="preserve">Figure </w:t>
      </w:r>
      <w:r>
        <w:fldChar w:fldCharType="begin"/>
      </w:r>
      <w:r>
        <w:instrText xml:space="preserve"> SEQ Figure \* ARABIC </w:instrText>
      </w:r>
      <w:r>
        <w:fldChar w:fldCharType="separate"/>
      </w:r>
      <w:r w:rsidR="0004792C">
        <w:rPr>
          <w:noProof/>
        </w:rPr>
        <w:t>40</w:t>
      </w:r>
      <w:r>
        <w:fldChar w:fldCharType="end"/>
      </w:r>
      <w:r w:rsidRPr="004A2BBC">
        <w:t xml:space="preserve">: </w:t>
      </w:r>
      <w:r w:rsidRPr="00D2720D">
        <w:t>Clips Sliding onto a Flat Surface</w:t>
      </w:r>
      <w:bookmarkEnd w:id="4054"/>
      <w:bookmarkEnd w:id="4055"/>
      <w:bookmarkEnd w:id="405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F6BFCC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057" w:author="nick" w:date="2021-07-14T20:24:00Z">
              <w:r w:rsidR="0004792C" w:rsidRPr="0004792C">
                <w:rPr>
                  <w:sz w:val="20"/>
                  <w:szCs w:val="20"/>
                </w:rPr>
                <w:t xml:space="preserve">Custom Attributes </w:t>
              </w:r>
              <w:r w:rsidR="0004792C" w:rsidRPr="007331A4">
                <w:t>list</w:t>
              </w:r>
            </w:ins>
            <w:del w:id="4058"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7D82A2AB" w14:textId="4EE05D5A" w:rsidR="00193D97" w:rsidRDefault="00193D97" w:rsidP="00193D97">
      <w:pPr>
        <w:pStyle w:val="Caption"/>
        <w:spacing w:before="120"/>
        <w:rPr>
          <w:rStyle w:val="elementdeftypeChar"/>
          <w:b/>
        </w:rPr>
      </w:pPr>
      <w:bookmarkStart w:id="4059" w:name="_Toc3566475"/>
      <w:bookmarkStart w:id="4060" w:name="_Toc34747476"/>
      <w:bookmarkStart w:id="4061" w:name="_Toc77095928"/>
      <w:r>
        <w:t xml:space="preserve">Table </w:t>
      </w:r>
      <w:r w:rsidR="00ED469A">
        <w:fldChar w:fldCharType="begin"/>
      </w:r>
      <w:r w:rsidR="00ED469A">
        <w:instrText xml:space="preserve"> SEQ Table \* ARABIC </w:instrText>
      </w:r>
      <w:r w:rsidR="00ED469A">
        <w:fldChar w:fldCharType="separate"/>
      </w:r>
      <w:ins w:id="4062" w:author="nick" w:date="2021-07-14T20:24:00Z">
        <w:r w:rsidR="0004792C">
          <w:rPr>
            <w:noProof/>
          </w:rPr>
          <w:t>70</w:t>
        </w:r>
      </w:ins>
      <w:del w:id="4063" w:author="nick" w:date="2021-07-13T19:07:00Z">
        <w:r w:rsidR="008F6A37" w:rsidDel="008D55BF">
          <w:rPr>
            <w:noProof/>
          </w:rPr>
          <w:delText>69</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4059"/>
      <w:bookmarkEnd w:id="4060"/>
      <w:bookmarkEnd w:id="406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E799464" w:rsidR="00193D97" w:rsidRDefault="00AB39CF" w:rsidP="00AB39CF">
      <w:pPr>
        <w:pStyle w:val="Caption"/>
        <w:spacing w:before="120"/>
        <w:rPr>
          <w:rStyle w:val="elementdeftypeChar"/>
          <w:b/>
        </w:rPr>
      </w:pPr>
      <w:bookmarkStart w:id="4064" w:name="_Toc3566476"/>
      <w:bookmarkStart w:id="4065" w:name="_Toc34747477"/>
      <w:bookmarkStart w:id="4066" w:name="_Toc77095929"/>
      <w:r>
        <w:t xml:space="preserve">Table </w:t>
      </w:r>
      <w:r w:rsidR="00ED469A">
        <w:fldChar w:fldCharType="begin"/>
      </w:r>
      <w:r w:rsidR="00ED469A">
        <w:instrText xml:space="preserve"> SEQ Table \* ARABIC </w:instrText>
      </w:r>
      <w:r w:rsidR="00ED469A">
        <w:fldChar w:fldCharType="separate"/>
      </w:r>
      <w:ins w:id="4067" w:author="nick" w:date="2021-07-14T20:24:00Z">
        <w:r w:rsidR="0004792C">
          <w:rPr>
            <w:noProof/>
          </w:rPr>
          <w:t>71</w:t>
        </w:r>
      </w:ins>
      <w:del w:id="4068" w:author="nick" w:date="2021-07-13T19:07:00Z">
        <w:r w:rsidR="008F6A37" w:rsidDel="008D55BF">
          <w:rPr>
            <w:noProof/>
          </w:rPr>
          <w:delText>70</w:delText>
        </w:r>
      </w:del>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4064"/>
      <w:bookmarkEnd w:id="4065"/>
      <w:bookmarkEnd w:id="4066"/>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47D73EF"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ins w:id="4069" w:author="nick" w:date="2021-07-14T20:24:00Z">
        <w:r w:rsidR="0004792C">
          <w:t xml:space="preserve">Figure </w:t>
        </w:r>
        <w:r w:rsidR="0004792C">
          <w:rPr>
            <w:noProof/>
          </w:rPr>
          <w:t>39</w:t>
        </w:r>
        <w:r w:rsidR="0004792C" w:rsidRPr="004A2BBC">
          <w:t>: Clips Pushed into a Hole</w:t>
        </w:r>
      </w:ins>
      <w:del w:id="4070" w:author="nick" w:date="2021-07-13T20:51:00Z">
        <w:r w:rsidR="008F6A37" w:rsidRPr="00432D77" w:rsidDel="003F511B">
          <w:rPr>
            <w:lang w:val="en-US"/>
          </w:rPr>
          <w:delText xml:space="preserve">Figure </w:delText>
        </w:r>
        <w:r w:rsidR="008F6A37" w:rsidRPr="00432D77" w:rsidDel="003F511B">
          <w:rPr>
            <w:noProof/>
            <w:lang w:val="en-US"/>
          </w:rPr>
          <w:delText>39</w:delText>
        </w:r>
        <w:r w:rsidR="008F6A37" w:rsidRPr="00432D77" w:rsidDel="003F511B">
          <w:rPr>
            <w:lang w:val="en-US"/>
          </w:rPr>
          <w:delText>: Clips Pushed into a Hole</w:delText>
        </w:r>
      </w:del>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2ECE12B"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4792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A5C940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4792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3C2F94" w:rsidR="00BB135A" w:rsidRDefault="00BB135A" w:rsidP="007A41AC">
      <w:pPr>
        <w:pStyle w:val="Caption"/>
        <w:spacing w:before="120"/>
        <w:rPr>
          <w:rStyle w:val="elementdeftypeChar"/>
          <w:b/>
        </w:rPr>
      </w:pPr>
      <w:bookmarkStart w:id="4071" w:name="_Toc3566477"/>
      <w:bookmarkStart w:id="4072" w:name="_Toc34747478"/>
      <w:bookmarkStart w:id="4073" w:name="_Toc77095930"/>
      <w:r w:rsidRPr="00BB135A">
        <w:t xml:space="preserve">Table </w:t>
      </w:r>
      <w:r w:rsidR="00ED469A">
        <w:fldChar w:fldCharType="begin"/>
      </w:r>
      <w:r w:rsidR="00ED469A">
        <w:instrText xml:space="preserve"> SEQ Table \* ARABIC </w:instrText>
      </w:r>
      <w:r w:rsidR="00ED469A">
        <w:fldChar w:fldCharType="separate"/>
      </w:r>
      <w:ins w:id="4074" w:author="nick" w:date="2021-07-14T20:24:00Z">
        <w:r w:rsidR="0004792C">
          <w:rPr>
            <w:noProof/>
          </w:rPr>
          <w:t>72</w:t>
        </w:r>
      </w:ins>
      <w:del w:id="4075" w:author="nick" w:date="2021-07-13T19:07:00Z">
        <w:r w:rsidR="008F6A37" w:rsidDel="008D55BF">
          <w:rPr>
            <w:noProof/>
          </w:rPr>
          <w:delText>71</w:delText>
        </w:r>
      </w:del>
      <w:r w:rsidR="00ED469A">
        <w:fldChar w:fldCharType="end"/>
      </w:r>
      <w:r w:rsidRPr="00BB135A">
        <w:t xml:space="preserve">: Nested elements of element </w:t>
      </w:r>
      <w:r w:rsidRPr="00BB135A">
        <w:rPr>
          <w:rStyle w:val="elementdeftypeChar"/>
          <w:b/>
        </w:rPr>
        <w:t>&lt;clip/&gt;</w:t>
      </w:r>
      <w:bookmarkEnd w:id="4071"/>
      <w:bookmarkEnd w:id="4072"/>
      <w:bookmarkEnd w:id="407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966BAF" w:rsidRDefault="002D03A4" w:rsidP="001A4367">
      <w:pPr>
        <w:pStyle w:val="XMLCode"/>
        <w:keepLines/>
        <w:rPr>
          <w:b/>
          <w:color w:val="0070C0"/>
          <w:lang w:val="fr-FR"/>
        </w:rPr>
      </w:pPr>
      <w:r w:rsidRPr="0033379A">
        <w:rPr>
          <w:color w:val="0070C0"/>
          <w:lang w:val="fr-FR"/>
        </w:rPr>
        <w:t xml:space="preserve">    </w:t>
      </w:r>
      <w:r w:rsidRPr="00966BAF">
        <w:rPr>
          <w:color w:val="0070C0"/>
          <w:lang w:val="fr-FR"/>
        </w:rPr>
        <w:t>&lt;/cli</w:t>
      </w:r>
      <w:r w:rsidR="00097A61" w:rsidRPr="00966BAF">
        <w:rPr>
          <w:color w:val="0070C0"/>
          <w:lang w:val="fr-FR"/>
        </w:rPr>
        <w:t>p</w:t>
      </w:r>
      <w:r w:rsidRPr="00966BAF">
        <w:rPr>
          <w:color w:val="0070C0"/>
          <w:lang w:val="fr-FR"/>
        </w:rPr>
        <w:t>&gt;</w:t>
      </w:r>
    </w:p>
    <w:p w14:paraId="60347EB7" w14:textId="77777777" w:rsidR="002D03A4" w:rsidRPr="00966BAF" w:rsidRDefault="002D03A4" w:rsidP="002D03A4">
      <w:pPr>
        <w:pStyle w:val="XMLCode"/>
        <w:keepNext/>
        <w:keepLines/>
        <w:rPr>
          <w:lang w:val="fr-FR"/>
        </w:rPr>
      </w:pPr>
      <w:r w:rsidRPr="00966BAF">
        <w:rPr>
          <w:lang w:val="fr-FR"/>
        </w:rPr>
        <w:t xml:space="preserve">    &lt;loc&gt; 1645.83 821.145 616.585 &lt;/loc&gt;</w:t>
      </w:r>
    </w:p>
    <w:p w14:paraId="58EE0F9D" w14:textId="77777777" w:rsidR="002D03A4" w:rsidRPr="00226A3F" w:rsidRDefault="002D03A4" w:rsidP="002D03A4">
      <w:pPr>
        <w:pStyle w:val="XMLCode"/>
        <w:keepNext/>
        <w:keepLines/>
      </w:pPr>
      <w:r w:rsidRPr="00966BAF">
        <w:rPr>
          <w:lang w:val="fr-FR"/>
        </w:rPr>
        <w:t xml:space="preserve">    </w:t>
      </w:r>
      <w:r w:rsidRPr="00226A3F">
        <w:t>&lt;appdata&gt;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4076" w:name="_Toc3556996"/>
      <w:bookmarkStart w:id="4077" w:name="_Toc34747246"/>
      <w:bookmarkStart w:id="4078" w:name="_Toc77102062"/>
      <w:r w:rsidRPr="00BF4695">
        <w:lastRenderedPageBreak/>
        <w:t>Nails</w:t>
      </w:r>
      <w:bookmarkEnd w:id="4076"/>
      <w:bookmarkEnd w:id="4077"/>
      <w:bookmarkEnd w:id="407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7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F9EE19"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r w:rsidR="00B55F7A">
        <w:fldChar w:fldCharType="begin"/>
      </w:r>
      <w:r w:rsidR="00B55F7A">
        <w:instrText xml:space="preserve"> HYPERLINK "http://www.boellhoff.de/files/jpg2/RIVTAC-Alu-Hybrid-low.jpg" </w:instrText>
      </w:r>
      <w:ins w:id="4079" w:author="nick" w:date="2021-07-13T20:53:00Z"/>
      <w:r w:rsidR="00B55F7A">
        <w:fldChar w:fldCharType="separate"/>
      </w:r>
      <w:r w:rsidRPr="002E2954">
        <w:rPr>
          <w:rStyle w:val="Hyperlink"/>
          <w:b w:val="0"/>
          <w:sz w:val="16"/>
        </w:rPr>
        <w:t>http://www.boellhoff.de/files/jpg2/RIVTAC-Alu-Hybrid-low.jpg</w:t>
      </w:r>
      <w:r w:rsidR="00B55F7A">
        <w:rPr>
          <w:rStyle w:val="Hyperlink"/>
          <w:b w:val="0"/>
          <w:sz w:val="16"/>
        </w:rPr>
        <w:fldChar w:fldCharType="end"/>
      </w:r>
    </w:p>
    <w:p w14:paraId="777B7ABD" w14:textId="2955A77E" w:rsidR="002E2954" w:rsidRDefault="002E2954" w:rsidP="002E2954">
      <w:pPr>
        <w:pStyle w:val="Caption"/>
        <w:spacing w:before="120"/>
      </w:pPr>
      <w:bookmarkStart w:id="4080" w:name="_Toc3557118"/>
      <w:bookmarkStart w:id="4081" w:name="_Toc34747369"/>
      <w:bookmarkStart w:id="4082" w:name="_Toc76030562"/>
      <w:r>
        <w:t xml:space="preserve">Figure </w:t>
      </w:r>
      <w:r>
        <w:fldChar w:fldCharType="begin"/>
      </w:r>
      <w:r>
        <w:instrText xml:space="preserve"> SEQ Figure \* ARABIC </w:instrText>
      </w:r>
      <w:r>
        <w:fldChar w:fldCharType="separate"/>
      </w:r>
      <w:r w:rsidR="0004792C">
        <w:rPr>
          <w:noProof/>
        </w:rPr>
        <w:t>41</w:t>
      </w:r>
      <w:r>
        <w:fldChar w:fldCharType="end"/>
      </w:r>
      <w:r>
        <w:t>: RIVTAC</w:t>
      </w:r>
      <w:r w:rsidRPr="002E2954">
        <w:rPr>
          <w:rFonts w:cs="Calibri"/>
          <w:sz w:val="22"/>
        </w:rPr>
        <w:t>®</w:t>
      </w:r>
      <w:r>
        <w:t xml:space="preserve"> Nail</w:t>
      </w:r>
      <w:bookmarkEnd w:id="4080"/>
      <w:bookmarkEnd w:id="4081"/>
      <w:bookmarkEnd w:id="4082"/>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6075A53"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r w:rsidR="000326EE">
        <w:fldChar w:fldCharType="begin"/>
      </w:r>
      <w:r w:rsidR="000326EE">
        <w:instrText xml:space="preserve"> HYPERLINK "http://www.boellhoff.de" </w:instrText>
      </w:r>
      <w:ins w:id="4083" w:author="nick" w:date="2021-07-13T20:53:00Z"/>
      <w:r w:rsidR="000326EE">
        <w:fldChar w:fldCharType="separate"/>
      </w:r>
      <w:r w:rsidRPr="00922643">
        <w:rPr>
          <w:rStyle w:val="Hyperlink"/>
          <w:b/>
          <w:sz w:val="16"/>
        </w:rPr>
        <w:t>http://www.boellhoff.de</w:t>
      </w:r>
      <w:r w:rsidR="000326EE">
        <w:rPr>
          <w:rStyle w:val="Hyperlink"/>
          <w:b/>
          <w:sz w:val="16"/>
        </w:rPr>
        <w:fldChar w:fldCharType="end"/>
      </w:r>
    </w:p>
    <w:p w14:paraId="5D84A65E" w14:textId="71C1273A" w:rsidR="002E2954" w:rsidRDefault="002E2954" w:rsidP="002E2954">
      <w:pPr>
        <w:pStyle w:val="Caption"/>
        <w:spacing w:before="120"/>
      </w:pPr>
      <w:bookmarkStart w:id="4084" w:name="_Toc3557119"/>
      <w:bookmarkStart w:id="4085" w:name="_Toc34747370"/>
      <w:bookmarkStart w:id="4086" w:name="_Toc76030563"/>
      <w:r>
        <w:t xml:space="preserve">Figure </w:t>
      </w:r>
      <w:r>
        <w:fldChar w:fldCharType="begin"/>
      </w:r>
      <w:r>
        <w:instrText xml:space="preserve"> SEQ Figure \* ARABIC </w:instrText>
      </w:r>
      <w:r>
        <w:fldChar w:fldCharType="separate"/>
      </w:r>
      <w:r w:rsidR="0004792C">
        <w:rPr>
          <w:noProof/>
        </w:rPr>
        <w:t>42</w:t>
      </w:r>
      <w:r>
        <w:fldChar w:fldCharType="end"/>
      </w:r>
      <w:r>
        <w:t xml:space="preserve">: </w:t>
      </w:r>
      <w:r w:rsidR="00037BF9" w:rsidRPr="00037BF9">
        <w:t>Cross Section of a Nail, Connecting Two Sheets</w:t>
      </w:r>
      <w:bookmarkEnd w:id="4084"/>
      <w:bookmarkEnd w:id="4085"/>
      <w:bookmarkEnd w:id="408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916E7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4792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4087" w:author="nick" w:date="2021-07-14T20:24:00Z">
              <w:r w:rsidR="0004792C" w:rsidRPr="0004792C">
                <w:rPr>
                  <w:sz w:val="20"/>
                  <w:szCs w:val="20"/>
                </w:rPr>
                <w:t xml:space="preserve">Custom Attributes </w:t>
              </w:r>
              <w:r w:rsidR="0004792C" w:rsidRPr="007331A4">
                <w:t>list</w:t>
              </w:r>
            </w:ins>
            <w:del w:id="4088"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5E4EC8AB" w14:textId="41181BAD" w:rsidR="00AD14E8" w:rsidRDefault="00AD14E8" w:rsidP="00AD14E8">
      <w:pPr>
        <w:pStyle w:val="Caption"/>
        <w:spacing w:before="120"/>
        <w:rPr>
          <w:rStyle w:val="elementdeftypeChar"/>
          <w:b/>
        </w:rPr>
      </w:pPr>
      <w:bookmarkStart w:id="4089" w:name="_Toc3566478"/>
      <w:bookmarkStart w:id="4090" w:name="_Toc34747479"/>
      <w:bookmarkStart w:id="4091" w:name="_Toc77095931"/>
      <w:r>
        <w:t xml:space="preserve">Table </w:t>
      </w:r>
      <w:r w:rsidR="00ED469A">
        <w:fldChar w:fldCharType="begin"/>
      </w:r>
      <w:r w:rsidR="00ED469A">
        <w:instrText xml:space="preserve"> SEQ Table \* ARABIC </w:instrText>
      </w:r>
      <w:r w:rsidR="00ED469A">
        <w:fldChar w:fldCharType="separate"/>
      </w:r>
      <w:ins w:id="4092" w:author="nick" w:date="2021-07-14T20:24:00Z">
        <w:r w:rsidR="0004792C">
          <w:rPr>
            <w:noProof/>
          </w:rPr>
          <w:t>73</w:t>
        </w:r>
      </w:ins>
      <w:del w:id="4093" w:author="nick" w:date="2021-07-13T19:07:00Z">
        <w:r w:rsidR="008F6A37" w:rsidDel="008D55BF">
          <w:rPr>
            <w:noProof/>
          </w:rPr>
          <w:delText>72</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4089"/>
      <w:bookmarkEnd w:id="4090"/>
      <w:bookmarkEnd w:id="409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1CD63FC" w:rsidR="00426C31" w:rsidRDefault="00426C31" w:rsidP="00426C31">
      <w:pPr>
        <w:pStyle w:val="Caption"/>
        <w:spacing w:before="120"/>
        <w:rPr>
          <w:rStyle w:val="elementdeftypeChar"/>
          <w:b/>
        </w:rPr>
      </w:pPr>
      <w:bookmarkStart w:id="4094" w:name="_Toc3566479"/>
      <w:bookmarkStart w:id="4095" w:name="_Toc34747480"/>
      <w:bookmarkStart w:id="4096" w:name="_Toc77095932"/>
      <w:r>
        <w:t xml:space="preserve">Table </w:t>
      </w:r>
      <w:r w:rsidR="00ED469A">
        <w:fldChar w:fldCharType="begin"/>
      </w:r>
      <w:r w:rsidR="00ED469A">
        <w:instrText xml:space="preserve"> SEQ Table \* ARABIC </w:instrText>
      </w:r>
      <w:r w:rsidR="00ED469A">
        <w:fldChar w:fldCharType="separate"/>
      </w:r>
      <w:ins w:id="4097" w:author="nick" w:date="2021-07-14T20:24:00Z">
        <w:r w:rsidR="0004792C">
          <w:rPr>
            <w:noProof/>
          </w:rPr>
          <w:t>74</w:t>
        </w:r>
      </w:ins>
      <w:del w:id="4098" w:author="nick" w:date="2021-07-13T19:07:00Z">
        <w:r w:rsidR="008F6A37" w:rsidDel="008D55BF">
          <w:rPr>
            <w:noProof/>
          </w:rPr>
          <w:delText>73</w:delText>
        </w:r>
      </w:del>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4094"/>
      <w:bookmarkEnd w:id="4095"/>
      <w:bookmarkEnd w:id="4096"/>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8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8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8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8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8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8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8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06188ED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4792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2EDF21C" w:rsidR="002E4896" w:rsidRDefault="002E4896" w:rsidP="002E4896">
      <w:pPr>
        <w:pStyle w:val="Caption"/>
        <w:spacing w:before="120"/>
      </w:pPr>
      <w:bookmarkStart w:id="4100" w:name="_Toc3566480"/>
      <w:bookmarkStart w:id="4101" w:name="_Toc34747481"/>
      <w:bookmarkStart w:id="4102" w:name="_Toc77095933"/>
      <w:r>
        <w:t xml:space="preserve">Table </w:t>
      </w:r>
      <w:r w:rsidR="00ED469A">
        <w:fldChar w:fldCharType="begin"/>
      </w:r>
      <w:r w:rsidR="00ED469A">
        <w:instrText xml:space="preserve"> SEQ Table \* ARABIC </w:instrText>
      </w:r>
      <w:r w:rsidR="00ED469A">
        <w:fldChar w:fldCharType="separate"/>
      </w:r>
      <w:ins w:id="4103" w:author="nick" w:date="2021-07-14T20:24:00Z">
        <w:r w:rsidR="0004792C">
          <w:rPr>
            <w:noProof/>
          </w:rPr>
          <w:t>75</w:t>
        </w:r>
      </w:ins>
      <w:del w:id="4104" w:author="nick" w:date="2021-07-13T19:07:00Z">
        <w:r w:rsidR="008F6A37" w:rsidDel="008D55BF">
          <w:rPr>
            <w:noProof/>
          </w:rPr>
          <w:delText>74</w:delText>
        </w:r>
      </w:del>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4100"/>
      <w:bookmarkEnd w:id="4101"/>
      <w:bookmarkEnd w:id="410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966BAF" w:rsidRDefault="0022442F" w:rsidP="00DC6F80">
      <w:pPr>
        <w:pStyle w:val="XMLCode"/>
        <w:keepNext/>
        <w:keepLines/>
        <w:rPr>
          <w:b/>
          <w:color w:val="0070C0"/>
          <w:lang w:val="fr-FR"/>
        </w:rPr>
      </w:pPr>
      <w:r w:rsidRPr="0033379A">
        <w:rPr>
          <w:color w:val="0070C0"/>
          <w:lang w:val="fr-FR"/>
        </w:rPr>
        <w:t xml:space="preserve">    </w:t>
      </w:r>
      <w:r w:rsidRPr="00966BAF">
        <w:rPr>
          <w:color w:val="0070C0"/>
          <w:lang w:val="fr-FR"/>
        </w:rPr>
        <w:t>&lt;/nail</w:t>
      </w:r>
      <w:r w:rsidR="00DC6F80" w:rsidRPr="00966BAF">
        <w:rPr>
          <w:color w:val="0070C0"/>
          <w:lang w:val="fr-FR"/>
        </w:rPr>
        <w:t>&gt;</w:t>
      </w:r>
    </w:p>
    <w:p w14:paraId="3D9EAFC2" w14:textId="77777777" w:rsidR="00DC6F80" w:rsidRPr="00226A3F" w:rsidRDefault="00DC6F80" w:rsidP="00DC6F80">
      <w:pPr>
        <w:pStyle w:val="XMLCode"/>
        <w:keepNext/>
        <w:keepLines/>
      </w:pPr>
      <w:r w:rsidRPr="00966BAF">
        <w:rPr>
          <w:lang w:val="fr-FR"/>
        </w:rPr>
        <w:t xml:space="preserve">    </w:t>
      </w:r>
      <w:r w:rsidRPr="00226A3F">
        <w:t>&lt;loc&gt;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4105" w:name="_Toc27753609"/>
      <w:bookmarkStart w:id="4106" w:name="_Toc77102063"/>
      <w:r>
        <w:t>Rotation Joints</w:t>
      </w:r>
      <w:bookmarkEnd w:id="4106"/>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B74F0B5"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4107" w:author="nick" w:date="2021-07-14T20:24:00Z">
              <w:r w:rsidR="0004792C" w:rsidRPr="0004792C">
                <w:rPr>
                  <w:sz w:val="20"/>
                  <w:szCs w:val="20"/>
                </w:rPr>
                <w:t xml:space="preserve">Custom Attributes </w:t>
              </w:r>
              <w:r w:rsidR="0004792C" w:rsidRPr="007331A4">
                <w:t>list</w:t>
              </w:r>
            </w:ins>
            <w:del w:id="4108"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44AC5132" w14:textId="0AF875A3" w:rsidR="000B382F" w:rsidRDefault="000B382F" w:rsidP="000B382F">
      <w:pPr>
        <w:pStyle w:val="Caption"/>
        <w:spacing w:before="120"/>
      </w:pPr>
      <w:bookmarkStart w:id="4109" w:name="_Toc77095934"/>
      <w:r>
        <w:t xml:space="preserve">Table </w:t>
      </w:r>
      <w:r w:rsidR="00ED469A">
        <w:fldChar w:fldCharType="begin"/>
      </w:r>
      <w:r w:rsidR="00ED469A">
        <w:instrText xml:space="preserve"> SEQ Table \* ARABIC </w:instrText>
      </w:r>
      <w:r w:rsidR="00ED469A">
        <w:fldChar w:fldCharType="separate"/>
      </w:r>
      <w:ins w:id="4110" w:author="nick" w:date="2021-07-14T20:24:00Z">
        <w:r w:rsidR="0004792C">
          <w:rPr>
            <w:noProof/>
          </w:rPr>
          <w:t>76</w:t>
        </w:r>
      </w:ins>
      <w:del w:id="4111" w:author="nick" w:date="2021-07-13T19:07:00Z">
        <w:r w:rsidR="008F6A37" w:rsidDel="008D55BF">
          <w:rPr>
            <w:noProof/>
          </w:rPr>
          <w:delText>75</w:delText>
        </w:r>
      </w:del>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4109"/>
    </w:p>
    <w:p w14:paraId="21B3CE39" w14:textId="77777777" w:rsidR="000B382F" w:rsidRPr="00226A3F" w:rsidRDefault="000B382F" w:rsidP="000B382F">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7EFED153" w:rsidR="000B382F" w:rsidRDefault="00ED469A" w:rsidP="00ED469A">
      <w:pPr>
        <w:pStyle w:val="Caption"/>
      </w:pPr>
      <w:bookmarkStart w:id="4112" w:name="_Toc77095935"/>
      <w:r>
        <w:t xml:space="preserve">Table </w:t>
      </w:r>
      <w:r>
        <w:fldChar w:fldCharType="begin"/>
      </w:r>
      <w:r>
        <w:instrText xml:space="preserve"> SEQ Table \* ARABIC </w:instrText>
      </w:r>
      <w:r>
        <w:fldChar w:fldCharType="separate"/>
      </w:r>
      <w:ins w:id="4113" w:author="nick" w:date="2021-07-14T20:24:00Z">
        <w:r w:rsidR="0004792C">
          <w:rPr>
            <w:noProof/>
          </w:rPr>
          <w:t>77</w:t>
        </w:r>
      </w:ins>
      <w:del w:id="4114" w:author="nick" w:date="2021-07-13T19:07:00Z">
        <w:r w:rsidR="008F6A37" w:rsidDel="008D55BF">
          <w:rPr>
            <w:noProof/>
          </w:rPr>
          <w:delText>76</w:delText>
        </w:r>
      </w:del>
      <w:r>
        <w:fldChar w:fldCharType="end"/>
      </w:r>
      <w:r w:rsidRPr="00501F7D">
        <w:t>: Attributes of element &lt;rotation_joint/&gt;</w:t>
      </w:r>
      <w:bookmarkEnd w:id="4112"/>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00C16D84"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4792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4115"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4116" w:author="nick" w:date="2021-06-28T21:37:00Z"/>
                <w:sz w:val="20"/>
                <w:szCs w:val="20"/>
              </w:rPr>
            </w:pPr>
            <w:ins w:id="4117" w:author="nick" w:date="2021-06-28T21:37:00Z">
              <w:r>
                <w:rPr>
                  <w:sz w:val="20"/>
                  <w:szCs w:val="20"/>
                </w:rPr>
                <w:t>tangential_direction</w:t>
              </w:r>
            </w:ins>
          </w:p>
        </w:tc>
        <w:tc>
          <w:tcPr>
            <w:tcW w:w="2268" w:type="dxa"/>
            <w:shd w:val="clear" w:color="auto" w:fill="auto"/>
            <w:vAlign w:val="bottom"/>
          </w:tcPr>
          <w:p w14:paraId="42212B8C" w14:textId="70A05674" w:rsidR="0023511E" w:rsidRPr="005A4A4C" w:rsidRDefault="0023511E" w:rsidP="000B382F">
            <w:pPr>
              <w:keepNext/>
              <w:keepLines/>
              <w:rPr>
                <w:ins w:id="4118" w:author="nick" w:date="2021-06-28T21:37:00Z"/>
                <w:sz w:val="20"/>
                <w:szCs w:val="20"/>
              </w:rPr>
            </w:pPr>
            <w:ins w:id="4119"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4120" w:author="nick" w:date="2021-06-28T21:37:00Z"/>
                <w:sz w:val="20"/>
                <w:szCs w:val="20"/>
              </w:rPr>
            </w:pPr>
            <w:ins w:id="4121"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4122" w:author="nick" w:date="2021-06-28T21:37:00Z"/>
                <w:sz w:val="20"/>
                <w:szCs w:val="20"/>
              </w:rPr>
            </w:pPr>
            <w:ins w:id="4123"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4BA73804" w:rsidR="000B382F" w:rsidRDefault="000B382F" w:rsidP="000B382F">
      <w:pPr>
        <w:pStyle w:val="Caption"/>
        <w:keepNext/>
        <w:keepLines/>
        <w:spacing w:before="120"/>
      </w:pPr>
      <w:bookmarkStart w:id="4124" w:name="_Toc77095936"/>
      <w:r>
        <w:t xml:space="preserve">Table </w:t>
      </w:r>
      <w:r w:rsidR="00ED469A">
        <w:fldChar w:fldCharType="begin"/>
      </w:r>
      <w:r w:rsidR="00ED469A">
        <w:instrText xml:space="preserve"> SEQ Table \* ARABIC </w:instrText>
      </w:r>
      <w:r w:rsidR="00ED469A">
        <w:fldChar w:fldCharType="separate"/>
      </w:r>
      <w:ins w:id="4125" w:author="nick" w:date="2021-07-14T20:24:00Z">
        <w:r w:rsidR="0004792C">
          <w:rPr>
            <w:noProof/>
          </w:rPr>
          <w:t>78</w:t>
        </w:r>
      </w:ins>
      <w:del w:id="4126" w:author="nick" w:date="2021-07-13T19:07:00Z">
        <w:r w:rsidR="008F6A37" w:rsidDel="008D55BF">
          <w:rPr>
            <w:noProof/>
          </w:rPr>
          <w:delText>77</w:delText>
        </w:r>
      </w:del>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412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Pr="00966BAF" w:rsidRDefault="000B382F" w:rsidP="000B382F">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329694F1" w14:textId="77777777" w:rsidR="000B382F" w:rsidRPr="00966BAF" w:rsidRDefault="000B382F" w:rsidP="000B382F">
      <w:pPr>
        <w:pStyle w:val="XMLCode"/>
        <w:keepNext/>
        <w:rPr>
          <w:b/>
          <w:color w:val="0070C0"/>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4127" w:name="_Toc77102064"/>
      <w:r>
        <w:t>ROTAV</w:t>
      </w:r>
      <w:bookmarkEnd w:id="4127"/>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197D05A3" w:rsidR="000B382F" w:rsidRPr="005C50FA" w:rsidRDefault="000B382F" w:rsidP="000B382F">
      <w:pPr>
        <w:pStyle w:val="Caption"/>
        <w:rPr>
          <w:color w:val="676F76"/>
          <w:sz w:val="21"/>
          <w:szCs w:val="21"/>
          <w:lang w:val="en" w:eastAsia="en-US"/>
        </w:rPr>
      </w:pPr>
      <w:bookmarkStart w:id="4128" w:name="_Toc76030564"/>
      <w:r>
        <w:t xml:space="preserve">Figure </w:t>
      </w:r>
      <w:r>
        <w:fldChar w:fldCharType="begin"/>
      </w:r>
      <w:r>
        <w:instrText xml:space="preserve"> SEQ Figure \* ARABIC </w:instrText>
      </w:r>
      <w:r>
        <w:fldChar w:fldCharType="separate"/>
      </w:r>
      <w:r w:rsidR="0004792C">
        <w:rPr>
          <w:noProof/>
        </w:rPr>
        <w:t>43</w:t>
      </w:r>
      <w:r>
        <w:fldChar w:fldCharType="end"/>
      </w:r>
      <w:r>
        <w:t>: Process of Rotation Joining (ROTAV)</w:t>
      </w:r>
      <w:bookmarkEnd w:id="4128"/>
    </w:p>
    <w:p w14:paraId="2968545B" w14:textId="77777777" w:rsidR="000B382F" w:rsidRDefault="000B382F" w:rsidP="000B382F">
      <w:pPr>
        <w:keepNext/>
        <w:jc w:val="center"/>
      </w:pPr>
      <w:r>
        <w:rPr>
          <w:noProof/>
          <w:lang w:eastAsia="en-US"/>
        </w:rPr>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9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01958AB" w:rsidR="000B382F" w:rsidRDefault="000B382F" w:rsidP="000B382F">
      <w:pPr>
        <w:pStyle w:val="Caption"/>
      </w:pPr>
      <w:bookmarkStart w:id="4129" w:name="_Toc76030565"/>
      <w:r>
        <w:t xml:space="preserve">Figure </w:t>
      </w:r>
      <w:r>
        <w:fldChar w:fldCharType="begin"/>
      </w:r>
      <w:r>
        <w:instrText xml:space="preserve"> SEQ Figure \* ARABIC </w:instrText>
      </w:r>
      <w:r>
        <w:fldChar w:fldCharType="separate"/>
      </w:r>
      <w:r w:rsidR="0004792C">
        <w:rPr>
          <w:noProof/>
        </w:rPr>
        <w:t>44</w:t>
      </w:r>
      <w:r>
        <w:fldChar w:fldCharType="end"/>
      </w:r>
      <w:r>
        <w:t>: ROTAV connecting aluminum and steel sheets</w:t>
      </w:r>
      <w:bookmarkEnd w:id="4129"/>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8FFB723" w:rsidR="000B382F" w:rsidRDefault="000B382F" w:rsidP="000B382F">
      <w:pPr>
        <w:pStyle w:val="Caption"/>
        <w:spacing w:before="120"/>
        <w:rPr>
          <w:rFonts w:cs="Calibri"/>
          <w:szCs w:val="22"/>
          <w:lang w:eastAsia="en-GB"/>
        </w:rPr>
      </w:pPr>
      <w:bookmarkStart w:id="4130" w:name="_Toc77095937"/>
      <w:r>
        <w:t xml:space="preserve">Table </w:t>
      </w:r>
      <w:r w:rsidR="00ED469A">
        <w:fldChar w:fldCharType="begin"/>
      </w:r>
      <w:r w:rsidR="00ED469A">
        <w:instrText xml:space="preserve"> SEQ Table \* ARABIC </w:instrText>
      </w:r>
      <w:r w:rsidR="00ED469A">
        <w:fldChar w:fldCharType="separate"/>
      </w:r>
      <w:ins w:id="4131" w:author="nick" w:date="2021-07-14T20:24:00Z">
        <w:r w:rsidR="0004792C">
          <w:rPr>
            <w:noProof/>
          </w:rPr>
          <w:t>79</w:t>
        </w:r>
      </w:ins>
      <w:del w:id="4132" w:author="nick" w:date="2021-07-13T19:07:00Z">
        <w:r w:rsidR="008F6A37" w:rsidDel="008D55BF">
          <w:rPr>
            <w:noProof/>
          </w:rPr>
          <w:delText>78</w:delText>
        </w:r>
      </w:del>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4130"/>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966BAF">
        <w:rPr>
          <w:color w:val="0070C0"/>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966BAF" w:rsidRDefault="000B382F" w:rsidP="000B382F">
      <w:pPr>
        <w:pStyle w:val="XMLCode"/>
        <w:keepNext/>
        <w:rPr>
          <w:color w:val="0070C0"/>
          <w:lang w:val="fr-FR"/>
        </w:rPr>
      </w:pPr>
      <w:r w:rsidRPr="00966BAF">
        <w:rPr>
          <w:color w:val="0070C0"/>
          <w:lang w:val="fr-FR"/>
        </w:rPr>
        <w:tab/>
        <w:t>&lt;/rotation_joint&gt;</w:t>
      </w:r>
    </w:p>
    <w:p w14:paraId="51A10472" w14:textId="77777777" w:rsidR="000B382F" w:rsidRDefault="000B382F" w:rsidP="000B382F">
      <w:pPr>
        <w:pStyle w:val="XMLCode"/>
        <w:keepNext/>
      </w:pPr>
      <w:r w:rsidRPr="00966BAF">
        <w:rPr>
          <w:lang w:val="fr-FR"/>
        </w:rP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4105"/>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4133" w:name="_Toc428537246"/>
      <w:bookmarkStart w:id="4134" w:name="_Toc428969565"/>
      <w:bookmarkStart w:id="4135" w:name="_Toc429052956"/>
      <w:bookmarkStart w:id="4136" w:name="_Toc428537247"/>
      <w:bookmarkStart w:id="4137" w:name="_Toc428965632"/>
      <w:bookmarkStart w:id="4138" w:name="_Toc428969566"/>
      <w:bookmarkStart w:id="4139" w:name="_Toc429052957"/>
      <w:bookmarkStart w:id="4140" w:name="_Toc428456280"/>
      <w:bookmarkStart w:id="4141" w:name="_Toc428537248"/>
      <w:bookmarkStart w:id="4142" w:name="_Toc428969567"/>
      <w:bookmarkStart w:id="4143" w:name="_Toc429052958"/>
      <w:bookmarkStart w:id="4144" w:name="_Toc338938901"/>
      <w:bookmarkStart w:id="4145" w:name="_Toc338939097"/>
      <w:bookmarkStart w:id="4146" w:name="_Toc3556997"/>
      <w:bookmarkStart w:id="4147" w:name="_Toc34747247"/>
      <w:bookmarkStart w:id="4148" w:name="_Toc77102065"/>
      <w:bookmarkEnd w:id="4133"/>
      <w:bookmarkEnd w:id="4134"/>
      <w:bookmarkEnd w:id="4135"/>
      <w:bookmarkEnd w:id="4136"/>
      <w:bookmarkEnd w:id="4137"/>
      <w:bookmarkEnd w:id="4138"/>
      <w:bookmarkEnd w:id="4139"/>
      <w:bookmarkEnd w:id="4140"/>
      <w:bookmarkEnd w:id="4141"/>
      <w:bookmarkEnd w:id="4142"/>
      <w:bookmarkEnd w:id="4143"/>
      <w:r w:rsidRPr="007055D9">
        <w:lastRenderedPageBreak/>
        <w:t>1D connections</w:t>
      </w:r>
      <w:bookmarkEnd w:id="4144"/>
      <w:bookmarkEnd w:id="4145"/>
      <w:bookmarkEnd w:id="4146"/>
      <w:bookmarkEnd w:id="4147"/>
      <w:bookmarkEnd w:id="4148"/>
    </w:p>
    <w:p w14:paraId="4A529AC5" w14:textId="77777777" w:rsidR="00911496" w:rsidRDefault="00246BE4" w:rsidP="00246BE4">
      <w:pPr>
        <w:pStyle w:val="Heading2"/>
      </w:pPr>
      <w:bookmarkStart w:id="4149" w:name="_Toc3556998"/>
      <w:bookmarkStart w:id="4150" w:name="_Toc34747248"/>
      <w:bookmarkStart w:id="4151" w:name="_Toc338938902"/>
      <w:bookmarkStart w:id="4152" w:name="_Toc338939098"/>
      <w:bookmarkStart w:id="4153" w:name="_Toc77102066"/>
      <w:r w:rsidRPr="00246BE4">
        <w:t>Generic Definitions</w:t>
      </w:r>
      <w:bookmarkEnd w:id="4149"/>
      <w:bookmarkEnd w:id="4150"/>
      <w:bookmarkEnd w:id="4153"/>
    </w:p>
    <w:p w14:paraId="5E086748" w14:textId="77777777" w:rsidR="007D6B05" w:rsidRDefault="007D6B05" w:rsidP="00327322">
      <w:pPr>
        <w:pStyle w:val="Heading3"/>
      </w:pPr>
      <w:bookmarkStart w:id="4154" w:name="_Toc3556999"/>
      <w:bookmarkStart w:id="4155" w:name="_Toc34747249"/>
      <w:bookmarkStart w:id="4156" w:name="_Toc77102067"/>
      <w:r>
        <w:t>Identification</w:t>
      </w:r>
      <w:bookmarkEnd w:id="4154"/>
      <w:bookmarkEnd w:id="4155"/>
      <w:bookmarkEnd w:id="4156"/>
    </w:p>
    <w:p w14:paraId="036F2EB2" w14:textId="64883BDC"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4792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4157" w:name="_Ref414571413"/>
      <w:bookmarkStart w:id="4158" w:name="_Ref429050458"/>
      <w:bookmarkStart w:id="4159" w:name="_Toc3557000"/>
      <w:bookmarkStart w:id="4160" w:name="_Toc34747250"/>
      <w:bookmarkStart w:id="4161" w:name="_Toc77102068"/>
      <w:r w:rsidRPr="007055D9">
        <w:t>L</w:t>
      </w:r>
      <w:bookmarkEnd w:id="4157"/>
      <w:r w:rsidR="00246BE4">
        <w:t>ocation</w:t>
      </w:r>
      <w:bookmarkEnd w:id="4158"/>
      <w:bookmarkEnd w:id="4159"/>
      <w:bookmarkEnd w:id="4160"/>
      <w:bookmarkEnd w:id="4161"/>
    </w:p>
    <w:p w14:paraId="67B38DD6" w14:textId="6C8CA660" w:rsidR="007D6B05" w:rsidRDefault="007D6B05" w:rsidP="007D6B05">
      <w:pPr>
        <w:jc w:val="both"/>
      </w:pPr>
      <w:r w:rsidRPr="007055D9">
        <w:t xml:space="preserve">The definition of the connection line is described as a series of points </w:t>
      </w:r>
      <w:ins w:id="4162" w:author="Dr. Carsten Franke" w:date="2021-02-17T13:52:00Z">
        <w:r w:rsidR="00064214" w:rsidRPr="00064214">
          <w:rPr>
            <w:highlight w:val="yellow"/>
          </w:rPr>
          <w:t>(vertices)</w:t>
        </w:r>
        <w:r w:rsidR="00064214">
          <w:t xml:space="preserve"> </w:t>
        </w:r>
      </w:ins>
      <w:r w:rsidRPr="007055D9">
        <w:t>and thus split into segments</w:t>
      </w:r>
      <w:ins w:id="416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1FADECE"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04792C" w:rsidRPr="0004792C">
        <w:rPr>
          <w:szCs w:val="22"/>
        </w:rPr>
        <w:t xml:space="preserve">Figure </w:t>
      </w:r>
      <w:r w:rsidR="0004792C" w:rsidRPr="0004792C">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04792C" w:rsidRPr="0004792C">
        <w:rPr>
          <w:szCs w:val="22"/>
        </w:rPr>
        <w:t>: Weld Line Changing</w:t>
      </w:r>
      <w:r w:rsidR="0004792C" w:rsidRPr="0004792C">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6DFB81E" w:rsidR="00A66652" w:rsidRDefault="00A66652" w:rsidP="00A66652">
      <w:pPr>
        <w:pStyle w:val="Caption"/>
        <w:spacing w:before="120"/>
      </w:pPr>
      <w:bookmarkStart w:id="4164" w:name="_Toc3566481"/>
      <w:bookmarkStart w:id="4165" w:name="_Toc34747482"/>
      <w:bookmarkStart w:id="4166" w:name="_Toc77095938"/>
      <w:r>
        <w:t xml:space="preserve">Table </w:t>
      </w:r>
      <w:r w:rsidR="00ED469A">
        <w:fldChar w:fldCharType="begin"/>
      </w:r>
      <w:r w:rsidR="00ED469A">
        <w:instrText xml:space="preserve"> SEQ Table \* ARABIC </w:instrText>
      </w:r>
      <w:r w:rsidR="00ED469A">
        <w:fldChar w:fldCharType="separate"/>
      </w:r>
      <w:ins w:id="4167" w:author="nick" w:date="2021-07-14T20:24:00Z">
        <w:r w:rsidR="0004792C">
          <w:rPr>
            <w:noProof/>
          </w:rPr>
          <w:t>80</w:t>
        </w:r>
      </w:ins>
      <w:del w:id="4168" w:author="nick" w:date="2021-07-13T19:07:00Z">
        <w:r w:rsidR="008F6A37" w:rsidDel="008D55BF">
          <w:rPr>
            <w:noProof/>
          </w:rPr>
          <w:delText>79</w:delText>
        </w:r>
      </w:del>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4164"/>
      <w:bookmarkEnd w:id="4165"/>
      <w:bookmarkEnd w:id="4166"/>
    </w:p>
    <w:p w14:paraId="5242F264" w14:textId="234B9F36" w:rsidR="00FC3371" w:rsidRDefault="005C5466" w:rsidP="007D6B05">
      <w:pPr>
        <w:jc w:val="both"/>
      </w:pPr>
      <w:r>
        <w:t xml:space="preserve">A </w:t>
      </w:r>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CA11E71" w:rsidR="007D6B05" w:rsidRDefault="007D6B05" w:rsidP="007D6B05">
      <w:pPr>
        <w:pStyle w:val="Caption"/>
        <w:spacing w:before="120"/>
      </w:pPr>
      <w:bookmarkStart w:id="4169" w:name="_Toc3566482"/>
      <w:bookmarkStart w:id="4170" w:name="_Toc34747483"/>
      <w:bookmarkStart w:id="4171" w:name="_Toc77095939"/>
      <w:r>
        <w:t xml:space="preserve">Table </w:t>
      </w:r>
      <w:r w:rsidR="00ED469A">
        <w:fldChar w:fldCharType="begin"/>
      </w:r>
      <w:r w:rsidR="00ED469A">
        <w:instrText xml:space="preserve"> SEQ Table \* ARABIC </w:instrText>
      </w:r>
      <w:r w:rsidR="00ED469A">
        <w:fldChar w:fldCharType="separate"/>
      </w:r>
      <w:ins w:id="4172" w:author="nick" w:date="2021-07-14T20:24:00Z">
        <w:r w:rsidR="0004792C">
          <w:rPr>
            <w:noProof/>
          </w:rPr>
          <w:t>81</w:t>
        </w:r>
      </w:ins>
      <w:del w:id="4173" w:author="nick" w:date="2021-07-13T19:07:00Z">
        <w:r w:rsidR="008F6A37" w:rsidDel="008D55BF">
          <w:rPr>
            <w:noProof/>
          </w:rPr>
          <w:delText>80</w:delText>
        </w:r>
      </w:del>
      <w:r w:rsidR="00ED469A">
        <w:fldChar w:fldCharType="end"/>
      </w:r>
      <w:r>
        <w:t xml:space="preserve">: Nested elements of </w:t>
      </w:r>
      <w:r w:rsidRPr="00837116">
        <w:rPr>
          <w:rStyle w:val="elementdeftypeChar"/>
          <w:b/>
        </w:rPr>
        <w:t>&lt;loc_list&gt;</w:t>
      </w:r>
      <w:bookmarkEnd w:id="4169"/>
      <w:bookmarkEnd w:id="4170"/>
      <w:bookmarkEnd w:id="4171"/>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BFC3381" w:rsidR="007D6B05" w:rsidRDefault="007D6B05" w:rsidP="007D6B05">
      <w:pPr>
        <w:pStyle w:val="Caption"/>
        <w:spacing w:before="120"/>
      </w:pPr>
      <w:bookmarkStart w:id="4174" w:name="_Toc3566483"/>
      <w:bookmarkStart w:id="4175" w:name="_Toc34747484"/>
      <w:bookmarkStart w:id="4176" w:name="_Toc77095940"/>
      <w:r>
        <w:t xml:space="preserve">Table </w:t>
      </w:r>
      <w:r w:rsidR="00ED469A">
        <w:fldChar w:fldCharType="begin"/>
      </w:r>
      <w:r w:rsidR="00ED469A">
        <w:instrText xml:space="preserve"> SEQ Table \* ARABIC </w:instrText>
      </w:r>
      <w:r w:rsidR="00ED469A">
        <w:fldChar w:fldCharType="separate"/>
      </w:r>
      <w:ins w:id="4177" w:author="nick" w:date="2021-07-14T20:24:00Z">
        <w:r w:rsidR="0004792C">
          <w:rPr>
            <w:noProof/>
          </w:rPr>
          <w:t>82</w:t>
        </w:r>
      </w:ins>
      <w:del w:id="4178" w:author="nick" w:date="2021-07-13T19:07:00Z">
        <w:r w:rsidR="008F6A37" w:rsidDel="008D55BF">
          <w:rPr>
            <w:noProof/>
          </w:rPr>
          <w:delText>81</w:delText>
        </w:r>
      </w:del>
      <w:r w:rsidR="00ED469A">
        <w:fldChar w:fldCharType="end"/>
      </w:r>
      <w:r>
        <w:t xml:space="preserve">: Attributes of element </w:t>
      </w:r>
      <w:r w:rsidRPr="003E46C4">
        <w:rPr>
          <w:rStyle w:val="elementdeftypeChar"/>
          <w:b/>
        </w:rPr>
        <w:t>&lt;loc/&gt;</w:t>
      </w:r>
      <w:bookmarkEnd w:id="4174"/>
      <w:bookmarkEnd w:id="4175"/>
      <w:bookmarkEnd w:id="417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4179" w:name="_Toc432343680"/>
      <w:bookmarkStart w:id="4180" w:name="_Ref69114607"/>
      <w:bookmarkStart w:id="4181" w:name="_Ref69114623"/>
      <w:bookmarkStart w:id="4182" w:name="_Toc3557001"/>
      <w:bookmarkStart w:id="4183" w:name="_Toc34747251"/>
      <w:bookmarkStart w:id="4184" w:name="_Toc77102069"/>
      <w:r w:rsidRPr="00037F3D">
        <w:t>Intermittent</w:t>
      </w:r>
      <w:r w:rsidR="00747A5E" w:rsidRPr="00037F3D">
        <w:t xml:space="preserve"> Connection Lines</w:t>
      </w:r>
      <w:bookmarkEnd w:id="4179"/>
      <w:bookmarkEnd w:id="4180"/>
      <w:bookmarkEnd w:id="4181"/>
      <w:bookmarkEnd w:id="4184"/>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A6E1628"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r w:rsidR="004B19D2" w:rsidRPr="00327740">
        <w:t>un</w:t>
      </w:r>
      <w:r w:rsidR="004B19D2">
        <w:t>avoid</w:t>
      </w:r>
      <w:r w:rsidR="004B19D2" w:rsidRPr="00327740">
        <w:t xml:space="preserve">able </w:t>
      </w:r>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sidRPr="00966BAF">
        <w:rPr>
          <w:rStyle w:val="FootnoteReference"/>
          <w:vanish/>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Pr="00966BAF" w:rsidRDefault="00FA5165" w:rsidP="007A6E34">
      <w:pPr>
        <w:pStyle w:val="ListParagraph"/>
        <w:numPr>
          <w:ilvl w:val="0"/>
          <w:numId w:val="56"/>
        </w:numPr>
        <w:spacing w:before="120"/>
        <w:jc w:val="both"/>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rsidRPr="00966BAF">
        <w:rPr>
          <w:lang w:val="en-US"/>
        </w:rPr>
        <w:t xml:space="preserve">If </w:t>
      </w:r>
      <w:r w:rsidR="00AE1F42" w:rsidRPr="00966BAF">
        <w:rPr>
          <w:lang w:val="en-US"/>
        </w:rPr>
        <w:t xml:space="preserve">it is required that </w:t>
      </w:r>
      <w:r w:rsidRPr="00966BAF">
        <w:rPr>
          <w:lang w:val="en-US"/>
        </w:rPr>
        <w:t>any segment length (especially first or last) deviate</w:t>
      </w:r>
      <w:r w:rsidR="00AE1F42" w:rsidRPr="00966BAF">
        <w:rPr>
          <w:lang w:val="en-US"/>
        </w:rPr>
        <w:t>s</w:t>
      </w:r>
      <w:r w:rsidRPr="00966BAF">
        <w:rPr>
          <w:lang w:val="en-US"/>
        </w:rP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Pr="00966BAF" w:rsidRDefault="00FA5165" w:rsidP="007A6E34">
      <w:pPr>
        <w:pStyle w:val="ListParagraph"/>
        <w:numPr>
          <w:ilvl w:val="0"/>
          <w:numId w:val="56"/>
        </w:numPr>
        <w:spacing w:before="120"/>
        <w:jc w:val="both"/>
        <w:rPr>
          <w:lang w:val="en-US"/>
        </w:rPr>
      </w:pPr>
      <w:r w:rsidRPr="00966BAF">
        <w:rPr>
          <w:lang w:val="en-US"/>
        </w:rPr>
        <w:t xml:space="preserve">Excess of segments at the end of a seam weld is not allowed. </w:t>
      </w:r>
    </w:p>
    <w:p w14:paraId="14611752" w14:textId="77777777" w:rsidR="005C6487" w:rsidRDefault="005C6487" w:rsidP="005C6487">
      <w:pPr>
        <w:pStyle w:val="Heading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41164617" w:rsidR="005C6487" w:rsidRDefault="005C6487" w:rsidP="005C6487">
      <w:pPr>
        <w:pStyle w:val="Caption"/>
      </w:pPr>
      <w:bookmarkStart w:id="4201" w:name="_Toc76030566"/>
      <w:r>
        <w:t xml:space="preserve">Figure </w:t>
      </w:r>
      <w:r>
        <w:fldChar w:fldCharType="begin"/>
      </w:r>
      <w:r>
        <w:instrText xml:space="preserve"> SEQ Figure \* ARABIC </w:instrText>
      </w:r>
      <w:r>
        <w:fldChar w:fldCharType="separate"/>
      </w:r>
      <w:r w:rsidR="0004792C">
        <w:rPr>
          <w:noProof/>
        </w:rPr>
        <w:t>45</w:t>
      </w:r>
      <w:r>
        <w:fldChar w:fldCharType="end"/>
      </w:r>
      <w:r>
        <w:t xml:space="preserve">: </w:t>
      </w:r>
      <w:r w:rsidR="00B638D8">
        <w:t>T</w:t>
      </w:r>
      <w:r>
        <w:t>erminology of a regular intermittent weld</w:t>
      </w:r>
      <w:bookmarkEnd w:id="4201"/>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r w:rsidR="00A15442">
        <w:t>.0</w:t>
      </w:r>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r w:rsidR="00A15442">
        <w:t>.0</w:t>
      </w:r>
      <w:r w:rsidRPr="008A58DE">
        <w:t>. The welded segments have a '</w:t>
      </w:r>
      <w:r w:rsidRPr="008A58DE">
        <w:rPr>
          <w:b/>
        </w:rPr>
        <w:t>spacing'</w:t>
      </w:r>
      <w:r w:rsidRPr="008A58DE">
        <w:t xml:space="preserve"> of 3</w:t>
      </w:r>
      <w:r w:rsidR="00A15442">
        <w:t>.0</w:t>
      </w:r>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2104DFF1" w:rsidR="005C6487" w:rsidRDefault="005C6487" w:rsidP="005C6487">
      <w:pPr>
        <w:pStyle w:val="Caption"/>
      </w:pPr>
      <w:bookmarkStart w:id="4202" w:name="_Toc76030567"/>
      <w:r>
        <w:t xml:space="preserve">Figure </w:t>
      </w:r>
      <w:r>
        <w:fldChar w:fldCharType="begin"/>
      </w:r>
      <w:r>
        <w:instrText xml:space="preserve"> SEQ Figure \* ARABIC </w:instrText>
      </w:r>
      <w:r>
        <w:fldChar w:fldCharType="separate"/>
      </w:r>
      <w:r w:rsidR="0004792C">
        <w:rPr>
          <w:noProof/>
        </w:rPr>
        <w:t>46</w:t>
      </w:r>
      <w:r>
        <w:fldChar w:fldCharType="end"/>
      </w:r>
      <w:r>
        <w:t xml:space="preserve">: </w:t>
      </w:r>
      <w:r w:rsidR="00B638D8">
        <w:t>R</w:t>
      </w:r>
      <w:r>
        <w:t xml:space="preserve">egular intermittent weld with </w:t>
      </w:r>
      <w:r w:rsidR="00A12303">
        <w:t>first spacing and last spacing</w:t>
      </w:r>
      <w:bookmarkEnd w:id="4202"/>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r w:rsidR="00622492">
        <w:t>.0</w:t>
      </w:r>
      <w:r>
        <w:t xml:space="preserve"> and a </w:t>
      </w:r>
      <w:r w:rsidRPr="00B61BA2">
        <w:t>'</w:t>
      </w:r>
      <w:r w:rsidR="0002783D">
        <w:rPr>
          <w:b/>
        </w:rPr>
        <w:t>last spacing</w:t>
      </w:r>
      <w:r w:rsidRPr="00B61BA2">
        <w:rPr>
          <w:b/>
        </w:rPr>
        <w:t>'</w:t>
      </w:r>
      <w:r>
        <w:t xml:space="preserve"> of 1</w:t>
      </w:r>
      <w:r w:rsidR="00622492">
        <w:t>.0</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9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4C68531" w:rsidR="005C6487" w:rsidRPr="00F41434" w:rsidRDefault="005C6487" w:rsidP="005C6487">
      <w:pPr>
        <w:keepNext/>
        <w:jc w:val="center"/>
      </w:pPr>
      <w:bookmarkStart w:id="4203" w:name="_Toc76030568"/>
      <w:r>
        <w:t xml:space="preserve">Figure </w:t>
      </w:r>
      <w:r>
        <w:fldChar w:fldCharType="begin"/>
      </w:r>
      <w:r>
        <w:instrText xml:space="preserve"> SEQ Figure \* ARABIC </w:instrText>
      </w:r>
      <w:r>
        <w:fldChar w:fldCharType="separate"/>
      </w:r>
      <w:r w:rsidR="0004792C">
        <w:rPr>
          <w:noProof/>
        </w:rPr>
        <w:t>47</w:t>
      </w:r>
      <w:r>
        <w:fldChar w:fldCharType="end"/>
      </w:r>
      <w:r>
        <w:t xml:space="preserve">: </w:t>
      </w:r>
      <w:r w:rsidR="00B638D8">
        <w:t>I</w:t>
      </w:r>
      <w:r>
        <w:t>rregular intermittent welds</w:t>
      </w:r>
      <w:bookmarkEnd w:id="4203"/>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Pr="00966BAF" w:rsidRDefault="00E72B41" w:rsidP="007A6E34">
      <w:pPr>
        <w:pStyle w:val="ListParagraph"/>
        <w:numPr>
          <w:ilvl w:val="0"/>
          <w:numId w:val="21"/>
        </w:numPr>
        <w:spacing w:before="120"/>
        <w:jc w:val="both"/>
        <w:rPr>
          <w:lang w:val="en-US"/>
        </w:rPr>
      </w:pPr>
      <w:r>
        <w:rPr>
          <w:rStyle w:val="elementdeftypeChar"/>
        </w:rPr>
        <w:t>&lt;</w:t>
      </w:r>
      <w:r w:rsidRPr="00004502">
        <w:rPr>
          <w:rStyle w:val="elementdeftypeChar"/>
        </w:rPr>
        <w:t>se</w:t>
      </w:r>
      <w:r>
        <w:rPr>
          <w:rStyle w:val="elementdeftypeChar"/>
        </w:rPr>
        <w:t>gment_list</w:t>
      </w:r>
      <w:r w:rsidRPr="00004502">
        <w:rPr>
          <w:rStyle w:val="elementdeftypeChar"/>
        </w:rPr>
        <w:t>/&gt;</w:t>
      </w:r>
      <w:r w:rsidRPr="00966BAF">
        <w:rPr>
          <w:lang w:val="en-US"/>
        </w:rPr>
        <w:t xml:space="preserve">: All </w:t>
      </w:r>
      <w:r w:rsidR="008B0601" w:rsidRPr="00966BAF">
        <w:rPr>
          <w:lang w:val="en-US"/>
        </w:rPr>
        <w:t>segment</w:t>
      </w:r>
      <w:r w:rsidRPr="00966BAF">
        <w:rPr>
          <w:lang w:val="en-US"/>
        </w:rPr>
        <w:t xml:space="preserve">s are specified </w:t>
      </w:r>
      <w:r w:rsidRPr="00966BAF">
        <w:rPr>
          <w:i/>
          <w:lang w:val="en-US"/>
        </w:rPr>
        <w:t>individually</w:t>
      </w:r>
      <w:r w:rsidRPr="00966BAF">
        <w:rPr>
          <w:lang w:val="en-US"/>
        </w:rPr>
        <w:t xml:space="preserve"> with start and end given in curve length parameters of the </w:t>
      </w:r>
      <w:r w:rsidRPr="00327740">
        <w:rPr>
          <w:rStyle w:val="elementdeftypeChar"/>
          <w:lang w:eastAsia="en-GB"/>
        </w:rPr>
        <w:t>&lt;loc_list/&gt;</w:t>
      </w:r>
      <w:r w:rsidRPr="00966BAF">
        <w:rPr>
          <w:lang w:val="en-US"/>
        </w:rPr>
        <w:t xml:space="preserve"> polygon. </w:t>
      </w:r>
    </w:p>
    <w:p w14:paraId="6478FAD5" w14:textId="1C1E723E" w:rsidR="004B3B5F" w:rsidRPr="00966BAF" w:rsidRDefault="004B3B5F" w:rsidP="007A6E34">
      <w:pPr>
        <w:pStyle w:val="ListParagraph"/>
        <w:keepNext/>
        <w:numPr>
          <w:ilvl w:val="0"/>
          <w:numId w:val="21"/>
        </w:numPr>
        <w:spacing w:before="120"/>
        <w:jc w:val="both"/>
        <w:rPr>
          <w:lang w:val="en-US"/>
        </w:rPr>
      </w:pPr>
      <w:r w:rsidRPr="00037F3D">
        <w:rPr>
          <w:rStyle w:val="elementdeftypeChar"/>
        </w:rPr>
        <w:t>&lt;regular_segments/&gt;</w:t>
      </w:r>
      <w:r w:rsidRPr="00966BAF">
        <w:rPr>
          <w:lang w:val="en-US"/>
        </w:rPr>
        <w:t xml:space="preserve">: All segments have </w:t>
      </w:r>
      <w:r w:rsidRPr="00966BAF">
        <w:rPr>
          <w:i/>
          <w:lang w:val="en-US"/>
        </w:rPr>
        <w:t>identical length</w:t>
      </w:r>
      <w:r w:rsidRPr="00966BAF">
        <w:rPr>
          <w:lang w:val="en-US"/>
        </w:rPr>
        <w:t xml:space="preserve">. All </w:t>
      </w:r>
      <w:r w:rsidR="00BF01A2" w:rsidRPr="00966BAF">
        <w:rPr>
          <w:lang w:val="en-US"/>
        </w:rPr>
        <w:t xml:space="preserve">spacings have </w:t>
      </w:r>
      <w:r w:rsidR="00BF01A2" w:rsidRPr="00966BAF">
        <w:rPr>
          <w:i/>
          <w:lang w:val="en-US"/>
        </w:rPr>
        <w:t>identical length</w:t>
      </w:r>
      <w:r w:rsidR="00BF01A2" w:rsidRPr="00966BAF">
        <w:rPr>
          <w:lang w:val="en-US"/>
        </w:rPr>
        <w:t xml:space="preserve"> exept for a </w:t>
      </w:r>
      <w:r w:rsidR="00BF01A2" w:rsidRPr="00966BAF">
        <w:rPr>
          <w:i/>
          <w:lang w:val="en-US"/>
        </w:rPr>
        <w:t>first spacing</w:t>
      </w:r>
      <w:r w:rsidR="00BF01A2" w:rsidRPr="00966BAF">
        <w:rPr>
          <w:lang w:val="en-US"/>
        </w:rPr>
        <w:t xml:space="preserve"> at the beginning of the </w:t>
      </w:r>
      <w:r w:rsidR="00BF01A2" w:rsidRPr="00327740">
        <w:rPr>
          <w:rStyle w:val="elementdeftypeChar"/>
          <w:lang w:eastAsia="en-GB"/>
        </w:rPr>
        <w:t>&lt;loc_list/&gt;</w:t>
      </w:r>
      <w:r w:rsidR="00BF01A2" w:rsidRPr="00966BAF">
        <w:rPr>
          <w:lang w:val="en-US"/>
        </w:rPr>
        <w:t xml:space="preserve"> polygon (i.e. before the first segment) and a </w:t>
      </w:r>
      <w:r w:rsidR="00BF01A2" w:rsidRPr="00966BAF">
        <w:rPr>
          <w:i/>
          <w:lang w:val="en-US"/>
        </w:rPr>
        <w:t>last spacing</w:t>
      </w:r>
      <w:r w:rsidR="00BF01A2" w:rsidRPr="00966BAF">
        <w:rPr>
          <w:lang w:val="en-US"/>
        </w:rPr>
        <w:t xml:space="preserve"> at the end of the </w:t>
      </w:r>
      <w:r w:rsidR="00BF01A2" w:rsidRPr="00327740">
        <w:rPr>
          <w:rStyle w:val="elementdeftypeChar"/>
          <w:lang w:eastAsia="en-GB"/>
        </w:rPr>
        <w:t>&lt;loc_list/&gt;</w:t>
      </w:r>
      <w:r w:rsidR="00BF01A2" w:rsidRPr="00966BAF">
        <w:rPr>
          <w:lang w:val="en-US"/>
        </w:rPr>
        <w:t xml:space="preserve"> polygon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4204"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4204"/>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08EC39B" w:rsidR="00522A5C" w:rsidRDefault="00522A5C" w:rsidP="00522A5C">
      <w:pPr>
        <w:pStyle w:val="Caption"/>
        <w:spacing w:before="120"/>
      </w:pPr>
      <w:bookmarkStart w:id="4205" w:name="_Ref68888312"/>
      <w:bookmarkStart w:id="4206" w:name="_Toc77095941"/>
      <w:r>
        <w:t xml:space="preserve">Table </w:t>
      </w:r>
      <w:r>
        <w:fldChar w:fldCharType="begin"/>
      </w:r>
      <w:r>
        <w:instrText xml:space="preserve"> SEQ Table \* ARABIC </w:instrText>
      </w:r>
      <w:r>
        <w:fldChar w:fldCharType="separate"/>
      </w:r>
      <w:ins w:id="4207" w:author="nick" w:date="2021-07-14T20:24:00Z">
        <w:r w:rsidR="0004792C">
          <w:rPr>
            <w:noProof/>
          </w:rPr>
          <w:t>83</w:t>
        </w:r>
      </w:ins>
      <w:del w:id="4208" w:author="nick" w:date="2021-07-13T19:07:00Z">
        <w:r w:rsidR="008F6A37" w:rsidDel="008D55BF">
          <w:rPr>
            <w:noProof/>
          </w:rPr>
          <w:delText>82</w:delText>
        </w:r>
      </w:del>
      <w:r>
        <w:fldChar w:fldCharType="end"/>
      </w:r>
      <w:bookmarkEnd w:id="4205"/>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4206"/>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r w:rsidRPr="00AE50EC">
              <w:rPr>
                <w:sz w:val="20"/>
                <w:szCs w:val="20"/>
              </w:rPr>
              <w:t>num_segments</w:t>
            </w:r>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r w:rsidRPr="00AE50EC">
              <w:rPr>
                <w:sz w:val="20"/>
                <w:szCs w:val="20"/>
              </w:rPr>
              <w:t xml:space="preserve">first_spacing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r w:rsidRPr="00AE50EC">
              <w:rPr>
                <w:sz w:val="20"/>
                <w:szCs w:val="20"/>
              </w:rPr>
              <w:t xml:space="preserve">last_spacing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r w:rsidRPr="00AE50EC">
              <w:rPr>
                <w:sz w:val="20"/>
                <w:szCs w:val="20"/>
              </w:rPr>
              <w:t>max_percentage_of_compensation</w:t>
            </w:r>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7E840DE4" w14:textId="0168F09C" w:rsidR="008B1FAC" w:rsidRPr="00AE50EC" w:rsidRDefault="006458EF" w:rsidP="00EA5C12">
            <w:pPr>
              <w:spacing w:after="0"/>
              <w:rPr>
                <w:sz w:val="20"/>
                <w:szCs w:val="20"/>
              </w:rPr>
            </w:pPr>
            <w:r>
              <w:rPr>
                <w:rFonts w:cs="Calibri"/>
                <w:sz w:val="20"/>
                <w:szCs w:val="20"/>
              </w:rPr>
              <w:t>&gt;</w:t>
            </w:r>
            <w:r w:rsidRPr="00AE50EC">
              <w:rPr>
                <w:sz w:val="20"/>
                <w:szCs w:val="20"/>
              </w:rPr>
              <w:t xml:space="preserve"> </w:t>
            </w:r>
            <w:r w:rsidR="008B1FAC" w:rsidRPr="00AE50EC">
              <w:rPr>
                <w:sz w:val="20"/>
                <w:szCs w:val="20"/>
              </w:rPr>
              <w:t>0.0</w:t>
            </w:r>
            <w:r w:rsidR="00B47F08" w:rsidRPr="00AE50EC">
              <w:rPr>
                <w:sz w:val="20"/>
                <w:szCs w:val="20"/>
              </w:rPr>
              <w:t xml:space="preserve"> </w:t>
            </w:r>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r w:rsidR="00432D77">
              <w:rPr>
                <w:sz w:val="20"/>
                <w:szCs w:val="20"/>
              </w:rPr>
              <w:br/>
            </w:r>
            <w:r w:rsidR="008B1FAC" w:rsidRPr="00AE50EC">
              <w:rPr>
                <w:sz w:val="20"/>
                <w:szCs w:val="20"/>
              </w:rPr>
              <w:t xml:space="preserve">(default: </w:t>
            </w:r>
            <w:r w:rsidR="00EA5C12" w:rsidRPr="00AE50EC">
              <w:rPr>
                <w:rFonts w:cs="Calibri"/>
                <w:sz w:val="20"/>
                <w:szCs w:val="20"/>
              </w:rPr>
              <w:t>1</w:t>
            </w:r>
            <w:r w:rsidR="00622492">
              <w:rPr>
                <w:rFonts w:cs="Calibri"/>
                <w:sz w:val="20"/>
                <w:szCs w:val="20"/>
              </w:rPr>
              <w:t>.0</w:t>
            </w:r>
            <w:r w:rsidR="008B1FAC"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5C3BFDBD" w:rsidR="00EA5C12" w:rsidRPr="00AE50EC" w:rsidRDefault="009E47FE" w:rsidP="008B1FAC">
            <w:pPr>
              <w:rPr>
                <w:sz w:val="20"/>
                <w:szCs w:val="20"/>
              </w:rPr>
            </w:pPr>
            <w:r w:rsidRPr="00AE50EC">
              <w:rPr>
                <w:sz w:val="20"/>
                <w:szCs w:val="20"/>
              </w:rPr>
              <w:t>If both attributes are missing, d</w:t>
            </w:r>
            <w:r w:rsidR="00EA5C12" w:rsidRPr="00AE50EC">
              <w:rPr>
                <w:sz w:val="20"/>
                <w:szCs w:val="20"/>
              </w:rPr>
              <w:t xml:space="preserve">efault </w:t>
            </w:r>
            <w:r w:rsidRPr="00AE50EC">
              <w:rPr>
                <w:sz w:val="20"/>
                <w:szCs w:val="20"/>
              </w:rPr>
              <w:t>of</w:t>
            </w:r>
            <w:r w:rsidR="00EA5C12" w:rsidRPr="00AE50EC">
              <w:rPr>
                <w:sz w:val="20"/>
                <w:szCs w:val="20"/>
              </w:rPr>
              <w:t xml:space="preserve"> "max_percentage_of_compensation" </w:t>
            </w:r>
            <w:r w:rsidRPr="00AE50EC">
              <w:rPr>
                <w:sz w:val="20"/>
                <w:szCs w:val="20"/>
              </w:rPr>
              <w:t>is used</w:t>
            </w:r>
            <w:r w:rsidR="00EA5C12" w:rsidRPr="00AE50EC">
              <w:rPr>
                <w:sz w:val="20"/>
                <w:szCs w:val="20"/>
              </w:rPr>
              <w:t>.</w:t>
            </w:r>
            <w:r w:rsidRPr="00AE50EC">
              <w:rPr>
                <w:sz w:val="20"/>
                <w:szCs w:val="20"/>
              </w:rPr>
              <w:t xml:space="preserve"> </w:t>
            </w:r>
          </w:p>
          <w:p w14:paraId="00D4445A" w14:textId="609703C8" w:rsidR="00EA5C12" w:rsidRPr="00AE50EC" w:rsidRDefault="00EA5C12" w:rsidP="0029160F">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max_percentage_of_compensation" may be specified.</w:t>
            </w:r>
            <w:r w:rsidR="0029160F" w:rsidRPr="00AE50EC">
              <w:rPr>
                <w:sz w:val="20"/>
                <w:szCs w:val="20"/>
              </w:rPr>
              <w:t xml:space="preserve"> </w:t>
            </w:r>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r w:rsidRPr="000B7EC1">
              <w:rPr>
                <w:sz w:val="20"/>
                <w:szCs w:val="20"/>
              </w:rPr>
              <w:t>max_absolute_compensation</w:t>
            </w:r>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79BD648E" w:rsidR="00E72B41" w:rsidRDefault="00E72B41" w:rsidP="00E72B41">
      <w:pPr>
        <w:pStyle w:val="Caption"/>
        <w:spacing w:before="120"/>
      </w:pPr>
      <w:bookmarkStart w:id="4209" w:name="_Toc77095942"/>
      <w:r>
        <w:t xml:space="preserve">Table </w:t>
      </w:r>
      <w:r>
        <w:fldChar w:fldCharType="begin"/>
      </w:r>
      <w:r>
        <w:instrText xml:space="preserve"> SEQ Table \* ARABIC </w:instrText>
      </w:r>
      <w:r>
        <w:fldChar w:fldCharType="separate"/>
      </w:r>
      <w:ins w:id="4210" w:author="nick" w:date="2021-07-14T20:24:00Z">
        <w:r w:rsidR="0004792C">
          <w:rPr>
            <w:noProof/>
          </w:rPr>
          <w:t>84</w:t>
        </w:r>
      </w:ins>
      <w:del w:id="4211" w:author="nick" w:date="2021-07-13T19:07:00Z">
        <w:r w:rsidR="008F6A37" w:rsidDel="008D55BF">
          <w:rPr>
            <w:noProof/>
          </w:rPr>
          <w:delText>83</w:delText>
        </w:r>
      </w:del>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4209"/>
    </w:p>
    <w:p w14:paraId="6378EE0A" w14:textId="618FA8A7"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ins w:id="4212" w:author="nick" w:date="2021-07-14T20:24:00Z">
        <w:r w:rsidR="0004792C">
          <w:t xml:space="preserve">Table </w:t>
        </w:r>
        <w:r w:rsidR="0004792C">
          <w:rPr>
            <w:noProof/>
          </w:rPr>
          <w:t>83</w:t>
        </w:r>
      </w:ins>
      <w:del w:id="4213" w:author="nick" w:date="2021-07-13T20:51:00Z">
        <w:r w:rsidR="008F6A37" w:rsidDel="003F511B">
          <w:delText xml:space="preserve">Table </w:delText>
        </w:r>
        <w:r w:rsidR="008F6A37" w:rsidDel="003F511B">
          <w:rPr>
            <w:noProof/>
          </w:rPr>
          <w:delText>82</w:delText>
        </w:r>
      </w:del>
      <w:r w:rsidR="00135AD3">
        <w:fldChar w:fldCharType="end"/>
      </w:r>
      <w:r>
        <w:t xml:space="preserve">: </w:t>
      </w:r>
    </w:p>
    <w:p w14:paraId="2A652D13" w14:textId="067F03E1" w:rsidR="003E0390" w:rsidRPr="00966BAF" w:rsidRDefault="003E0390" w:rsidP="007A6E34">
      <w:pPr>
        <w:pStyle w:val="ListParagraph"/>
        <w:numPr>
          <w:ilvl w:val="0"/>
          <w:numId w:val="57"/>
        </w:numPr>
        <w:spacing w:before="120"/>
        <w:jc w:val="both"/>
        <w:rPr>
          <w:rStyle w:val="elementdeftypeChar"/>
          <w:rFonts w:asciiTheme="minorHAnsi" w:hAnsiTheme="minorHAnsi" w:cstheme="minorHAnsi"/>
          <w:b w:val="0"/>
          <w:bCs w:val="0"/>
          <w:i w:val="0"/>
          <w:sz w:val="22"/>
          <w:szCs w:val="22"/>
        </w:rPr>
      </w:pPr>
      <w:r w:rsidRPr="00C86A77">
        <w:rPr>
          <w:rStyle w:val="elementdeftypeChar"/>
        </w:rPr>
        <w:t>num_segments</w:t>
      </w:r>
      <w:r w:rsidRPr="00966BAF">
        <w:rPr>
          <w:rStyle w:val="elementdeftypeChar"/>
          <w:rFonts w:asciiTheme="minorHAnsi" w:hAnsiTheme="minorHAnsi" w:cstheme="minorHAnsi"/>
          <w:b w:val="0"/>
          <w:bCs w:val="0"/>
          <w:i w:val="0"/>
          <w:sz w:val="22"/>
          <w:szCs w:val="22"/>
        </w:rPr>
        <w:t>: Prescribed number of welded segments.</w:t>
      </w:r>
    </w:p>
    <w:p w14:paraId="64947939" w14:textId="5D0D98D4"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length</w:t>
      </w:r>
      <w:r w:rsidRPr="00966BAF">
        <w:rPr>
          <w:rFonts w:asciiTheme="minorHAnsi" w:hAnsiTheme="minorHAnsi" w:cstheme="minorHAnsi"/>
          <w:lang w:val="en-US"/>
        </w:rPr>
        <w:t xml:space="preserve">: </w:t>
      </w:r>
      <w:r w:rsidR="00214D4D" w:rsidRPr="00966BAF">
        <w:rPr>
          <w:rFonts w:asciiTheme="minorHAnsi" w:hAnsiTheme="minorHAnsi" w:cstheme="minorHAnsi"/>
          <w:lang w:val="en-US"/>
        </w:rPr>
        <w:t xml:space="preserve">Prescribed length </w:t>
      </w:r>
      <w:r w:rsidRPr="00966BAF">
        <w:rPr>
          <w:rFonts w:asciiTheme="minorHAnsi" w:hAnsiTheme="minorHAnsi" w:cstheme="minorHAnsi"/>
          <w:lang w:val="en-US"/>
        </w:rPr>
        <w:t>of every seg</w:t>
      </w:r>
      <w:r w:rsidR="00083B7A" w:rsidRPr="00966BAF">
        <w:rPr>
          <w:rFonts w:asciiTheme="minorHAnsi" w:hAnsiTheme="minorHAnsi" w:cstheme="minorHAnsi"/>
          <w:lang w:val="en-US"/>
        </w:rPr>
        <w:t>m</w:t>
      </w:r>
      <w:r w:rsidRPr="00966BAF">
        <w:rPr>
          <w:rFonts w:asciiTheme="minorHAnsi" w:hAnsiTheme="minorHAnsi" w:cstheme="minorHAnsi"/>
          <w:lang w:val="en-US"/>
        </w:rPr>
        <w:t>e</w:t>
      </w:r>
      <w:r w:rsidR="00083B7A" w:rsidRPr="00966BAF">
        <w:rPr>
          <w:rFonts w:asciiTheme="minorHAnsi" w:hAnsiTheme="minorHAnsi" w:cstheme="minorHAnsi"/>
          <w:lang w:val="en-US"/>
        </w:rPr>
        <w:t>n</w:t>
      </w:r>
      <w:r w:rsidRPr="00966BAF">
        <w:rPr>
          <w:rFonts w:asciiTheme="minorHAnsi" w:hAnsiTheme="minorHAnsi" w:cstheme="minorHAnsi"/>
          <w:lang w:val="en-US"/>
        </w:rPr>
        <w:t xml:space="preserve">t. </w:t>
      </w:r>
    </w:p>
    <w:p w14:paraId="2EFB7E56" w14:textId="6DACD3DB" w:rsidR="00E22006" w:rsidRPr="00E67362"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spacing</w:t>
      </w:r>
      <w:r w:rsidRPr="00E67362">
        <w:rPr>
          <w:rFonts w:asciiTheme="minorHAnsi" w:hAnsiTheme="minorHAnsi" w:cstheme="minorHAnsi"/>
          <w:lang w:val="en-US"/>
        </w:rPr>
        <w:t xml:space="preserve">: </w:t>
      </w:r>
      <w:r w:rsidR="00214D4D" w:rsidRPr="00E67362">
        <w:rPr>
          <w:rFonts w:asciiTheme="minorHAnsi" w:hAnsiTheme="minorHAnsi" w:cstheme="minorHAnsi"/>
          <w:lang w:val="en-US"/>
        </w:rPr>
        <w:t xml:space="preserve">Prescribed length </w:t>
      </w:r>
      <w:r w:rsidRPr="00E67362">
        <w:rPr>
          <w:rFonts w:asciiTheme="minorHAnsi" w:hAnsiTheme="minorHAnsi" w:cstheme="minorHAnsi"/>
          <w:lang w:val="en-US"/>
        </w:rPr>
        <w:t xml:space="preserve">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012A8209" w14:textId="759B8CD5"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first_spacing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before the first segment, if any</w:t>
      </w:r>
      <w:r w:rsidRPr="00966BAF">
        <w:rPr>
          <w:rFonts w:asciiTheme="minorHAnsi" w:hAnsiTheme="minorHAnsi" w:cstheme="minorHAnsi"/>
          <w:lang w:val="en-US"/>
        </w:rPr>
        <w:t xml:space="preserve">. </w:t>
      </w:r>
    </w:p>
    <w:p w14:paraId="56CB501C" w14:textId="39F5D41E"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last_spacing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after the last segment, if any</w:t>
      </w:r>
      <w:r w:rsidRPr="00966BAF">
        <w:rPr>
          <w:rFonts w:asciiTheme="minorHAnsi" w:hAnsiTheme="minorHAnsi" w:cstheme="minorHAnsi"/>
          <w:lang w:val="en-US"/>
        </w:rPr>
        <w:t xml:space="preserve">. </w:t>
      </w:r>
    </w:p>
    <w:p w14:paraId="50CD2EE5" w14:textId="242F18F0" w:rsidR="00E22006" w:rsidRPr="00966BAF" w:rsidRDefault="00913C68" w:rsidP="007A6E34">
      <w:pPr>
        <w:pStyle w:val="ListParagraph"/>
        <w:numPr>
          <w:ilvl w:val="0"/>
          <w:numId w:val="57"/>
        </w:numPr>
        <w:spacing w:before="120"/>
        <w:rPr>
          <w:rFonts w:asciiTheme="minorHAnsi" w:hAnsiTheme="minorHAnsi" w:cstheme="minorHAnsi"/>
          <w:lang w:val="en-US"/>
        </w:rPr>
      </w:pPr>
      <w:r w:rsidRPr="0009568A">
        <w:rPr>
          <w:rStyle w:val="elementdeftypeChar"/>
        </w:rPr>
        <w:t>keep</w:t>
      </w:r>
      <w:r w:rsidR="00E22006" w:rsidRPr="00966BAF">
        <w:rPr>
          <w:rFonts w:asciiTheme="minorHAnsi" w:hAnsiTheme="minorHAnsi" w:cstheme="minorHAnsi"/>
          <w:lang w:val="en-US"/>
        </w:rPr>
        <w:t xml:space="preserve">: </w:t>
      </w:r>
      <w:r w:rsidR="00EE3D6D" w:rsidRPr="00966BAF">
        <w:rPr>
          <w:rFonts w:asciiTheme="minorHAnsi" w:hAnsiTheme="minorHAnsi" w:cstheme="minorHAnsi"/>
          <w:lang w:val="en-US"/>
        </w:rPr>
        <w:t xml:space="preserve">Strategy about how to cope with the case that all prescribed segments and spacings together </w:t>
      </w:r>
      <w:r w:rsidR="0019667D" w:rsidRPr="00966BAF">
        <w:rPr>
          <w:rFonts w:asciiTheme="minorHAnsi" w:hAnsiTheme="minorHAnsi" w:cstheme="minorHAnsi"/>
          <w:lang w:val="en-US"/>
        </w:rPr>
        <w:t xml:space="preserve">differ from </w:t>
      </w:r>
      <w:r w:rsidR="00EE3D6D" w:rsidRPr="00966BAF">
        <w:rPr>
          <w:rFonts w:asciiTheme="minorHAnsi" w:hAnsiTheme="minorHAnsi" w:cstheme="minorHAnsi"/>
          <w:lang w:val="en-US"/>
        </w:rPr>
        <w:t>the</w:t>
      </w:r>
      <w:r w:rsidR="00794457" w:rsidRPr="00966BAF">
        <w:rPr>
          <w:rFonts w:asciiTheme="minorHAnsi" w:hAnsiTheme="minorHAnsi" w:cstheme="minorHAnsi"/>
          <w:lang w:val="en-US"/>
        </w:rPr>
        <w:t xml:space="preserve"> total length of the</w:t>
      </w:r>
      <w:r w:rsidR="00EE3D6D" w:rsidRPr="00966BAF">
        <w:rPr>
          <w:rFonts w:asciiTheme="minorHAnsi" w:hAnsiTheme="minorHAnsi" w:cstheme="minorHAnsi"/>
          <w:lang w:val="en-US"/>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966BAF">
        <w:rPr>
          <w:rFonts w:asciiTheme="minorHAnsi" w:hAnsiTheme="minorHAnsi" w:cstheme="minorHAnsi"/>
          <w:lang w:val="en-US"/>
        </w:rPr>
        <w:t xml:space="preserve"> polygon</w:t>
      </w:r>
      <w:r w:rsidR="00794457" w:rsidRPr="00966BAF">
        <w:rPr>
          <w:rFonts w:asciiTheme="minorHAnsi" w:hAnsiTheme="minorHAnsi" w:cstheme="minorHAnsi"/>
          <w:lang w:val="en-US"/>
        </w:rPr>
        <w:t>.</w:t>
      </w:r>
      <w:r w:rsidR="00E22006" w:rsidRPr="00966BAF">
        <w:rPr>
          <w:rFonts w:asciiTheme="minorHAnsi" w:hAnsiTheme="minorHAnsi" w:cstheme="minorHAnsi"/>
          <w:lang w:val="en-US"/>
        </w:rPr>
        <w:t xml:space="preserve"> </w:t>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max_percentage_of_compensation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allowable deviation, as a percentage, of the resulting size of length or spacing over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max_percentage_of_compensation</w:t>
      </w:r>
      <w:r w:rsidRPr="00966BAF">
        <w:rPr>
          <w:rFonts w:asciiTheme="minorHAnsi" w:hAnsiTheme="minorHAnsi" w:cstheme="minorHAnsi"/>
          <w:lang w:val="en-US"/>
        </w:rPr>
        <w:t>.</w:t>
      </w:r>
      <w:r w:rsidR="0035737C" w:rsidRPr="00966BAF">
        <w:rPr>
          <w:rFonts w:asciiTheme="minorHAnsi" w:hAnsiTheme="minorHAnsi" w:cstheme="minorHAnsi"/>
          <w:lang w:val="en-US"/>
        </w:rPr>
        <w:t xml:space="preserve"> </w:t>
      </w:r>
      <w:r w:rsidR="0035737C">
        <w:rPr>
          <w:rFonts w:asciiTheme="minorHAnsi" w:hAnsiTheme="minorHAnsi" w:cstheme="minorHAnsi"/>
        </w:rPr>
        <w:t xml:space="preserve">Valid range is from 0.0 to 100.0 percent. </w:t>
      </w:r>
    </w:p>
    <w:p w14:paraId="718B15DA" w14:textId="0294D726" w:rsidR="00214D4D" w:rsidRPr="00966BAF" w:rsidRDefault="00214D4D" w:rsidP="00214D4D">
      <w:pPr>
        <w:pStyle w:val="ListParagraph"/>
        <w:numPr>
          <w:ilvl w:val="0"/>
          <w:numId w:val="57"/>
        </w:numPr>
        <w:spacing w:before="120"/>
        <w:rPr>
          <w:rFonts w:asciiTheme="minorHAnsi" w:hAnsiTheme="minorHAnsi" w:cstheme="minorHAnsi"/>
          <w:lang w:val="en-US"/>
        </w:rPr>
      </w:pPr>
      <w:r w:rsidRPr="00214D4D">
        <w:rPr>
          <w:rStyle w:val="elementdeftypeChar"/>
        </w:rPr>
        <w:t>max_absolute_compensation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allowed deviation, in length units, of the difference between the resulting size of length or spacing and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max_absolute_compensation</w:t>
      </w:r>
      <w:r w:rsidRPr="00966BAF">
        <w:rPr>
          <w:rFonts w:asciiTheme="minorHAnsi" w:hAnsiTheme="minorHAnsi" w:cstheme="minorHAnsi"/>
          <w:lang w:val="en-US"/>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Paragraph"/>
        <w:numPr>
          <w:ilvl w:val="0"/>
          <w:numId w:val="58"/>
        </w:numPr>
        <w:spacing w:before="120"/>
        <w:jc w:val="both"/>
        <w:rPr>
          <w:rFonts w:asciiTheme="minorHAnsi" w:hAnsiTheme="minorHAnsi" w:cstheme="minorHAnsi"/>
        </w:rPr>
      </w:pPr>
      <w:r w:rsidRPr="0009568A">
        <w:rPr>
          <w:rStyle w:val="elementdeftypeChar"/>
        </w:rPr>
        <w:t>spacing</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19E73CD6" w:rsidR="00083B7A" w:rsidRPr="00966BAF" w:rsidRDefault="00083B7A" w:rsidP="007A6E34">
      <w:pPr>
        <w:pStyle w:val="ListParagraph"/>
        <w:numPr>
          <w:ilvl w:val="0"/>
          <w:numId w:val="58"/>
        </w:numPr>
        <w:spacing w:before="120"/>
        <w:rPr>
          <w:rFonts w:asciiTheme="minorHAnsi" w:hAnsiTheme="minorHAnsi" w:cstheme="minorHAnsi"/>
          <w:lang w:val="en-US"/>
        </w:rPr>
      </w:pPr>
      <w:r w:rsidRPr="0009568A">
        <w:rPr>
          <w:rStyle w:val="elementdeftypeChar"/>
        </w:rPr>
        <w:lastRenderedPageBreak/>
        <w:t>length</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Segment lengths are kept. Spacing between </w:t>
      </w:r>
      <w:r w:rsidR="008B0601" w:rsidRPr="00966BAF">
        <w:rPr>
          <w:rFonts w:asciiTheme="minorHAnsi" w:hAnsiTheme="minorHAnsi" w:cstheme="minorHAnsi"/>
          <w:lang w:val="en-US"/>
        </w:rPr>
        <w:t>segment</w:t>
      </w:r>
      <w:r w:rsidR="006812D2" w:rsidRPr="00966BAF">
        <w:rPr>
          <w:rFonts w:asciiTheme="minorHAnsi" w:hAnsiTheme="minorHAnsi" w:cstheme="minorHAnsi"/>
          <w:lang w:val="en-US"/>
        </w:rPr>
        <w:t xml:space="preserve">s </w:t>
      </w:r>
      <w:r w:rsidR="00EE4377" w:rsidRPr="00966BAF">
        <w:rPr>
          <w:rFonts w:asciiTheme="minorHAnsi" w:hAnsiTheme="minorHAnsi" w:cstheme="minorHAnsi"/>
          <w:lang w:val="en-US"/>
        </w:rPr>
        <w:t>is adjusted.</w:t>
      </w:r>
    </w:p>
    <w:p w14:paraId="281059A5" w14:textId="32733CE6" w:rsidR="00083B7A" w:rsidRPr="00966BAF" w:rsidRDefault="00083B7A" w:rsidP="007A6E34">
      <w:pPr>
        <w:pStyle w:val="ListParagraph"/>
        <w:numPr>
          <w:ilvl w:val="0"/>
          <w:numId w:val="58"/>
        </w:numPr>
        <w:spacing w:before="120"/>
        <w:jc w:val="both"/>
        <w:rPr>
          <w:rFonts w:asciiTheme="minorHAnsi" w:hAnsiTheme="minorHAnsi" w:cstheme="minorHAnsi"/>
          <w:lang w:val="en-US"/>
        </w:rPr>
      </w:pPr>
      <w:r w:rsidRPr="0009568A">
        <w:rPr>
          <w:rStyle w:val="elementdeftypeChar"/>
        </w:rPr>
        <w:t>density</w:t>
      </w:r>
      <w:r w:rsidRPr="00966BAF">
        <w:rPr>
          <w:rFonts w:asciiTheme="minorHAnsi" w:hAnsiTheme="minorHAnsi" w:cstheme="minorHAnsi"/>
          <w:lang w:val="en-US"/>
        </w:rPr>
        <w:t xml:space="preserve">: </w:t>
      </w:r>
      <w:r w:rsidR="00A73740" w:rsidRPr="00966BAF">
        <w:rPr>
          <w:rFonts w:asciiTheme="minorHAnsi" w:hAnsiTheme="minorHAnsi" w:cstheme="minorHAnsi"/>
          <w:lang w:val="en-US"/>
        </w:rPr>
        <w:t xml:space="preserve">Effective </w:t>
      </w:r>
      <w:r w:rsidR="00796D13" w:rsidRPr="00966BAF">
        <w:rPr>
          <w:rFonts w:asciiTheme="minorHAnsi" w:hAnsiTheme="minorHAnsi" w:cstheme="minorHAnsi"/>
          <w:lang w:val="en-US"/>
        </w:rPr>
        <w:t>density</w:t>
      </w:r>
      <w:r w:rsidR="00A73740" w:rsidRPr="00966BAF">
        <w:rPr>
          <w:rFonts w:asciiTheme="minorHAnsi" w:hAnsiTheme="minorHAnsi" w:cstheme="minorHAnsi"/>
          <w:lang w:val="en-US"/>
        </w:rPr>
        <w:t xml:space="preserve"> </w:t>
      </w:r>
      <w:r w:rsidR="00A73740" w:rsidRPr="00966BAF">
        <w:rPr>
          <w:rFonts w:asciiTheme="minorHAnsi" w:hAnsiTheme="minorHAnsi" w:cstheme="minorHAnsi"/>
          <w:i/>
          <w:lang w:val="en-US"/>
        </w:rPr>
        <w:t>d</w:t>
      </w:r>
      <w:r w:rsidR="0009568A" w:rsidRPr="00966BAF">
        <w:rPr>
          <w:rFonts w:asciiTheme="minorHAnsi" w:hAnsiTheme="minorHAnsi" w:cstheme="minorHAnsi"/>
          <w:lang w:val="en-US"/>
        </w:rPr>
        <w:t xml:space="preserve"> is kept</w:t>
      </w:r>
      <w:r w:rsidRPr="00966BAF">
        <w:rPr>
          <w:rFonts w:asciiTheme="minorHAnsi" w:hAnsiTheme="minorHAnsi" w:cstheme="minorHAnsi"/>
          <w:lang w:val="en-US"/>
        </w:rPr>
        <w:t xml:space="preserve">. </w:t>
      </w:r>
      <w:r w:rsidR="00FF7031" w:rsidRPr="00966BAF">
        <w:rPr>
          <w:rFonts w:asciiTheme="minorHAnsi" w:hAnsiTheme="minorHAnsi" w:cstheme="minorHAnsi"/>
          <w:lang w:val="en-US"/>
        </w:rPr>
        <w:t xml:space="preserve">This implies that both, segment lengths and spacing absorb </w:t>
      </w:r>
      <w:r w:rsidR="00EE4377" w:rsidRPr="00966BAF">
        <w:rPr>
          <w:rFonts w:asciiTheme="minorHAnsi" w:hAnsiTheme="minorHAnsi" w:cstheme="minorHAnsi"/>
          <w:lang w:val="en-US"/>
        </w:rPr>
        <w:t xml:space="preserve">the change </w:t>
      </w:r>
      <w:r w:rsidR="00FF7031" w:rsidRPr="00966BAF">
        <w:rPr>
          <w:rFonts w:asciiTheme="minorHAnsi" w:hAnsiTheme="minorHAnsi" w:cstheme="minorHAnsi"/>
          <w:lang w:val="en-US"/>
        </w:rPr>
        <w:t>proportionally</w:t>
      </w:r>
      <w:r w:rsidR="00796D13" w:rsidRPr="00966BAF">
        <w:rPr>
          <w:rFonts w:asciiTheme="minorHAnsi" w:hAnsiTheme="minorHAnsi" w:cstheme="minorHAnsi"/>
          <w:lang w:val="en-US"/>
        </w:rPr>
        <w:t>, but first_spacing and last_spacing remain unchanged</w:t>
      </w:r>
      <w:r w:rsidR="00FF7031" w:rsidRPr="00966BAF">
        <w:rPr>
          <w:rFonts w:asciiTheme="minorHAnsi" w:hAnsiTheme="minorHAnsi" w:cstheme="minorHAnsi"/>
          <w:lang w:val="en-US"/>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0326EE"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0B87F88C" w14:textId="77777777" w:rsidR="00E60AD6" w:rsidRPr="00D266D3" w:rsidRDefault="000326EE"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BA8538A" w14:textId="35A3176A" w:rsidR="00107FB4" w:rsidRDefault="000326EE"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542EB970" w14:textId="76F0E08F" w:rsidR="00107FB4" w:rsidRDefault="000326EE"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0326EE"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Pr="00966BAF" w:rsidRDefault="00107FB4" w:rsidP="00107FB4">
      <w:pPr>
        <w:pStyle w:val="ListParagraph"/>
        <w:jc w:val="both"/>
        <w:rPr>
          <w:lang w:val="en-US"/>
        </w:rPr>
      </w:pPr>
      <w:r w:rsidRPr="00966BAF">
        <w:rPr>
          <w:lang w:val="en-US"/>
        </w:rPr>
        <w:t xml:space="preserve">where  </w:t>
      </w:r>
    </w:p>
    <w:p w14:paraId="03A5D1ED" w14:textId="7C1B54FA" w:rsidR="00107FB4" w:rsidRPr="00966BAF" w:rsidRDefault="00107FB4" w:rsidP="00107FB4">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3354212B" w14:textId="77777777" w:rsidR="00107FB4" w:rsidRPr="00966BAF" w:rsidRDefault="00107FB4" w:rsidP="00107FB4">
      <w:pPr>
        <w:spacing w:before="120"/>
        <w:jc w:val="both"/>
        <w:rPr>
          <w:rFonts w:asciiTheme="minorHAnsi" w:hAnsiTheme="minorHAnsi" w:cstheme="minorHAnsi"/>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4215"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4215"/>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245B40F5" w:rsidR="00591648" w:rsidRPr="00966BAF" w:rsidRDefault="00747A5E" w:rsidP="006D49EC">
      <w:pPr>
        <w:pStyle w:val="XMLCode"/>
        <w:keepNext/>
        <w:rPr>
          <w:b/>
          <w:color w:val="0070C0"/>
          <w:lang w:val="es-ES"/>
        </w:rPr>
      </w:pPr>
      <w:r w:rsidRPr="001E3F9F">
        <w:rPr>
          <w:b/>
          <w:color w:val="0070C0"/>
        </w:rPr>
        <w:t xml:space="preserve">        </w:t>
      </w:r>
      <w:r w:rsidR="00591648" w:rsidRPr="00966BAF">
        <w:rPr>
          <w:b/>
          <w:color w:val="0070C0"/>
          <w:lang w:val="es-ES"/>
        </w:rPr>
        <w:t>&lt;weld_position u="0.2" x="1" y="0" z="1"&gt;</w:t>
      </w:r>
    </w:p>
    <w:p w14:paraId="534CECFC" w14:textId="7E627117" w:rsidR="00185135" w:rsidRPr="00D977AB" w:rsidRDefault="00EF62DE" w:rsidP="00185135">
      <w:pPr>
        <w:pStyle w:val="XMLCode"/>
        <w:rPr>
          <w:b/>
          <w:color w:val="0070C0"/>
        </w:rPr>
      </w:pPr>
      <w:r w:rsidRPr="00966BAF">
        <w:rPr>
          <w:b/>
          <w:color w:val="0070C0"/>
          <w:lang w:val="es-ES"/>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5F79F1D1" w:rsidR="00FD235E" w:rsidRPr="00966BAF" w:rsidRDefault="00FD235E" w:rsidP="002F10B8">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5C53A04" w14:textId="77777777" w:rsidR="000C6D7F" w:rsidRPr="002F10B8" w:rsidRDefault="008833FD" w:rsidP="000C6D7F">
      <w:pPr>
        <w:pStyle w:val="XMLCode"/>
        <w:keepNext/>
        <w:rPr>
          <w:b/>
          <w:color w:val="0070C0"/>
        </w:rPr>
      </w:pPr>
      <w:r w:rsidRPr="00966BAF">
        <w:rPr>
          <w:b/>
          <w:color w:val="0070C0"/>
          <w:lang w:val="es-ES"/>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625D0D6B" w14:textId="77777777" w:rsidR="008B5900" w:rsidRDefault="008B5900" w:rsidP="002F10B8">
      <w:pPr>
        <w:pStyle w:val="XMLCode"/>
        <w:keepNext/>
      </w:pPr>
    </w:p>
    <w:p w14:paraId="26D8AFDE" w14:textId="2840BCB3" w:rsidR="008B5900" w:rsidRDefault="008B5900" w:rsidP="002F10B8">
      <w:pPr>
        <w:pStyle w:val="XMLCode"/>
        <w:keepNext/>
      </w:pPr>
      <w:r>
        <w:t>...</w:t>
      </w:r>
    </w:p>
    <w:p w14:paraId="5693F68B" w14:textId="77777777" w:rsidR="008B5900" w:rsidRDefault="008B5900" w:rsidP="002F10B8">
      <w:pPr>
        <w:pStyle w:val="XMLCode"/>
        <w:keepNext/>
      </w:pPr>
    </w:p>
    <w:p w14:paraId="37DA0692" w14:textId="77777777" w:rsidR="008B5900" w:rsidRDefault="008B5900" w:rsidP="008B5900">
      <w:pPr>
        <w:pStyle w:val="XMLCode"/>
        <w:keepNext/>
      </w:pPr>
      <w:r w:rsidRPr="007055D9">
        <w:t>&lt;</w:t>
      </w:r>
      <w:r>
        <w:t>seamweld&gt;</w:t>
      </w:r>
    </w:p>
    <w:p w14:paraId="423AD1A7" w14:textId="77777777" w:rsidR="008B5900" w:rsidRPr="001E3F9F" w:rsidRDefault="008B5900" w:rsidP="008B590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589B980" w14:textId="77777777" w:rsidR="008B5900" w:rsidRPr="00966BAF" w:rsidRDefault="008B5900" w:rsidP="008B5900">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F9E486D" w14:textId="77777777" w:rsidR="008B5900" w:rsidRPr="002F10B8" w:rsidRDefault="008B5900" w:rsidP="008B5900">
      <w:pPr>
        <w:pStyle w:val="XMLCode"/>
        <w:keepNext/>
        <w:rPr>
          <w:b/>
          <w:color w:val="0070C0"/>
        </w:rPr>
      </w:pPr>
      <w:r w:rsidRPr="00966BAF">
        <w:rPr>
          <w:b/>
          <w:color w:val="0070C0"/>
          <w:lang w:val="es-ES"/>
        </w:rPr>
        <w:t xml:space="preserve">            </w:t>
      </w:r>
      <w:r w:rsidRPr="002F10B8">
        <w:rPr>
          <w:b/>
          <w:color w:val="0070C0"/>
        </w:rPr>
        <w:t xml:space="preserve">&lt;regular_segments </w:t>
      </w:r>
    </w:p>
    <w:p w14:paraId="264D7124" w14:textId="77777777" w:rsidR="008B5900" w:rsidRPr="002F10B8" w:rsidRDefault="008B5900" w:rsidP="008B5900">
      <w:pPr>
        <w:pStyle w:val="XMLCode"/>
        <w:keepNext/>
        <w:rPr>
          <w:b/>
          <w:color w:val="0070C0"/>
        </w:rPr>
      </w:pPr>
      <w:r w:rsidRPr="002F10B8">
        <w:rPr>
          <w:b/>
          <w:color w:val="0070C0"/>
        </w:rPr>
        <w:t xml:space="preserve">                </w:t>
      </w:r>
      <w:r>
        <w:rPr>
          <w:b/>
          <w:color w:val="0070C0"/>
        </w:rPr>
        <w:t>num_segments="3"</w:t>
      </w:r>
    </w:p>
    <w:p w14:paraId="03FA2928" w14:textId="77777777" w:rsidR="008B5900" w:rsidRPr="002F10B8" w:rsidRDefault="008B5900" w:rsidP="008B5900">
      <w:pPr>
        <w:pStyle w:val="XMLCode"/>
        <w:rPr>
          <w:b/>
          <w:color w:val="0070C0"/>
        </w:rPr>
      </w:pPr>
      <w:r w:rsidRPr="002F10B8">
        <w:rPr>
          <w:b/>
          <w:color w:val="0070C0"/>
        </w:rPr>
        <w:t xml:space="preserve">                first_spacing="1.0" last_spacing="0.5" length="2.0" spacing="3.5" </w:t>
      </w:r>
    </w:p>
    <w:p w14:paraId="2F09840D" w14:textId="2D219706" w:rsidR="008B5900" w:rsidRPr="002F10B8" w:rsidRDefault="008B5900" w:rsidP="008B5900">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1B1BBA1F" w14:textId="77777777" w:rsidR="008B5900" w:rsidRPr="001E3F9F" w:rsidRDefault="008B5900" w:rsidP="008B5900">
      <w:pPr>
        <w:pStyle w:val="XMLCode"/>
        <w:rPr>
          <w:b/>
          <w:color w:val="0070C0"/>
        </w:rPr>
      </w:pPr>
      <w:r w:rsidRPr="002F10B8">
        <w:t xml:space="preserve">        </w:t>
      </w:r>
      <w:r w:rsidRPr="002F10B8">
        <w:rPr>
          <w:b/>
          <w:color w:val="0070C0"/>
        </w:rPr>
        <w:t>&lt;/weld_position</w:t>
      </w:r>
      <w:r w:rsidRPr="002F10B8">
        <w:t>&gt;</w:t>
      </w:r>
    </w:p>
    <w:p w14:paraId="11BFF11C" w14:textId="77777777" w:rsidR="008B5900" w:rsidRDefault="008B5900" w:rsidP="008B5900">
      <w:pPr>
        <w:pStyle w:val="XMLCode"/>
      </w:pPr>
      <w:r>
        <w:t xml:space="preserve">        &lt;sheet_parameter ... /&gt;</w:t>
      </w:r>
    </w:p>
    <w:p w14:paraId="0B917B58" w14:textId="77777777" w:rsidR="008B5900" w:rsidRPr="007055D9" w:rsidRDefault="008B5900" w:rsidP="008B5900">
      <w:pPr>
        <w:pStyle w:val="XMLCode"/>
        <w:keepNext/>
      </w:pPr>
      <w:r>
        <w:t xml:space="preserve">    &lt;/corner_weld&gt;</w:t>
      </w:r>
    </w:p>
    <w:p w14:paraId="05661255" w14:textId="586DA467" w:rsidR="008B5900" w:rsidRDefault="008B5900"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6E1163E0" w:rsidR="00EE2B80" w:rsidRPr="00966BAF" w:rsidRDefault="00EE2B80" w:rsidP="00EE2B80">
      <w:pPr>
        <w:pStyle w:val="XMLCode"/>
        <w:rPr>
          <w:b/>
          <w:color w:val="0070C0"/>
          <w:lang w:val="es-ES"/>
        </w:rPr>
      </w:pPr>
      <w:r w:rsidRPr="001E3F9F">
        <w:rPr>
          <w:b/>
          <w:color w:val="0070C0"/>
        </w:rPr>
        <w:t xml:space="preserve">        </w:t>
      </w:r>
      <w:r w:rsidRPr="00966BAF">
        <w:rPr>
          <w:b/>
          <w:color w:val="0070C0"/>
          <w:lang w:val="es-ES"/>
        </w:rPr>
        <w:t>&lt;weld_position u="0.2" x="1" y="0" z="1"&gt;</w:t>
      </w:r>
    </w:p>
    <w:p w14:paraId="0B61D7FF" w14:textId="77777777" w:rsidR="00EE2B80" w:rsidRPr="002F10B8" w:rsidRDefault="00EE2B80" w:rsidP="00EE2B80">
      <w:pPr>
        <w:pStyle w:val="XMLCode"/>
        <w:keepNext/>
        <w:rPr>
          <w:b/>
          <w:color w:val="0070C0"/>
        </w:rPr>
      </w:pPr>
      <w:r w:rsidRPr="00966BAF">
        <w:rPr>
          <w:b/>
          <w:color w:val="0070C0"/>
          <w:lang w:val="es-ES"/>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2C31703A"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425497">
      <w:pPr>
        <w:pStyle w:val="XMLCode"/>
        <w:keepNext/>
      </w:pPr>
      <w:r>
        <w:lastRenderedPageBreak/>
        <w:t xml:space="preserve">        &lt;sheet_parameter ... /&gt;</w:t>
      </w:r>
    </w:p>
    <w:p w14:paraId="24BABDAC" w14:textId="77777777" w:rsidR="00EE2B80" w:rsidRPr="007055D9" w:rsidRDefault="00EE2B80" w:rsidP="00425497">
      <w:pPr>
        <w:pStyle w:val="XMLCode"/>
        <w:keepNext/>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4216"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4216"/>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FAB319D" w:rsidR="0042343A" w:rsidRPr="00966BAF" w:rsidRDefault="0042343A" w:rsidP="0042343A">
      <w:pPr>
        <w:pStyle w:val="XMLCode"/>
        <w:rPr>
          <w:b/>
          <w:color w:val="0070C0"/>
          <w:lang w:val="es-ES"/>
        </w:rPr>
      </w:pPr>
      <w:r w:rsidRPr="001E3F9F">
        <w:rPr>
          <w:b/>
          <w:color w:val="0070C0"/>
        </w:rPr>
        <w:t xml:space="preserve">        </w:t>
      </w:r>
      <w:r w:rsidRPr="00966BAF">
        <w:rPr>
          <w:b/>
          <w:color w:val="0070C0"/>
          <w:lang w:val="es-ES"/>
        </w:rPr>
        <w:t>&lt;weld_position u="0.2" x="1" y="0" z="1"&gt;</w:t>
      </w:r>
    </w:p>
    <w:p w14:paraId="599FFCCD" w14:textId="30429DD3" w:rsidR="00747A5E" w:rsidRPr="00657551" w:rsidRDefault="00B5709E" w:rsidP="00182CD1">
      <w:pPr>
        <w:pStyle w:val="XMLCode"/>
        <w:keepNext/>
        <w:rPr>
          <w:b/>
          <w:color w:val="0070C0"/>
        </w:rPr>
      </w:pPr>
      <w:r w:rsidRPr="00966BAF">
        <w:rPr>
          <w:b/>
          <w:color w:val="0070C0"/>
          <w:lang w:val="es-ES"/>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Heading3"/>
      </w:pPr>
      <w:bookmarkStart w:id="4217" w:name="_Toc77102070"/>
      <w:r>
        <w:t>Type Specification</w:t>
      </w:r>
      <w:bookmarkEnd w:id="4182"/>
      <w:bookmarkEnd w:id="4183"/>
      <w:bookmarkEnd w:id="421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B70ACCF"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4792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9BF750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4792C">
              <w:rPr>
                <w:sz w:val="20"/>
                <w:szCs w:val="20"/>
              </w:rPr>
              <w:t>5.3.1.3</w:t>
            </w:r>
            <w:r>
              <w:rPr>
                <w:sz w:val="20"/>
                <w:szCs w:val="20"/>
              </w:rPr>
              <w:fldChar w:fldCharType="end"/>
            </w:r>
          </w:p>
        </w:tc>
      </w:tr>
    </w:tbl>
    <w:p w14:paraId="45AAC203" w14:textId="3567C43C" w:rsidR="00246BE4" w:rsidRPr="003038C9" w:rsidRDefault="00246BE4" w:rsidP="00246BE4">
      <w:pPr>
        <w:pStyle w:val="Caption"/>
        <w:spacing w:before="120"/>
        <w:rPr>
          <w:lang w:eastAsia="x-none"/>
        </w:rPr>
      </w:pPr>
      <w:bookmarkStart w:id="4218" w:name="_Toc3566484"/>
      <w:bookmarkStart w:id="4219" w:name="_Toc34747485"/>
      <w:bookmarkStart w:id="4220" w:name="_Toc77095943"/>
      <w:r>
        <w:t xml:space="preserve">Table </w:t>
      </w:r>
      <w:r w:rsidR="00ED469A">
        <w:fldChar w:fldCharType="begin"/>
      </w:r>
      <w:r w:rsidR="00ED469A">
        <w:instrText xml:space="preserve"> SEQ Table \* ARABIC </w:instrText>
      </w:r>
      <w:r w:rsidR="00ED469A">
        <w:fldChar w:fldCharType="separate"/>
      </w:r>
      <w:ins w:id="4221" w:author="nick" w:date="2021-07-14T20:24:00Z">
        <w:r w:rsidR="0004792C">
          <w:rPr>
            <w:noProof/>
          </w:rPr>
          <w:t>85</w:t>
        </w:r>
      </w:ins>
      <w:del w:id="4222" w:author="nick" w:date="2021-07-13T19:07:00Z">
        <w:r w:rsidR="008F6A37" w:rsidDel="008D55BF">
          <w:rPr>
            <w:noProof/>
          </w:rPr>
          <w:delText>84</w:delText>
        </w:r>
      </w:del>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4218"/>
      <w:bookmarkEnd w:id="4219"/>
      <w:bookmarkEnd w:id="422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4223" w:name="_Toc3557002"/>
      <w:bookmarkStart w:id="4224" w:name="_Toc34747252"/>
      <w:bookmarkStart w:id="4225" w:name="_Toc77102071"/>
      <w:r w:rsidRPr="007055D9">
        <w:t>Seam Weld</w:t>
      </w:r>
      <w:bookmarkEnd w:id="2834"/>
      <w:r w:rsidR="007F0EFE" w:rsidRPr="007055D9">
        <w:t>s</w:t>
      </w:r>
      <w:bookmarkEnd w:id="4151"/>
      <w:bookmarkEnd w:id="4152"/>
      <w:bookmarkEnd w:id="4223"/>
      <w:bookmarkEnd w:id="4224"/>
      <w:bookmarkEnd w:id="4225"/>
    </w:p>
    <w:p w14:paraId="57ED57DC" w14:textId="77777777" w:rsidR="00255787" w:rsidRPr="007055D9" w:rsidRDefault="00C6435A" w:rsidP="00327322">
      <w:pPr>
        <w:pStyle w:val="Heading3"/>
      </w:pPr>
      <w:bookmarkStart w:id="4226" w:name="_Toc338938903"/>
      <w:bookmarkStart w:id="4227" w:name="_Toc338939099"/>
      <w:bookmarkStart w:id="4228" w:name="_Toc3557003"/>
      <w:bookmarkStart w:id="4229" w:name="_Toc34747253"/>
      <w:bookmarkStart w:id="4230" w:name="_Toc77102072"/>
      <w:r w:rsidRPr="007055D9">
        <w:t>Description and M</w:t>
      </w:r>
      <w:r w:rsidR="007F0EFE" w:rsidRPr="007055D9">
        <w:t>odeling Parameters</w:t>
      </w:r>
      <w:bookmarkEnd w:id="2835"/>
      <w:bookmarkEnd w:id="4226"/>
      <w:bookmarkEnd w:id="4227"/>
      <w:bookmarkEnd w:id="4228"/>
      <w:bookmarkEnd w:id="4229"/>
      <w:bookmarkEnd w:id="423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BE6BA49" w:rsidR="00427E0E" w:rsidRPr="007055D9" w:rsidRDefault="00CB7118" w:rsidP="002E1524">
      <w:pPr>
        <w:pStyle w:val="Caption"/>
        <w:spacing w:before="120"/>
      </w:pPr>
      <w:bookmarkStart w:id="4231" w:name="_Ref428965482"/>
      <w:bookmarkStart w:id="4232" w:name="_Toc3557120"/>
      <w:bookmarkStart w:id="4233" w:name="_Toc34747371"/>
      <w:bookmarkStart w:id="4234" w:name="_Toc76030569"/>
      <w:r w:rsidRPr="007055D9">
        <w:t xml:space="preserve">Figure </w:t>
      </w:r>
      <w:r w:rsidR="00406B64">
        <w:fldChar w:fldCharType="begin"/>
      </w:r>
      <w:r w:rsidR="00406B64">
        <w:instrText xml:space="preserve"> SEQ Figure \* ARABIC </w:instrText>
      </w:r>
      <w:r w:rsidR="00406B64">
        <w:fldChar w:fldCharType="separate"/>
      </w:r>
      <w:r w:rsidR="0004792C">
        <w:rPr>
          <w:noProof/>
        </w:rPr>
        <w:t>48</w:t>
      </w:r>
      <w:r w:rsidR="00406B64">
        <w:fldChar w:fldCharType="end"/>
      </w:r>
      <w:bookmarkStart w:id="4235" w:name="_Ref428965475"/>
      <w:bookmarkEnd w:id="4231"/>
      <w:r w:rsidRPr="007055D9">
        <w:t>: Weld Line Changing</w:t>
      </w:r>
      <w:r w:rsidRPr="007055D9">
        <w:rPr>
          <w:noProof/>
        </w:rPr>
        <w:t xml:space="preserve"> from Y-Joint to Overlap-Joint</w:t>
      </w:r>
      <w:bookmarkEnd w:id="4232"/>
      <w:bookmarkEnd w:id="4233"/>
      <w:bookmarkEnd w:id="4234"/>
      <w:bookmarkEnd w:id="423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100EC92" w:rsidR="003F601A" w:rsidRDefault="003F601A" w:rsidP="003F601A">
      <w:pPr>
        <w:pStyle w:val="Caption"/>
      </w:pPr>
      <w:bookmarkStart w:id="4236" w:name="_Toc3557121"/>
      <w:bookmarkStart w:id="4237" w:name="_Toc34747372"/>
      <w:bookmarkStart w:id="4238" w:name="_Toc76030570"/>
      <w:r w:rsidRPr="00E24A0B">
        <w:t xml:space="preserve">Figure </w:t>
      </w:r>
      <w:r w:rsidRPr="00E24A0B">
        <w:fldChar w:fldCharType="begin"/>
      </w:r>
      <w:r w:rsidRPr="00E24A0B">
        <w:instrText xml:space="preserve"> SEQ Figure \* ARABIC </w:instrText>
      </w:r>
      <w:r w:rsidRPr="00E24A0B">
        <w:fldChar w:fldCharType="separate"/>
      </w:r>
      <w:r w:rsidR="0004792C">
        <w:rPr>
          <w:noProof/>
        </w:rPr>
        <w:t>49</w:t>
      </w:r>
      <w:r w:rsidRPr="00E24A0B">
        <w:fldChar w:fldCharType="end"/>
      </w:r>
      <w:r w:rsidRPr="00E24A0B">
        <w:t>: Longitudinal stiffener, top view</w:t>
      </w:r>
      <w:bookmarkEnd w:id="4236"/>
      <w:bookmarkEnd w:id="4237"/>
      <w:bookmarkEnd w:id="423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4239" w:name="_Toc288196463"/>
      <w:bookmarkStart w:id="4240" w:name="_Toc288200761"/>
      <w:bookmarkStart w:id="4241" w:name="_Toc338938907"/>
      <w:bookmarkStart w:id="4242" w:name="_Toc338939104"/>
      <w:bookmarkStart w:id="4243" w:name="_Toc3557004"/>
      <w:bookmarkStart w:id="4244" w:name="_Toc34747254"/>
      <w:bookmarkStart w:id="4245" w:name="_Toc288196487"/>
      <w:bookmarkStart w:id="4246" w:name="_Toc288200789"/>
      <w:bookmarkStart w:id="4247" w:name="_Toc338938910"/>
      <w:bookmarkStart w:id="4248" w:name="_Toc338939129"/>
      <w:bookmarkStart w:id="4249" w:name="_Toc77102073"/>
      <w:r w:rsidRPr="007055D9">
        <w:t>Seam Weld</w:t>
      </w:r>
      <w:r w:rsidR="0006113C" w:rsidRPr="007055D9">
        <w:t xml:space="preserve"> Definition</w:t>
      </w:r>
      <w:bookmarkEnd w:id="4239"/>
      <w:bookmarkEnd w:id="4240"/>
      <w:bookmarkEnd w:id="4241"/>
      <w:bookmarkEnd w:id="4242"/>
      <w:r w:rsidR="0006113C" w:rsidRPr="007055D9">
        <w:t xml:space="preserve"> Overview</w:t>
      </w:r>
      <w:bookmarkEnd w:id="4243"/>
      <w:bookmarkEnd w:id="4244"/>
      <w:bookmarkEnd w:id="4249"/>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lastRenderedPageBreak/>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30B010F" w:rsidR="0006113C" w:rsidRPr="00EB74AE" w:rsidRDefault="00EB74AE" w:rsidP="00EB74AE">
      <w:pPr>
        <w:pStyle w:val="Caption"/>
      </w:pPr>
      <w:bookmarkStart w:id="4250" w:name="_Toc3557122"/>
      <w:bookmarkStart w:id="4251" w:name="_Toc34747373"/>
      <w:bookmarkStart w:id="4252" w:name="_Toc76030571"/>
      <w:r>
        <w:t xml:space="preserve">Figure </w:t>
      </w:r>
      <w:r>
        <w:fldChar w:fldCharType="begin"/>
      </w:r>
      <w:r>
        <w:instrText xml:space="preserve"> SEQ Figure \* ARABIC </w:instrText>
      </w:r>
      <w:r>
        <w:fldChar w:fldCharType="separate"/>
      </w:r>
      <w:r w:rsidR="0004792C">
        <w:rPr>
          <w:noProof/>
        </w:rPr>
        <w:t>50</w:t>
      </w:r>
      <w:r>
        <w:fldChar w:fldCharType="end"/>
      </w:r>
      <w:r w:rsidR="00AF3023" w:rsidRPr="00EB74AE">
        <w:t>: Seam weld types and attributes</w:t>
      </w:r>
      <w:bookmarkEnd w:id="4250"/>
      <w:bookmarkEnd w:id="4251"/>
      <w:bookmarkEnd w:id="4252"/>
    </w:p>
    <w:p w14:paraId="7F783786" w14:textId="77777777" w:rsidR="0006113C" w:rsidRPr="007055D9" w:rsidRDefault="0006113C" w:rsidP="00327322">
      <w:pPr>
        <w:pStyle w:val="Heading3"/>
      </w:pPr>
      <w:bookmarkStart w:id="4253" w:name="_Toc3557005"/>
      <w:bookmarkStart w:id="4254" w:name="_Toc34747255"/>
      <w:bookmarkStart w:id="4255" w:name="_Toc77102074"/>
      <w:r w:rsidRPr="007055D9">
        <w:lastRenderedPageBreak/>
        <w:t>Specific XML Realization</w:t>
      </w:r>
      <w:bookmarkEnd w:id="4253"/>
      <w:bookmarkEnd w:id="4254"/>
      <w:bookmarkEnd w:id="425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4256" w:name="XMLStructureSeamWelds"/>
      <w:bookmarkEnd w:id="425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456F67F" w:rsidR="002A57F0" w:rsidRPr="002A57F0" w:rsidRDefault="002A57F0" w:rsidP="002A57F0">
      <w:pPr>
        <w:pStyle w:val="Caption"/>
      </w:pPr>
      <w:bookmarkStart w:id="4257" w:name="_Toc3557123"/>
      <w:bookmarkStart w:id="4258" w:name="_Toc34747374"/>
      <w:bookmarkStart w:id="4259" w:name="_Toc76030572"/>
      <w:r>
        <w:t xml:space="preserve">Figure </w:t>
      </w:r>
      <w:r>
        <w:fldChar w:fldCharType="begin"/>
      </w:r>
      <w:r>
        <w:instrText xml:space="preserve"> SEQ Figure \* ARABIC </w:instrText>
      </w:r>
      <w:r>
        <w:fldChar w:fldCharType="separate"/>
      </w:r>
      <w:r w:rsidR="0004792C">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4257"/>
      <w:bookmarkEnd w:id="4258"/>
      <w:bookmarkEnd w:id="4259"/>
    </w:p>
    <w:p w14:paraId="7AB87473" w14:textId="77777777" w:rsidR="00843EED" w:rsidRPr="007055D9" w:rsidRDefault="00843EED" w:rsidP="00327322">
      <w:pPr>
        <w:pStyle w:val="Heading3"/>
        <w:tabs>
          <w:tab w:val="clear" w:pos="720"/>
        </w:tabs>
      </w:pPr>
      <w:bookmarkStart w:id="4260" w:name="_Toc3557006"/>
      <w:bookmarkStart w:id="4261" w:name="_Toc34747256"/>
      <w:bookmarkStart w:id="4262" w:name="_Toc77102075"/>
      <w:r w:rsidRPr="007055D9">
        <w:t>Generic Seam Weld Definition</w:t>
      </w:r>
      <w:bookmarkEnd w:id="4245"/>
      <w:bookmarkEnd w:id="4246"/>
      <w:bookmarkEnd w:id="4247"/>
      <w:bookmarkEnd w:id="4248"/>
      <w:bookmarkEnd w:id="4260"/>
      <w:bookmarkEnd w:id="4261"/>
      <w:bookmarkEnd w:id="4262"/>
    </w:p>
    <w:p w14:paraId="1158557E" w14:textId="77777777" w:rsidR="008C58F6" w:rsidRPr="007055D9" w:rsidRDefault="008C58F6" w:rsidP="008C58F6">
      <w:pPr>
        <w:pStyle w:val="Heading4"/>
      </w:pPr>
      <w:bookmarkStart w:id="4263" w:name="_Toc3557007"/>
      <w:bookmarkStart w:id="4264" w:name="_Toc34747257"/>
      <w:bookmarkStart w:id="4265" w:name="_Toc77102076"/>
      <w:r w:rsidRPr="007055D9">
        <w:t>Identification</w:t>
      </w:r>
      <w:bookmarkEnd w:id="4263"/>
      <w:bookmarkEnd w:id="4264"/>
      <w:bookmarkEnd w:id="426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073BD76"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4792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ins w:id="4266" w:author="nick" w:date="2021-07-14T20:24:00Z">
              <w:r w:rsidR="0004792C" w:rsidRPr="00BD20ED">
                <w:rPr>
                  <w:szCs w:val="34"/>
                </w:rPr>
                <w:t xml:space="preserve">Attribute </w:t>
              </w:r>
              <w:r w:rsidR="0004792C" w:rsidRPr="0004792C">
                <w:rPr>
                  <w:rFonts w:ascii="Courier New" w:hAnsi="Courier New" w:cs="Courier New"/>
                  <w:b/>
                  <w:sz w:val="18"/>
                  <w:szCs w:val="34"/>
                  <w:highlight w:val="white"/>
                </w:rPr>
                <w:t>quality_control</w:t>
              </w:r>
            </w:ins>
            <w:del w:id="4267"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8"/>
                  <w:szCs w:val="34"/>
                  <w:highlight w:val="white"/>
                </w:rPr>
                <w:delText>quality_control</w:delText>
              </w:r>
            </w:del>
            <w:r w:rsidR="006C3EDD">
              <w:rPr>
                <w:sz w:val="20"/>
                <w:szCs w:val="20"/>
              </w:rPr>
              <w:fldChar w:fldCharType="end"/>
            </w:r>
            <w:r>
              <w:rPr>
                <w:sz w:val="20"/>
                <w:szCs w:val="20"/>
              </w:rPr>
              <w:t xml:space="preserve"> </w:t>
            </w:r>
          </w:p>
        </w:tc>
      </w:tr>
    </w:tbl>
    <w:p w14:paraId="28883AE7" w14:textId="42AE7713" w:rsidR="00B350C5" w:rsidRDefault="00B350C5" w:rsidP="00B350C5">
      <w:pPr>
        <w:pStyle w:val="Caption"/>
        <w:spacing w:before="120"/>
      </w:pPr>
      <w:bookmarkStart w:id="4268" w:name="_Toc3566485"/>
      <w:bookmarkStart w:id="4269" w:name="_Toc34747486"/>
      <w:bookmarkStart w:id="4270" w:name="_Toc77095944"/>
      <w:r>
        <w:t xml:space="preserve">Table </w:t>
      </w:r>
      <w:r w:rsidR="00ED469A">
        <w:fldChar w:fldCharType="begin"/>
      </w:r>
      <w:r w:rsidR="00ED469A">
        <w:instrText xml:space="preserve"> SEQ Table \* ARABIC </w:instrText>
      </w:r>
      <w:r w:rsidR="00ED469A">
        <w:fldChar w:fldCharType="separate"/>
      </w:r>
      <w:ins w:id="4271" w:author="nick" w:date="2021-07-14T20:24:00Z">
        <w:r w:rsidR="0004792C">
          <w:rPr>
            <w:noProof/>
          </w:rPr>
          <w:t>86</w:t>
        </w:r>
      </w:ins>
      <w:del w:id="4272" w:author="nick" w:date="2021-07-13T19:07:00Z">
        <w:r w:rsidR="008F6A37" w:rsidDel="008D55BF">
          <w:rPr>
            <w:noProof/>
          </w:rPr>
          <w:delText>85</w:delText>
        </w:r>
      </w:del>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4268"/>
      <w:bookmarkEnd w:id="4269"/>
      <w:bookmarkEnd w:id="4270"/>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lastRenderedPageBreak/>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4273" w:name="_Ref414571756"/>
      <w:bookmarkStart w:id="4274" w:name="_Toc3557008"/>
      <w:bookmarkStart w:id="4275" w:name="_Toc34747258"/>
      <w:bookmarkStart w:id="4276" w:name="_Toc77102077"/>
      <w:r w:rsidRPr="007055D9">
        <w:t>Type</w:t>
      </w:r>
      <w:r w:rsidR="008C58F6" w:rsidRPr="007055D9">
        <w:t xml:space="preserve"> Specification</w:t>
      </w:r>
      <w:bookmarkEnd w:id="4273"/>
      <w:bookmarkEnd w:id="4274"/>
      <w:bookmarkEnd w:id="4275"/>
      <w:bookmarkEnd w:id="427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6DBC70C0" w:rsidR="004C0DD3" w:rsidRDefault="004C0DD3" w:rsidP="003E46C4">
      <w:pPr>
        <w:pStyle w:val="Caption"/>
        <w:spacing w:before="120"/>
      </w:pPr>
      <w:bookmarkStart w:id="4277" w:name="_Toc3566486"/>
      <w:bookmarkStart w:id="4278" w:name="_Toc34747487"/>
      <w:bookmarkStart w:id="4279" w:name="_Toc77095945"/>
      <w:bookmarkStart w:id="4280" w:name="_Toc338939134"/>
      <w:bookmarkStart w:id="4281" w:name="_Toc288196488"/>
      <w:bookmarkStart w:id="4282" w:name="_Toc288200790"/>
      <w:bookmarkStart w:id="4283" w:name="_Toc338939130"/>
      <w:r>
        <w:t xml:space="preserve">Table </w:t>
      </w:r>
      <w:r w:rsidR="00ED469A">
        <w:fldChar w:fldCharType="begin"/>
      </w:r>
      <w:r w:rsidR="00ED469A">
        <w:instrText xml:space="preserve"> SEQ Table \* ARABIC </w:instrText>
      </w:r>
      <w:r w:rsidR="00ED469A">
        <w:fldChar w:fldCharType="separate"/>
      </w:r>
      <w:ins w:id="4284" w:author="nick" w:date="2021-07-14T20:24:00Z">
        <w:r w:rsidR="0004792C">
          <w:rPr>
            <w:noProof/>
          </w:rPr>
          <w:t>87</w:t>
        </w:r>
      </w:ins>
      <w:del w:id="4285" w:author="nick" w:date="2021-07-13T19:07:00Z">
        <w:r w:rsidR="008F6A37" w:rsidDel="008D55BF">
          <w:rPr>
            <w:noProof/>
          </w:rPr>
          <w:delText>86</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4277"/>
      <w:bookmarkEnd w:id="4278"/>
      <w:bookmarkEnd w:id="427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428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r w:rsidR="00856BD3">
        <w:rPr>
          <w:rStyle w:val="XMLElement"/>
        </w:rPr>
        <w:t xml:space="preserve"> </w:t>
      </w:r>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r w:rsidR="00856BD3">
        <w:rPr>
          <w:rStyle w:val="XMLElement"/>
        </w:rPr>
        <w:t xml:space="preserve"> </w:t>
      </w:r>
    </w:p>
    <w:p w14:paraId="027724F8" w14:textId="03EF6703"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4286" w:author="Dr. Carsten Franke" w:date="2021-02-09T12:39:00Z">
        <w:r w:rsidR="002B7246">
          <w:t xml:space="preserve"> (M</w:t>
        </w:r>
        <w:r w:rsidR="002B7246" w:rsidRPr="002B7246">
          <w:t xml:space="preserve">ust </w:t>
        </w:r>
        <w:r w:rsidR="002B7246">
          <w:t>not be confused wi</w:t>
        </w:r>
      </w:ins>
      <w:ins w:id="4287" w:author="Dr. Carsten Franke" w:date="2021-02-09T12:40:00Z">
        <w:r w:rsidR="002B7246">
          <w:t>th cross section "</w:t>
        </w:r>
        <w:r w:rsidR="002B7246" w:rsidRPr="007055D9">
          <w:t>I</w:t>
        </w:r>
        <w:r w:rsidR="002B7246">
          <w:t xml:space="preserve">", cf. section </w:t>
        </w:r>
      </w:ins>
      <w:ins w:id="4288" w:author="Dr. Carsten Franke" w:date="2021-02-09T12:41:00Z">
        <w:r w:rsidR="002B7246">
          <w:fldChar w:fldCharType="begin"/>
        </w:r>
        <w:r w:rsidR="002B7246">
          <w:instrText xml:space="preserve"> REF _Ref397524978 \r \h </w:instrText>
        </w:r>
      </w:ins>
      <w:r w:rsidR="002B7246">
        <w:fldChar w:fldCharType="separate"/>
      </w:r>
      <w:r w:rsidR="0004792C">
        <w:t>8.2.4.3.2</w:t>
      </w:r>
      <w:ins w:id="4289" w:author="Dr. Carsten Franke" w:date="2021-02-09T12:41:00Z">
        <w:r w:rsidR="002B7246">
          <w:fldChar w:fldCharType="end"/>
        </w:r>
        <w:r w:rsidR="002B7246">
          <w:t>!</w:t>
        </w:r>
      </w:ins>
      <w:ins w:id="429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r w:rsidR="00856BD3">
        <w:rPr>
          <w:rStyle w:val="XMLElement"/>
        </w:rPr>
        <w:t xml:space="preserve"> </w:t>
      </w:r>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r w:rsidR="00856BD3">
        <w:rPr>
          <w:rStyle w:val="XMLElement"/>
        </w:rPr>
        <w:t xml:space="preserve"> </w:t>
      </w:r>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r w:rsidR="00856BD3">
        <w:rPr>
          <w:rStyle w:val="XMLElement"/>
        </w:rPr>
        <w:t xml:space="preserve"> </w:t>
      </w:r>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r w:rsidR="00856BD3">
        <w:rPr>
          <w:rStyle w:val="XMLElement"/>
        </w:rPr>
        <w:t xml:space="preserve"> </w:t>
      </w:r>
    </w:p>
    <w:p w14:paraId="4F979CB8" w14:textId="585BD2BE" w:rsidR="0035512A" w:rsidRPr="006A21C5" w:rsidRDefault="0035512A" w:rsidP="0019649A">
      <w:pPr>
        <w:pStyle w:val="ListBullet"/>
        <w:rPr>
          <w:rFonts w:ascii="Courier New" w:hAnsi="Courier New"/>
          <w:b/>
          <w:i/>
          <w:sz w:val="18"/>
        </w:rPr>
      </w:pPr>
      <w:r>
        <w:rPr>
          <w:rStyle w:val="XMLElement"/>
        </w:rPr>
        <w:lastRenderedPageBreak/>
        <w:t>flared_joint</w:t>
      </w:r>
      <w:r w:rsidR="00856BD3">
        <w:rPr>
          <w:rStyle w:val="XMLElement"/>
        </w:rPr>
        <w:t xml:space="preserve"> </w:t>
      </w:r>
    </w:p>
    <w:p w14:paraId="1D415643" w14:textId="77777777" w:rsidR="00911496" w:rsidRPr="007055D9" w:rsidRDefault="00911496" w:rsidP="00911496">
      <w:bookmarkStart w:id="4291" w:name="_Toc288196490"/>
      <w:bookmarkStart w:id="4292" w:name="_Toc288200792"/>
      <w:bookmarkStart w:id="4293" w:name="_Toc338939132"/>
      <w:bookmarkStart w:id="4294" w:name="_Toc288196468"/>
      <w:bookmarkStart w:id="4295" w:name="_Toc288200771"/>
      <w:bookmarkStart w:id="4296" w:name="_Toc338938904"/>
      <w:bookmarkStart w:id="4297" w:name="_Toc338939100"/>
      <w:bookmarkEnd w:id="4281"/>
      <w:bookmarkEnd w:id="4282"/>
      <w:bookmarkEnd w:id="4283"/>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51642E16" w:rsidR="00FD441C" w:rsidRDefault="00FD441C" w:rsidP="003E46C4">
      <w:pPr>
        <w:pStyle w:val="Caption"/>
        <w:spacing w:before="120"/>
      </w:pPr>
      <w:bookmarkStart w:id="4298" w:name="_Toc3566487"/>
      <w:bookmarkStart w:id="4299" w:name="_Toc34747488"/>
      <w:bookmarkStart w:id="4300" w:name="_Toc77095946"/>
      <w:r>
        <w:t xml:space="preserve">Table </w:t>
      </w:r>
      <w:r w:rsidR="00ED469A">
        <w:fldChar w:fldCharType="begin"/>
      </w:r>
      <w:r w:rsidR="00ED469A">
        <w:instrText xml:space="preserve"> SEQ Table \* ARABIC </w:instrText>
      </w:r>
      <w:r w:rsidR="00ED469A">
        <w:fldChar w:fldCharType="separate"/>
      </w:r>
      <w:ins w:id="4301" w:author="nick" w:date="2021-07-14T20:24:00Z">
        <w:r w:rsidR="0004792C">
          <w:rPr>
            <w:noProof/>
          </w:rPr>
          <w:t>88</w:t>
        </w:r>
      </w:ins>
      <w:del w:id="4302" w:author="nick" w:date="2021-07-13T19:07:00Z">
        <w:r w:rsidR="008F6A37" w:rsidDel="008D55BF">
          <w:rPr>
            <w:noProof/>
          </w:rPr>
          <w:delText>87</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4298"/>
      <w:bookmarkEnd w:id="4299"/>
      <w:bookmarkEnd w:id="430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3850239" w:rsidR="006E6816" w:rsidRDefault="006E6816" w:rsidP="003E46C4">
      <w:pPr>
        <w:pStyle w:val="Caption"/>
        <w:spacing w:before="120"/>
      </w:pPr>
      <w:bookmarkStart w:id="4303" w:name="_Toc3566488"/>
      <w:bookmarkStart w:id="4304" w:name="_Toc34747489"/>
      <w:bookmarkStart w:id="4305" w:name="_Toc77095947"/>
      <w:r>
        <w:t xml:space="preserve">Table </w:t>
      </w:r>
      <w:r w:rsidR="00ED469A">
        <w:fldChar w:fldCharType="begin"/>
      </w:r>
      <w:r w:rsidR="00ED469A">
        <w:instrText xml:space="preserve"> SEQ Table \* ARABIC </w:instrText>
      </w:r>
      <w:r w:rsidR="00ED469A">
        <w:fldChar w:fldCharType="separate"/>
      </w:r>
      <w:ins w:id="4306" w:author="nick" w:date="2021-07-14T20:24:00Z">
        <w:r w:rsidR="0004792C">
          <w:rPr>
            <w:noProof/>
          </w:rPr>
          <w:t>89</w:t>
        </w:r>
      </w:ins>
      <w:del w:id="4307" w:author="nick" w:date="2021-07-13T19:07:00Z">
        <w:r w:rsidR="008F6A37" w:rsidDel="008D55BF">
          <w:rPr>
            <w:noProof/>
          </w:rPr>
          <w:delText>88</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4303"/>
      <w:bookmarkEnd w:id="4304"/>
      <w:bookmarkEnd w:id="430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4308" w:name="_Toc288196493"/>
      <w:bookmarkStart w:id="430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4310" w:name="GenericSeamWeldWeldPosition"/>
      <w:bookmarkStart w:id="4311" w:name="GenericSeamWelParameters"/>
      <w:bookmarkStart w:id="4312" w:name="GenericSeamWeldSubType"/>
      <w:bookmarkStart w:id="4313" w:name="GenericSeamWeldWeldingPosition"/>
      <w:bookmarkStart w:id="4314" w:name="_Toc3557009"/>
      <w:bookmarkStart w:id="4315" w:name="_Toc34747259"/>
      <w:bookmarkStart w:id="4316" w:name="_Toc338938905"/>
      <w:bookmarkStart w:id="4317" w:name="_Toc338939101"/>
      <w:bookmarkStart w:id="4318" w:name="_Toc338939136"/>
      <w:bookmarkStart w:id="4319" w:name="_Toc77102078"/>
      <w:bookmarkEnd w:id="4291"/>
      <w:bookmarkEnd w:id="4292"/>
      <w:bookmarkEnd w:id="4293"/>
      <w:bookmarkEnd w:id="4294"/>
      <w:bookmarkEnd w:id="4295"/>
      <w:bookmarkEnd w:id="4296"/>
      <w:bookmarkEnd w:id="4297"/>
      <w:bookmarkEnd w:id="4308"/>
      <w:bookmarkEnd w:id="4309"/>
      <w:bookmarkEnd w:id="4310"/>
      <w:bookmarkEnd w:id="4311"/>
      <w:bookmarkEnd w:id="4312"/>
      <w:bookmarkEnd w:id="4313"/>
      <w:r>
        <w:t>W</w:t>
      </w:r>
      <w:r w:rsidR="00433A07">
        <w:t>eld Position and Sheet Metal Parameters</w:t>
      </w:r>
      <w:bookmarkEnd w:id="4314"/>
      <w:bookmarkEnd w:id="4315"/>
      <w:bookmarkEnd w:id="431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021D51C"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4792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4792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6B5D091" w:rsidR="00433A07" w:rsidRPr="007055D9" w:rsidRDefault="00433A07" w:rsidP="00433A07">
      <w:pPr>
        <w:pStyle w:val="Caption"/>
      </w:pPr>
      <w:bookmarkStart w:id="4320" w:name="_Ref397587838"/>
      <w:bookmarkStart w:id="4321" w:name="_Toc3557124"/>
      <w:bookmarkStart w:id="4322" w:name="_Toc34747375"/>
      <w:bookmarkStart w:id="4323" w:name="_Toc76030573"/>
      <w:r w:rsidRPr="007055D9">
        <w:t xml:space="preserve">Figure </w:t>
      </w:r>
      <w:r w:rsidR="00406B64">
        <w:fldChar w:fldCharType="begin"/>
      </w:r>
      <w:r w:rsidR="00406B64">
        <w:instrText xml:space="preserve"> SEQ Figure \* ARABIC </w:instrText>
      </w:r>
      <w:r w:rsidR="00406B64">
        <w:fldChar w:fldCharType="separate"/>
      </w:r>
      <w:r w:rsidR="0004792C">
        <w:rPr>
          <w:noProof/>
        </w:rPr>
        <w:t>52</w:t>
      </w:r>
      <w:r w:rsidR="00406B64">
        <w:fldChar w:fldCharType="end"/>
      </w:r>
      <w:bookmarkEnd w:id="4320"/>
      <w:r w:rsidRPr="007055D9">
        <w:t xml:space="preserve">: Sheet Parameters vs. </w:t>
      </w:r>
      <w:r w:rsidRPr="007055D9">
        <w:rPr>
          <w:noProof/>
        </w:rPr>
        <w:t xml:space="preserve"> Weld Position Parameters</w:t>
      </w:r>
      <w:bookmarkEnd w:id="4321"/>
      <w:bookmarkEnd w:id="4322"/>
      <w:bookmarkEnd w:id="4323"/>
    </w:p>
    <w:p w14:paraId="7C8D9624" w14:textId="77777777" w:rsidR="000E5FC5" w:rsidRDefault="000E5FC5" w:rsidP="00433A07">
      <w:pPr>
        <w:pStyle w:val="Heading4"/>
        <w:numPr>
          <w:ilvl w:val="4"/>
          <w:numId w:val="1"/>
        </w:numPr>
        <w:ind w:left="1009" w:hanging="1009"/>
      </w:pPr>
      <w:bookmarkStart w:id="4324" w:name="_Toc3557010"/>
      <w:bookmarkStart w:id="4325" w:name="_Toc34747260"/>
      <w:bookmarkStart w:id="4326" w:name="_Ref397525982"/>
      <w:bookmarkStart w:id="4327" w:name="_Toc77102079"/>
      <w:r w:rsidRPr="007055D9">
        <w:t>Parameters Assigned to a Specific Sheet of the Flange</w:t>
      </w:r>
      <w:bookmarkEnd w:id="4324"/>
      <w:bookmarkEnd w:id="4325"/>
      <w:bookmarkEnd w:id="4327"/>
      <w:r w:rsidRPr="007055D9">
        <w:t xml:space="preserve"> </w:t>
      </w:r>
      <w:bookmarkEnd w:id="432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1FCECFE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r w:rsidR="000E4A8B">
        <w:t>,</w:t>
      </w:r>
      <w:r w:rsidR="00007D4F">
        <w:t xml:space="preserve"> it defines as </w:t>
      </w:r>
      <w:r w:rsidR="000E4A8B">
        <w:t xml:space="preserve">an </w:t>
      </w:r>
      <w:r w:rsidR="00007D4F">
        <w:t>attribute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9FCEDCF" w:rsidR="00825ABB" w:rsidRDefault="00825ABB" w:rsidP="0035512A">
      <w:pPr>
        <w:pStyle w:val="Caption"/>
        <w:spacing w:before="120"/>
      </w:pPr>
      <w:bookmarkStart w:id="4328" w:name="_Toc3566489"/>
      <w:bookmarkStart w:id="4329" w:name="_Toc34747490"/>
      <w:bookmarkStart w:id="4330" w:name="_Toc77095948"/>
      <w:r>
        <w:t xml:space="preserve">Table </w:t>
      </w:r>
      <w:r w:rsidR="00ED469A">
        <w:fldChar w:fldCharType="begin"/>
      </w:r>
      <w:r w:rsidR="00ED469A">
        <w:instrText xml:space="preserve"> SEQ Table \* ARABIC </w:instrText>
      </w:r>
      <w:r w:rsidR="00ED469A">
        <w:fldChar w:fldCharType="separate"/>
      </w:r>
      <w:ins w:id="4331" w:author="nick" w:date="2021-07-14T20:24:00Z">
        <w:r w:rsidR="0004792C">
          <w:rPr>
            <w:noProof/>
          </w:rPr>
          <w:t>90</w:t>
        </w:r>
      </w:ins>
      <w:del w:id="4332" w:author="nick" w:date="2021-07-13T19:07:00Z">
        <w:r w:rsidR="008F6A37" w:rsidDel="008D55BF">
          <w:rPr>
            <w:noProof/>
          </w:rPr>
          <w:delText>89</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4328"/>
      <w:bookmarkEnd w:id="4329"/>
      <w:bookmarkEnd w:id="4330"/>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1B561C6"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ins w:id="4333" w:author="nick" w:date="2021-07-14T20:24:00Z">
        <w:r w:rsidR="0004792C" w:rsidRPr="007055D9">
          <w:t xml:space="preserve">Figure </w:t>
        </w:r>
        <w:r w:rsidR="0004792C">
          <w:rPr>
            <w:noProof/>
          </w:rPr>
          <w:t>52</w:t>
        </w:r>
      </w:ins>
      <w:del w:id="4334" w:author="nick" w:date="2021-07-13T20:51:00Z">
        <w:r w:rsidR="008F6A37" w:rsidRPr="007055D9" w:rsidDel="003F511B">
          <w:delText xml:space="preserve">Figure </w:delText>
        </w:r>
        <w:r w:rsidR="008F6A37" w:rsidDel="003F511B">
          <w:rPr>
            <w:noProof/>
          </w:rPr>
          <w:delText>52</w:delText>
        </w:r>
      </w:del>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4792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4335" w:name="_Welding_Position"/>
      <w:bookmarkStart w:id="4336" w:name="_Ref397524978"/>
      <w:bookmarkStart w:id="4337" w:name="_Toc3557011"/>
      <w:bookmarkStart w:id="4338" w:name="_Toc34747261"/>
      <w:bookmarkStart w:id="4339" w:name="_Toc77102080"/>
      <w:bookmarkEnd w:id="4335"/>
      <w:r w:rsidRPr="007055D9">
        <w:t>Welding Position</w:t>
      </w:r>
      <w:bookmarkEnd w:id="4316"/>
      <w:bookmarkEnd w:id="4317"/>
      <w:bookmarkEnd w:id="4336"/>
      <w:bookmarkEnd w:id="4337"/>
      <w:bookmarkEnd w:id="4338"/>
      <w:bookmarkEnd w:id="4339"/>
    </w:p>
    <w:p w14:paraId="62D6B2C8" w14:textId="47DB96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ins w:id="4340" w:author="nick" w:date="2021-07-14T20:24:00Z">
        <w:r w:rsidR="0004792C" w:rsidRPr="007055D9">
          <w:t xml:space="preserve">Figure </w:t>
        </w:r>
        <w:r w:rsidR="0004792C">
          <w:rPr>
            <w:noProof/>
          </w:rPr>
          <w:t>53</w:t>
        </w:r>
      </w:ins>
      <w:del w:id="4341" w:author="nick" w:date="2021-07-13T20:51:00Z">
        <w:r w:rsidR="008F6A37" w:rsidRPr="007055D9" w:rsidDel="003F511B">
          <w:delText xml:space="preserve">Figure </w:delText>
        </w:r>
        <w:r w:rsidR="008F6A37" w:rsidDel="003F511B">
          <w:rPr>
            <w:noProof/>
          </w:rPr>
          <w:delText>53</w:delText>
        </w:r>
      </w:del>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44632B0"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4792C">
        <w:t>8.2.5</w:t>
      </w:r>
      <w:r w:rsidR="008D51C0" w:rsidRPr="007055D9">
        <w:fldChar w:fldCharType="end"/>
      </w:r>
      <w:r w:rsidRPr="007055D9">
        <w:t>).</w:t>
      </w:r>
    </w:p>
    <w:p w14:paraId="5C54CD1A" w14:textId="77777777" w:rsidR="008A051D" w:rsidRPr="007055D9" w:rsidRDefault="004F562F" w:rsidP="008A051D">
      <w:pPr>
        <w:keepNext/>
        <w:jc w:val="center"/>
      </w:pPr>
      <w:bookmarkStart w:id="4342"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F6B5BDE" w:rsidR="008A051D" w:rsidRPr="007055D9" w:rsidRDefault="008A051D" w:rsidP="008A051D">
      <w:pPr>
        <w:pStyle w:val="Caption"/>
      </w:pPr>
      <w:bookmarkStart w:id="4343" w:name="_Ref397529286"/>
      <w:bookmarkStart w:id="4344" w:name="_Toc3557125"/>
      <w:bookmarkStart w:id="4345" w:name="_Toc34747376"/>
      <w:bookmarkStart w:id="4346" w:name="_Toc76030574"/>
      <w:r w:rsidRPr="007055D9">
        <w:t xml:space="preserve">Figure </w:t>
      </w:r>
      <w:bookmarkStart w:id="4347" w:name="Figure10"/>
      <w:r w:rsidR="00406B64">
        <w:fldChar w:fldCharType="begin"/>
      </w:r>
      <w:r w:rsidR="00406B64">
        <w:instrText xml:space="preserve"> SEQ Figure \* ARABIC </w:instrText>
      </w:r>
      <w:r w:rsidR="00406B64">
        <w:fldChar w:fldCharType="separate"/>
      </w:r>
      <w:r w:rsidR="0004792C">
        <w:rPr>
          <w:noProof/>
        </w:rPr>
        <w:t>53</w:t>
      </w:r>
      <w:r w:rsidR="00406B64">
        <w:fldChar w:fldCharType="end"/>
      </w:r>
      <w:bookmarkEnd w:id="4343"/>
      <w:bookmarkEnd w:id="4347"/>
      <w:r w:rsidRPr="007055D9">
        <w:t>: Welding Position of a Y-Joint</w:t>
      </w:r>
      <w:bookmarkEnd w:id="4344"/>
      <w:bookmarkEnd w:id="4345"/>
      <w:bookmarkEnd w:id="4346"/>
    </w:p>
    <w:p w14:paraId="7D4C2DF5" w14:textId="77777777" w:rsidR="00B540EB" w:rsidRPr="007055D9" w:rsidRDefault="00B540EB" w:rsidP="00B540EB">
      <w:pPr>
        <w:pStyle w:val="Heading5"/>
      </w:pPr>
      <w:r w:rsidRPr="007055D9">
        <w:t>Primary and Secondary Sides</w:t>
      </w:r>
      <w:bookmarkEnd w:id="434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4348" w:name="_Toc288196495"/>
      <w:bookmarkStart w:id="4349" w:name="_Toc288200797"/>
      <w:bookmarkStart w:id="4350" w:name="_Toc338939138"/>
      <w:bookmarkEnd w:id="4318"/>
      <w:r w:rsidRPr="007055D9">
        <w:t xml:space="preserve">Element </w:t>
      </w:r>
      <w:r w:rsidR="00194316">
        <w:t>"</w:t>
      </w:r>
      <w:r w:rsidRPr="007055D9">
        <w:t>weld_position</w:t>
      </w:r>
      <w:bookmarkEnd w:id="4348"/>
      <w:bookmarkEnd w:id="4349"/>
      <w:bookmarkEnd w:id="4350"/>
      <w:r w:rsidR="00194316">
        <w:t>"</w:t>
      </w:r>
    </w:p>
    <w:p w14:paraId="17C74D91" w14:textId="48454D28" w:rsidR="00344058"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b/>
                <w:i/>
              </w:rPr>
            </w:pPr>
            <w:r w:rsidRPr="007055D9">
              <w:rPr>
                <w:b/>
                <w:i/>
              </w:rPr>
              <w:t>Constraint</w:t>
            </w:r>
          </w:p>
        </w:tc>
      </w:tr>
      <w:tr w:rsidR="00344058" w:rsidRPr="007055D9" w14:paraId="05E72E72" w14:textId="77777777" w:rsidTr="00471B1B">
        <w:trPr>
          <w:jc w:val="center"/>
        </w:trPr>
        <w:tc>
          <w:tcPr>
            <w:tcW w:w="1899" w:type="dxa"/>
            <w:shd w:val="clear" w:color="auto" w:fill="auto"/>
            <w:vAlign w:val="bottom"/>
          </w:tcPr>
          <w:p w14:paraId="0EF6865A" w14:textId="20B2FB14" w:rsidR="00344058" w:rsidRPr="007150F2" w:rsidRDefault="00344058" w:rsidP="00B47F08">
            <w:pPr>
              <w:keepNext/>
              <w:rPr>
                <w:sz w:val="20"/>
                <w:szCs w:val="20"/>
              </w:rPr>
            </w:pPr>
            <w:r w:rsidRPr="00344058">
              <w:rPr>
                <w:sz w:val="20"/>
                <w:szCs w:val="20"/>
              </w:rPr>
              <w:t xml:space="preserve">segment_list </w:t>
            </w:r>
          </w:p>
        </w:tc>
        <w:tc>
          <w:tcPr>
            <w:tcW w:w="1417" w:type="dxa"/>
            <w:shd w:val="clear" w:color="auto" w:fill="auto"/>
            <w:vAlign w:val="bottom"/>
          </w:tcPr>
          <w:p w14:paraId="228CE883" w14:textId="42585F35"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12C0BDD0" w14:textId="77777777" w:rsidR="00344058" w:rsidRPr="006C3ECF" w:rsidRDefault="00344058" w:rsidP="00B47F08">
            <w:pPr>
              <w:keepNext/>
              <w:rPr>
                <w:sz w:val="20"/>
                <w:szCs w:val="20"/>
              </w:rPr>
            </w:pPr>
            <w:r>
              <w:rPr>
                <w:sz w:val="20"/>
                <w:szCs w:val="20"/>
              </w:rPr>
              <w:t>Optional</w:t>
            </w:r>
          </w:p>
        </w:tc>
        <w:tc>
          <w:tcPr>
            <w:tcW w:w="4163" w:type="dxa"/>
            <w:vMerge w:val="restart"/>
            <w:shd w:val="clear" w:color="auto" w:fill="auto"/>
            <w:vAlign w:val="center"/>
          </w:tcPr>
          <w:p w14:paraId="073E8E56" w14:textId="398D76C7" w:rsidR="00344058" w:rsidRPr="006C3ECF" w:rsidRDefault="00344058" w:rsidP="00344058">
            <w:pPr>
              <w:keepNext/>
              <w:rPr>
                <w:sz w:val="20"/>
                <w:szCs w:val="20"/>
              </w:rPr>
            </w:pPr>
            <w:r>
              <w:rPr>
                <w:sz w:val="20"/>
                <w:szCs w:val="20"/>
              </w:rPr>
              <w:t xml:space="preserve">mutually exclusive </w:t>
            </w:r>
            <w:r w:rsidR="00471B1B">
              <w:rPr>
                <w:sz w:val="20"/>
                <w:szCs w:val="20"/>
              </w:rPr>
              <w:t xml:space="preserve">– </w:t>
            </w:r>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 MERGEFORMAT </w:instrText>
            </w:r>
            <w:r w:rsidR="00471B1B" w:rsidRPr="00471B1B">
              <w:rPr>
                <w:sz w:val="20"/>
                <w:szCs w:val="20"/>
              </w:rPr>
            </w:r>
            <w:r w:rsidR="00471B1B" w:rsidRPr="00471B1B">
              <w:rPr>
                <w:sz w:val="20"/>
                <w:szCs w:val="20"/>
              </w:rPr>
              <w:fldChar w:fldCharType="separate"/>
            </w:r>
            <w:r w:rsidR="0004792C">
              <w:rPr>
                <w:sz w:val="20"/>
                <w:szCs w:val="20"/>
              </w:rPr>
              <w:t>8.1.2.1</w:t>
            </w:r>
            <w:r w:rsidR="00471B1B" w:rsidRPr="00471B1B">
              <w:rPr>
                <w:sz w:val="20"/>
                <w:szCs w:val="20"/>
              </w:rPr>
              <w:fldChar w:fldCharType="end"/>
            </w:r>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 MERGEFORMAT </w:instrText>
            </w:r>
            <w:r w:rsidR="00471B1B" w:rsidRPr="00471B1B">
              <w:rPr>
                <w:sz w:val="20"/>
                <w:szCs w:val="20"/>
              </w:rPr>
            </w:r>
            <w:r w:rsidR="00471B1B" w:rsidRPr="00471B1B">
              <w:rPr>
                <w:sz w:val="20"/>
                <w:szCs w:val="20"/>
              </w:rPr>
              <w:fldChar w:fldCharType="separate"/>
            </w:r>
            <w:r w:rsidR="0004792C" w:rsidRPr="0004792C">
              <w:rPr>
                <w:sz w:val="20"/>
                <w:szCs w:val="20"/>
              </w:rPr>
              <w:t>Intermittent Connection Lines</w:t>
            </w:r>
            <w:r w:rsidR="00471B1B" w:rsidRPr="00471B1B">
              <w:rPr>
                <w:sz w:val="20"/>
                <w:szCs w:val="20"/>
              </w:rPr>
              <w:fldChar w:fldCharType="end"/>
            </w:r>
            <w:r w:rsidRPr="00471B1B">
              <w:rPr>
                <w:sz w:val="20"/>
                <w:szCs w:val="20"/>
              </w:rPr>
              <w:t>.</w:t>
            </w:r>
            <w:r>
              <w:rPr>
                <w:sz w:val="20"/>
                <w:szCs w:val="20"/>
              </w:rPr>
              <w:t xml:space="preserve"> </w:t>
            </w:r>
          </w:p>
        </w:tc>
      </w:tr>
      <w:tr w:rsidR="00344058" w:rsidRPr="007055D9" w14:paraId="37779533" w14:textId="77777777" w:rsidTr="00471B1B">
        <w:trPr>
          <w:jc w:val="center"/>
        </w:trPr>
        <w:tc>
          <w:tcPr>
            <w:tcW w:w="1899" w:type="dxa"/>
            <w:shd w:val="clear" w:color="auto" w:fill="auto"/>
            <w:vAlign w:val="bottom"/>
          </w:tcPr>
          <w:p w14:paraId="10ED7D8B" w14:textId="3A214C66" w:rsidR="00344058" w:rsidRPr="007150F2" w:rsidRDefault="00344058" w:rsidP="00B47F08">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01F604D5" w14:textId="7B1B0801"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56240FDB" w14:textId="77777777" w:rsidR="00344058" w:rsidRPr="006C3ECF" w:rsidRDefault="00344058" w:rsidP="00B47F08">
            <w:pPr>
              <w:keepNext/>
              <w:rPr>
                <w:sz w:val="20"/>
                <w:szCs w:val="20"/>
              </w:rPr>
            </w:pPr>
            <w:r>
              <w:rPr>
                <w:sz w:val="20"/>
                <w:szCs w:val="20"/>
              </w:rPr>
              <w:t>Optional</w:t>
            </w:r>
          </w:p>
        </w:tc>
        <w:tc>
          <w:tcPr>
            <w:tcW w:w="4163" w:type="dxa"/>
            <w:vMerge/>
            <w:shd w:val="clear" w:color="auto" w:fill="auto"/>
            <w:vAlign w:val="bottom"/>
          </w:tcPr>
          <w:p w14:paraId="40813268" w14:textId="59D29759" w:rsidR="00344058" w:rsidRPr="006C3ECF" w:rsidRDefault="00344058" w:rsidP="00B47F08">
            <w:pPr>
              <w:keepNext/>
              <w:rPr>
                <w:sz w:val="20"/>
                <w:szCs w:val="20"/>
              </w:rPr>
            </w:pPr>
          </w:p>
        </w:tc>
      </w:tr>
    </w:tbl>
    <w:p w14:paraId="01A3A211" w14:textId="0A204050" w:rsidR="00344058" w:rsidRDefault="00344058" w:rsidP="00344058">
      <w:pPr>
        <w:pStyle w:val="Caption"/>
        <w:spacing w:before="120"/>
      </w:pPr>
      <w:bookmarkStart w:id="4351" w:name="_Toc77095949"/>
      <w:r>
        <w:t xml:space="preserve">Table </w:t>
      </w:r>
      <w:r>
        <w:fldChar w:fldCharType="begin"/>
      </w:r>
      <w:r>
        <w:instrText xml:space="preserve"> SEQ Table \* ARABIC </w:instrText>
      </w:r>
      <w:r>
        <w:fldChar w:fldCharType="separate"/>
      </w:r>
      <w:ins w:id="4352" w:author="nick" w:date="2021-07-14T20:24:00Z">
        <w:r w:rsidR="0004792C">
          <w:rPr>
            <w:noProof/>
          </w:rPr>
          <w:t>91</w:t>
        </w:r>
      </w:ins>
      <w:del w:id="4353" w:author="nick" w:date="2021-07-13T19:07:00Z">
        <w:r w:rsidR="008F6A37" w:rsidDel="008D55BF">
          <w:rPr>
            <w:noProof/>
          </w:rPr>
          <w:delText>90</w:delText>
        </w:r>
      </w:del>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4351"/>
    </w:p>
    <w:p w14:paraId="4D873970" w14:textId="5C0A92C7" w:rsidR="00B540EB" w:rsidRPr="007055D9" w:rsidRDefault="00344058" w:rsidP="003918DE">
      <w:pPr>
        <w:jc w:val="both"/>
      </w:pPr>
      <w:r w:rsidRPr="007055D9">
        <w:t xml:space="preserve">The element </w:t>
      </w:r>
      <w:r w:rsidRPr="0033708C">
        <w:rPr>
          <w:rStyle w:val="XMLElement"/>
        </w:rPr>
        <w:t>&lt;weld_position/&gt;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520A44D2" w:rsidR="00365CBF" w:rsidRPr="007055D9" w:rsidRDefault="00DE3902" w:rsidP="008F3D94">
      <w:pPr>
        <w:pStyle w:val="Caption"/>
        <w:spacing w:before="120"/>
      </w:pPr>
      <w:bookmarkStart w:id="4354" w:name="_Toc3566490"/>
      <w:bookmarkStart w:id="4355" w:name="_Toc34747491"/>
      <w:bookmarkStart w:id="4356" w:name="_Toc77095950"/>
      <w:r>
        <w:t xml:space="preserve">Table </w:t>
      </w:r>
      <w:r w:rsidR="00ED469A">
        <w:fldChar w:fldCharType="begin"/>
      </w:r>
      <w:r w:rsidR="00ED469A">
        <w:instrText xml:space="preserve"> SEQ Table \* ARABIC </w:instrText>
      </w:r>
      <w:r w:rsidR="00ED469A">
        <w:fldChar w:fldCharType="separate"/>
      </w:r>
      <w:ins w:id="4357" w:author="nick" w:date="2021-07-14T20:24:00Z">
        <w:r w:rsidR="0004792C">
          <w:rPr>
            <w:noProof/>
          </w:rPr>
          <w:t>92</w:t>
        </w:r>
      </w:ins>
      <w:del w:id="4358" w:author="nick" w:date="2021-07-13T19:07:00Z">
        <w:r w:rsidR="008F6A37" w:rsidDel="008D55BF">
          <w:rPr>
            <w:noProof/>
          </w:rPr>
          <w:delText>91</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4354"/>
      <w:bookmarkEnd w:id="4355"/>
      <w:bookmarkEnd w:id="435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966BAF" w:rsidRDefault="005A1C22" w:rsidP="005A1C2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w:t>
      </w:r>
      <w:r w:rsidR="00194316" w:rsidRPr="00966BAF">
        <w:rPr>
          <w:rFonts w:cs="Courier New"/>
          <w:b/>
          <w:color w:val="0070C0"/>
          <w:lang w:val="es-ES"/>
        </w:rPr>
        <w:t>"</w:t>
      </w:r>
      <w:r w:rsidRPr="00966BAF">
        <w:rPr>
          <w:rFonts w:cs="Courier New"/>
          <w:b/>
          <w:color w:val="0070C0"/>
          <w:lang w:val="es-ES"/>
        </w:rPr>
        <w:t>0.2</w:t>
      </w:r>
      <w:r w:rsidR="00194316" w:rsidRPr="00966BAF">
        <w:rPr>
          <w:rFonts w:cs="Courier New"/>
          <w:b/>
          <w:color w:val="0070C0"/>
          <w:lang w:val="es-ES"/>
        </w:rPr>
        <w:t>"</w:t>
      </w:r>
      <w:r w:rsidRPr="00966BAF">
        <w:rPr>
          <w:rFonts w:cs="Courier New"/>
          <w:b/>
          <w:color w:val="0070C0"/>
          <w:lang w:val="es-ES"/>
        </w:rPr>
        <w:t xml:space="preserve"> x=</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r w:rsidRPr="00966BAF">
        <w:rPr>
          <w:rFonts w:cs="Courier New"/>
          <w:b/>
          <w:color w:val="0070C0"/>
          <w:lang w:val="es-ES"/>
        </w:rPr>
        <w:t xml:space="preserve"> y=</w:t>
      </w:r>
      <w:r w:rsidR="00194316" w:rsidRPr="00966BAF">
        <w:rPr>
          <w:rFonts w:cs="Courier New"/>
          <w:b/>
          <w:color w:val="0070C0"/>
          <w:lang w:val="es-ES"/>
        </w:rPr>
        <w:t>"</w:t>
      </w:r>
      <w:r w:rsidRPr="00966BAF">
        <w:rPr>
          <w:rFonts w:cs="Courier New"/>
          <w:b/>
          <w:color w:val="0070C0"/>
          <w:lang w:val="es-ES"/>
        </w:rPr>
        <w:t>0</w:t>
      </w:r>
      <w:r w:rsidR="00194316" w:rsidRPr="00966BAF">
        <w:rPr>
          <w:rFonts w:cs="Courier New"/>
          <w:b/>
          <w:color w:val="0070C0"/>
          <w:lang w:val="es-ES"/>
        </w:rPr>
        <w:t>"</w:t>
      </w:r>
      <w:r w:rsidRPr="00966BAF">
        <w:rPr>
          <w:rFonts w:cs="Courier New"/>
          <w:b/>
          <w:color w:val="0070C0"/>
          <w:lang w:val="es-ES"/>
        </w:rPr>
        <w:t xml:space="preserve"> z=</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p>
    <w:p w14:paraId="37E26A42" w14:textId="7747035F" w:rsidR="00B05B76" w:rsidRPr="00B05B76" w:rsidRDefault="00B05B76" w:rsidP="00B05B76">
      <w:pPr>
        <w:pStyle w:val="XMLCode"/>
        <w:rPr>
          <w:b/>
          <w:color w:val="0070C0"/>
        </w:rPr>
      </w:pPr>
      <w:r w:rsidRPr="00966BAF">
        <w:rPr>
          <w:b/>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435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435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B9731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4792C">
        <w:t xml:space="preserve">Figure </w:t>
      </w:r>
      <w:r w:rsidR="0004792C">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1A5BD61E" w:rsidR="005D0B6D" w:rsidRPr="007055D9" w:rsidRDefault="005D0B6D" w:rsidP="005D0B6D">
      <w:pPr>
        <w:pStyle w:val="Caption"/>
      </w:pPr>
      <w:bookmarkStart w:id="4360" w:name="_Ref397529572"/>
      <w:bookmarkStart w:id="4361" w:name="Figure11"/>
      <w:bookmarkStart w:id="4362" w:name="_Toc3557126"/>
      <w:bookmarkStart w:id="4363" w:name="_Toc34747377"/>
      <w:bookmarkStart w:id="4364" w:name="_Toc76030575"/>
      <w:r>
        <w:t xml:space="preserve">Figure </w:t>
      </w:r>
      <w:r w:rsidR="00406B64">
        <w:fldChar w:fldCharType="begin"/>
      </w:r>
      <w:r w:rsidR="00406B64">
        <w:instrText xml:space="preserve"> SEQ Figure \* ARABIC </w:instrText>
      </w:r>
      <w:r w:rsidR="00406B64">
        <w:fldChar w:fldCharType="separate"/>
      </w:r>
      <w:r w:rsidR="0004792C">
        <w:rPr>
          <w:noProof/>
        </w:rPr>
        <w:t>54</w:t>
      </w:r>
      <w:r w:rsidR="00406B64">
        <w:fldChar w:fldCharType="end"/>
      </w:r>
      <w:bookmarkEnd w:id="4360"/>
      <w:bookmarkEnd w:id="4361"/>
      <w:r w:rsidRPr="007055D9">
        <w:t xml:space="preserve">: Welding Position </w:t>
      </w:r>
      <w:r>
        <w:t>vector direction and length</w:t>
      </w:r>
      <w:bookmarkEnd w:id="4362"/>
      <w:bookmarkEnd w:id="4363"/>
      <w:bookmarkEnd w:id="4364"/>
    </w:p>
    <w:p w14:paraId="39D4E066" w14:textId="088F097E" w:rsidR="00B540EB" w:rsidRPr="007055D9" w:rsidRDefault="00B540EB" w:rsidP="004F2F09">
      <w:pPr>
        <w:pStyle w:val="Heading5"/>
      </w:pPr>
      <w:bookmarkStart w:id="4365" w:name="_Toc338939140"/>
      <w:bookmarkStart w:id="4366" w:name="_Toc338939137"/>
      <w:bookmarkStart w:id="4367" w:name="_Toc338938906"/>
      <w:bookmarkStart w:id="4368" w:name="_Toc338939103"/>
      <w:r w:rsidRPr="007055D9">
        <w:lastRenderedPageBreak/>
        <w:t xml:space="preserve">Attribute </w:t>
      </w:r>
      <w:r w:rsidR="00194316">
        <w:t>"</w:t>
      </w:r>
      <w:r w:rsidRPr="007055D9">
        <w:t>reference</w:t>
      </w:r>
      <w:bookmarkEnd w:id="436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r w:rsidR="00643A6A" w:rsidRPr="00D977AB">
        <w:rPr>
          <w:lang w:val="en-US"/>
        </w:rPr>
        <w:t xml:space="preserve"> </w:t>
      </w:r>
    </w:p>
    <w:p w14:paraId="717E8986" w14:textId="5DC3D5AF" w:rsidR="00456F63" w:rsidRDefault="00456F63" w:rsidP="00621D1B">
      <w:pPr>
        <w:jc w:val="both"/>
        <w:rPr>
          <w:ins w:id="4369"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4370" w:author="Dr. Carsten Franke" w:date="2021-02-09T12:33:00Z">
        <w:r w:rsidR="00856BD3">
          <w:t xml:space="preserve"> </w:t>
        </w:r>
      </w:ins>
    </w:p>
    <w:p w14:paraId="3CE9735D" w14:textId="3FB1288C" w:rsidR="00856BD3" w:rsidRPr="007055D9" w:rsidRDefault="00856BD3" w:rsidP="00621D1B">
      <w:pPr>
        <w:jc w:val="both"/>
      </w:pPr>
      <w:ins w:id="4371"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4372" w:author="Dr. Carsten Franke" w:date="2021-02-09T12:35:00Z">
        <w:r w:rsidRPr="006A21C5">
          <w:rPr>
            <w:rStyle w:val="XMLElement"/>
          </w:rPr>
          <w:t>i</w:t>
        </w:r>
        <w:r>
          <w:rPr>
            <w:rStyle w:val="XMLElement"/>
          </w:rPr>
          <w:t>_</w:t>
        </w:r>
        <w:r w:rsidRPr="006A21C5">
          <w:rPr>
            <w:rStyle w:val="XMLElement"/>
          </w:rPr>
          <w:t>weld</w:t>
        </w:r>
      </w:ins>
      <w:ins w:id="4373" w:author="Dr. Carsten Franke" w:date="2021-02-09T12:34:00Z">
        <w:r>
          <w:t>"</w:t>
        </w:r>
      </w:ins>
      <w:ins w:id="4374" w:author="Dr. Carsten Franke" w:date="2021-02-09T12:35:00Z">
        <w:r>
          <w:t xml:space="preserve"> (</w:t>
        </w:r>
      </w:ins>
      <w:ins w:id="4375" w:author="Dr. Carsten Franke" w:date="2021-02-09T12:36:00Z">
        <w:r>
          <w:t>c</w:t>
        </w:r>
      </w:ins>
      <w:ins w:id="4376" w:author="Dr. Carsten Franke" w:date="2021-02-09T12:35:00Z">
        <w:r>
          <w:t>f. s</w:t>
        </w:r>
      </w:ins>
      <w:ins w:id="4377" w:author="Dr. Carsten Franke" w:date="2021-02-09T12:36:00Z">
        <w:r>
          <w:t xml:space="preserve">ection </w:t>
        </w:r>
        <w:r>
          <w:fldChar w:fldCharType="begin"/>
        </w:r>
        <w:r>
          <w:instrText xml:space="preserve"> REF _Ref414571756 \r \h </w:instrText>
        </w:r>
      </w:ins>
      <w:r>
        <w:fldChar w:fldCharType="separate"/>
      </w:r>
      <w:r w:rsidR="0004792C">
        <w:t>8.2.4.2</w:t>
      </w:r>
      <w:ins w:id="4378" w:author="Dr. Carsten Franke" w:date="2021-02-09T12:36:00Z">
        <w:r>
          <w:fldChar w:fldCharType="end"/>
        </w:r>
        <w:r>
          <w:t xml:space="preserve"> </w:t>
        </w:r>
        <w:r>
          <w:fldChar w:fldCharType="begin"/>
        </w:r>
        <w:r>
          <w:instrText xml:space="preserve"> REF _Ref414571756 \h </w:instrText>
        </w:r>
      </w:ins>
      <w:r>
        <w:fldChar w:fldCharType="separate"/>
      </w:r>
      <w:r w:rsidR="0004792C" w:rsidRPr="007055D9">
        <w:t>Type Specification</w:t>
      </w:r>
      <w:ins w:id="4379" w:author="Dr. Carsten Franke" w:date="2021-02-09T12:36:00Z">
        <w:r>
          <w:fldChar w:fldCharType="end"/>
        </w:r>
        <w:r>
          <w:t>)</w:t>
        </w:r>
      </w:ins>
      <w:ins w:id="4380" w:author="Dr. Carsten Franke" w:date="2021-02-09T12:34:00Z">
        <w:r>
          <w:t>!</w:t>
        </w:r>
      </w:ins>
      <w:ins w:id="4381"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BA4786" w:rsidR="00926DE7" w:rsidRDefault="00926DE7" w:rsidP="008F3D94">
      <w:pPr>
        <w:pStyle w:val="Caption"/>
        <w:spacing w:before="120"/>
      </w:pPr>
      <w:bookmarkStart w:id="4382" w:name="_Toc3566491"/>
      <w:bookmarkStart w:id="4383" w:name="_Toc34747492"/>
      <w:bookmarkStart w:id="4384" w:name="_Toc77095951"/>
      <w:bookmarkStart w:id="4385" w:name="_Toc338939148"/>
      <w:bookmarkStart w:id="4386" w:name="_Toc288196499"/>
      <w:bookmarkStart w:id="4387" w:name="_Toc288200801"/>
      <w:bookmarkEnd w:id="4366"/>
      <w:bookmarkEnd w:id="4367"/>
      <w:bookmarkEnd w:id="4368"/>
      <w:r>
        <w:t xml:space="preserve">Table </w:t>
      </w:r>
      <w:r w:rsidR="00ED469A">
        <w:fldChar w:fldCharType="begin"/>
      </w:r>
      <w:r w:rsidR="00ED469A">
        <w:instrText xml:space="preserve"> SEQ Table \* ARABIC </w:instrText>
      </w:r>
      <w:r w:rsidR="00ED469A">
        <w:fldChar w:fldCharType="separate"/>
      </w:r>
      <w:ins w:id="4388" w:author="nick" w:date="2021-07-14T20:24:00Z">
        <w:r w:rsidR="0004792C">
          <w:rPr>
            <w:noProof/>
          </w:rPr>
          <w:t>93</w:t>
        </w:r>
      </w:ins>
      <w:del w:id="4389" w:author="nick" w:date="2021-07-13T19:07:00Z">
        <w:r w:rsidR="008F6A37" w:rsidDel="008D55BF">
          <w:rPr>
            <w:noProof/>
          </w:rPr>
          <w:delText>92</w:delText>
        </w:r>
      </w:del>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4382"/>
      <w:r w:rsidR="00194316">
        <w:t>"</w:t>
      </w:r>
      <w:bookmarkEnd w:id="4383"/>
      <w:bookmarkEnd w:id="4384"/>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438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4390" w:name="_Toc338939149"/>
      <w:r w:rsidRPr="007055D9">
        <w:t xml:space="preserve">Attribute </w:t>
      </w:r>
      <w:r w:rsidR="00194316">
        <w:t>"</w:t>
      </w:r>
      <w:r w:rsidRPr="007055D9">
        <w:t>penetration</w:t>
      </w:r>
      <w:bookmarkEnd w:id="4386"/>
      <w:bookmarkEnd w:id="4387"/>
      <w:bookmarkEnd w:id="439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4391" w:name="ModelizationWeldDefinition"/>
      <w:bookmarkStart w:id="4392" w:name="WeldDefinition"/>
      <w:bookmarkStart w:id="4393" w:name="WeldDefinitionButtWeld"/>
      <w:bookmarkStart w:id="4394" w:name="_Toc288200762"/>
      <w:bookmarkStart w:id="4395" w:name="_Toc338939106"/>
      <w:bookmarkStart w:id="4396" w:name="_Toc3557012"/>
      <w:bookmarkStart w:id="4397" w:name="_Toc34747262"/>
      <w:bookmarkStart w:id="4398" w:name="_Toc288196464"/>
      <w:bookmarkStart w:id="4399" w:name="_Toc77102081"/>
      <w:bookmarkEnd w:id="4391"/>
      <w:bookmarkEnd w:id="4392"/>
      <w:bookmarkEnd w:id="4393"/>
      <w:r w:rsidRPr="007055D9">
        <w:t xml:space="preserve">Butt </w:t>
      </w:r>
      <w:bookmarkEnd w:id="4394"/>
      <w:r w:rsidR="003663AA" w:rsidRPr="007055D9">
        <w:t>Joint</w:t>
      </w:r>
      <w:bookmarkEnd w:id="4395"/>
      <w:bookmarkEnd w:id="4396"/>
      <w:bookmarkEnd w:id="4397"/>
      <w:bookmarkEnd w:id="439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4400" w:name="_Toc3557013"/>
      <w:bookmarkStart w:id="4401" w:name="_Toc34747263"/>
      <w:bookmarkStart w:id="4402" w:name="_Toc77102082"/>
      <w:r w:rsidRPr="00654684">
        <w:rPr>
          <w:sz w:val="24"/>
        </w:rPr>
        <w:t xml:space="preserve">Sheet </w:t>
      </w:r>
      <w:r w:rsidR="00255787" w:rsidRPr="00654684">
        <w:rPr>
          <w:sz w:val="24"/>
        </w:rPr>
        <w:t>Parameters</w:t>
      </w:r>
      <w:bookmarkEnd w:id="4400"/>
      <w:bookmarkEnd w:id="4401"/>
      <w:bookmarkEnd w:id="440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6131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650DFA" w:rsidR="0004792C" w:rsidRPr="00362FDC" w:rsidRDefault="0004792C" w:rsidP="008F3D94">
                              <w:pPr>
                                <w:pStyle w:val="Caption"/>
                                <w:rPr>
                                  <w:noProof/>
                                  <w:szCs w:val="24"/>
                                </w:rPr>
                              </w:pPr>
                              <w:bookmarkStart w:id="4403" w:name="_Toc3557127"/>
                              <w:bookmarkStart w:id="4404" w:name="_Toc34747378"/>
                              <w:bookmarkStart w:id="440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4403"/>
                              <w:bookmarkEnd w:id="4404"/>
                              <w:bookmarkEnd w:id="4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6131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0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650DFA" w:rsidR="0004792C" w:rsidRPr="00362FDC" w:rsidRDefault="0004792C" w:rsidP="008F3D94">
                        <w:pPr>
                          <w:pStyle w:val="Caption"/>
                          <w:rPr>
                            <w:noProof/>
                            <w:szCs w:val="24"/>
                          </w:rPr>
                        </w:pPr>
                        <w:bookmarkStart w:id="4406" w:name="_Toc3557127"/>
                        <w:bookmarkStart w:id="4407" w:name="_Toc34747378"/>
                        <w:bookmarkStart w:id="440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4406"/>
                        <w:bookmarkEnd w:id="4407"/>
                        <w:bookmarkEnd w:id="440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4409" w:name="_Toc3557014"/>
      <w:bookmarkStart w:id="4410" w:name="_Toc34747264"/>
      <w:bookmarkStart w:id="4411" w:name="_Toc77102083"/>
      <w:r>
        <w:rPr>
          <w:noProof/>
          <w:sz w:val="24"/>
          <w:lang w:eastAsia="en-US"/>
        </w:rPr>
        <mc:AlternateContent>
          <mc:Choice Requires="wpg">
            <w:drawing>
              <wp:anchor distT="0" distB="0" distL="114300" distR="114300" simplePos="0" relativeHeight="25168179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D6BE173" w:rsidR="0004792C" w:rsidRPr="006C6D3C" w:rsidRDefault="0004792C" w:rsidP="008F3D94">
                              <w:pPr>
                                <w:pStyle w:val="Caption"/>
                                <w:rPr>
                                  <w:noProof/>
                                  <w:szCs w:val="24"/>
                                </w:rPr>
                              </w:pPr>
                              <w:bookmarkStart w:id="4412" w:name="_Toc3557128"/>
                              <w:bookmarkStart w:id="4413" w:name="_Toc34747379"/>
                              <w:bookmarkStart w:id="441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4412"/>
                              <w:bookmarkEnd w:id="4413"/>
                              <w:bookmarkEnd w:id="4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179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0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D6BE173" w:rsidR="0004792C" w:rsidRPr="006C6D3C" w:rsidRDefault="0004792C" w:rsidP="008F3D94">
                        <w:pPr>
                          <w:pStyle w:val="Caption"/>
                          <w:rPr>
                            <w:noProof/>
                            <w:szCs w:val="24"/>
                          </w:rPr>
                        </w:pPr>
                        <w:bookmarkStart w:id="4415" w:name="_Toc3557128"/>
                        <w:bookmarkStart w:id="4416" w:name="_Toc34747379"/>
                        <w:bookmarkStart w:id="441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4415"/>
                        <w:bookmarkEnd w:id="4416"/>
                        <w:bookmarkEnd w:id="4417"/>
                      </w:p>
                    </w:txbxContent>
                  </v:textbox>
                </v:shape>
              </v:group>
            </w:pict>
          </mc:Fallback>
        </mc:AlternateContent>
      </w:r>
      <w:r w:rsidR="00B50468" w:rsidRPr="00654684">
        <w:rPr>
          <w:sz w:val="24"/>
        </w:rPr>
        <w:t>Weld Parameters</w:t>
      </w:r>
      <w:bookmarkEnd w:id="4409"/>
      <w:bookmarkEnd w:id="4410"/>
      <w:bookmarkEnd w:id="441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8B0278D" w:rsidR="008F3D94" w:rsidRDefault="008F3D94" w:rsidP="008F3D94">
      <w:pPr>
        <w:pStyle w:val="Caption"/>
        <w:spacing w:before="120"/>
      </w:pPr>
      <w:bookmarkStart w:id="4418" w:name="_Toc3566492"/>
      <w:bookmarkStart w:id="4419" w:name="_Toc34747493"/>
      <w:bookmarkStart w:id="4420" w:name="_Toc77095952"/>
      <w:r>
        <w:t xml:space="preserve">Table </w:t>
      </w:r>
      <w:r w:rsidR="00ED469A">
        <w:fldChar w:fldCharType="begin"/>
      </w:r>
      <w:r w:rsidR="00ED469A">
        <w:instrText xml:space="preserve"> SEQ Table \* ARABIC </w:instrText>
      </w:r>
      <w:r w:rsidR="00ED469A">
        <w:fldChar w:fldCharType="separate"/>
      </w:r>
      <w:ins w:id="4421" w:author="nick" w:date="2021-07-14T20:24:00Z">
        <w:r w:rsidR="0004792C">
          <w:rPr>
            <w:noProof/>
          </w:rPr>
          <w:t>94</w:t>
        </w:r>
      </w:ins>
      <w:del w:id="4422" w:author="nick" w:date="2021-07-13T19:07:00Z">
        <w:r w:rsidR="008F6A37" w:rsidDel="008D55BF">
          <w:rPr>
            <w:noProof/>
          </w:rPr>
          <w:delText>93</w:delText>
        </w:r>
      </w:del>
      <w:r w:rsidR="00ED469A">
        <w:fldChar w:fldCharType="end"/>
      </w:r>
      <w:r>
        <w:t>: Parameters of Butt Joint Weld</w:t>
      </w:r>
      <w:bookmarkEnd w:id="4418"/>
      <w:bookmarkEnd w:id="4419"/>
      <w:bookmarkEnd w:id="4420"/>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4423" w:name="_Toc338939151"/>
      <w:bookmarkStart w:id="4424" w:name="_Toc3557015"/>
      <w:bookmarkStart w:id="4425" w:name="_Toc34747265"/>
      <w:bookmarkStart w:id="4426" w:name="_Toc77102084"/>
      <w:r w:rsidRPr="007055D9">
        <w:t>Attributes</w:t>
      </w:r>
      <w:bookmarkEnd w:id="4423"/>
      <w:bookmarkEnd w:id="4424"/>
      <w:bookmarkEnd w:id="4425"/>
      <w:bookmarkEnd w:id="4426"/>
    </w:p>
    <w:p w14:paraId="2F9463C1" w14:textId="2C2DBF78" w:rsidR="0006113C" w:rsidRPr="007055D9" w:rsidRDefault="00850045" w:rsidP="001D3B90">
      <w:pPr>
        <w:pStyle w:val="Heading5"/>
      </w:pPr>
      <w:bookmarkStart w:id="4427" w:name="_Toc338939153"/>
      <w:r w:rsidRPr="007055D9">
        <w:t xml:space="preserve">Attribute </w:t>
      </w:r>
      <w:r w:rsidR="00194316">
        <w:t>"</w:t>
      </w:r>
      <w:r w:rsidRPr="007055D9">
        <w:t>b</w:t>
      </w:r>
      <w:r w:rsidR="0006113C" w:rsidRPr="007055D9">
        <w:t>ase</w:t>
      </w:r>
      <w:bookmarkEnd w:id="442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4428" w:name="_Toc338939154"/>
      <w:r w:rsidRPr="007055D9">
        <w:lastRenderedPageBreak/>
        <w:t xml:space="preserve">Attribute </w:t>
      </w:r>
      <w:r w:rsidR="00194316">
        <w:t>"</w:t>
      </w:r>
      <w:r w:rsidRPr="007055D9">
        <w:t>t</w:t>
      </w:r>
      <w:r w:rsidR="0006113C" w:rsidRPr="007055D9">
        <w:t>echnology</w:t>
      </w:r>
      <w:bookmarkEnd w:id="442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4429" w:name="_Toc288196505"/>
      <w:bookmarkStart w:id="4430" w:name="_Toc288200807"/>
      <w:bookmarkStart w:id="4431" w:name="_Toc338939155"/>
      <w:bookmarkStart w:id="4432" w:name="_Toc3557016"/>
      <w:bookmarkStart w:id="4433" w:name="_Toc34747266"/>
      <w:bookmarkStart w:id="4434" w:name="_Toc77102085"/>
      <w:r w:rsidRPr="007055D9">
        <w:t xml:space="preserve">Element </w:t>
      </w:r>
      <w:r w:rsidR="00194316">
        <w:t>"</w:t>
      </w:r>
      <w:r w:rsidRPr="007055D9">
        <w:t>weld_position</w:t>
      </w:r>
      <w:bookmarkEnd w:id="4429"/>
      <w:bookmarkEnd w:id="4430"/>
      <w:bookmarkEnd w:id="4431"/>
      <w:bookmarkEnd w:id="4432"/>
      <w:r w:rsidR="00194316">
        <w:t>"</w:t>
      </w:r>
      <w:bookmarkEnd w:id="4433"/>
      <w:bookmarkEnd w:id="443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201F13" w:rsidR="00345A9D" w:rsidRDefault="00345A9D" w:rsidP="008F3D94">
      <w:pPr>
        <w:pStyle w:val="Caption"/>
        <w:spacing w:before="120"/>
      </w:pPr>
      <w:bookmarkStart w:id="4435" w:name="_Toc3566493"/>
      <w:bookmarkStart w:id="4436" w:name="_Toc34747494"/>
      <w:bookmarkStart w:id="4437" w:name="_Toc77095953"/>
      <w:bookmarkStart w:id="4438" w:name="_Toc288196507"/>
      <w:bookmarkStart w:id="4439" w:name="_Toc288200809"/>
      <w:bookmarkStart w:id="4440" w:name="_Toc338939157"/>
      <w:r>
        <w:t xml:space="preserve">Table </w:t>
      </w:r>
      <w:r w:rsidR="00ED469A">
        <w:fldChar w:fldCharType="begin"/>
      </w:r>
      <w:r w:rsidR="00ED469A">
        <w:instrText xml:space="preserve"> SEQ Table \* ARABIC </w:instrText>
      </w:r>
      <w:r w:rsidR="00ED469A">
        <w:fldChar w:fldCharType="separate"/>
      </w:r>
      <w:ins w:id="4441" w:author="nick" w:date="2021-07-14T20:24:00Z">
        <w:r w:rsidR="0004792C">
          <w:rPr>
            <w:noProof/>
          </w:rPr>
          <w:t>95</w:t>
        </w:r>
      </w:ins>
      <w:del w:id="4442" w:author="nick" w:date="2021-07-13T19:07:00Z">
        <w:r w:rsidR="008F6A37" w:rsidDel="008D55BF">
          <w:rPr>
            <w:noProof/>
          </w:rPr>
          <w:delText>94</w:delText>
        </w:r>
      </w:del>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4435"/>
      <w:bookmarkEnd w:id="4436"/>
      <w:bookmarkEnd w:id="4437"/>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3DFFDBB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4792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4438"/>
      <w:bookmarkEnd w:id="4439"/>
      <w:bookmarkEnd w:id="444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37B5EEA" w:rsidR="0006113C" w:rsidRPr="007055D9" w:rsidRDefault="0006113C" w:rsidP="0006113C">
      <w:pPr>
        <w:pStyle w:val="ListBullet"/>
        <w:rPr>
          <w:rStyle w:val="XMLAttribute"/>
        </w:rPr>
      </w:pPr>
      <w:r w:rsidRPr="007055D9">
        <w:rPr>
          <w:rStyle w:val="XMLAttribute"/>
        </w:rPr>
        <w:t>I</w:t>
      </w:r>
      <w:ins w:id="4443"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4444" w:author="Dr. Carsten Franke" w:date="2021-02-09T12:43:00Z">
        <w:r w:rsidR="0071697E">
          <w:fldChar w:fldCharType="separate"/>
        </w:r>
      </w:ins>
      <w:r w:rsidR="0004792C">
        <w:t>8.2.4.2</w:t>
      </w:r>
      <w:ins w:id="4445"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4446" w:name="_Toc338939158"/>
      <w:r w:rsidRPr="007055D9">
        <w:t xml:space="preserve">Attribute </w:t>
      </w:r>
      <w:r w:rsidR="00194316">
        <w:t>"</w:t>
      </w:r>
      <w:r w:rsidRPr="007055D9">
        <w:t>width</w:t>
      </w:r>
      <w:bookmarkEnd w:id="444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4447" w:name="_Toc338939159"/>
      <w:r w:rsidRPr="007055D9">
        <w:t xml:space="preserve">Attribute </w:t>
      </w:r>
      <w:r w:rsidR="00194316">
        <w:t>"</w:t>
      </w:r>
      <w:r w:rsidRPr="007055D9">
        <w:t>filler</w:t>
      </w:r>
      <w:bookmarkEnd w:id="444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966BAF" w:rsidRDefault="00256160" w:rsidP="00007FD7">
      <w:pPr>
        <w:pStyle w:val="XMLCode"/>
        <w:rPr>
          <w:b/>
          <w:color w:val="0070C0"/>
          <w:lang w:val="es-ES"/>
        </w:rPr>
      </w:pPr>
      <w:r w:rsidRPr="00581520">
        <w:rPr>
          <w:b/>
          <w:color w:val="0070C0"/>
        </w:rPr>
        <w:t xml:space="preserve">        </w:t>
      </w:r>
      <w:r w:rsidR="00D842F0" w:rsidRPr="00966BAF">
        <w:rPr>
          <w:b/>
          <w:i/>
          <w:color w:val="0070C0"/>
          <w:lang w:val="es-ES"/>
        </w:rPr>
        <w:t>&lt;weld_pos</w:t>
      </w:r>
      <w:r w:rsidR="00581520" w:rsidRPr="00966BAF">
        <w:rPr>
          <w:b/>
          <w:i/>
          <w:color w:val="0070C0"/>
          <w:lang w:val="es-ES"/>
        </w:rPr>
        <w:t>ition u=</w:t>
      </w:r>
      <w:r w:rsidR="00194316" w:rsidRPr="00966BAF">
        <w:rPr>
          <w:b/>
          <w:i/>
          <w:color w:val="0070C0"/>
          <w:lang w:val="es-ES"/>
        </w:rPr>
        <w:t>"</w:t>
      </w:r>
      <w:r w:rsidR="00581520" w:rsidRPr="00966BAF">
        <w:rPr>
          <w:b/>
          <w:i/>
          <w:color w:val="0070C0"/>
          <w:lang w:val="es-ES"/>
        </w:rPr>
        <w:t>0.2</w:t>
      </w:r>
      <w:r w:rsidR="00194316" w:rsidRPr="00966BAF">
        <w:rPr>
          <w:b/>
          <w:i/>
          <w:color w:val="0070C0"/>
          <w:lang w:val="es-ES"/>
        </w:rPr>
        <w:t>"</w:t>
      </w:r>
      <w:r w:rsidR="00581520" w:rsidRPr="00966BAF">
        <w:rPr>
          <w:b/>
          <w:i/>
          <w:color w:val="0070C0"/>
          <w:lang w:val="es-ES"/>
        </w:rPr>
        <w:t xml:space="preserve"> x=</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i/>
          <w:color w:val="0070C0"/>
          <w:lang w:val="es-ES"/>
        </w:rPr>
        <w:t xml:space="preserve"> y=</w:t>
      </w:r>
      <w:r w:rsidR="00194316" w:rsidRPr="00966BAF">
        <w:rPr>
          <w:b/>
          <w:i/>
          <w:color w:val="0070C0"/>
          <w:lang w:val="es-ES"/>
        </w:rPr>
        <w:t>"</w:t>
      </w:r>
      <w:r w:rsidR="00581520" w:rsidRPr="00966BAF">
        <w:rPr>
          <w:b/>
          <w:i/>
          <w:color w:val="0070C0"/>
          <w:lang w:val="es-ES"/>
        </w:rPr>
        <w:t>0</w:t>
      </w:r>
      <w:r w:rsidR="00194316" w:rsidRPr="00966BAF">
        <w:rPr>
          <w:b/>
          <w:i/>
          <w:color w:val="0070C0"/>
          <w:lang w:val="es-ES"/>
        </w:rPr>
        <w:t>"</w:t>
      </w:r>
      <w:r w:rsidR="00581520" w:rsidRPr="00966BAF">
        <w:rPr>
          <w:b/>
          <w:i/>
          <w:color w:val="0070C0"/>
          <w:lang w:val="es-ES"/>
        </w:rPr>
        <w:t xml:space="preserve"> z=</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color w:val="0070C0"/>
          <w:lang w:val="es-ES"/>
        </w:rPr>
        <w:t>/&gt;</w:t>
      </w:r>
    </w:p>
    <w:p w14:paraId="266AA4E5" w14:textId="77777777" w:rsidR="00256160" w:rsidRDefault="00256160" w:rsidP="00D842F0">
      <w:pPr>
        <w:pStyle w:val="XMLCode"/>
      </w:pPr>
      <w:r w:rsidRPr="00966BAF">
        <w:rPr>
          <w:lang w:val="es-ES"/>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4448" w:name="WeldDefinitionCornerWeld"/>
      <w:bookmarkStart w:id="4449" w:name="_Toc288200763"/>
      <w:bookmarkStart w:id="4450" w:name="_Toc338939107"/>
      <w:bookmarkEnd w:id="444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966BAF" w:rsidRDefault="00581520" w:rsidP="008F3D94">
      <w:pPr>
        <w:pStyle w:val="XMLCode"/>
        <w:keepNext/>
        <w:keepLines/>
        <w:rPr>
          <w:b/>
          <w:i/>
          <w:color w:val="0070C0"/>
          <w:lang w:val="es-ES"/>
        </w:rPr>
      </w:pPr>
      <w:r>
        <w:t xml:space="preserve">        </w:t>
      </w:r>
      <w:r w:rsidRPr="00966BAF">
        <w:rPr>
          <w:b/>
          <w:i/>
          <w:color w:val="0070C0"/>
          <w:lang w:val="es-ES"/>
        </w:rPr>
        <w:t>&lt;weld_position u=</w:t>
      </w:r>
      <w:r w:rsidR="00194316" w:rsidRPr="00966BAF">
        <w:rPr>
          <w:b/>
          <w:i/>
          <w:color w:val="0070C0"/>
          <w:lang w:val="es-ES"/>
        </w:rPr>
        <w:t>"</w:t>
      </w:r>
      <w:r w:rsidRPr="00966BAF">
        <w:rPr>
          <w:b/>
          <w:i/>
          <w:color w:val="0070C0"/>
          <w:lang w:val="es-ES"/>
        </w:rPr>
        <w:t>0.2</w:t>
      </w:r>
      <w:r w:rsidR="00194316" w:rsidRPr="00966BAF">
        <w:rPr>
          <w:b/>
          <w:i/>
          <w:color w:val="0070C0"/>
          <w:lang w:val="es-ES"/>
        </w:rPr>
        <w:t>"</w:t>
      </w:r>
      <w:r w:rsidRPr="00966BAF">
        <w:rPr>
          <w:b/>
          <w:i/>
          <w:color w:val="0070C0"/>
          <w:lang w:val="es-ES"/>
        </w:rPr>
        <w:t xml:space="preserve"> x=</w:t>
      </w:r>
      <w:r w:rsidR="00194316" w:rsidRPr="00966BAF">
        <w:rPr>
          <w:b/>
          <w:i/>
          <w:color w:val="0070C0"/>
          <w:lang w:val="es-ES"/>
        </w:rPr>
        <w:t>"</w:t>
      </w:r>
      <w:r w:rsidRPr="00966BAF">
        <w:rPr>
          <w:b/>
          <w:i/>
          <w:color w:val="0070C0"/>
          <w:lang w:val="es-ES"/>
        </w:rPr>
        <w:t>1</w:t>
      </w:r>
      <w:r w:rsidR="00194316" w:rsidRPr="00966BAF">
        <w:rPr>
          <w:b/>
          <w:i/>
          <w:color w:val="0070C0"/>
          <w:lang w:val="es-ES"/>
        </w:rPr>
        <w:t>"</w:t>
      </w:r>
      <w:r w:rsidRPr="00966BAF">
        <w:rPr>
          <w:b/>
          <w:i/>
          <w:color w:val="0070C0"/>
          <w:lang w:val="es-ES"/>
        </w:rPr>
        <w:t xml:space="preserve"> y=</w:t>
      </w:r>
      <w:r w:rsidR="00194316" w:rsidRPr="00966BAF">
        <w:rPr>
          <w:b/>
          <w:i/>
          <w:color w:val="0070C0"/>
          <w:lang w:val="es-ES"/>
        </w:rPr>
        <w:t>"</w:t>
      </w:r>
      <w:r w:rsidRPr="00966BAF">
        <w:rPr>
          <w:b/>
          <w:i/>
          <w:color w:val="0070C0"/>
          <w:lang w:val="es-ES"/>
        </w:rPr>
        <w:t>0</w:t>
      </w:r>
      <w:r w:rsidR="00194316" w:rsidRPr="00966BAF">
        <w:rPr>
          <w:b/>
          <w:i/>
          <w:color w:val="0070C0"/>
          <w:lang w:val="es-ES"/>
        </w:rPr>
        <w:t>"</w:t>
      </w:r>
      <w:r w:rsidRPr="00966BAF">
        <w:rPr>
          <w:b/>
          <w:i/>
          <w:color w:val="0070C0"/>
          <w:lang w:val="es-ES"/>
        </w:rPr>
        <w:t xml:space="preserve"> z=</w:t>
      </w:r>
      <w:r w:rsidR="00194316" w:rsidRPr="00966BAF">
        <w:rPr>
          <w:b/>
          <w:i/>
          <w:color w:val="0070C0"/>
          <w:lang w:val="es-ES"/>
        </w:rPr>
        <w:t>"</w:t>
      </w:r>
      <w:r w:rsidRPr="00966BAF">
        <w:rPr>
          <w:b/>
          <w:i/>
          <w:color w:val="0070C0"/>
          <w:lang w:val="es-ES"/>
        </w:rPr>
        <w:t>1</w:t>
      </w:r>
      <w:r w:rsidR="00194316" w:rsidRPr="00966BAF">
        <w:rPr>
          <w:b/>
          <w:i/>
          <w:color w:val="0070C0"/>
          <w:lang w:val="es-ES"/>
        </w:rPr>
        <w:t>"</w:t>
      </w:r>
    </w:p>
    <w:p w14:paraId="6B0B2486" w14:textId="0E1EF6E1" w:rsidR="00581520" w:rsidRPr="00B05B76" w:rsidRDefault="00581520" w:rsidP="008F3D94">
      <w:pPr>
        <w:pStyle w:val="XMLCode"/>
        <w:keepNext/>
        <w:keepLines/>
        <w:rPr>
          <w:b/>
          <w:color w:val="0070C0"/>
        </w:rPr>
      </w:pPr>
      <w:r w:rsidRPr="00966BAF">
        <w:rPr>
          <w:b/>
          <w:i/>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4451" w:name="_Toc414263397"/>
      <w:bookmarkStart w:id="4452" w:name="_Toc3557017"/>
      <w:bookmarkStart w:id="4453" w:name="_Toc34747267"/>
      <w:bookmarkStart w:id="4454" w:name="_Toc77102086"/>
      <w:bookmarkEnd w:id="4451"/>
      <w:r w:rsidRPr="007055D9">
        <w:t xml:space="preserve">Element </w:t>
      </w:r>
      <w:r w:rsidR="00194316">
        <w:t>"</w:t>
      </w:r>
      <w:r>
        <w:t>sheet_parameter</w:t>
      </w:r>
      <w:bookmarkEnd w:id="4452"/>
      <w:r w:rsidR="00194316">
        <w:t>"</w:t>
      </w:r>
      <w:bookmarkEnd w:id="4453"/>
      <w:bookmarkEnd w:id="445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F2BB57" w:rsidR="003B6225" w:rsidRDefault="003B6225" w:rsidP="008F3D94">
      <w:pPr>
        <w:pStyle w:val="Caption"/>
        <w:spacing w:before="120"/>
      </w:pPr>
      <w:bookmarkStart w:id="4455" w:name="_Toc3566494"/>
      <w:bookmarkStart w:id="4456" w:name="_Toc34747495"/>
      <w:bookmarkStart w:id="4457" w:name="_Toc77095954"/>
      <w:r>
        <w:t xml:space="preserve">Table </w:t>
      </w:r>
      <w:r w:rsidR="00ED469A">
        <w:fldChar w:fldCharType="begin"/>
      </w:r>
      <w:r w:rsidR="00ED469A">
        <w:instrText xml:space="preserve"> SEQ Table \* ARABIC </w:instrText>
      </w:r>
      <w:r w:rsidR="00ED469A">
        <w:fldChar w:fldCharType="separate"/>
      </w:r>
      <w:ins w:id="4458" w:author="nick" w:date="2021-07-14T20:24:00Z">
        <w:r w:rsidR="0004792C">
          <w:rPr>
            <w:noProof/>
          </w:rPr>
          <w:t>96</w:t>
        </w:r>
      </w:ins>
      <w:del w:id="4459" w:author="nick" w:date="2021-07-13T19:07:00Z">
        <w:r w:rsidR="008F6A37" w:rsidDel="008D55BF">
          <w:rPr>
            <w:noProof/>
          </w:rPr>
          <w:delText>95</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4455"/>
      <w:bookmarkEnd w:id="4456"/>
      <w:bookmarkEnd w:id="445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966BAF" w:rsidRDefault="006A238A" w:rsidP="006A238A">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527F43" w:rsidRPr="00966BAF">
        <w:rPr>
          <w:lang w:val="es-ES"/>
        </w:rPr>
        <w:t xml:space="preserve"> ... </w:t>
      </w:r>
      <w:r w:rsidRPr="00966BAF">
        <w:rPr>
          <w:lang w:val="es-ES"/>
        </w:rPr>
        <w:t>/&gt;</w:t>
      </w:r>
    </w:p>
    <w:p w14:paraId="496D55A2" w14:textId="2CE5619D" w:rsidR="006A238A" w:rsidRPr="009F3818" w:rsidRDefault="006A238A" w:rsidP="006A238A">
      <w:pPr>
        <w:pStyle w:val="XMLCode"/>
        <w:rPr>
          <w:b/>
          <w:color w:val="0070C0"/>
        </w:rPr>
      </w:pPr>
      <w:r w:rsidRPr="00966BAF">
        <w:rPr>
          <w:lang w:val="es-ES"/>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4460" w:name="_Toc3557018"/>
      <w:bookmarkStart w:id="4461" w:name="_Toc34747268"/>
      <w:bookmarkStart w:id="4462" w:name="_Toc77102087"/>
      <w:r w:rsidRPr="007055D9">
        <w:lastRenderedPageBreak/>
        <w:t>Corner Weld</w:t>
      </w:r>
      <w:bookmarkEnd w:id="4449"/>
      <w:bookmarkEnd w:id="4450"/>
      <w:bookmarkEnd w:id="4460"/>
      <w:bookmarkEnd w:id="4461"/>
      <w:bookmarkEnd w:id="446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4463" w:name="_Toc34747269"/>
      <w:bookmarkStart w:id="4464" w:name="_Toc3557019"/>
      <w:bookmarkStart w:id="4465" w:name="_Toc77102088"/>
      <w:r>
        <w:rPr>
          <w:noProof/>
          <w:lang w:eastAsia="en-US"/>
        </w:rPr>
        <mc:AlternateContent>
          <mc:Choice Requires="wpg">
            <w:drawing>
              <wp:anchor distT="0" distB="0" distL="114300" distR="114300" simplePos="0" relativeHeight="25165312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6A993A3" w:rsidR="0004792C" w:rsidRPr="00796AD7" w:rsidRDefault="0004792C" w:rsidP="008F3D94">
                              <w:pPr>
                                <w:pStyle w:val="Caption"/>
                                <w:rPr>
                                  <w:noProof/>
                                  <w:szCs w:val="24"/>
                                </w:rPr>
                              </w:pPr>
                              <w:bookmarkStart w:id="4466" w:name="_Toc3557129"/>
                              <w:bookmarkStart w:id="4467" w:name="_Toc34747380"/>
                              <w:bookmarkStart w:id="4468"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4466"/>
                              <w:bookmarkEnd w:id="4467"/>
                              <w:bookmarkEnd w:id="4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312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1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56A993A3" w:rsidR="0004792C" w:rsidRPr="00796AD7" w:rsidRDefault="0004792C" w:rsidP="008F3D94">
                        <w:pPr>
                          <w:pStyle w:val="Caption"/>
                          <w:rPr>
                            <w:noProof/>
                            <w:szCs w:val="24"/>
                          </w:rPr>
                        </w:pPr>
                        <w:bookmarkStart w:id="4469" w:name="_Toc3557129"/>
                        <w:bookmarkStart w:id="4470" w:name="_Toc34747380"/>
                        <w:bookmarkStart w:id="4471"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4469"/>
                        <w:bookmarkEnd w:id="4470"/>
                        <w:bookmarkEnd w:id="4471"/>
                      </w:p>
                    </w:txbxContent>
                  </v:textbox>
                </v:shape>
              </v:group>
            </w:pict>
          </mc:Fallback>
        </mc:AlternateContent>
      </w:r>
      <w:r w:rsidR="00E36602">
        <w:t>Simple Corner Weld</w:t>
      </w:r>
      <w:bookmarkEnd w:id="4463"/>
      <w:bookmarkEnd w:id="4465"/>
    </w:p>
    <w:p w14:paraId="19EDE5F7" w14:textId="78748519" w:rsidR="008A6190" w:rsidRPr="007055D9" w:rsidRDefault="008A6190" w:rsidP="00E36602">
      <w:pPr>
        <w:pStyle w:val="Heading5"/>
      </w:pPr>
      <w:r w:rsidRPr="007055D9">
        <w:t>Sheet Parameters</w:t>
      </w:r>
      <w:bookmarkEnd w:id="446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4472" w:name="_Toc3557020"/>
      <w:r w:rsidRPr="007055D9">
        <w:t>Weld Parameters</w:t>
      </w:r>
      <w:bookmarkEnd w:id="447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408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1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96BCED5" w:rsidR="0004792C" w:rsidRPr="00067927" w:rsidRDefault="0004792C" w:rsidP="008F3D94">
                              <w:pPr>
                                <w:pStyle w:val="Caption"/>
                                <w:rPr>
                                  <w:noProof/>
                                  <w:szCs w:val="24"/>
                                </w:rPr>
                              </w:pPr>
                              <w:bookmarkStart w:id="4473" w:name="_Toc3557130"/>
                              <w:bookmarkStart w:id="4474" w:name="_Toc34747381"/>
                              <w:bookmarkStart w:id="4475"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4473"/>
                              <w:bookmarkEnd w:id="4474"/>
                              <w:bookmarkEnd w:id="4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408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1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96BCED5" w:rsidR="0004792C" w:rsidRPr="00067927" w:rsidRDefault="0004792C" w:rsidP="008F3D94">
                        <w:pPr>
                          <w:pStyle w:val="Caption"/>
                          <w:rPr>
                            <w:noProof/>
                            <w:szCs w:val="24"/>
                          </w:rPr>
                        </w:pPr>
                        <w:bookmarkStart w:id="4476" w:name="_Toc3557130"/>
                        <w:bookmarkStart w:id="4477" w:name="_Toc34747381"/>
                        <w:bookmarkStart w:id="4478"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4476"/>
                        <w:bookmarkEnd w:id="4477"/>
                        <w:bookmarkEnd w:id="447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15pt;height:33.4pt" o:ole="">
            <v:imagedata r:id="rId114" o:title=""/>
          </v:shape>
          <o:OLEObject Type="Embed" ProgID="Equation.3" ShapeID="_x0000_i1026" DrawAspect="Content" ObjectID="_1687801832" r:id="rId11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0BD67D5" w:rsidR="008F3D94" w:rsidRDefault="008F3D94" w:rsidP="008F3D94">
      <w:pPr>
        <w:pStyle w:val="Caption"/>
        <w:spacing w:before="120"/>
      </w:pPr>
      <w:bookmarkStart w:id="4479" w:name="_Toc3566495"/>
      <w:bookmarkStart w:id="4480" w:name="_Toc34747496"/>
      <w:bookmarkStart w:id="4481" w:name="_Toc77095955"/>
      <w:r>
        <w:t xml:space="preserve">Table </w:t>
      </w:r>
      <w:r w:rsidR="00ED469A">
        <w:fldChar w:fldCharType="begin"/>
      </w:r>
      <w:r w:rsidR="00ED469A">
        <w:instrText xml:space="preserve"> SEQ Table \* ARABIC </w:instrText>
      </w:r>
      <w:r w:rsidR="00ED469A">
        <w:fldChar w:fldCharType="separate"/>
      </w:r>
      <w:ins w:id="4482" w:author="nick" w:date="2021-07-14T20:24:00Z">
        <w:r w:rsidR="0004792C">
          <w:rPr>
            <w:noProof/>
          </w:rPr>
          <w:t>97</w:t>
        </w:r>
      </w:ins>
      <w:del w:id="4483" w:author="nick" w:date="2021-07-13T19:07:00Z">
        <w:r w:rsidR="008F6A37" w:rsidDel="008D55BF">
          <w:rPr>
            <w:noProof/>
          </w:rPr>
          <w:delText>96</w:delText>
        </w:r>
      </w:del>
      <w:r w:rsidR="00ED469A">
        <w:fldChar w:fldCharType="end"/>
      </w:r>
      <w:r>
        <w:t xml:space="preserve">: Parameters of </w:t>
      </w:r>
      <w:r w:rsidR="006619C9">
        <w:t xml:space="preserve">Simple </w:t>
      </w:r>
      <w:r>
        <w:t>Corner Weld</w:t>
      </w:r>
      <w:bookmarkEnd w:id="4479"/>
      <w:bookmarkEnd w:id="4480"/>
      <w:bookmarkEnd w:id="448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4484" w:name="_Toc34747270"/>
      <w:bookmarkStart w:id="4485" w:name="_Toc77102089"/>
      <w:r>
        <w:lastRenderedPageBreak/>
        <w:t>Double Corner Weld</w:t>
      </w:r>
      <w:bookmarkEnd w:id="4484"/>
      <w:bookmarkEnd w:id="4485"/>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316A4AD8" w:rsidR="00C330B4" w:rsidRPr="00C330B4" w:rsidRDefault="00C330B4" w:rsidP="00C330B4">
            <w:pPr>
              <w:jc w:val="center"/>
              <w:rPr>
                <w:sz w:val="20"/>
                <w:szCs w:val="20"/>
              </w:rPr>
            </w:pPr>
            <w:bookmarkStart w:id="448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4792C">
              <w:rPr>
                <w:noProof/>
                <w:sz w:val="20"/>
                <w:szCs w:val="20"/>
              </w:rPr>
              <w:t>59</w:t>
            </w:r>
            <w:r w:rsidRPr="00C330B4">
              <w:rPr>
                <w:sz w:val="20"/>
                <w:szCs w:val="20"/>
              </w:rPr>
              <w:fldChar w:fldCharType="end"/>
            </w:r>
            <w:r w:rsidRPr="00C330B4">
              <w:rPr>
                <w:sz w:val="20"/>
                <w:szCs w:val="20"/>
              </w:rPr>
              <w:t>: Corner Weld Sheet Layout</w:t>
            </w:r>
            <w:bookmarkEnd w:id="4486"/>
          </w:p>
        </w:tc>
        <w:tc>
          <w:tcPr>
            <w:tcW w:w="4605" w:type="dxa"/>
            <w:shd w:val="clear" w:color="auto" w:fill="auto"/>
          </w:tcPr>
          <w:p w14:paraId="7246F10E" w14:textId="5D25D36B" w:rsidR="00C330B4" w:rsidRPr="00C330B4" w:rsidRDefault="00C330B4" w:rsidP="00C330B4">
            <w:pPr>
              <w:jc w:val="center"/>
              <w:rPr>
                <w:sz w:val="20"/>
                <w:szCs w:val="20"/>
              </w:rPr>
            </w:pPr>
            <w:bookmarkStart w:id="448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4792C">
              <w:rPr>
                <w:noProof/>
                <w:sz w:val="20"/>
                <w:szCs w:val="20"/>
              </w:rPr>
              <w:t>60</w:t>
            </w:r>
            <w:r w:rsidRPr="00C330B4">
              <w:rPr>
                <w:sz w:val="20"/>
                <w:szCs w:val="20"/>
              </w:rPr>
              <w:fldChar w:fldCharType="end"/>
            </w:r>
            <w:r w:rsidRPr="00C330B4">
              <w:rPr>
                <w:sz w:val="20"/>
                <w:szCs w:val="20"/>
              </w:rPr>
              <w:t>: Double Corner Weld Parameters</w:t>
            </w:r>
            <w:bookmarkEnd w:id="4487"/>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15pt;height:33.4pt" o:ole="">
            <v:imagedata r:id="rId114" o:title=""/>
          </v:shape>
          <o:OLEObject Type="Embed" ProgID="Equation.3" ShapeID="_x0000_i1027" DrawAspect="Content" ObjectID="_1687801833" r:id="rId11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55B1A91" w:rsidR="00E36602" w:rsidRDefault="00E36602" w:rsidP="00E36602">
      <w:pPr>
        <w:pStyle w:val="Caption"/>
        <w:spacing w:before="120"/>
      </w:pPr>
      <w:bookmarkStart w:id="4488" w:name="_Toc34747497"/>
      <w:bookmarkStart w:id="4489" w:name="_Toc77095956"/>
      <w:r>
        <w:t xml:space="preserve">Table </w:t>
      </w:r>
      <w:r w:rsidR="00ED469A">
        <w:fldChar w:fldCharType="begin"/>
      </w:r>
      <w:r w:rsidR="00ED469A">
        <w:instrText xml:space="preserve"> SEQ Table \* ARABIC </w:instrText>
      </w:r>
      <w:r w:rsidR="00ED469A">
        <w:fldChar w:fldCharType="separate"/>
      </w:r>
      <w:ins w:id="4490" w:author="nick" w:date="2021-07-14T20:24:00Z">
        <w:r w:rsidR="0004792C">
          <w:rPr>
            <w:noProof/>
          </w:rPr>
          <w:t>98</w:t>
        </w:r>
      </w:ins>
      <w:del w:id="4491" w:author="nick" w:date="2021-07-13T19:07:00Z">
        <w:r w:rsidR="008F6A37" w:rsidDel="008D55BF">
          <w:rPr>
            <w:noProof/>
          </w:rPr>
          <w:delText>97</w:delText>
        </w:r>
      </w:del>
      <w:r w:rsidR="00ED469A">
        <w:fldChar w:fldCharType="end"/>
      </w:r>
      <w:r>
        <w:t xml:space="preserve">: Parameters of </w:t>
      </w:r>
      <w:r w:rsidR="006619C9">
        <w:t xml:space="preserve">Double </w:t>
      </w:r>
      <w:r>
        <w:t>Corner Weld</w:t>
      </w:r>
      <w:bookmarkEnd w:id="4488"/>
      <w:bookmarkEnd w:id="4489"/>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4492" w:name="_Toc338939161"/>
      <w:bookmarkStart w:id="4493" w:name="_Toc3557021"/>
      <w:bookmarkStart w:id="4494" w:name="_Toc34747271"/>
      <w:bookmarkStart w:id="4495" w:name="_Toc77102090"/>
      <w:r w:rsidRPr="007055D9">
        <w:t>Attributes</w:t>
      </w:r>
      <w:bookmarkEnd w:id="4492"/>
      <w:bookmarkEnd w:id="4493"/>
      <w:bookmarkEnd w:id="4494"/>
      <w:bookmarkEnd w:id="4495"/>
    </w:p>
    <w:p w14:paraId="22FDBBD1" w14:textId="5050C61D" w:rsidR="0006113C" w:rsidRPr="007055D9" w:rsidRDefault="00242481" w:rsidP="001759F7">
      <w:pPr>
        <w:pStyle w:val="Heading5"/>
      </w:pPr>
      <w:bookmarkStart w:id="4496" w:name="_Toc338939163"/>
      <w:r w:rsidRPr="007055D9">
        <w:t xml:space="preserve">Attribute </w:t>
      </w:r>
      <w:r w:rsidR="00194316">
        <w:t>"</w:t>
      </w:r>
      <w:r w:rsidRPr="007055D9">
        <w:t>b</w:t>
      </w:r>
      <w:r w:rsidR="0006113C" w:rsidRPr="007055D9">
        <w:t>ase</w:t>
      </w:r>
      <w:bookmarkEnd w:id="449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4497" w:name="_Toc338939164"/>
      <w:r w:rsidRPr="007055D9">
        <w:t xml:space="preserve">Attribute </w:t>
      </w:r>
      <w:r w:rsidR="00194316">
        <w:t>"</w:t>
      </w:r>
      <w:r w:rsidRPr="007055D9">
        <w:t>t</w:t>
      </w:r>
      <w:r w:rsidR="0006113C" w:rsidRPr="007055D9">
        <w:t>echnology</w:t>
      </w:r>
      <w:bookmarkEnd w:id="4497"/>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4498" w:name="_Toc338939165"/>
      <w:bookmarkStart w:id="4499" w:name="_Toc3557022"/>
      <w:bookmarkStart w:id="4500" w:name="_Toc34747272"/>
      <w:bookmarkStart w:id="4501" w:name="_Toc77102091"/>
      <w:r w:rsidRPr="007055D9">
        <w:t xml:space="preserve">Element </w:t>
      </w:r>
      <w:r w:rsidR="00194316">
        <w:t>"</w:t>
      </w:r>
      <w:r w:rsidRPr="007055D9">
        <w:t>weld_position</w:t>
      </w:r>
      <w:bookmarkEnd w:id="4498"/>
      <w:bookmarkEnd w:id="4499"/>
      <w:r w:rsidR="00194316">
        <w:t>"</w:t>
      </w:r>
      <w:bookmarkEnd w:id="4500"/>
      <w:bookmarkEnd w:id="450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5345F5CD" w:rsidR="003B6225" w:rsidRDefault="003B6225" w:rsidP="008F3D94">
      <w:pPr>
        <w:pStyle w:val="Caption"/>
        <w:spacing w:before="120"/>
      </w:pPr>
      <w:bookmarkStart w:id="4502" w:name="_Toc3566496"/>
      <w:bookmarkStart w:id="4503" w:name="_Toc34747498"/>
      <w:bookmarkStart w:id="4504" w:name="_Toc77095957"/>
      <w:bookmarkStart w:id="4505" w:name="_Toc338939167"/>
      <w:r>
        <w:t xml:space="preserve">Table </w:t>
      </w:r>
      <w:r w:rsidR="00ED469A">
        <w:fldChar w:fldCharType="begin"/>
      </w:r>
      <w:r w:rsidR="00ED469A">
        <w:instrText xml:space="preserve"> SEQ Table \* ARABIC </w:instrText>
      </w:r>
      <w:r w:rsidR="00ED469A">
        <w:fldChar w:fldCharType="separate"/>
      </w:r>
      <w:ins w:id="4506" w:author="nick" w:date="2021-07-14T20:24:00Z">
        <w:r w:rsidR="0004792C">
          <w:rPr>
            <w:noProof/>
          </w:rPr>
          <w:t>99</w:t>
        </w:r>
      </w:ins>
      <w:del w:id="4507" w:author="nick" w:date="2021-07-13T19:07:00Z">
        <w:r w:rsidR="008F6A37" w:rsidDel="008D55BF">
          <w:rPr>
            <w:noProof/>
          </w:rPr>
          <w:delText>98</w:delText>
        </w:r>
      </w:del>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4502"/>
      <w:bookmarkEnd w:id="4503"/>
      <w:bookmarkEnd w:id="4504"/>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0465ED44"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4792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4792C" w:rsidRPr="0004792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450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4508" w:name="_Toc338939168"/>
      <w:r w:rsidRPr="007055D9">
        <w:t xml:space="preserve">Attribute </w:t>
      </w:r>
      <w:r w:rsidR="00194316">
        <w:t>"</w:t>
      </w:r>
      <w:r w:rsidRPr="007055D9">
        <w:t>thickness</w:t>
      </w:r>
      <w:bookmarkEnd w:id="4508"/>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1B6B900" w:rsidR="008F3D94" w:rsidRDefault="008F3D94" w:rsidP="008F3D94">
      <w:pPr>
        <w:pStyle w:val="Caption"/>
        <w:spacing w:before="120"/>
      </w:pPr>
      <w:bookmarkStart w:id="4509" w:name="_Toc3566497"/>
      <w:bookmarkStart w:id="4510" w:name="_Toc34747499"/>
      <w:bookmarkStart w:id="4511" w:name="_Toc77095958"/>
      <w:bookmarkStart w:id="4512" w:name="_Toc338939169"/>
      <w:r>
        <w:t xml:space="preserve">Table </w:t>
      </w:r>
      <w:r w:rsidR="00ED469A">
        <w:fldChar w:fldCharType="begin"/>
      </w:r>
      <w:r w:rsidR="00ED469A">
        <w:instrText xml:space="preserve"> SEQ Table \* ARABIC </w:instrText>
      </w:r>
      <w:r w:rsidR="00ED469A">
        <w:fldChar w:fldCharType="separate"/>
      </w:r>
      <w:ins w:id="4513" w:author="nick" w:date="2021-07-14T20:24:00Z">
        <w:r w:rsidR="0004792C">
          <w:rPr>
            <w:noProof/>
          </w:rPr>
          <w:t>100</w:t>
        </w:r>
      </w:ins>
      <w:del w:id="4514" w:author="nick" w:date="2021-07-13T19:07:00Z">
        <w:r w:rsidR="008F6A37" w:rsidDel="008D55BF">
          <w:rPr>
            <w:noProof/>
          </w:rPr>
          <w:delText>99</w:delText>
        </w:r>
      </w:del>
      <w:r w:rsidR="00ED469A">
        <w:fldChar w:fldCharType="end"/>
      </w:r>
      <w:r>
        <w:t xml:space="preserve">: Values of Attribute </w:t>
      </w:r>
      <w:r w:rsidRPr="008F3D94">
        <w:rPr>
          <w:rStyle w:val="elementdeftypeChar"/>
          <w:b/>
        </w:rPr>
        <w:t>section</w:t>
      </w:r>
      <w:bookmarkEnd w:id="4509"/>
      <w:bookmarkEnd w:id="4510"/>
      <w:bookmarkEnd w:id="4511"/>
    </w:p>
    <w:p w14:paraId="29B81C3B" w14:textId="6026B883" w:rsidR="0006113C" w:rsidRPr="007055D9" w:rsidRDefault="0006113C" w:rsidP="00B21508">
      <w:pPr>
        <w:pStyle w:val="Heading5"/>
      </w:pPr>
      <w:r w:rsidRPr="007055D9">
        <w:t xml:space="preserve">Attribute </w:t>
      </w:r>
      <w:r w:rsidR="00194316">
        <w:t>"</w:t>
      </w:r>
      <w:r w:rsidRPr="007055D9">
        <w:t>angle</w:t>
      </w:r>
      <w:bookmarkEnd w:id="451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A478E18" w:rsidR="008F3D94" w:rsidRDefault="008F3D94" w:rsidP="008F3D94">
      <w:pPr>
        <w:pStyle w:val="Caption"/>
        <w:spacing w:before="120"/>
      </w:pPr>
      <w:bookmarkStart w:id="4515" w:name="_Toc3566498"/>
      <w:bookmarkStart w:id="4516" w:name="_Toc34747500"/>
      <w:bookmarkStart w:id="4517" w:name="_Toc77095959"/>
      <w:bookmarkStart w:id="4518" w:name="_Toc338939170"/>
      <w:r>
        <w:t xml:space="preserve">Table </w:t>
      </w:r>
      <w:r w:rsidR="00ED469A">
        <w:fldChar w:fldCharType="begin"/>
      </w:r>
      <w:r w:rsidR="00ED469A">
        <w:instrText xml:space="preserve"> SEQ Table \* ARABIC </w:instrText>
      </w:r>
      <w:r w:rsidR="00ED469A">
        <w:fldChar w:fldCharType="separate"/>
      </w:r>
      <w:ins w:id="4519" w:author="nick" w:date="2021-07-14T20:24:00Z">
        <w:r w:rsidR="0004792C">
          <w:rPr>
            <w:noProof/>
          </w:rPr>
          <w:t>101</w:t>
        </w:r>
      </w:ins>
      <w:del w:id="4520" w:author="nick" w:date="2021-07-13T19:07:00Z">
        <w:r w:rsidR="008F6A37" w:rsidDel="008D55BF">
          <w:rPr>
            <w:noProof/>
          </w:rPr>
          <w:delText>100</w:delText>
        </w:r>
      </w:del>
      <w:r w:rsidR="00ED469A">
        <w:fldChar w:fldCharType="end"/>
      </w:r>
      <w:r>
        <w:t xml:space="preserve">: Values of Attribute </w:t>
      </w:r>
      <w:r>
        <w:rPr>
          <w:rStyle w:val="elementdeftypeChar"/>
          <w:b/>
        </w:rPr>
        <w:t>angle</w:t>
      </w:r>
      <w:bookmarkEnd w:id="4515"/>
      <w:bookmarkEnd w:id="4516"/>
      <w:bookmarkEnd w:id="4517"/>
    </w:p>
    <w:p w14:paraId="655D0C3D" w14:textId="58208A58" w:rsidR="0006113C" w:rsidRPr="007055D9" w:rsidRDefault="0006113C" w:rsidP="00B21508">
      <w:pPr>
        <w:pStyle w:val="Heading5"/>
      </w:pPr>
      <w:r w:rsidRPr="007055D9">
        <w:t xml:space="preserve">Attribute </w:t>
      </w:r>
      <w:r w:rsidR="00194316">
        <w:t>"</w:t>
      </w:r>
      <w:r w:rsidRPr="007055D9">
        <w:t>shape</w:t>
      </w:r>
      <w:bookmarkEnd w:id="451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4521" w:name="_Toc338939171"/>
      <w:r w:rsidRPr="007055D9">
        <w:t xml:space="preserve">Attribute </w:t>
      </w:r>
      <w:r w:rsidR="00194316">
        <w:t>"</w:t>
      </w:r>
      <w:r w:rsidRPr="007055D9">
        <w:t>penetration</w:t>
      </w:r>
      <w:bookmarkEnd w:id="452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4522" w:name="_Toc338939173"/>
      <w:r w:rsidRPr="007055D9">
        <w:t xml:space="preserve">Attribute </w:t>
      </w:r>
      <w:r w:rsidR="00194316">
        <w:t>"</w:t>
      </w:r>
      <w:r w:rsidRPr="007055D9">
        <w:t>filler</w:t>
      </w:r>
      <w:bookmarkEnd w:id="452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966BA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0</w:t>
      </w:r>
      <w:r w:rsidR="00194316" w:rsidRPr="00966BAF">
        <w:rPr>
          <w:b/>
          <w:color w:val="0070C0"/>
          <w:lang w:val="es-ES"/>
        </w:rPr>
        <w:t>"</w:t>
      </w:r>
    </w:p>
    <w:p w14:paraId="2E5F85D0" w14:textId="55345013" w:rsidR="00043C59" w:rsidRPr="00D977AB" w:rsidRDefault="00043C59" w:rsidP="00C2338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4523" w:name="WeldDefinitionEdgeWeld"/>
      <w:bookmarkStart w:id="4524" w:name="_Toc3557023"/>
      <w:bookmarkStart w:id="4525" w:name="_Toc34747273"/>
      <w:bookmarkStart w:id="4526" w:name="_Toc288200764"/>
      <w:bookmarkStart w:id="4527" w:name="_Toc338939108"/>
      <w:bookmarkStart w:id="4528" w:name="_Toc77102092"/>
      <w:bookmarkEnd w:id="4523"/>
      <w:r w:rsidRPr="007055D9">
        <w:lastRenderedPageBreak/>
        <w:t xml:space="preserve">Element </w:t>
      </w:r>
      <w:r w:rsidR="00194316">
        <w:t>"</w:t>
      </w:r>
      <w:r>
        <w:t>sheet_parameter</w:t>
      </w:r>
      <w:bookmarkEnd w:id="4524"/>
      <w:r w:rsidR="00194316">
        <w:t>"</w:t>
      </w:r>
      <w:bookmarkEnd w:id="4525"/>
      <w:bookmarkEnd w:id="452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0409F42" w:rsidR="00B21508" w:rsidRDefault="00B21508" w:rsidP="008F3D94">
      <w:pPr>
        <w:pStyle w:val="Caption"/>
        <w:spacing w:before="120"/>
      </w:pPr>
      <w:bookmarkStart w:id="4529" w:name="_Toc3566499"/>
      <w:bookmarkStart w:id="4530" w:name="_Toc34747501"/>
      <w:bookmarkStart w:id="4531" w:name="_Toc77095960"/>
      <w:r>
        <w:t xml:space="preserve">Table </w:t>
      </w:r>
      <w:r w:rsidR="00ED469A">
        <w:fldChar w:fldCharType="begin"/>
      </w:r>
      <w:r w:rsidR="00ED469A">
        <w:instrText xml:space="preserve"> SEQ Table \* ARABIC </w:instrText>
      </w:r>
      <w:r w:rsidR="00ED469A">
        <w:fldChar w:fldCharType="separate"/>
      </w:r>
      <w:ins w:id="4532" w:author="nick" w:date="2021-07-14T20:24:00Z">
        <w:r w:rsidR="0004792C">
          <w:rPr>
            <w:noProof/>
          </w:rPr>
          <w:t>102</w:t>
        </w:r>
      </w:ins>
      <w:del w:id="4533" w:author="nick" w:date="2021-07-13T19:07:00Z">
        <w:r w:rsidR="008F6A37" w:rsidDel="008D55BF">
          <w:rPr>
            <w:noProof/>
          </w:rPr>
          <w:delText>101</w:delText>
        </w:r>
      </w:del>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4529"/>
      <w:bookmarkEnd w:id="4530"/>
      <w:bookmarkEnd w:id="453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966BAF" w:rsidRDefault="00003133" w:rsidP="00003133">
      <w:pPr>
        <w:pStyle w:val="XMLCode"/>
        <w:rPr>
          <w:lang w:val="es-ES"/>
        </w:rPr>
      </w:pPr>
      <w:r w:rsidRPr="006A238A">
        <w:t xml:space="preserve">        </w:t>
      </w:r>
      <w:r w:rsidR="000F724C" w:rsidRPr="00966BAF">
        <w:rPr>
          <w:i/>
          <w:lang w:val="es-ES"/>
        </w:rPr>
        <w:t>&lt;weld_position u=</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x=</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y=</w:t>
      </w:r>
      <w:r w:rsidR="00194316" w:rsidRPr="00966BAF">
        <w:rPr>
          <w:i/>
          <w:lang w:val="es-ES"/>
        </w:rPr>
        <w:t>"</w:t>
      </w:r>
      <w:r w:rsidR="000F724C" w:rsidRPr="00966BAF">
        <w:rPr>
          <w:i/>
          <w:lang w:val="es-ES"/>
        </w:rPr>
        <w:t>1</w:t>
      </w:r>
      <w:r w:rsidR="00194316" w:rsidRPr="00966BAF">
        <w:rPr>
          <w:i/>
          <w:lang w:val="es-ES"/>
        </w:rPr>
        <w:t>"</w:t>
      </w:r>
      <w:r w:rsidR="000F724C" w:rsidRPr="00966BAF">
        <w:rPr>
          <w:i/>
          <w:lang w:val="es-ES"/>
        </w:rPr>
        <w:t xml:space="preserve"> z=</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 </w:t>
      </w:r>
      <w:r w:rsidRPr="00966BAF">
        <w:rPr>
          <w:lang w:val="es-ES"/>
        </w:rPr>
        <w:t>/&gt;</w:t>
      </w:r>
    </w:p>
    <w:p w14:paraId="10BE045B" w14:textId="79F48522" w:rsidR="00003133" w:rsidRPr="009F3818" w:rsidRDefault="00003133" w:rsidP="00003133">
      <w:pPr>
        <w:pStyle w:val="XMLCode"/>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4534" w:name="_Toc3557024"/>
      <w:bookmarkStart w:id="4535" w:name="_Toc34747274"/>
      <w:bookmarkStart w:id="4536" w:name="_Toc77102093"/>
      <w:r w:rsidRPr="007055D9">
        <w:t>Edge Weld</w:t>
      </w:r>
      <w:bookmarkEnd w:id="4526"/>
      <w:bookmarkEnd w:id="4527"/>
      <w:bookmarkEnd w:id="4534"/>
      <w:bookmarkEnd w:id="4535"/>
      <w:bookmarkEnd w:id="453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4537" w:name="_Toc3557025"/>
      <w:bookmarkStart w:id="4538" w:name="_Toc34747275"/>
      <w:bookmarkStart w:id="4539" w:name="_Toc77102094"/>
      <w:r>
        <w:rPr>
          <w:b w:val="0"/>
          <w:bCs w:val="0"/>
          <w:noProof/>
          <w:lang w:eastAsia="en-US"/>
        </w:rPr>
        <w:drawing>
          <wp:anchor distT="0" distB="0" distL="114300" distR="114300" simplePos="0" relativeHeight="25161625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4537"/>
      <w:bookmarkEnd w:id="4538"/>
      <w:bookmarkEnd w:id="453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769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6B00D80" w:rsidR="0004792C" w:rsidRPr="00AF7673" w:rsidRDefault="0004792C" w:rsidP="00765F0F">
                            <w:pPr>
                              <w:pStyle w:val="Caption"/>
                              <w:keepNext/>
                              <w:keepLines/>
                              <w:rPr>
                                <w:b w:val="0"/>
                                <w:bCs w:val="0"/>
                                <w:noProof/>
                                <w:sz w:val="26"/>
                                <w:szCs w:val="28"/>
                              </w:rPr>
                            </w:pPr>
                            <w:bookmarkStart w:id="4540" w:name="_Toc3557131"/>
                            <w:bookmarkStart w:id="4541" w:name="_Toc34747384"/>
                            <w:bookmarkStart w:id="45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4540"/>
                            <w:bookmarkEnd w:id="4541"/>
                            <w:bookmarkEnd w:id="4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66B00D80" w:rsidR="0004792C" w:rsidRPr="00AF7673" w:rsidRDefault="0004792C" w:rsidP="00765F0F">
                      <w:pPr>
                        <w:pStyle w:val="Caption"/>
                        <w:keepNext/>
                        <w:keepLines/>
                        <w:rPr>
                          <w:b w:val="0"/>
                          <w:bCs w:val="0"/>
                          <w:noProof/>
                          <w:sz w:val="26"/>
                          <w:szCs w:val="28"/>
                        </w:rPr>
                      </w:pPr>
                      <w:bookmarkStart w:id="4543" w:name="_Toc3557131"/>
                      <w:bookmarkStart w:id="4544" w:name="_Toc34747384"/>
                      <w:bookmarkStart w:id="4545"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4543"/>
                      <w:bookmarkEnd w:id="4544"/>
                      <w:bookmarkEnd w:id="454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4546" w:name="_Toc3557026"/>
      <w:bookmarkStart w:id="4547" w:name="_Toc34747276"/>
      <w:bookmarkStart w:id="4548" w:name="_Toc77102095"/>
      <w:r>
        <w:rPr>
          <w:b w:val="0"/>
          <w:bCs w:val="0"/>
          <w:noProof/>
          <w:lang w:eastAsia="en-US"/>
        </w:rPr>
        <w:drawing>
          <wp:anchor distT="0" distB="0" distL="114300" distR="114300" simplePos="0" relativeHeight="25162035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4546"/>
      <w:bookmarkEnd w:id="4547"/>
      <w:bookmarkEnd w:id="454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8998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145F1103" w:rsidR="0004792C" w:rsidRPr="00213139" w:rsidRDefault="0004792C" w:rsidP="008F3D94">
                            <w:pPr>
                              <w:pStyle w:val="Caption"/>
                              <w:rPr>
                                <w:b w:val="0"/>
                                <w:bCs w:val="0"/>
                                <w:noProof/>
                                <w:sz w:val="26"/>
                                <w:szCs w:val="28"/>
                              </w:rPr>
                            </w:pPr>
                            <w:bookmarkStart w:id="4549" w:name="_Toc3557132"/>
                            <w:bookmarkStart w:id="4550" w:name="_Toc34747385"/>
                            <w:bookmarkStart w:id="45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4549"/>
                            <w:bookmarkEnd w:id="4550"/>
                            <w:bookmarkEnd w:id="4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145F1103" w:rsidR="0004792C" w:rsidRPr="00213139" w:rsidRDefault="0004792C" w:rsidP="008F3D94">
                      <w:pPr>
                        <w:pStyle w:val="Caption"/>
                        <w:rPr>
                          <w:b w:val="0"/>
                          <w:bCs w:val="0"/>
                          <w:noProof/>
                          <w:sz w:val="26"/>
                          <w:szCs w:val="28"/>
                        </w:rPr>
                      </w:pPr>
                      <w:bookmarkStart w:id="4552" w:name="_Toc3557132"/>
                      <w:bookmarkStart w:id="4553" w:name="_Toc34747385"/>
                      <w:bookmarkStart w:id="4554"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4552"/>
                      <w:bookmarkEnd w:id="4553"/>
                      <w:bookmarkEnd w:id="455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2B5CC9B" w:rsidR="00687B5E" w:rsidRDefault="00687B5E" w:rsidP="00687B5E">
      <w:pPr>
        <w:pStyle w:val="Caption"/>
        <w:spacing w:before="120"/>
      </w:pPr>
      <w:bookmarkStart w:id="4555" w:name="_Toc3566500"/>
      <w:bookmarkStart w:id="4556" w:name="_Toc34747502"/>
      <w:bookmarkStart w:id="4557" w:name="_Toc77095961"/>
      <w:r>
        <w:t xml:space="preserve">Table </w:t>
      </w:r>
      <w:r w:rsidR="00ED469A">
        <w:fldChar w:fldCharType="begin"/>
      </w:r>
      <w:r w:rsidR="00ED469A">
        <w:instrText xml:space="preserve"> SEQ Table \* ARABIC </w:instrText>
      </w:r>
      <w:r w:rsidR="00ED469A">
        <w:fldChar w:fldCharType="separate"/>
      </w:r>
      <w:ins w:id="4558" w:author="nick" w:date="2021-07-14T20:24:00Z">
        <w:r w:rsidR="0004792C">
          <w:rPr>
            <w:noProof/>
          </w:rPr>
          <w:t>103</w:t>
        </w:r>
      </w:ins>
      <w:del w:id="4559" w:author="nick" w:date="2021-07-13T19:07:00Z">
        <w:r w:rsidR="008F6A37" w:rsidDel="008D55BF">
          <w:rPr>
            <w:noProof/>
          </w:rPr>
          <w:delText>102</w:delText>
        </w:r>
      </w:del>
      <w:r w:rsidR="00ED469A">
        <w:fldChar w:fldCharType="end"/>
      </w:r>
      <w:r>
        <w:t>: Parameters of Edge Weld</w:t>
      </w:r>
      <w:bookmarkEnd w:id="4555"/>
      <w:bookmarkEnd w:id="4556"/>
      <w:bookmarkEnd w:id="455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4560" w:name="_Toc338939175"/>
      <w:bookmarkStart w:id="4561" w:name="_Toc3557027"/>
      <w:bookmarkStart w:id="4562" w:name="_Toc34747277"/>
      <w:bookmarkStart w:id="4563" w:name="_Toc77102096"/>
      <w:r w:rsidRPr="007055D9">
        <w:t>Attributes</w:t>
      </w:r>
      <w:bookmarkEnd w:id="4560"/>
      <w:bookmarkEnd w:id="4561"/>
      <w:bookmarkEnd w:id="4562"/>
      <w:bookmarkEnd w:id="4563"/>
    </w:p>
    <w:p w14:paraId="20DE2C66" w14:textId="1F84002A" w:rsidR="0006113C" w:rsidRPr="007055D9" w:rsidRDefault="001C1D65" w:rsidP="0033252C">
      <w:pPr>
        <w:pStyle w:val="Heading5"/>
      </w:pPr>
      <w:bookmarkStart w:id="4564" w:name="_Toc338939177"/>
      <w:r w:rsidRPr="007055D9">
        <w:t xml:space="preserve">Attribute </w:t>
      </w:r>
      <w:r w:rsidR="00194316">
        <w:t>"</w:t>
      </w:r>
      <w:r w:rsidRPr="007055D9">
        <w:t>b</w:t>
      </w:r>
      <w:r w:rsidR="0006113C" w:rsidRPr="007055D9">
        <w:t>ase</w:t>
      </w:r>
      <w:bookmarkEnd w:id="456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4565" w:name="_Toc338939178"/>
      <w:r w:rsidRPr="007055D9">
        <w:t xml:space="preserve">Attribute </w:t>
      </w:r>
      <w:r w:rsidR="00194316">
        <w:t>"</w:t>
      </w:r>
      <w:r w:rsidRPr="007055D9">
        <w:t>t</w:t>
      </w:r>
      <w:r w:rsidR="0006113C" w:rsidRPr="007055D9">
        <w:t>echnology</w:t>
      </w:r>
      <w:bookmarkEnd w:id="456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4566" w:name="_Toc338939179"/>
      <w:bookmarkStart w:id="4567" w:name="_Toc3557028"/>
      <w:bookmarkStart w:id="4568" w:name="_Toc34747278"/>
      <w:bookmarkStart w:id="4569" w:name="_Toc77102097"/>
      <w:r w:rsidRPr="007055D9">
        <w:t xml:space="preserve">Element </w:t>
      </w:r>
      <w:r w:rsidR="00194316">
        <w:t>"</w:t>
      </w:r>
      <w:r w:rsidRPr="007055D9">
        <w:t>weld_position</w:t>
      </w:r>
      <w:bookmarkEnd w:id="4566"/>
      <w:bookmarkEnd w:id="4567"/>
      <w:r w:rsidR="00194316">
        <w:t>"</w:t>
      </w:r>
      <w:bookmarkEnd w:id="4568"/>
      <w:bookmarkEnd w:id="456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A88AA1" w:rsidR="00630516" w:rsidRDefault="00630516" w:rsidP="00F3716C">
      <w:pPr>
        <w:pStyle w:val="Caption"/>
        <w:spacing w:before="120"/>
      </w:pPr>
      <w:bookmarkStart w:id="4570" w:name="_Toc3566501"/>
      <w:bookmarkStart w:id="4571" w:name="_Toc34747503"/>
      <w:bookmarkStart w:id="4572" w:name="_Toc77095962"/>
      <w:r>
        <w:t xml:space="preserve">Table </w:t>
      </w:r>
      <w:r w:rsidR="00ED469A">
        <w:fldChar w:fldCharType="begin"/>
      </w:r>
      <w:r w:rsidR="00ED469A">
        <w:instrText xml:space="preserve"> SEQ Table \* ARABIC </w:instrText>
      </w:r>
      <w:r w:rsidR="00ED469A">
        <w:fldChar w:fldCharType="separate"/>
      </w:r>
      <w:ins w:id="4573" w:author="nick" w:date="2021-07-14T20:24:00Z">
        <w:r w:rsidR="0004792C">
          <w:rPr>
            <w:noProof/>
          </w:rPr>
          <w:t>104</w:t>
        </w:r>
      </w:ins>
      <w:del w:id="4574" w:author="nick" w:date="2021-07-13T19:07:00Z">
        <w:r w:rsidR="008F6A37" w:rsidDel="008D55BF">
          <w:rPr>
            <w:noProof/>
          </w:rPr>
          <w:delText>103</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4570"/>
      <w:bookmarkEnd w:id="4571"/>
      <w:bookmarkEnd w:id="4572"/>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18D5273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4792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4792C" w:rsidRPr="0004792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72560D98" w:rsidR="00C44FED" w:rsidRPr="007055D9" w:rsidRDefault="0006113C" w:rsidP="00C44FED">
      <w:pPr>
        <w:pStyle w:val="ListBullet"/>
        <w:rPr>
          <w:ins w:id="4575" w:author="Dr. Carsten Franke" w:date="2021-02-09T12:45:00Z"/>
          <w:rStyle w:val="XMLAttribute"/>
        </w:rPr>
      </w:pPr>
      <w:r w:rsidRPr="007055D9">
        <w:rPr>
          <w:rStyle w:val="XMLAttribute"/>
        </w:rPr>
        <w:t>I</w:t>
      </w:r>
      <w:ins w:id="4576"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4577" w:author="Dr. Carsten Franke" w:date="2021-02-09T12:45:00Z">
        <w:r w:rsidR="00C44FED">
          <w:fldChar w:fldCharType="separate"/>
        </w:r>
      </w:ins>
      <w:r w:rsidR="0004792C">
        <w:t>8.2.4.2</w:t>
      </w:r>
      <w:ins w:id="4578"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4579" w:name="_Toc338939182"/>
      <w:r w:rsidRPr="007055D9">
        <w:t xml:space="preserve">Attribute </w:t>
      </w:r>
      <w:r w:rsidR="00194316">
        <w:t>"</w:t>
      </w:r>
      <w:r w:rsidRPr="007055D9">
        <w:t>width</w:t>
      </w:r>
      <w:bookmarkEnd w:id="4579"/>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4580" w:name="_Toc338939184"/>
      <w:r w:rsidRPr="007055D9">
        <w:t xml:space="preserve">Attribute </w:t>
      </w:r>
      <w:r w:rsidR="00194316">
        <w:t>"</w:t>
      </w:r>
      <w:r w:rsidRPr="007055D9">
        <w:t>filler</w:t>
      </w:r>
      <w:bookmarkEnd w:id="4580"/>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966BAF" w:rsidRDefault="00C817B5" w:rsidP="0006113C">
      <w:pPr>
        <w:pStyle w:val="XMLCode"/>
        <w:rPr>
          <w:b/>
          <w:color w:val="0070C0"/>
          <w:lang w:val="es-ES"/>
        </w:rPr>
      </w:pPr>
      <w:r>
        <w:t xml:space="preserve">        </w:t>
      </w:r>
      <w:r w:rsidR="0006113C" w:rsidRPr="00966BAF">
        <w:rPr>
          <w:b/>
          <w:color w:val="0070C0"/>
          <w:lang w:val="es-ES"/>
        </w:rPr>
        <w:t>&lt;weld_position u=</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x=</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y=</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z=</w:t>
      </w:r>
      <w:r w:rsidR="00194316" w:rsidRPr="00966BAF">
        <w:rPr>
          <w:b/>
          <w:color w:val="0070C0"/>
          <w:lang w:val="es-ES"/>
        </w:rPr>
        <w:t>"</w:t>
      </w:r>
      <w:r w:rsidR="0006113C" w:rsidRPr="00966BAF">
        <w:rPr>
          <w:b/>
          <w:color w:val="0070C0"/>
          <w:lang w:val="es-ES"/>
        </w:rPr>
        <w:t>0</w:t>
      </w:r>
      <w:r w:rsidR="00194316" w:rsidRPr="00966BAF">
        <w:rPr>
          <w:b/>
          <w:color w:val="0070C0"/>
          <w:lang w:val="es-ES"/>
        </w:rPr>
        <w:t>"</w:t>
      </w:r>
    </w:p>
    <w:p w14:paraId="4AE39977" w14:textId="5EB8057D" w:rsidR="006460C2" w:rsidRPr="00D977AB" w:rsidRDefault="006460C2"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4581" w:name="WeldDefinitionIWeld"/>
      <w:bookmarkStart w:id="4582" w:name="_Toc3557029"/>
      <w:bookmarkStart w:id="4583" w:name="_Toc34747279"/>
      <w:bookmarkStart w:id="4584" w:name="_Toc288200765"/>
      <w:bookmarkStart w:id="4585" w:name="_Toc338939109"/>
      <w:bookmarkStart w:id="4586" w:name="_Toc77102098"/>
      <w:bookmarkEnd w:id="4581"/>
      <w:r w:rsidRPr="007055D9">
        <w:t xml:space="preserve">Element </w:t>
      </w:r>
      <w:r w:rsidR="00194316">
        <w:t>"</w:t>
      </w:r>
      <w:r>
        <w:t>sheet_parameter</w:t>
      </w:r>
      <w:bookmarkEnd w:id="4582"/>
      <w:r w:rsidR="00194316">
        <w:t>"</w:t>
      </w:r>
      <w:bookmarkEnd w:id="4583"/>
      <w:bookmarkEnd w:id="458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967A17B" w:rsidR="0033252C" w:rsidRDefault="0033252C" w:rsidP="00F3716C">
      <w:pPr>
        <w:pStyle w:val="Caption"/>
        <w:spacing w:before="120"/>
      </w:pPr>
      <w:bookmarkStart w:id="4587" w:name="_Toc3566502"/>
      <w:bookmarkStart w:id="4588" w:name="_Toc34747504"/>
      <w:bookmarkStart w:id="4589" w:name="_Toc77095963"/>
      <w:r>
        <w:t xml:space="preserve">Table </w:t>
      </w:r>
      <w:r w:rsidR="00ED469A">
        <w:fldChar w:fldCharType="begin"/>
      </w:r>
      <w:r w:rsidR="00ED469A">
        <w:instrText xml:space="preserve"> SEQ Table \* ARABIC </w:instrText>
      </w:r>
      <w:r w:rsidR="00ED469A">
        <w:fldChar w:fldCharType="separate"/>
      </w:r>
      <w:ins w:id="4590" w:author="nick" w:date="2021-07-14T20:24:00Z">
        <w:r w:rsidR="0004792C">
          <w:rPr>
            <w:noProof/>
          </w:rPr>
          <w:t>105</w:t>
        </w:r>
      </w:ins>
      <w:del w:id="4591" w:author="nick" w:date="2021-07-13T19:07:00Z">
        <w:r w:rsidR="008F6A37" w:rsidDel="008D55BF">
          <w:rPr>
            <w:noProof/>
          </w:rPr>
          <w:delText>104</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4587"/>
      <w:bookmarkEnd w:id="4588"/>
      <w:bookmarkEnd w:id="458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966BAF" w:rsidRDefault="00C223B5" w:rsidP="00F3716C">
      <w:pPr>
        <w:pStyle w:val="XMLCode"/>
        <w:keepNext/>
        <w:keepLines/>
        <w:rPr>
          <w:lang w:val="es-ES"/>
        </w:rPr>
      </w:pPr>
      <w:r w:rsidRPr="006A238A">
        <w:t xml:space="preserve">        </w:t>
      </w:r>
      <w:r w:rsidRPr="00966BAF">
        <w:rPr>
          <w:i/>
          <w:lang w:val="es-ES"/>
        </w:rPr>
        <w:t xml:space="preserve">&lt;weld_position </w:t>
      </w:r>
      <w:r w:rsidR="00184AEA" w:rsidRPr="00966BAF">
        <w:rPr>
          <w:i/>
          <w:lang w:val="es-ES"/>
        </w:rPr>
        <w:t>u=</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x=</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y=</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z=</w:t>
      </w:r>
      <w:r w:rsidR="00194316" w:rsidRPr="00966BAF">
        <w:rPr>
          <w:i/>
          <w:lang w:val="es-ES"/>
        </w:rPr>
        <w:t>"</w:t>
      </w:r>
      <w:r w:rsidR="00184AEA" w:rsidRPr="00966BAF">
        <w:rPr>
          <w:i/>
          <w:lang w:val="es-ES"/>
        </w:rPr>
        <w:t>0</w:t>
      </w:r>
      <w:r w:rsidR="00194316" w:rsidRPr="00966BAF">
        <w:rPr>
          <w:i/>
          <w:lang w:val="es-ES"/>
        </w:rPr>
        <w:t>"</w:t>
      </w:r>
      <w:r w:rsidR="00184AEA" w:rsidRPr="00966BAF">
        <w:rPr>
          <w:i/>
          <w:lang w:val="es-ES"/>
        </w:rPr>
        <w:t xml:space="preserve"> </w:t>
      </w:r>
      <w:r w:rsidR="000A645A" w:rsidRPr="00966BAF">
        <w:rPr>
          <w:i/>
          <w:lang w:val="es-ES"/>
        </w:rPr>
        <w:t xml:space="preserve">... </w:t>
      </w:r>
      <w:r w:rsidRPr="00966BAF">
        <w:rPr>
          <w:lang w:val="es-ES"/>
        </w:rPr>
        <w:t>/&gt;</w:t>
      </w:r>
    </w:p>
    <w:p w14:paraId="2C0776EC" w14:textId="23C9DF72" w:rsidR="00C223B5" w:rsidRPr="009F3818" w:rsidRDefault="00C223B5" w:rsidP="00F3716C">
      <w:pPr>
        <w:pStyle w:val="XMLCode"/>
        <w:keepNext/>
        <w:keepLines/>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4592" w:name="_Toc3557030"/>
      <w:bookmarkStart w:id="4593" w:name="_Toc34747280"/>
      <w:bookmarkStart w:id="4594" w:name="_Toc77102099"/>
      <w:r w:rsidRPr="007055D9">
        <w:t>I-Weld</w:t>
      </w:r>
      <w:bookmarkEnd w:id="4584"/>
      <w:bookmarkEnd w:id="4585"/>
      <w:bookmarkEnd w:id="4592"/>
      <w:bookmarkEnd w:id="4593"/>
      <w:bookmarkEnd w:id="459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4595" w:name="_Toc3557031"/>
      <w:bookmarkStart w:id="4596" w:name="_Toc34747281"/>
      <w:bookmarkStart w:id="4597" w:name="_Toc77102100"/>
      <w:r w:rsidRPr="007055D9">
        <w:t>Sheet Parameters</w:t>
      </w:r>
      <w:bookmarkEnd w:id="4595"/>
      <w:bookmarkEnd w:id="4596"/>
      <w:bookmarkEnd w:id="459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4598" w:name="_Toc3557032"/>
      <w:bookmarkStart w:id="4599" w:name="_Toc34747282"/>
      <w:bookmarkStart w:id="4600" w:name="_Toc77102101"/>
      <w:r w:rsidRPr="007055D9">
        <w:lastRenderedPageBreak/>
        <w:t>Weld Parameters</w:t>
      </w:r>
      <w:bookmarkEnd w:id="4598"/>
      <w:bookmarkEnd w:id="4599"/>
      <w:bookmarkEnd w:id="460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2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0414ACD3" w:rsidR="00066EE3" w:rsidRPr="00C330B4" w:rsidRDefault="00066EE3" w:rsidP="00066EE3">
            <w:pPr>
              <w:pStyle w:val="Caption"/>
            </w:pPr>
            <w:bookmarkStart w:id="4601" w:name="_Toc76030584"/>
            <w:r>
              <w:t xml:space="preserve">Figure </w:t>
            </w:r>
            <w:r>
              <w:fldChar w:fldCharType="begin"/>
            </w:r>
            <w:r>
              <w:instrText xml:space="preserve"> SEQ Figure \* ARABIC </w:instrText>
            </w:r>
            <w:r>
              <w:fldChar w:fldCharType="separate"/>
            </w:r>
            <w:r w:rsidR="0004792C">
              <w:rPr>
                <w:noProof/>
              </w:rPr>
              <w:t>63</w:t>
            </w:r>
            <w:r>
              <w:fldChar w:fldCharType="end"/>
            </w:r>
            <w:r>
              <w:t>: I-Weld Sheet Layout</w:t>
            </w:r>
            <w:bookmarkEnd w:id="4601"/>
            <w:r>
              <w:t xml:space="preserve">  </w:t>
            </w:r>
          </w:p>
        </w:tc>
        <w:tc>
          <w:tcPr>
            <w:tcW w:w="4605" w:type="dxa"/>
            <w:shd w:val="clear" w:color="auto" w:fill="auto"/>
          </w:tcPr>
          <w:p w14:paraId="1E274D7C" w14:textId="71CE6298" w:rsidR="00066EE3" w:rsidRPr="00066EE3" w:rsidRDefault="00066EE3" w:rsidP="00D84132">
            <w:pPr>
              <w:pStyle w:val="Caption"/>
              <w:rPr>
                <w:b w:val="0"/>
                <w:bCs w:val="0"/>
              </w:rPr>
            </w:pPr>
            <w:bookmarkStart w:id="4602" w:name="_Toc76030585"/>
            <w:r w:rsidRPr="00D84132">
              <w:t xml:space="preserve">Figure </w:t>
            </w:r>
            <w:r w:rsidRPr="00D84132">
              <w:fldChar w:fldCharType="begin"/>
            </w:r>
            <w:r w:rsidRPr="00D84132">
              <w:instrText xml:space="preserve"> SEQ Figure \* ARABIC </w:instrText>
            </w:r>
            <w:r w:rsidRPr="00D84132">
              <w:fldChar w:fldCharType="separate"/>
            </w:r>
            <w:r w:rsidR="0004792C">
              <w:rPr>
                <w:noProof/>
              </w:rPr>
              <w:t>64</w:t>
            </w:r>
            <w:r w:rsidRPr="00D84132">
              <w:fldChar w:fldCharType="end"/>
            </w:r>
            <w:r w:rsidRPr="00D84132">
              <w:t>: I-Weld Parameters</w:t>
            </w:r>
            <w:bookmarkEnd w:id="4602"/>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F478498" w:rsidR="00F51CB9" w:rsidRDefault="00F51CB9" w:rsidP="00F51CB9">
      <w:pPr>
        <w:pStyle w:val="Caption"/>
        <w:spacing w:before="120"/>
      </w:pPr>
      <w:bookmarkStart w:id="4603" w:name="_Toc3566503"/>
      <w:bookmarkStart w:id="4604" w:name="_Toc34747505"/>
      <w:bookmarkStart w:id="4605" w:name="_Toc77095964"/>
      <w:r>
        <w:t xml:space="preserve">Table </w:t>
      </w:r>
      <w:r w:rsidR="00ED469A">
        <w:fldChar w:fldCharType="begin"/>
      </w:r>
      <w:r w:rsidR="00ED469A">
        <w:instrText xml:space="preserve"> SEQ Table \* ARABIC </w:instrText>
      </w:r>
      <w:r w:rsidR="00ED469A">
        <w:fldChar w:fldCharType="separate"/>
      </w:r>
      <w:ins w:id="4606" w:author="nick" w:date="2021-07-14T20:24:00Z">
        <w:r w:rsidR="0004792C">
          <w:rPr>
            <w:noProof/>
          </w:rPr>
          <w:t>106</w:t>
        </w:r>
      </w:ins>
      <w:del w:id="4607" w:author="nick" w:date="2021-07-13T19:07:00Z">
        <w:r w:rsidR="008F6A37" w:rsidDel="008D55BF">
          <w:rPr>
            <w:noProof/>
          </w:rPr>
          <w:delText>105</w:delText>
        </w:r>
      </w:del>
      <w:r w:rsidR="00ED469A">
        <w:fldChar w:fldCharType="end"/>
      </w:r>
      <w:r>
        <w:t>: Parameters of I-Weld</w:t>
      </w:r>
      <w:bookmarkEnd w:id="4603"/>
      <w:bookmarkEnd w:id="4604"/>
      <w:bookmarkEnd w:id="460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4608" w:name="_Toc338939186"/>
      <w:bookmarkStart w:id="4609" w:name="_Toc3557033"/>
      <w:bookmarkStart w:id="4610" w:name="_Toc34747283"/>
      <w:bookmarkStart w:id="4611" w:name="_Toc77102102"/>
      <w:r w:rsidRPr="007055D9">
        <w:t>Attributes</w:t>
      </w:r>
      <w:bookmarkEnd w:id="4608"/>
      <w:bookmarkEnd w:id="4609"/>
      <w:bookmarkEnd w:id="4610"/>
      <w:bookmarkEnd w:id="4611"/>
    </w:p>
    <w:p w14:paraId="7F7DD4CE" w14:textId="6A121F1A" w:rsidR="0006113C" w:rsidRPr="007055D9" w:rsidRDefault="009D7557" w:rsidP="00E67798">
      <w:pPr>
        <w:pStyle w:val="Heading5"/>
      </w:pPr>
      <w:bookmarkStart w:id="4612" w:name="_Toc338939188"/>
      <w:r w:rsidRPr="007055D9">
        <w:t xml:space="preserve">Attribute </w:t>
      </w:r>
      <w:r w:rsidR="00194316">
        <w:t>"</w:t>
      </w:r>
      <w:r w:rsidRPr="007055D9">
        <w:t>b</w:t>
      </w:r>
      <w:r w:rsidR="0006113C" w:rsidRPr="007055D9">
        <w:t>ase</w:t>
      </w:r>
      <w:bookmarkEnd w:id="461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4613" w:name="_Toc338939189"/>
      <w:r w:rsidRPr="007055D9">
        <w:t xml:space="preserve">Attribute </w:t>
      </w:r>
      <w:r w:rsidR="00194316">
        <w:t>"</w:t>
      </w:r>
      <w:r w:rsidRPr="007055D9">
        <w:t>t</w:t>
      </w:r>
      <w:r w:rsidR="0006113C" w:rsidRPr="007055D9">
        <w:t>echnology</w:t>
      </w:r>
      <w:bookmarkEnd w:id="4613"/>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4614" w:name="_Toc338939190"/>
      <w:bookmarkStart w:id="4615" w:name="_Toc3557034"/>
      <w:bookmarkStart w:id="4616" w:name="_Toc34747284"/>
      <w:bookmarkStart w:id="4617" w:name="_Toc77102103"/>
      <w:r w:rsidRPr="007055D9">
        <w:t xml:space="preserve">Element </w:t>
      </w:r>
      <w:r w:rsidR="00194316">
        <w:t>"</w:t>
      </w:r>
      <w:r w:rsidRPr="007055D9">
        <w:t>weld_position</w:t>
      </w:r>
      <w:bookmarkEnd w:id="4614"/>
      <w:bookmarkEnd w:id="4615"/>
      <w:r w:rsidR="00194316">
        <w:t>"</w:t>
      </w:r>
      <w:bookmarkEnd w:id="4616"/>
      <w:bookmarkEnd w:id="461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13287792" w:rsidR="00E67798" w:rsidRDefault="00E67798" w:rsidP="00F3716C">
      <w:pPr>
        <w:pStyle w:val="Caption"/>
        <w:spacing w:before="120"/>
      </w:pPr>
      <w:bookmarkStart w:id="4618" w:name="_Toc3566504"/>
      <w:bookmarkStart w:id="4619" w:name="_Toc34747506"/>
      <w:bookmarkStart w:id="4620" w:name="_Toc77095965"/>
      <w:bookmarkStart w:id="4621" w:name="_Toc338939192"/>
      <w:r>
        <w:t xml:space="preserve">Table </w:t>
      </w:r>
      <w:r w:rsidR="00ED469A">
        <w:fldChar w:fldCharType="begin"/>
      </w:r>
      <w:r w:rsidR="00ED469A">
        <w:instrText xml:space="preserve"> SEQ Table \* ARABIC </w:instrText>
      </w:r>
      <w:r w:rsidR="00ED469A">
        <w:fldChar w:fldCharType="separate"/>
      </w:r>
      <w:ins w:id="4622" w:author="nick" w:date="2021-07-14T20:24:00Z">
        <w:r w:rsidR="0004792C">
          <w:rPr>
            <w:noProof/>
          </w:rPr>
          <w:t>107</w:t>
        </w:r>
      </w:ins>
      <w:del w:id="4623" w:author="nick" w:date="2021-07-13T19:07:00Z">
        <w:r w:rsidR="008F6A37" w:rsidDel="008D55BF">
          <w:rPr>
            <w:noProof/>
          </w:rPr>
          <w:delText>106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4618"/>
      <w:bookmarkEnd w:id="4619"/>
      <w:bookmarkEnd w:id="4620"/>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4AFE3B7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4792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4621"/>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4624" w:name="_Toc338939194"/>
      <w:r w:rsidRPr="007055D9">
        <w:t xml:space="preserve">Attribute </w:t>
      </w:r>
      <w:r w:rsidR="00194316">
        <w:t>"</w:t>
      </w:r>
      <w:r w:rsidRPr="007055D9">
        <w:t>filler</w:t>
      </w:r>
      <w:bookmarkEnd w:id="4624"/>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966BAF" w:rsidRDefault="0006113C" w:rsidP="0006113C">
      <w:pPr>
        <w:pStyle w:val="XMLCode"/>
        <w:rPr>
          <w:b/>
          <w:color w:val="0070C0"/>
          <w:lang w:val="es-ES"/>
        </w:rPr>
      </w:pPr>
      <w:r w:rsidRPr="007055D9">
        <w:t xml:space="preserve">    </w:t>
      </w:r>
      <w:r w:rsidR="0080340E">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BA4671D" w14:textId="50D8561F" w:rsidR="0080340E" w:rsidRPr="00D977AB" w:rsidRDefault="0080340E"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4625" w:name="WeldDefinitionOverlapWeld"/>
      <w:bookmarkStart w:id="4626" w:name="_Toc3557035"/>
      <w:bookmarkStart w:id="4627" w:name="_Toc34747285"/>
      <w:bookmarkStart w:id="4628" w:name="_Toc288200766"/>
      <w:bookmarkStart w:id="4629" w:name="_Toc338939110"/>
      <w:bookmarkStart w:id="4630" w:name="_Toc77102104"/>
      <w:bookmarkEnd w:id="4625"/>
      <w:r w:rsidRPr="007055D9">
        <w:t xml:space="preserve">Element </w:t>
      </w:r>
      <w:r w:rsidR="00194316">
        <w:t>"</w:t>
      </w:r>
      <w:r>
        <w:t>sheet_parameter</w:t>
      </w:r>
      <w:bookmarkEnd w:id="4626"/>
      <w:r w:rsidR="00194316">
        <w:t>"</w:t>
      </w:r>
      <w:bookmarkEnd w:id="4627"/>
      <w:bookmarkEnd w:id="463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3DBF3F7" w:rsidR="00AB2606" w:rsidRDefault="00AB2606" w:rsidP="00F3716C">
      <w:pPr>
        <w:pStyle w:val="Caption"/>
        <w:spacing w:before="120"/>
      </w:pPr>
      <w:bookmarkStart w:id="4631" w:name="_Toc3566505"/>
      <w:bookmarkStart w:id="4632" w:name="_Toc34747507"/>
      <w:bookmarkStart w:id="4633" w:name="_Toc77095966"/>
      <w:r>
        <w:t xml:space="preserve">Table </w:t>
      </w:r>
      <w:r w:rsidR="00ED469A">
        <w:fldChar w:fldCharType="begin"/>
      </w:r>
      <w:r w:rsidR="00ED469A">
        <w:instrText xml:space="preserve"> SEQ Table \* ARABIC </w:instrText>
      </w:r>
      <w:r w:rsidR="00ED469A">
        <w:fldChar w:fldCharType="separate"/>
      </w:r>
      <w:ins w:id="4634" w:author="nick" w:date="2021-07-14T20:24:00Z">
        <w:r w:rsidR="0004792C">
          <w:rPr>
            <w:noProof/>
          </w:rPr>
          <w:t>108</w:t>
        </w:r>
      </w:ins>
      <w:del w:id="4635" w:author="nick" w:date="2021-07-13T19:07:00Z">
        <w:r w:rsidR="008F6A37" w:rsidDel="008D55BF">
          <w:rPr>
            <w:noProof/>
          </w:rPr>
          <w:delText>107</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4631"/>
      <w:bookmarkEnd w:id="4632"/>
      <w:bookmarkEnd w:id="463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966BAF">
        <w:rPr>
          <w:i/>
          <w:lang w:val="es-ES"/>
        </w:rPr>
        <w:t>&lt;weld_position u=</w:t>
      </w:r>
      <w:r w:rsidR="00194316" w:rsidRPr="00966BAF">
        <w:rPr>
          <w:i/>
          <w:lang w:val="es-ES"/>
        </w:rPr>
        <w:t>"</w:t>
      </w:r>
      <w:r w:rsidR="00E036FB" w:rsidRPr="00966BAF">
        <w:rPr>
          <w:i/>
          <w:lang w:val="es-ES"/>
        </w:rPr>
        <w:t>0</w:t>
      </w:r>
      <w:r w:rsidR="00194316" w:rsidRPr="00966BAF">
        <w:rPr>
          <w:i/>
          <w:lang w:val="es-ES"/>
        </w:rPr>
        <w:t>"</w:t>
      </w:r>
      <w:r w:rsidR="00E036FB" w:rsidRPr="00966BAF">
        <w:rPr>
          <w:i/>
          <w:lang w:val="es-ES"/>
        </w:rPr>
        <w:t xml:space="preserve"> x=</w:t>
      </w:r>
      <w:r w:rsidR="00194316" w:rsidRPr="00966BAF">
        <w:rPr>
          <w:i/>
          <w:lang w:val="es-ES"/>
        </w:rPr>
        <w:t>"</w:t>
      </w:r>
      <w:r w:rsidR="00E036FB" w:rsidRPr="00966BAF">
        <w:rPr>
          <w:i/>
          <w:lang w:val="es-ES"/>
        </w:rPr>
        <w:t>1</w:t>
      </w:r>
      <w:r w:rsidR="00194316" w:rsidRPr="00966BAF">
        <w:rPr>
          <w:i/>
          <w:lang w:val="es-ES"/>
        </w:rPr>
        <w:t>"</w:t>
      </w:r>
      <w:r w:rsidR="00E036FB" w:rsidRPr="00966BAF">
        <w:rPr>
          <w:i/>
          <w:lang w:val="es-ES"/>
        </w:rPr>
        <w:t xml:space="preserve"> y=</w:t>
      </w:r>
      <w:r w:rsidR="00194316" w:rsidRPr="00966BAF">
        <w:rPr>
          <w:i/>
          <w:lang w:val="es-ES"/>
        </w:rPr>
        <w:t>"</w:t>
      </w:r>
      <w:r w:rsidR="00E036FB"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4636" w:name="_Toc3557036"/>
      <w:bookmarkStart w:id="4637" w:name="_Toc34747286"/>
      <w:bookmarkStart w:id="4638" w:name="_Toc77102105"/>
      <w:r w:rsidRPr="007055D9">
        <w:t>Overlap Weld</w:t>
      </w:r>
      <w:bookmarkEnd w:id="4628"/>
      <w:bookmarkEnd w:id="4629"/>
      <w:bookmarkEnd w:id="4636"/>
      <w:bookmarkEnd w:id="4637"/>
      <w:bookmarkEnd w:id="46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4639" w:name="_Toc3557037"/>
      <w:bookmarkStart w:id="4640" w:name="_Toc34747287"/>
      <w:bookmarkStart w:id="4641" w:name="_Toc77102106"/>
      <w:r w:rsidRPr="007055D9">
        <w:t>Simple Overlap Weld</w:t>
      </w:r>
      <w:bookmarkEnd w:id="4639"/>
      <w:bookmarkEnd w:id="4640"/>
      <w:bookmarkEnd w:id="4641"/>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8348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9817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0C2F89EF" w:rsidR="0004792C" w:rsidRPr="0079510C" w:rsidRDefault="0004792C" w:rsidP="002A71CD">
                            <w:pPr>
                              <w:pStyle w:val="Caption"/>
                              <w:rPr>
                                <w:noProof/>
                                <w:sz w:val="24"/>
                                <w:szCs w:val="26"/>
                              </w:rPr>
                            </w:pPr>
                            <w:bookmarkStart w:id="4642" w:name="_Toc3557135"/>
                            <w:bookmarkStart w:id="4643" w:name="_Toc34747388"/>
                            <w:bookmarkStart w:id="464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4642"/>
                            <w:bookmarkEnd w:id="4643"/>
                            <w:bookmarkEnd w:id="4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0C2F89EF" w:rsidR="0004792C" w:rsidRPr="0079510C" w:rsidRDefault="0004792C" w:rsidP="002A71CD">
                      <w:pPr>
                        <w:pStyle w:val="Caption"/>
                        <w:rPr>
                          <w:noProof/>
                          <w:sz w:val="24"/>
                          <w:szCs w:val="26"/>
                        </w:rPr>
                      </w:pPr>
                      <w:bookmarkStart w:id="4645" w:name="_Toc3557135"/>
                      <w:bookmarkStart w:id="4646" w:name="_Toc34747388"/>
                      <w:bookmarkStart w:id="464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4645"/>
                      <w:bookmarkEnd w:id="4646"/>
                      <w:bookmarkEnd w:id="464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758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2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227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58925D75" w:rsidR="0004792C" w:rsidRPr="00A00F34" w:rsidRDefault="0004792C" w:rsidP="002A71CD">
                            <w:pPr>
                              <w:pStyle w:val="Caption"/>
                              <w:rPr>
                                <w:noProof/>
                                <w:szCs w:val="24"/>
                              </w:rPr>
                            </w:pPr>
                            <w:bookmarkStart w:id="4648" w:name="_Toc3557136"/>
                            <w:bookmarkStart w:id="4649" w:name="_Toc34747389"/>
                            <w:bookmarkStart w:id="465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4648"/>
                            <w:bookmarkEnd w:id="4649"/>
                            <w:bookmarkEnd w:id="4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58925D75" w:rsidR="0004792C" w:rsidRPr="00A00F34" w:rsidRDefault="0004792C" w:rsidP="002A71CD">
                      <w:pPr>
                        <w:pStyle w:val="Caption"/>
                        <w:rPr>
                          <w:noProof/>
                          <w:szCs w:val="24"/>
                        </w:rPr>
                      </w:pPr>
                      <w:bookmarkStart w:id="4651" w:name="_Toc3557136"/>
                      <w:bookmarkStart w:id="4652" w:name="_Toc34747389"/>
                      <w:bookmarkStart w:id="465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4651"/>
                      <w:bookmarkEnd w:id="4652"/>
                      <w:bookmarkEnd w:id="465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25" o:title=""/>
          </v:shape>
          <o:OLEObject Type="Embed" ProgID="Equation.3" ShapeID="_x0000_i1028" DrawAspect="Content" ObjectID="_1687801834" r:id="rId12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FAC2D74" w:rsidR="00F3716C" w:rsidRDefault="00F3716C" w:rsidP="00F3716C">
      <w:pPr>
        <w:pStyle w:val="Caption"/>
        <w:spacing w:before="120"/>
      </w:pPr>
      <w:bookmarkStart w:id="4654" w:name="_Toc3566506"/>
      <w:bookmarkStart w:id="4655" w:name="_Toc34747508"/>
      <w:bookmarkStart w:id="4656" w:name="_Toc77095967"/>
      <w:r>
        <w:t xml:space="preserve">Table </w:t>
      </w:r>
      <w:r w:rsidR="00ED469A">
        <w:fldChar w:fldCharType="begin"/>
      </w:r>
      <w:r w:rsidR="00ED469A">
        <w:instrText xml:space="preserve"> SEQ Table \* ARABIC </w:instrText>
      </w:r>
      <w:r w:rsidR="00ED469A">
        <w:fldChar w:fldCharType="separate"/>
      </w:r>
      <w:ins w:id="4657" w:author="nick" w:date="2021-07-14T20:24:00Z">
        <w:r w:rsidR="0004792C">
          <w:rPr>
            <w:noProof/>
          </w:rPr>
          <w:t>109</w:t>
        </w:r>
      </w:ins>
      <w:del w:id="4658" w:author="nick" w:date="2021-07-13T19:07:00Z">
        <w:r w:rsidR="008F6A37" w:rsidDel="008D55BF">
          <w:rPr>
            <w:noProof/>
          </w:rPr>
          <w:delText>108</w:delText>
        </w:r>
      </w:del>
      <w:r w:rsidR="00ED469A">
        <w:fldChar w:fldCharType="end"/>
      </w:r>
      <w:r>
        <w:t>:</w:t>
      </w:r>
      <w:r w:rsidR="007C7FBC">
        <w:t xml:space="preserve"> Parameters of Overlap Weld</w:t>
      </w:r>
      <w:bookmarkEnd w:id="4654"/>
      <w:bookmarkEnd w:id="4655"/>
      <w:bookmarkEnd w:id="465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4659" w:name="_Toc338939112"/>
      <w:bookmarkStart w:id="4660" w:name="_Toc3557038"/>
      <w:bookmarkStart w:id="4661" w:name="_Toc34747288"/>
      <w:bookmarkStart w:id="4662" w:name="_Toc77102107"/>
      <w:r w:rsidRPr="007055D9">
        <w:t>Single Sided Double Overlap Weld</w:t>
      </w:r>
      <w:bookmarkEnd w:id="4659"/>
      <w:bookmarkEnd w:id="4660"/>
      <w:bookmarkEnd w:id="4661"/>
      <w:bookmarkEnd w:id="466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9168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0636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5B29DE6B" w:rsidR="0004792C" w:rsidRPr="008B5970" w:rsidRDefault="0004792C" w:rsidP="007C7FBC">
                            <w:pPr>
                              <w:pStyle w:val="Caption"/>
                              <w:rPr>
                                <w:noProof/>
                                <w:sz w:val="24"/>
                                <w:szCs w:val="26"/>
                              </w:rPr>
                            </w:pPr>
                            <w:bookmarkStart w:id="4663" w:name="_Toc3557137"/>
                            <w:bookmarkStart w:id="4664" w:name="_Toc34747390"/>
                            <w:bookmarkStart w:id="4665"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4663"/>
                            <w:bookmarkEnd w:id="4664"/>
                            <w:bookmarkEnd w:id="4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5B29DE6B" w:rsidR="0004792C" w:rsidRPr="008B5970" w:rsidRDefault="0004792C" w:rsidP="007C7FBC">
                      <w:pPr>
                        <w:pStyle w:val="Caption"/>
                        <w:rPr>
                          <w:noProof/>
                          <w:sz w:val="24"/>
                          <w:szCs w:val="26"/>
                        </w:rPr>
                      </w:pPr>
                      <w:bookmarkStart w:id="4666" w:name="_Toc3557137"/>
                      <w:bookmarkStart w:id="4667" w:name="_Toc34747390"/>
                      <w:bookmarkStart w:id="4668"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4666"/>
                      <w:bookmarkEnd w:id="4667"/>
                      <w:bookmarkEnd w:id="466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987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2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577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2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046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18EE727A" w:rsidR="0004792C" w:rsidRPr="008D09AE" w:rsidRDefault="0004792C" w:rsidP="00044694">
                            <w:pPr>
                              <w:pStyle w:val="Caption"/>
                              <w:rPr>
                                <w:noProof/>
                                <w:szCs w:val="24"/>
                              </w:rPr>
                            </w:pPr>
                            <w:bookmarkStart w:id="4669" w:name="_Toc3557138"/>
                            <w:bookmarkStart w:id="4670" w:name="_Toc34747391"/>
                            <w:bookmarkStart w:id="4671"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4669"/>
                            <w:bookmarkEnd w:id="4670"/>
                            <w:bookmarkEnd w:id="4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18EE727A" w:rsidR="0004792C" w:rsidRPr="008D09AE" w:rsidRDefault="0004792C" w:rsidP="00044694">
                      <w:pPr>
                        <w:pStyle w:val="Caption"/>
                        <w:rPr>
                          <w:noProof/>
                          <w:szCs w:val="24"/>
                        </w:rPr>
                      </w:pPr>
                      <w:bookmarkStart w:id="4672" w:name="_Toc3557138"/>
                      <w:bookmarkStart w:id="4673" w:name="_Toc34747391"/>
                      <w:bookmarkStart w:id="4674"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4672"/>
                      <w:bookmarkEnd w:id="4673"/>
                      <w:bookmarkEnd w:id="467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15pt;height:36.75pt" o:ole="">
            <v:imagedata r:id="rId114" o:title=""/>
          </v:shape>
          <o:OLEObject Type="Embed" ProgID="Equation.3" ShapeID="_x0000_i1029" DrawAspect="Content" ObjectID="_1687801835" r:id="rId12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0219FCA" w:rsidR="00F3716C" w:rsidRDefault="00F3716C" w:rsidP="00F3716C">
      <w:pPr>
        <w:pStyle w:val="Caption"/>
        <w:spacing w:before="120"/>
      </w:pPr>
      <w:bookmarkStart w:id="4675" w:name="_Toc3566507"/>
      <w:bookmarkStart w:id="4676" w:name="_Toc34747509"/>
      <w:bookmarkStart w:id="4677" w:name="_Toc77095968"/>
      <w:r>
        <w:t xml:space="preserve">Table </w:t>
      </w:r>
      <w:r w:rsidR="00ED469A">
        <w:fldChar w:fldCharType="begin"/>
      </w:r>
      <w:r w:rsidR="00ED469A">
        <w:instrText xml:space="preserve"> SEQ Table \* ARABIC </w:instrText>
      </w:r>
      <w:r w:rsidR="00ED469A">
        <w:fldChar w:fldCharType="separate"/>
      </w:r>
      <w:ins w:id="4678" w:author="nick" w:date="2021-07-14T20:24:00Z">
        <w:r w:rsidR="0004792C">
          <w:rPr>
            <w:noProof/>
          </w:rPr>
          <w:t>110</w:t>
        </w:r>
      </w:ins>
      <w:del w:id="4679" w:author="nick" w:date="2021-07-13T19:07:00Z">
        <w:r w:rsidR="008F6A37" w:rsidDel="008D55BF">
          <w:rPr>
            <w:noProof/>
          </w:rPr>
          <w:delText>109</w:delText>
        </w:r>
      </w:del>
      <w:r w:rsidR="00ED469A">
        <w:fldChar w:fldCharType="end"/>
      </w:r>
      <w:r w:rsidR="00044694">
        <w:t xml:space="preserve">: Parameters of </w:t>
      </w:r>
      <w:r w:rsidR="00044694" w:rsidRPr="007055D9">
        <w:t>Single Sided Double Overlap Weld</w:t>
      </w:r>
      <w:bookmarkEnd w:id="4675"/>
      <w:bookmarkEnd w:id="4676"/>
      <w:bookmarkEnd w:id="467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4680" w:name="_Toc338939113"/>
      <w:bookmarkStart w:id="4681" w:name="_Toc3557039"/>
      <w:bookmarkStart w:id="4682" w:name="_Toc34747289"/>
      <w:bookmarkStart w:id="4683" w:name="_Toc77102108"/>
      <w:r w:rsidRPr="007055D9">
        <w:t>Double Sided Double Overlap Weld</w:t>
      </w:r>
      <w:bookmarkEnd w:id="4680"/>
      <w:bookmarkEnd w:id="4681"/>
      <w:bookmarkEnd w:id="4682"/>
      <w:bookmarkEnd w:id="468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0396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456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4609F1B1" w:rsidR="0004792C" w:rsidRPr="000A25D4" w:rsidRDefault="0004792C" w:rsidP="00044694">
                            <w:pPr>
                              <w:pStyle w:val="Caption"/>
                              <w:rPr>
                                <w:noProof/>
                                <w:sz w:val="24"/>
                                <w:szCs w:val="26"/>
                              </w:rPr>
                            </w:pPr>
                            <w:bookmarkStart w:id="4684" w:name="_Toc3557139"/>
                            <w:bookmarkStart w:id="4685" w:name="_Toc34747392"/>
                            <w:bookmarkStart w:id="4686"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4684"/>
                            <w:bookmarkEnd w:id="4685"/>
                            <w:bookmarkEnd w:id="4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4609F1B1" w:rsidR="0004792C" w:rsidRPr="000A25D4" w:rsidRDefault="0004792C" w:rsidP="00044694">
                      <w:pPr>
                        <w:pStyle w:val="Caption"/>
                        <w:rPr>
                          <w:noProof/>
                          <w:sz w:val="24"/>
                          <w:szCs w:val="26"/>
                        </w:rPr>
                      </w:pPr>
                      <w:bookmarkStart w:id="4687" w:name="_Toc3557139"/>
                      <w:bookmarkStart w:id="4688" w:name="_Toc34747392"/>
                      <w:bookmarkStart w:id="468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4687"/>
                      <w:bookmarkEnd w:id="4688"/>
                      <w:bookmarkEnd w:id="4689"/>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1216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806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3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865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43D8243C" w:rsidR="0004792C" w:rsidRPr="00F739B3" w:rsidRDefault="0004792C" w:rsidP="00044694">
                            <w:pPr>
                              <w:pStyle w:val="Caption"/>
                              <w:rPr>
                                <w:noProof/>
                                <w:szCs w:val="24"/>
                              </w:rPr>
                            </w:pPr>
                            <w:bookmarkStart w:id="4690" w:name="_Toc3557140"/>
                            <w:bookmarkStart w:id="4691" w:name="_Toc34747393"/>
                            <w:bookmarkStart w:id="4692"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4690"/>
                            <w:bookmarkEnd w:id="4691"/>
                            <w:bookmarkEnd w:id="4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43D8243C" w:rsidR="0004792C" w:rsidRPr="00F739B3" w:rsidRDefault="0004792C" w:rsidP="00044694">
                      <w:pPr>
                        <w:pStyle w:val="Caption"/>
                        <w:rPr>
                          <w:noProof/>
                          <w:szCs w:val="24"/>
                        </w:rPr>
                      </w:pPr>
                      <w:bookmarkStart w:id="4693" w:name="_Toc3557140"/>
                      <w:bookmarkStart w:id="4694" w:name="_Toc34747393"/>
                      <w:bookmarkStart w:id="469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4693"/>
                      <w:bookmarkEnd w:id="4694"/>
                      <w:bookmarkEnd w:id="469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15pt;height:36.75pt" o:ole="">
            <v:imagedata r:id="rId114" o:title=""/>
          </v:shape>
          <o:OLEObject Type="Embed" ProgID="Equation.3" ShapeID="_x0000_i1030" DrawAspect="Content" ObjectID="_1687801836" r:id="rId13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4EAE8216" w:rsidR="00044694" w:rsidRDefault="00044694" w:rsidP="00044694">
      <w:pPr>
        <w:pStyle w:val="Caption"/>
        <w:spacing w:before="120"/>
      </w:pPr>
      <w:bookmarkStart w:id="4696" w:name="_Toc3566508"/>
      <w:bookmarkStart w:id="4697" w:name="_Toc34747510"/>
      <w:bookmarkStart w:id="4698" w:name="_Toc77095969"/>
      <w:r>
        <w:t xml:space="preserve">Table </w:t>
      </w:r>
      <w:r w:rsidR="00ED469A">
        <w:fldChar w:fldCharType="begin"/>
      </w:r>
      <w:r w:rsidR="00ED469A">
        <w:instrText xml:space="preserve"> SEQ Table \* ARABIC </w:instrText>
      </w:r>
      <w:r w:rsidR="00ED469A">
        <w:fldChar w:fldCharType="separate"/>
      </w:r>
      <w:ins w:id="4699" w:author="nick" w:date="2021-07-14T20:24:00Z">
        <w:r w:rsidR="0004792C">
          <w:rPr>
            <w:noProof/>
          </w:rPr>
          <w:t>111</w:t>
        </w:r>
      </w:ins>
      <w:del w:id="4700" w:author="nick" w:date="2021-07-13T19:07:00Z">
        <w:r w:rsidR="008F6A37" w:rsidDel="008D55BF">
          <w:rPr>
            <w:noProof/>
          </w:rPr>
          <w:delText>110</w:delText>
        </w:r>
      </w:del>
      <w:r w:rsidR="00ED469A">
        <w:fldChar w:fldCharType="end"/>
      </w:r>
      <w:r>
        <w:t xml:space="preserve">: Parameters of </w:t>
      </w:r>
      <w:r w:rsidRPr="007055D9">
        <w:t>Double Sided Double Overlap Weld</w:t>
      </w:r>
      <w:bookmarkEnd w:id="4696"/>
      <w:bookmarkEnd w:id="4697"/>
      <w:bookmarkEnd w:id="469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4701" w:name="_Toc338939196"/>
      <w:bookmarkStart w:id="4702" w:name="_Toc3557040"/>
      <w:bookmarkStart w:id="4703" w:name="_Toc34747290"/>
      <w:bookmarkStart w:id="4704" w:name="_Toc77102109"/>
      <w:r w:rsidRPr="007055D9">
        <w:t>Attributes</w:t>
      </w:r>
      <w:bookmarkEnd w:id="4701"/>
      <w:bookmarkEnd w:id="4702"/>
      <w:bookmarkEnd w:id="4703"/>
      <w:bookmarkEnd w:id="4704"/>
    </w:p>
    <w:p w14:paraId="54EB1FE0" w14:textId="38DCBA66" w:rsidR="0006113C" w:rsidRPr="007055D9" w:rsidRDefault="00157A42" w:rsidP="00AB2606">
      <w:pPr>
        <w:pStyle w:val="Heading5"/>
      </w:pPr>
      <w:bookmarkStart w:id="4705" w:name="_Toc338939198"/>
      <w:r w:rsidRPr="007055D9">
        <w:t xml:space="preserve">Attribute </w:t>
      </w:r>
      <w:r w:rsidR="00194316">
        <w:t>"</w:t>
      </w:r>
      <w:r w:rsidRPr="007055D9">
        <w:t>b</w:t>
      </w:r>
      <w:r w:rsidR="0006113C" w:rsidRPr="007055D9">
        <w:t>ase</w:t>
      </w:r>
      <w:bookmarkEnd w:id="470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4706" w:name="_Toc338939199"/>
      <w:r w:rsidRPr="007055D9">
        <w:t xml:space="preserve">Attribute </w:t>
      </w:r>
      <w:r w:rsidR="00194316">
        <w:t>"</w:t>
      </w:r>
      <w:r w:rsidRPr="007055D9">
        <w:t>t</w:t>
      </w:r>
      <w:r w:rsidR="0006113C" w:rsidRPr="007055D9">
        <w:t>echnology</w:t>
      </w:r>
      <w:bookmarkEnd w:id="4706"/>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4707" w:name="_Toc338939200"/>
      <w:bookmarkStart w:id="4708" w:name="_Toc3557041"/>
      <w:bookmarkStart w:id="4709" w:name="_Toc34747291"/>
      <w:bookmarkStart w:id="4710" w:name="_Toc77102110"/>
      <w:r w:rsidRPr="007055D9">
        <w:t xml:space="preserve">Element </w:t>
      </w:r>
      <w:r w:rsidR="00194316">
        <w:t>"</w:t>
      </w:r>
      <w:r w:rsidRPr="007055D9">
        <w:t>weld_position</w:t>
      </w:r>
      <w:bookmarkEnd w:id="4707"/>
      <w:bookmarkEnd w:id="4708"/>
      <w:r w:rsidR="00194316">
        <w:t>"</w:t>
      </w:r>
      <w:bookmarkEnd w:id="4709"/>
      <w:bookmarkEnd w:id="4710"/>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F9A5B39" w:rsidR="00184B77" w:rsidRDefault="00184B77" w:rsidP="00044694">
      <w:pPr>
        <w:pStyle w:val="Caption"/>
        <w:spacing w:before="120"/>
      </w:pPr>
      <w:bookmarkStart w:id="4711" w:name="_Toc3566509"/>
      <w:bookmarkStart w:id="4712" w:name="_Toc34747511"/>
      <w:bookmarkStart w:id="4713" w:name="_Toc77095970"/>
      <w:bookmarkStart w:id="4714" w:name="_Toc338939203"/>
      <w:r>
        <w:t xml:space="preserve">Table </w:t>
      </w:r>
      <w:r w:rsidR="00ED469A">
        <w:fldChar w:fldCharType="begin"/>
      </w:r>
      <w:r w:rsidR="00ED469A">
        <w:instrText xml:space="preserve"> SEQ Table \* ARABIC </w:instrText>
      </w:r>
      <w:r w:rsidR="00ED469A">
        <w:fldChar w:fldCharType="separate"/>
      </w:r>
      <w:ins w:id="4715" w:author="nick" w:date="2021-07-14T20:24:00Z">
        <w:r w:rsidR="0004792C">
          <w:rPr>
            <w:noProof/>
          </w:rPr>
          <w:t>112</w:t>
        </w:r>
      </w:ins>
      <w:del w:id="4716" w:author="nick" w:date="2021-07-13T19:07:00Z">
        <w:r w:rsidR="008F6A37" w:rsidDel="008D55BF">
          <w:rPr>
            <w:noProof/>
          </w:rPr>
          <w:delText>111</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4711"/>
      <w:bookmarkEnd w:id="4712"/>
      <w:bookmarkEnd w:id="4713"/>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37B4D77B"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4792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4792C" w:rsidRPr="0004792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471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4717" w:name="_Toc338939204"/>
      <w:r w:rsidRPr="007055D9">
        <w:t xml:space="preserve">Attribute </w:t>
      </w:r>
      <w:r w:rsidR="00194316">
        <w:t>"</w:t>
      </w:r>
      <w:r w:rsidRPr="007055D9">
        <w:t>thickness</w:t>
      </w:r>
      <w:bookmarkEnd w:id="4717"/>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4718" w:name="_Toc338939205"/>
      <w:r w:rsidRPr="007055D9">
        <w:t xml:space="preserve">Attribute </w:t>
      </w:r>
      <w:r w:rsidR="00194316">
        <w:t>"</w:t>
      </w:r>
      <w:r w:rsidRPr="007055D9">
        <w:t>angle</w:t>
      </w:r>
      <w:bookmarkEnd w:id="471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4719" w:name="_Toc338939206"/>
      <w:r w:rsidRPr="007055D9">
        <w:t xml:space="preserve">Attribute </w:t>
      </w:r>
      <w:r w:rsidR="00194316">
        <w:t>"</w:t>
      </w:r>
      <w:r w:rsidRPr="007055D9">
        <w:t>shape</w:t>
      </w:r>
      <w:bookmarkEnd w:id="4719"/>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4720" w:name="_Toc338939207"/>
      <w:r w:rsidRPr="007055D9">
        <w:t xml:space="preserve">Attribute </w:t>
      </w:r>
      <w:r w:rsidR="00194316">
        <w:t>"</w:t>
      </w:r>
      <w:r w:rsidRPr="007055D9">
        <w:t>penetration</w:t>
      </w:r>
      <w:bookmarkEnd w:id="4720"/>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4721" w:name="_Toc338939209"/>
      <w:r w:rsidRPr="007055D9">
        <w:t xml:space="preserve">Attribute </w:t>
      </w:r>
      <w:r w:rsidR="00194316">
        <w:t>"</w:t>
      </w:r>
      <w:r w:rsidRPr="007055D9">
        <w:t>filler</w:t>
      </w:r>
      <w:bookmarkEnd w:id="4721"/>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966BAF" w:rsidRDefault="0006113C" w:rsidP="00D25D3B">
      <w:pPr>
        <w:pStyle w:val="XMLCode"/>
        <w:keepNext/>
        <w:keepLines/>
        <w:rPr>
          <w:b/>
          <w:color w:val="0070C0"/>
          <w:lang w:val="es-ES"/>
        </w:rPr>
      </w:pPr>
      <w:r w:rsidRPr="007055D9">
        <w:t xml:space="preserve">    </w:t>
      </w:r>
      <w:r w:rsidR="007A4D0C">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01894" w14:textId="2177C047" w:rsidR="001B350B" w:rsidRPr="00D977AB" w:rsidRDefault="001B350B" w:rsidP="00D25D3B">
      <w:pPr>
        <w:pStyle w:val="XMLCode"/>
        <w:keepNext/>
        <w:keepLines/>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4722" w:name="WeldDefinitionYJoint"/>
      <w:bookmarkStart w:id="4723" w:name="_Toc3557042"/>
      <w:bookmarkStart w:id="4724" w:name="_Toc34747292"/>
      <w:bookmarkStart w:id="4725" w:name="_Toc288200767"/>
      <w:bookmarkStart w:id="4726" w:name="_Toc338939114"/>
      <w:bookmarkStart w:id="4727" w:name="_Toc77102111"/>
      <w:bookmarkEnd w:id="4722"/>
      <w:r w:rsidRPr="007055D9">
        <w:t xml:space="preserve">Element </w:t>
      </w:r>
      <w:r w:rsidR="00194316">
        <w:t>"</w:t>
      </w:r>
      <w:r>
        <w:t>sheet_parameter</w:t>
      </w:r>
      <w:bookmarkEnd w:id="4723"/>
      <w:r w:rsidR="00194316">
        <w:t>"</w:t>
      </w:r>
      <w:bookmarkEnd w:id="4724"/>
      <w:bookmarkEnd w:id="4727"/>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023EC9B" w:rsidR="00286128" w:rsidRDefault="00286128" w:rsidP="00044694">
      <w:pPr>
        <w:pStyle w:val="Caption"/>
        <w:spacing w:before="120"/>
      </w:pPr>
      <w:bookmarkStart w:id="4728" w:name="_Toc3566510"/>
      <w:bookmarkStart w:id="4729" w:name="_Toc34747512"/>
      <w:bookmarkStart w:id="4730" w:name="_Toc77095971"/>
      <w:r>
        <w:t xml:space="preserve">Table </w:t>
      </w:r>
      <w:r w:rsidR="00ED469A">
        <w:fldChar w:fldCharType="begin"/>
      </w:r>
      <w:r w:rsidR="00ED469A">
        <w:instrText xml:space="preserve"> SEQ Table \* ARABIC </w:instrText>
      </w:r>
      <w:r w:rsidR="00ED469A">
        <w:fldChar w:fldCharType="separate"/>
      </w:r>
      <w:ins w:id="4731" w:author="nick" w:date="2021-07-14T20:24:00Z">
        <w:r w:rsidR="0004792C">
          <w:rPr>
            <w:noProof/>
          </w:rPr>
          <w:t>113</w:t>
        </w:r>
      </w:ins>
      <w:del w:id="4732" w:author="nick" w:date="2021-07-13T19:07:00Z">
        <w:r w:rsidR="008F6A37" w:rsidDel="008D55BF">
          <w:rPr>
            <w:noProof/>
          </w:rPr>
          <w:delText>112</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4728"/>
      <w:bookmarkEnd w:id="4729"/>
      <w:bookmarkEnd w:id="473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966BAF" w:rsidRDefault="00E036FB" w:rsidP="00E036FB">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0</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74345591" w14:textId="37E1CBAF" w:rsidR="00E036FB" w:rsidRPr="009F3818" w:rsidRDefault="00E036FB" w:rsidP="00E036FB">
      <w:pPr>
        <w:pStyle w:val="XMLCode"/>
        <w:rPr>
          <w:b/>
          <w:color w:val="0070C0"/>
        </w:rPr>
      </w:pPr>
      <w:r w:rsidRPr="00966BAF">
        <w:rPr>
          <w:lang w:val="es-ES"/>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4733" w:name="_Toc3557043"/>
      <w:bookmarkStart w:id="4734" w:name="_Toc34747293"/>
      <w:bookmarkStart w:id="4735" w:name="_Toc77102112"/>
      <w:r w:rsidRPr="007055D9">
        <w:t>Y-Joint</w:t>
      </w:r>
      <w:bookmarkEnd w:id="4725"/>
      <w:bookmarkEnd w:id="4726"/>
      <w:bookmarkEnd w:id="4733"/>
      <w:bookmarkEnd w:id="4734"/>
      <w:bookmarkEnd w:id="473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4740" w:name="_Toc3557044"/>
      <w:bookmarkStart w:id="4741" w:name="_Toc34747294"/>
      <w:bookmarkStart w:id="4742" w:name="_Toc77102113"/>
      <w:r w:rsidRPr="007055D9">
        <w:lastRenderedPageBreak/>
        <w:t>Sheet Parameters</w:t>
      </w:r>
      <w:bookmarkEnd w:id="4740"/>
      <w:bookmarkEnd w:id="4741"/>
      <w:bookmarkEnd w:id="474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4743" w:name="_Toc3557045"/>
      <w:bookmarkStart w:id="4744" w:name="_Toc34747295"/>
      <w:bookmarkStart w:id="4745" w:name="_Toc77102114"/>
      <w:r w:rsidRPr="007055D9">
        <w:t>Weld Parameters</w:t>
      </w:r>
      <w:bookmarkEnd w:id="4743"/>
      <w:bookmarkEnd w:id="4744"/>
      <w:bookmarkEnd w:id="474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3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3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C59FD1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6FD6AAC7" w:rsidR="00D84132" w:rsidRPr="00C330B4" w:rsidRDefault="00D84132" w:rsidP="00B638D8">
            <w:pPr>
              <w:pStyle w:val="Caption"/>
            </w:pPr>
            <w:bookmarkStart w:id="4746" w:name="_Ref7931629"/>
            <w:bookmarkStart w:id="4747" w:name="_Toc76030592"/>
            <w:r>
              <w:t xml:space="preserve">Figure </w:t>
            </w:r>
            <w:r>
              <w:fldChar w:fldCharType="begin"/>
            </w:r>
            <w:r>
              <w:instrText xml:space="preserve"> SEQ Figure \* ARABIC </w:instrText>
            </w:r>
            <w:r>
              <w:fldChar w:fldCharType="separate"/>
            </w:r>
            <w:r w:rsidR="0004792C">
              <w:rPr>
                <w:noProof/>
              </w:rPr>
              <w:t>71</w:t>
            </w:r>
            <w:r>
              <w:fldChar w:fldCharType="end"/>
            </w:r>
            <w:bookmarkEnd w:id="4746"/>
            <w:r>
              <w:t>: Y-Joint Sheet Layout</w:t>
            </w:r>
            <w:bookmarkEnd w:id="4747"/>
            <w:r>
              <w:t xml:space="preserve"> </w:t>
            </w:r>
          </w:p>
        </w:tc>
        <w:tc>
          <w:tcPr>
            <w:tcW w:w="4605" w:type="dxa"/>
            <w:shd w:val="clear" w:color="auto" w:fill="auto"/>
          </w:tcPr>
          <w:p w14:paraId="683905AE" w14:textId="021C9670" w:rsidR="00D84132" w:rsidRPr="00066EE3" w:rsidRDefault="00D84132" w:rsidP="00B638D8">
            <w:pPr>
              <w:pStyle w:val="Caption"/>
              <w:rPr>
                <w:b w:val="0"/>
                <w:bCs w:val="0"/>
              </w:rPr>
            </w:pPr>
            <w:bookmarkStart w:id="4748" w:name="_Toc76030593"/>
            <w:r>
              <w:t xml:space="preserve">Figure </w:t>
            </w:r>
            <w:r>
              <w:fldChar w:fldCharType="begin"/>
            </w:r>
            <w:r>
              <w:instrText xml:space="preserve"> SEQ Figure \* ARABIC </w:instrText>
            </w:r>
            <w:r>
              <w:fldChar w:fldCharType="separate"/>
            </w:r>
            <w:r w:rsidR="0004792C">
              <w:rPr>
                <w:noProof/>
              </w:rPr>
              <w:t>72</w:t>
            </w:r>
            <w:r>
              <w:fldChar w:fldCharType="end"/>
            </w:r>
            <w:r>
              <w:t>: Parameters of Y-Joint Weld</w:t>
            </w:r>
            <w:bookmarkEnd w:id="4748"/>
            <w:r>
              <w:t xml:space="preserve"> </w:t>
            </w:r>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pt;height:36.75pt" o:ole="">
            <v:imagedata r:id="rId114" o:title=""/>
          </v:shape>
          <o:OLEObject Type="Embed" ProgID="Equation.3" ShapeID="_x0000_i1031" DrawAspect="Content" ObjectID="_1687801837"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99C24F" w:rsidR="00D25D3B" w:rsidRDefault="00D25D3B" w:rsidP="00D25D3B">
      <w:pPr>
        <w:pStyle w:val="Caption"/>
        <w:spacing w:before="120"/>
      </w:pPr>
      <w:bookmarkStart w:id="4749" w:name="_Toc3566511"/>
      <w:bookmarkStart w:id="4750" w:name="_Toc34747513"/>
      <w:bookmarkStart w:id="4751" w:name="_Toc77095972"/>
      <w:bookmarkStart w:id="4752" w:name="_Toc338939211"/>
      <w:r>
        <w:t xml:space="preserve">Table </w:t>
      </w:r>
      <w:r w:rsidR="00ED469A">
        <w:fldChar w:fldCharType="begin"/>
      </w:r>
      <w:r w:rsidR="00ED469A">
        <w:instrText xml:space="preserve"> SEQ Table \* ARABIC </w:instrText>
      </w:r>
      <w:r w:rsidR="00ED469A">
        <w:fldChar w:fldCharType="separate"/>
      </w:r>
      <w:ins w:id="4753" w:author="nick" w:date="2021-07-14T20:24:00Z">
        <w:r w:rsidR="0004792C">
          <w:rPr>
            <w:noProof/>
          </w:rPr>
          <w:t>114</w:t>
        </w:r>
      </w:ins>
      <w:del w:id="4754" w:author="nick" w:date="2021-07-13T19:07:00Z">
        <w:r w:rsidR="008F6A37" w:rsidDel="008D55BF">
          <w:rPr>
            <w:noProof/>
          </w:rPr>
          <w:delText>113</w:delText>
        </w:r>
      </w:del>
      <w:r w:rsidR="00ED469A">
        <w:fldChar w:fldCharType="end"/>
      </w:r>
      <w:r>
        <w:t>: Parameters of Y-Joint</w:t>
      </w:r>
      <w:bookmarkEnd w:id="4749"/>
      <w:bookmarkEnd w:id="4750"/>
      <w:bookmarkEnd w:id="4751"/>
    </w:p>
    <w:p w14:paraId="398C8EB2" w14:textId="77777777" w:rsidR="0006113C" w:rsidRPr="007055D9" w:rsidRDefault="0006113C" w:rsidP="00F4558F">
      <w:pPr>
        <w:pStyle w:val="Heading4"/>
        <w:tabs>
          <w:tab w:val="clear" w:pos="864"/>
          <w:tab w:val="num" w:pos="993"/>
        </w:tabs>
      </w:pPr>
      <w:bookmarkStart w:id="4755" w:name="_Toc3557046"/>
      <w:bookmarkStart w:id="4756" w:name="_Toc34747296"/>
      <w:bookmarkStart w:id="4757" w:name="_Toc77102115"/>
      <w:r w:rsidRPr="007055D9">
        <w:t>Attributes</w:t>
      </w:r>
      <w:bookmarkEnd w:id="4752"/>
      <w:bookmarkEnd w:id="4755"/>
      <w:bookmarkEnd w:id="4756"/>
      <w:bookmarkEnd w:id="4757"/>
    </w:p>
    <w:p w14:paraId="604B195B" w14:textId="6B31D0AD" w:rsidR="0006113C" w:rsidRPr="007055D9" w:rsidRDefault="00D83FC9" w:rsidP="00C0357F">
      <w:pPr>
        <w:pStyle w:val="Heading5"/>
      </w:pPr>
      <w:bookmarkStart w:id="4758" w:name="_Toc338939213"/>
      <w:r w:rsidRPr="007055D9">
        <w:t xml:space="preserve">Attribute </w:t>
      </w:r>
      <w:r w:rsidR="00194316">
        <w:t>"</w:t>
      </w:r>
      <w:r w:rsidRPr="007055D9">
        <w:t>b</w:t>
      </w:r>
      <w:r w:rsidR="0006113C" w:rsidRPr="007055D9">
        <w:t>ase</w:t>
      </w:r>
      <w:bookmarkEnd w:id="475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4759" w:name="_Toc338939214"/>
      <w:r w:rsidRPr="007055D9">
        <w:t xml:space="preserve">Attribute </w:t>
      </w:r>
      <w:r w:rsidR="00194316">
        <w:t>"</w:t>
      </w:r>
      <w:r w:rsidRPr="007055D9">
        <w:t>t</w:t>
      </w:r>
      <w:r w:rsidR="0006113C" w:rsidRPr="007055D9">
        <w:t>echnology</w:t>
      </w:r>
      <w:bookmarkEnd w:id="4759"/>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4760" w:name="_Toc338939215"/>
      <w:bookmarkStart w:id="4761" w:name="_Toc3557047"/>
      <w:bookmarkStart w:id="4762" w:name="_Toc34747297"/>
      <w:bookmarkStart w:id="4763" w:name="_Toc77102116"/>
      <w:r w:rsidRPr="007055D9">
        <w:t xml:space="preserve">Element </w:t>
      </w:r>
      <w:r w:rsidR="00194316">
        <w:t>"</w:t>
      </w:r>
      <w:r w:rsidRPr="007055D9">
        <w:t>weld_position</w:t>
      </w:r>
      <w:bookmarkEnd w:id="4760"/>
      <w:bookmarkEnd w:id="4761"/>
      <w:r w:rsidR="00194316">
        <w:t>"</w:t>
      </w:r>
      <w:bookmarkEnd w:id="4762"/>
      <w:bookmarkEnd w:id="476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5E229E4" w:rsidR="00C0357F" w:rsidRDefault="00C0357F" w:rsidP="00F3716C">
      <w:pPr>
        <w:pStyle w:val="Caption"/>
        <w:spacing w:before="120"/>
      </w:pPr>
      <w:bookmarkStart w:id="4764" w:name="_Toc3566512"/>
      <w:bookmarkStart w:id="4765" w:name="_Toc34747514"/>
      <w:bookmarkStart w:id="4766" w:name="_Toc77095973"/>
      <w:bookmarkStart w:id="4767" w:name="_Toc338939218"/>
      <w:r>
        <w:t xml:space="preserve">Table </w:t>
      </w:r>
      <w:r w:rsidR="00ED469A">
        <w:fldChar w:fldCharType="begin"/>
      </w:r>
      <w:r w:rsidR="00ED469A">
        <w:instrText xml:space="preserve"> SEQ Table \* ARABIC </w:instrText>
      </w:r>
      <w:r w:rsidR="00ED469A">
        <w:fldChar w:fldCharType="separate"/>
      </w:r>
      <w:ins w:id="4768" w:author="nick" w:date="2021-07-14T20:24:00Z">
        <w:r w:rsidR="0004792C">
          <w:rPr>
            <w:noProof/>
          </w:rPr>
          <w:t>115</w:t>
        </w:r>
      </w:ins>
      <w:del w:id="4769" w:author="nick" w:date="2021-07-13T19:07:00Z">
        <w:r w:rsidR="008F6A37" w:rsidDel="008D55BF">
          <w:rPr>
            <w:noProof/>
          </w:rPr>
          <w:delText>114</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4764"/>
      <w:bookmarkEnd w:id="4765"/>
      <w:bookmarkEnd w:id="4766"/>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57BC1D9"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4792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476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4770" w:name="_Toc338939219"/>
      <w:r w:rsidRPr="007055D9">
        <w:t xml:space="preserve">Attribute </w:t>
      </w:r>
      <w:r w:rsidR="00194316">
        <w:t>"</w:t>
      </w:r>
      <w:r w:rsidRPr="007055D9">
        <w:t>thickness</w:t>
      </w:r>
      <w:bookmarkEnd w:id="477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8ACF2E5" w:rsidR="00F3716C" w:rsidRDefault="00F3716C" w:rsidP="00F3716C">
      <w:pPr>
        <w:pStyle w:val="Caption"/>
        <w:spacing w:before="120"/>
      </w:pPr>
      <w:bookmarkStart w:id="4771" w:name="_Toc3566513"/>
      <w:bookmarkStart w:id="4772" w:name="_Toc34747515"/>
      <w:bookmarkStart w:id="4773" w:name="_Toc77095974"/>
      <w:bookmarkStart w:id="4774" w:name="_Toc338939220"/>
      <w:r>
        <w:t xml:space="preserve">Table </w:t>
      </w:r>
      <w:r w:rsidR="00ED469A">
        <w:fldChar w:fldCharType="begin"/>
      </w:r>
      <w:r w:rsidR="00ED469A">
        <w:instrText xml:space="preserve"> SEQ Table \* ARABIC </w:instrText>
      </w:r>
      <w:r w:rsidR="00ED469A">
        <w:fldChar w:fldCharType="separate"/>
      </w:r>
      <w:ins w:id="4775" w:author="nick" w:date="2021-07-14T20:24:00Z">
        <w:r w:rsidR="0004792C">
          <w:rPr>
            <w:noProof/>
          </w:rPr>
          <w:t>116</w:t>
        </w:r>
      </w:ins>
      <w:del w:id="4776" w:author="nick" w:date="2021-07-13T19:07:00Z">
        <w:r w:rsidR="008F6A37" w:rsidDel="008D55BF">
          <w:rPr>
            <w:noProof/>
          </w:rPr>
          <w:delText>115</w:delText>
        </w:r>
      </w:del>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4771"/>
      <w:bookmarkEnd w:id="4772"/>
      <w:bookmarkEnd w:id="4773"/>
    </w:p>
    <w:p w14:paraId="5886F713" w14:textId="2DB5B350" w:rsidR="0006113C" w:rsidRPr="007055D9" w:rsidRDefault="0006113C" w:rsidP="003E1F0A">
      <w:pPr>
        <w:pStyle w:val="Heading5"/>
      </w:pPr>
      <w:r w:rsidRPr="007055D9">
        <w:t xml:space="preserve">Attribute </w:t>
      </w:r>
      <w:r w:rsidR="00194316">
        <w:t>"</w:t>
      </w:r>
      <w:r w:rsidRPr="007055D9">
        <w:t>angle</w:t>
      </w:r>
      <w:bookmarkEnd w:id="477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4777" w:name="_Toc338939221"/>
      <w:r w:rsidRPr="007055D9">
        <w:t xml:space="preserve">Attribute </w:t>
      </w:r>
      <w:r w:rsidR="00194316">
        <w:t>"</w:t>
      </w:r>
      <w:r w:rsidRPr="007055D9">
        <w:t>penetration</w:t>
      </w:r>
      <w:bookmarkEnd w:id="4777"/>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4778" w:name="_Toc338939223"/>
      <w:r w:rsidRPr="007055D9">
        <w:t xml:space="preserve">Attribute </w:t>
      </w:r>
      <w:r w:rsidR="00194316">
        <w:t>"</w:t>
      </w:r>
      <w:r w:rsidRPr="007055D9">
        <w:t>shape</w:t>
      </w:r>
      <w:bookmarkEnd w:id="4778"/>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4779" w:name="_Toc338939224"/>
      <w:r w:rsidRPr="007055D9">
        <w:t xml:space="preserve">Attribute </w:t>
      </w:r>
      <w:r w:rsidR="00194316">
        <w:t>"</w:t>
      </w:r>
      <w:r w:rsidRPr="007055D9">
        <w:t>filler</w:t>
      </w:r>
      <w:bookmarkEnd w:id="4779"/>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966BAF" w:rsidRDefault="0006113C" w:rsidP="0006113C">
      <w:pPr>
        <w:pStyle w:val="XMLCode"/>
        <w:rPr>
          <w:b/>
          <w:color w:val="0070C0"/>
          <w:lang w:val="es-ES"/>
        </w:rPr>
      </w:pPr>
      <w:r w:rsidRPr="007055D9">
        <w:t xml:space="preserve">    </w:t>
      </w:r>
      <w:r w:rsidR="00254699">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3A3954" w:rsidRPr="00966BAF">
        <w:rPr>
          <w:b/>
          <w:color w:val="0070C0"/>
          <w:lang w:val="es-ES"/>
        </w:rPr>
        <w:t>.5</w:t>
      </w:r>
      <w:r w:rsidR="00194316" w:rsidRPr="00966BAF">
        <w:rPr>
          <w:b/>
          <w:color w:val="0070C0"/>
          <w:lang w:val="es-ES"/>
        </w:rPr>
        <w:t>"</w:t>
      </w:r>
      <w:r w:rsidR="003A3954" w:rsidRPr="00966BAF">
        <w:rPr>
          <w:b/>
          <w:color w:val="0070C0"/>
          <w:lang w:val="es-ES"/>
        </w:rPr>
        <w:t xml:space="preserve"> x=</w:t>
      </w:r>
      <w:r w:rsidR="00194316" w:rsidRPr="00966BAF">
        <w:rPr>
          <w:b/>
          <w:color w:val="0070C0"/>
          <w:lang w:val="es-ES"/>
        </w:rPr>
        <w:t>"</w:t>
      </w:r>
      <w:r w:rsidR="003A3954"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42CED5D3" w14:textId="217C7E1A" w:rsidR="008C2EA5" w:rsidRDefault="00254699" w:rsidP="00212AB5">
      <w:pPr>
        <w:pStyle w:val="XMLCode"/>
        <w:ind w:firstLine="114"/>
        <w:rPr>
          <w:b/>
          <w:color w:val="0070C0"/>
        </w:rPr>
      </w:pPr>
      <w:r w:rsidRPr="00966BAF">
        <w:rPr>
          <w:b/>
          <w:color w:val="0070C0"/>
          <w:lang w:val="es-ES"/>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4780" w:name="_Toc3557048"/>
      <w:bookmarkStart w:id="4781" w:name="_Toc34747298"/>
      <w:bookmarkStart w:id="4782" w:name="_Toc77102117"/>
      <w:r w:rsidRPr="007055D9">
        <w:lastRenderedPageBreak/>
        <w:t xml:space="preserve">Element </w:t>
      </w:r>
      <w:r w:rsidR="00194316">
        <w:t>"</w:t>
      </w:r>
      <w:r>
        <w:t>sheet_parameter</w:t>
      </w:r>
      <w:bookmarkEnd w:id="4780"/>
      <w:r w:rsidR="00194316">
        <w:t>"</w:t>
      </w:r>
      <w:bookmarkEnd w:id="4781"/>
      <w:bookmarkEnd w:id="4782"/>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44A49E5" w:rsidR="00C0357F" w:rsidRDefault="00C0357F" w:rsidP="00F3716C">
      <w:pPr>
        <w:pStyle w:val="Caption"/>
        <w:spacing w:before="120"/>
      </w:pPr>
      <w:bookmarkStart w:id="4783" w:name="_Toc3566514"/>
      <w:bookmarkStart w:id="4784" w:name="_Toc34747516"/>
      <w:bookmarkStart w:id="4785" w:name="_Toc77095975"/>
      <w:r>
        <w:t xml:space="preserve">Table </w:t>
      </w:r>
      <w:r w:rsidR="00ED469A">
        <w:fldChar w:fldCharType="begin"/>
      </w:r>
      <w:r w:rsidR="00ED469A">
        <w:instrText xml:space="preserve"> SEQ Table \* ARABIC </w:instrText>
      </w:r>
      <w:r w:rsidR="00ED469A">
        <w:fldChar w:fldCharType="separate"/>
      </w:r>
      <w:ins w:id="4786" w:author="nick" w:date="2021-07-14T20:24:00Z">
        <w:r w:rsidR="0004792C">
          <w:rPr>
            <w:noProof/>
          </w:rPr>
          <w:t>117</w:t>
        </w:r>
      </w:ins>
      <w:del w:id="4787" w:author="nick" w:date="2021-07-13T19:07:00Z">
        <w:r w:rsidR="008F6A37" w:rsidDel="008D55BF">
          <w:rPr>
            <w:noProof/>
          </w:rPr>
          <w:delText>116</w:delText>
        </w:r>
      </w:del>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4783"/>
      <w:bookmarkEnd w:id="4784"/>
      <w:bookmarkEnd w:id="478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966BAF" w:rsidRDefault="00A305D9" w:rsidP="003B782B">
      <w:pPr>
        <w:pStyle w:val="XMLCode"/>
        <w:keepNext/>
        <w:keepLines/>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3B782B" w:rsidRPr="00966BAF">
        <w:rPr>
          <w:i/>
          <w:lang w:val="es-ES"/>
        </w:rPr>
        <w:t xml:space="preserve"> ...</w:t>
      </w:r>
      <w:r w:rsidRPr="00966BAF">
        <w:rPr>
          <w:lang w:val="es-ES"/>
        </w:rPr>
        <w:t>/&gt;</w:t>
      </w:r>
    </w:p>
    <w:p w14:paraId="0A87B8BF" w14:textId="49997125" w:rsidR="00A305D9" w:rsidRPr="009F3818" w:rsidRDefault="00A305D9" w:rsidP="00683F88">
      <w:pPr>
        <w:pStyle w:val="XMLCode"/>
        <w:keepNext/>
        <w:keepLines/>
        <w:rPr>
          <w:b/>
          <w:color w:val="0070C0"/>
        </w:rPr>
      </w:pPr>
      <w:r w:rsidRPr="00966BAF">
        <w:rPr>
          <w:lang w:val="es-ES"/>
        </w:rP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4788" w:name="WeldDefinitionKJoint"/>
      <w:bookmarkStart w:id="4789" w:name="_Toc338939115"/>
      <w:bookmarkStart w:id="4790" w:name="_Toc3557049"/>
      <w:bookmarkStart w:id="4791" w:name="_Toc34747299"/>
      <w:bookmarkStart w:id="4792" w:name="_Toc77102118"/>
      <w:bookmarkEnd w:id="4788"/>
      <w:r w:rsidRPr="007055D9">
        <w:t>K-Joint</w:t>
      </w:r>
      <w:bookmarkEnd w:id="4789"/>
      <w:bookmarkEnd w:id="4790"/>
      <w:bookmarkEnd w:id="4791"/>
      <w:bookmarkEnd w:id="479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2444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4797" w:name="_Toc3557050"/>
      <w:bookmarkStart w:id="4798" w:name="_Toc34747300"/>
      <w:bookmarkStart w:id="4799" w:name="_Toc77102119"/>
      <w:r w:rsidRPr="007055D9">
        <w:t>Sheet Parameters</w:t>
      </w:r>
      <w:bookmarkEnd w:id="4797"/>
      <w:bookmarkEnd w:id="4798"/>
      <w:bookmarkEnd w:id="479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275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477D243" w:rsidR="0004792C" w:rsidRPr="003670AB" w:rsidRDefault="0004792C" w:rsidP="008A1560">
                            <w:pPr>
                              <w:pStyle w:val="Caption"/>
                              <w:rPr>
                                <w:b w:val="0"/>
                                <w:bCs w:val="0"/>
                                <w:noProof/>
                                <w:sz w:val="26"/>
                                <w:szCs w:val="28"/>
                              </w:rPr>
                            </w:pPr>
                            <w:bookmarkStart w:id="4800" w:name="_Ref7932243"/>
                            <w:bookmarkStart w:id="4801" w:name="_Toc3557143"/>
                            <w:bookmarkStart w:id="4802" w:name="_Ref7932230"/>
                            <w:bookmarkStart w:id="4803" w:name="_Toc34747396"/>
                            <w:bookmarkStart w:id="4804" w:name="_Toc76030594"/>
                            <w:r>
                              <w:t xml:space="preserve">Figure </w:t>
                            </w:r>
                            <w:r>
                              <w:fldChar w:fldCharType="begin"/>
                            </w:r>
                            <w:r>
                              <w:instrText xml:space="preserve"> SEQ Figure \* ARABIC </w:instrText>
                            </w:r>
                            <w:r>
                              <w:fldChar w:fldCharType="separate"/>
                            </w:r>
                            <w:r>
                              <w:rPr>
                                <w:noProof/>
                              </w:rPr>
                              <w:t>73</w:t>
                            </w:r>
                            <w:r>
                              <w:fldChar w:fldCharType="end"/>
                            </w:r>
                            <w:bookmarkEnd w:id="4800"/>
                            <w:r>
                              <w:t>: K-Joint Sheet Layout</w:t>
                            </w:r>
                            <w:bookmarkEnd w:id="4801"/>
                            <w:bookmarkEnd w:id="4802"/>
                            <w:bookmarkEnd w:id="4803"/>
                            <w:bookmarkEnd w:id="4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7477D243" w:rsidR="0004792C" w:rsidRPr="003670AB" w:rsidRDefault="0004792C" w:rsidP="008A1560">
                      <w:pPr>
                        <w:pStyle w:val="Caption"/>
                        <w:rPr>
                          <w:b w:val="0"/>
                          <w:bCs w:val="0"/>
                          <w:noProof/>
                          <w:sz w:val="26"/>
                          <w:szCs w:val="28"/>
                        </w:rPr>
                      </w:pPr>
                      <w:bookmarkStart w:id="4805" w:name="_Ref7932243"/>
                      <w:bookmarkStart w:id="4806" w:name="_Toc3557143"/>
                      <w:bookmarkStart w:id="4807" w:name="_Ref7932230"/>
                      <w:bookmarkStart w:id="4808" w:name="_Toc34747396"/>
                      <w:bookmarkStart w:id="4809" w:name="_Toc76030594"/>
                      <w:r>
                        <w:t xml:space="preserve">Figure </w:t>
                      </w:r>
                      <w:r>
                        <w:fldChar w:fldCharType="begin"/>
                      </w:r>
                      <w:r>
                        <w:instrText xml:space="preserve"> SEQ Figure \* ARABIC </w:instrText>
                      </w:r>
                      <w:r>
                        <w:fldChar w:fldCharType="separate"/>
                      </w:r>
                      <w:r>
                        <w:rPr>
                          <w:noProof/>
                        </w:rPr>
                        <w:t>73</w:t>
                      </w:r>
                      <w:r>
                        <w:fldChar w:fldCharType="end"/>
                      </w:r>
                      <w:bookmarkEnd w:id="4805"/>
                      <w:r>
                        <w:t>: K-Joint Sheet Layout</w:t>
                      </w:r>
                      <w:bookmarkEnd w:id="4806"/>
                      <w:bookmarkEnd w:id="4807"/>
                      <w:bookmarkEnd w:id="4808"/>
                      <w:bookmarkEnd w:id="480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4810" w:name="_Toc3557051"/>
      <w:bookmarkStart w:id="4811" w:name="_Toc34747301"/>
      <w:bookmarkStart w:id="4812" w:name="_Toc77102120"/>
      <w:r w:rsidRPr="007055D9">
        <w:t>Weld Parameters</w:t>
      </w:r>
      <w:bookmarkEnd w:id="4810"/>
      <w:bookmarkEnd w:id="4811"/>
      <w:bookmarkEnd w:id="4812"/>
    </w:p>
    <w:p w14:paraId="26CE6BF0" w14:textId="51168494" w:rsidR="00255787" w:rsidRPr="007055D9" w:rsidRDefault="00C6012A" w:rsidP="007C5CDD">
      <w:pPr>
        <w:keepNext/>
        <w:jc w:val="both"/>
      </w:pPr>
      <w:r>
        <w:rPr>
          <w:noProof/>
          <w:lang w:eastAsia="en-US"/>
        </w:rPr>
        <w:drawing>
          <wp:anchor distT="0" distB="0" distL="114300" distR="114300" simplePos="0" relativeHeight="25162854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2684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67440828" w:rsidR="0004792C" w:rsidRPr="00C21C59" w:rsidRDefault="0004792C" w:rsidP="008A1560">
                            <w:pPr>
                              <w:pStyle w:val="Caption"/>
                              <w:rPr>
                                <w:noProof/>
                                <w:szCs w:val="24"/>
                              </w:rPr>
                            </w:pPr>
                            <w:bookmarkStart w:id="4813" w:name="_Toc3557144"/>
                            <w:bookmarkStart w:id="4814" w:name="_Toc34747397"/>
                            <w:bookmarkStart w:id="4815"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4813"/>
                            <w:bookmarkEnd w:id="4814"/>
                            <w:bookmarkEnd w:id="4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67440828" w:rsidR="0004792C" w:rsidRPr="00C21C59" w:rsidRDefault="0004792C" w:rsidP="008A1560">
                      <w:pPr>
                        <w:pStyle w:val="Caption"/>
                        <w:rPr>
                          <w:noProof/>
                          <w:szCs w:val="24"/>
                        </w:rPr>
                      </w:pPr>
                      <w:bookmarkStart w:id="4816" w:name="_Toc3557144"/>
                      <w:bookmarkStart w:id="4817" w:name="_Toc34747397"/>
                      <w:bookmarkStart w:id="4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4816"/>
                      <w:bookmarkEnd w:id="4817"/>
                      <w:bookmarkEnd w:id="481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pt;height:36.75pt" o:ole="">
            <v:imagedata r:id="rId114" o:title=""/>
          </v:shape>
          <o:OLEObject Type="Embed" ProgID="Equation.3" ShapeID="_x0000_i1032" DrawAspect="Content" ObjectID="_1687801838"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EAD169D" w:rsidR="00255787" w:rsidRPr="007055D9" w:rsidRDefault="00F3716C" w:rsidP="00F3716C">
      <w:pPr>
        <w:pStyle w:val="Caption"/>
        <w:spacing w:before="120"/>
      </w:pPr>
      <w:bookmarkStart w:id="4819" w:name="_Toc3566515"/>
      <w:bookmarkStart w:id="4820" w:name="_Toc34747517"/>
      <w:bookmarkStart w:id="4821" w:name="_Toc77095976"/>
      <w:r>
        <w:t xml:space="preserve">Table </w:t>
      </w:r>
      <w:r w:rsidR="00ED469A">
        <w:fldChar w:fldCharType="begin"/>
      </w:r>
      <w:r w:rsidR="00ED469A">
        <w:instrText xml:space="preserve"> SEQ Table \* ARABIC </w:instrText>
      </w:r>
      <w:r w:rsidR="00ED469A">
        <w:fldChar w:fldCharType="separate"/>
      </w:r>
      <w:ins w:id="4822" w:author="nick" w:date="2021-07-14T20:24:00Z">
        <w:r w:rsidR="0004792C">
          <w:rPr>
            <w:noProof/>
          </w:rPr>
          <w:t>118</w:t>
        </w:r>
      </w:ins>
      <w:del w:id="4823" w:author="nick" w:date="2021-07-13T19:07:00Z">
        <w:r w:rsidR="008F6A37" w:rsidDel="008D55BF">
          <w:rPr>
            <w:noProof/>
          </w:rPr>
          <w:delText>117</w:delText>
        </w:r>
      </w:del>
      <w:r w:rsidR="00ED469A">
        <w:fldChar w:fldCharType="end"/>
      </w:r>
      <w:r w:rsidR="008A1560">
        <w:t>: Parameters of K-Joint</w:t>
      </w:r>
      <w:bookmarkEnd w:id="4819"/>
      <w:bookmarkEnd w:id="4820"/>
      <w:bookmarkEnd w:id="4821"/>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4824" w:name="_Toc338939226"/>
      <w:bookmarkStart w:id="4825" w:name="_Toc3557052"/>
      <w:bookmarkStart w:id="4826" w:name="_Toc34747302"/>
      <w:bookmarkStart w:id="4827" w:name="_Toc77102121"/>
      <w:r w:rsidRPr="007055D9">
        <w:t>Attributes</w:t>
      </w:r>
      <w:bookmarkEnd w:id="4824"/>
      <w:bookmarkEnd w:id="4825"/>
      <w:bookmarkEnd w:id="4826"/>
      <w:bookmarkEnd w:id="4827"/>
    </w:p>
    <w:p w14:paraId="6CD2696C" w14:textId="0CB68550" w:rsidR="0006113C" w:rsidRPr="007055D9" w:rsidRDefault="008140DB" w:rsidP="003E1F0A">
      <w:pPr>
        <w:pStyle w:val="Heading5"/>
      </w:pPr>
      <w:bookmarkStart w:id="4828" w:name="_Toc338939228"/>
      <w:r w:rsidRPr="007055D9">
        <w:t xml:space="preserve">Attribute </w:t>
      </w:r>
      <w:r w:rsidR="00194316">
        <w:t>"</w:t>
      </w:r>
      <w:r w:rsidRPr="007055D9">
        <w:t>b</w:t>
      </w:r>
      <w:r w:rsidR="0006113C" w:rsidRPr="007055D9">
        <w:t>ase</w:t>
      </w:r>
      <w:bookmarkEnd w:id="482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4829" w:name="_Toc338939229"/>
      <w:r w:rsidRPr="007055D9">
        <w:t xml:space="preserve">Attribute </w:t>
      </w:r>
      <w:r w:rsidR="00194316">
        <w:t>"</w:t>
      </w:r>
      <w:r w:rsidRPr="007055D9">
        <w:t>t</w:t>
      </w:r>
      <w:r w:rsidR="0006113C" w:rsidRPr="007055D9">
        <w:t>echnology</w:t>
      </w:r>
      <w:bookmarkEnd w:id="482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4830" w:name="_Toc338939230"/>
      <w:bookmarkStart w:id="4831" w:name="_Toc3557053"/>
      <w:bookmarkStart w:id="4832" w:name="_Toc34747303"/>
      <w:bookmarkStart w:id="4833" w:name="_Toc77102122"/>
      <w:r w:rsidRPr="007055D9">
        <w:t xml:space="preserve">Element </w:t>
      </w:r>
      <w:r w:rsidR="00194316">
        <w:t>"</w:t>
      </w:r>
      <w:r w:rsidRPr="007055D9">
        <w:t>weld_position</w:t>
      </w:r>
      <w:bookmarkEnd w:id="4830"/>
      <w:bookmarkEnd w:id="4831"/>
      <w:r w:rsidR="00194316">
        <w:t>"</w:t>
      </w:r>
      <w:bookmarkEnd w:id="4832"/>
      <w:bookmarkEnd w:id="483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484BF48" w:rsidR="00237781" w:rsidRDefault="00237781" w:rsidP="00F3716C">
      <w:pPr>
        <w:pStyle w:val="Caption"/>
        <w:spacing w:before="120"/>
      </w:pPr>
      <w:bookmarkStart w:id="4834" w:name="_Toc3566516"/>
      <w:bookmarkStart w:id="4835" w:name="_Toc34747518"/>
      <w:bookmarkStart w:id="4836" w:name="_Toc77095977"/>
      <w:bookmarkStart w:id="4837" w:name="_Toc338939233"/>
      <w:r>
        <w:t xml:space="preserve">Table </w:t>
      </w:r>
      <w:r w:rsidR="00ED469A">
        <w:fldChar w:fldCharType="begin"/>
      </w:r>
      <w:r w:rsidR="00ED469A">
        <w:instrText xml:space="preserve"> SEQ Table \* ARABIC </w:instrText>
      </w:r>
      <w:r w:rsidR="00ED469A">
        <w:fldChar w:fldCharType="separate"/>
      </w:r>
      <w:ins w:id="4838" w:author="nick" w:date="2021-07-14T20:24:00Z">
        <w:r w:rsidR="0004792C">
          <w:rPr>
            <w:noProof/>
          </w:rPr>
          <w:t>119</w:t>
        </w:r>
      </w:ins>
      <w:del w:id="4839" w:author="nick" w:date="2021-07-13T19:07:00Z">
        <w:r w:rsidR="008F6A37" w:rsidDel="008D55BF">
          <w:rPr>
            <w:noProof/>
          </w:rPr>
          <w:delText>118</w:delText>
        </w:r>
      </w:del>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4834"/>
      <w:bookmarkEnd w:id="4835"/>
      <w:bookmarkEnd w:id="4836"/>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3B914C5D"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4792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4792C" w:rsidRPr="0004792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483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4840" w:name="_Toc338939234"/>
      <w:r w:rsidRPr="007055D9">
        <w:t xml:space="preserve">Attribute </w:t>
      </w:r>
      <w:r w:rsidR="00194316">
        <w:t>"</w:t>
      </w:r>
      <w:r w:rsidRPr="007055D9">
        <w:t>thickness</w:t>
      </w:r>
      <w:bookmarkEnd w:id="4840"/>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7593C8E" w:rsidR="00F3716C" w:rsidRDefault="00F3716C" w:rsidP="00F3716C">
      <w:pPr>
        <w:pStyle w:val="Caption"/>
        <w:spacing w:before="120"/>
      </w:pPr>
      <w:bookmarkStart w:id="4841" w:name="_Toc3566517"/>
      <w:bookmarkStart w:id="4842" w:name="_Toc34747519"/>
      <w:bookmarkStart w:id="4843" w:name="_Toc77095978"/>
      <w:bookmarkStart w:id="4844" w:name="_Toc338939235"/>
      <w:r>
        <w:t xml:space="preserve">Table </w:t>
      </w:r>
      <w:r w:rsidR="00ED469A">
        <w:fldChar w:fldCharType="begin"/>
      </w:r>
      <w:r w:rsidR="00ED469A">
        <w:instrText xml:space="preserve"> SEQ Table \* ARABIC </w:instrText>
      </w:r>
      <w:r w:rsidR="00ED469A">
        <w:fldChar w:fldCharType="separate"/>
      </w:r>
      <w:ins w:id="4845" w:author="nick" w:date="2021-07-14T20:24:00Z">
        <w:r w:rsidR="0004792C">
          <w:rPr>
            <w:noProof/>
          </w:rPr>
          <w:t>120</w:t>
        </w:r>
      </w:ins>
      <w:del w:id="4846" w:author="nick" w:date="2021-07-13T19:07:00Z">
        <w:r w:rsidR="008F6A37" w:rsidDel="008D55BF">
          <w:rPr>
            <w:noProof/>
          </w:rPr>
          <w:delText>119</w:delText>
        </w:r>
      </w:del>
      <w:r w:rsidR="00ED469A">
        <w:fldChar w:fldCharType="end"/>
      </w:r>
      <w:r w:rsidR="0070710C">
        <w:t xml:space="preserve">: Value Dependency of Attribute </w:t>
      </w:r>
      <w:r w:rsidR="0070710C">
        <w:rPr>
          <w:rStyle w:val="elementdeftypeChar"/>
          <w:b/>
        </w:rPr>
        <w:t>thickness</w:t>
      </w:r>
      <w:bookmarkEnd w:id="4841"/>
      <w:bookmarkEnd w:id="4842"/>
      <w:bookmarkEnd w:id="4843"/>
    </w:p>
    <w:p w14:paraId="484E78C3" w14:textId="0E604EA6" w:rsidR="0006113C" w:rsidRPr="007055D9" w:rsidRDefault="0006113C" w:rsidP="00DA7B31">
      <w:pPr>
        <w:pStyle w:val="Heading5"/>
      </w:pPr>
      <w:r w:rsidRPr="007055D9">
        <w:t xml:space="preserve">Attribute </w:t>
      </w:r>
      <w:r w:rsidR="00194316">
        <w:t>"</w:t>
      </w:r>
      <w:r w:rsidRPr="007055D9">
        <w:t>angle</w:t>
      </w:r>
      <w:bookmarkEnd w:id="484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4847" w:name="_Toc338939236"/>
      <w:r w:rsidRPr="007055D9">
        <w:t xml:space="preserve">Attribute </w:t>
      </w:r>
      <w:r w:rsidR="00194316">
        <w:t>"</w:t>
      </w:r>
      <w:r w:rsidRPr="007055D9">
        <w:t>penetration</w:t>
      </w:r>
      <w:bookmarkEnd w:id="4847"/>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4848" w:name="_Toc338939238"/>
      <w:r w:rsidRPr="007055D9">
        <w:t xml:space="preserve">Attribute </w:t>
      </w:r>
      <w:r w:rsidR="00194316">
        <w:t>"</w:t>
      </w:r>
      <w:r w:rsidRPr="007055D9">
        <w:t>shape</w:t>
      </w:r>
      <w:bookmarkEnd w:id="4848"/>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4849" w:name="_Toc338939239"/>
      <w:r w:rsidRPr="007055D9">
        <w:t xml:space="preserve">Attribute </w:t>
      </w:r>
      <w:r w:rsidR="00194316">
        <w:t>"</w:t>
      </w:r>
      <w:r w:rsidRPr="007055D9">
        <w:t>filler</w:t>
      </w:r>
      <w:bookmarkEnd w:id="4849"/>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923B0AB" w14:textId="6D2A5B18"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2</w:t>
      </w:r>
      <w:r w:rsidR="00194316" w:rsidRPr="00966BAF">
        <w:rPr>
          <w:b/>
          <w:color w:val="0070C0"/>
          <w:lang w:val="es-ES"/>
        </w:rPr>
        <w:t>"</w:t>
      </w:r>
    </w:p>
    <w:p w14:paraId="150ABCE5" w14:textId="6190A157"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F3AE6" w14:textId="39C3612F"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4850" w:name="WeldDefinitionCrossJoint"/>
      <w:bookmarkStart w:id="4851" w:name="_Ref397588351"/>
      <w:bookmarkStart w:id="4852" w:name="_Toc3557054"/>
      <w:bookmarkStart w:id="4853" w:name="_Toc34747304"/>
      <w:bookmarkStart w:id="4854" w:name="_Toc338939116"/>
      <w:bookmarkStart w:id="4855" w:name="_Toc77102123"/>
      <w:bookmarkEnd w:id="4850"/>
      <w:r w:rsidRPr="007055D9">
        <w:t xml:space="preserve">Element </w:t>
      </w:r>
      <w:r w:rsidR="00194316">
        <w:t>"</w:t>
      </w:r>
      <w:r>
        <w:t>sheet_parameter</w:t>
      </w:r>
      <w:bookmarkEnd w:id="4851"/>
      <w:bookmarkEnd w:id="4852"/>
      <w:r w:rsidR="00194316">
        <w:t>"</w:t>
      </w:r>
      <w:bookmarkEnd w:id="4853"/>
      <w:bookmarkEnd w:id="485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A75FD5" w:rsidR="00237781" w:rsidRDefault="00237781" w:rsidP="00F3716C">
      <w:pPr>
        <w:pStyle w:val="Caption"/>
        <w:spacing w:before="120"/>
      </w:pPr>
      <w:bookmarkStart w:id="4856" w:name="_Toc3566518"/>
      <w:bookmarkStart w:id="4857" w:name="_Toc34747520"/>
      <w:bookmarkStart w:id="4858" w:name="_Toc77095979"/>
      <w:r>
        <w:t xml:space="preserve">Table </w:t>
      </w:r>
      <w:r w:rsidR="00ED469A">
        <w:fldChar w:fldCharType="begin"/>
      </w:r>
      <w:r w:rsidR="00ED469A">
        <w:instrText xml:space="preserve"> SEQ Table \* ARABIC </w:instrText>
      </w:r>
      <w:r w:rsidR="00ED469A">
        <w:fldChar w:fldCharType="separate"/>
      </w:r>
      <w:ins w:id="4859" w:author="nick" w:date="2021-07-14T20:24:00Z">
        <w:r w:rsidR="0004792C">
          <w:rPr>
            <w:noProof/>
          </w:rPr>
          <w:t>121</w:t>
        </w:r>
      </w:ins>
      <w:del w:id="4860" w:author="nick" w:date="2021-07-13T19:07:00Z">
        <w:r w:rsidR="008F6A37" w:rsidDel="008D55BF">
          <w:rPr>
            <w:noProof/>
          </w:rPr>
          <w:delText>120</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4856"/>
      <w:bookmarkEnd w:id="4857"/>
      <w:bookmarkEnd w:id="485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966BAF" w:rsidRDefault="00C349F8" w:rsidP="00C349F8">
      <w:pPr>
        <w:pStyle w:val="XMLCode"/>
        <w:rPr>
          <w:i/>
          <w:lang w:val="es-ES"/>
        </w:rPr>
      </w:pPr>
      <w:r w:rsidRPr="006A238A">
        <w:t xml:space="preserve">        </w:t>
      </w:r>
      <w:r w:rsidRPr="00966BAF">
        <w:rPr>
          <w:i/>
          <w:lang w:val="es-ES"/>
        </w:rPr>
        <w:t xml:space="preserve">&lt;weld_position </w:t>
      </w:r>
      <w:r w:rsidR="003A004C" w:rsidRPr="00966BAF">
        <w:rPr>
          <w:i/>
          <w:lang w:val="es-ES"/>
        </w:rPr>
        <w:t>u=</w:t>
      </w:r>
      <w:r w:rsidR="00194316" w:rsidRPr="00966BAF">
        <w:rPr>
          <w:i/>
          <w:lang w:val="es-ES"/>
        </w:rPr>
        <w:t>"</w:t>
      </w:r>
      <w:r w:rsidR="003A004C" w:rsidRPr="00966BAF">
        <w:rPr>
          <w:i/>
          <w:lang w:val="es-ES"/>
        </w:rPr>
        <w:t>1.0</w:t>
      </w:r>
      <w:r w:rsidR="00194316" w:rsidRPr="00966BAF">
        <w:rPr>
          <w:i/>
          <w:lang w:val="es-ES"/>
        </w:rPr>
        <w:t>"</w:t>
      </w:r>
      <w:r w:rsidR="003A004C" w:rsidRPr="00966BAF">
        <w:rPr>
          <w:i/>
          <w:lang w:val="es-ES"/>
        </w:rPr>
        <w:t xml:space="preserve"> x=</w:t>
      </w:r>
      <w:r w:rsidR="00194316" w:rsidRPr="00966BAF">
        <w:rPr>
          <w:i/>
          <w:lang w:val="es-ES"/>
        </w:rPr>
        <w:t>"</w:t>
      </w:r>
      <w:r w:rsidR="003A004C" w:rsidRPr="00966BAF">
        <w:rPr>
          <w:i/>
          <w:lang w:val="es-ES"/>
        </w:rPr>
        <w:t>2</w:t>
      </w:r>
      <w:r w:rsidR="00194316" w:rsidRPr="00966BAF">
        <w:rPr>
          <w:i/>
          <w:lang w:val="es-ES"/>
        </w:rPr>
        <w:t>"</w:t>
      </w:r>
      <w:r w:rsidR="003A004C" w:rsidRPr="00966BAF">
        <w:rPr>
          <w:i/>
          <w:lang w:val="es-ES"/>
        </w:rPr>
        <w:t xml:space="preserve"> y=</w:t>
      </w:r>
      <w:r w:rsidR="00194316" w:rsidRPr="00966BAF">
        <w:rPr>
          <w:i/>
          <w:lang w:val="es-ES"/>
        </w:rPr>
        <w:t>"</w:t>
      </w:r>
      <w:r w:rsidR="003A004C" w:rsidRPr="00966BAF">
        <w:rPr>
          <w:i/>
          <w:lang w:val="es-ES"/>
        </w:rPr>
        <w:t>0</w:t>
      </w:r>
      <w:r w:rsidR="00194316" w:rsidRPr="00966BAF">
        <w:rPr>
          <w:i/>
          <w:lang w:val="es-ES"/>
        </w:rPr>
        <w:t>"</w:t>
      </w:r>
      <w:r w:rsidR="003A004C" w:rsidRPr="00966BAF">
        <w:rPr>
          <w:i/>
          <w:lang w:val="es-ES"/>
        </w:rPr>
        <w:t xml:space="preserve"> z=</w:t>
      </w:r>
      <w:r w:rsidR="00194316" w:rsidRPr="00966BAF">
        <w:rPr>
          <w:i/>
          <w:lang w:val="es-ES"/>
        </w:rPr>
        <w:t>"</w:t>
      </w:r>
      <w:r w:rsidR="003A004C" w:rsidRPr="00966BAF">
        <w:rPr>
          <w:i/>
          <w:lang w:val="es-ES"/>
        </w:rPr>
        <w:t>1</w:t>
      </w:r>
      <w:r w:rsidR="00194316" w:rsidRPr="00966BAF">
        <w:rPr>
          <w:i/>
          <w:lang w:val="es-ES"/>
        </w:rPr>
        <w:t>"</w:t>
      </w:r>
      <w:r w:rsidRPr="00966BAF">
        <w:rPr>
          <w:i/>
          <w:lang w:val="es-ES"/>
        </w:rPr>
        <w:t xml:space="preserve"> .../&gt;</w:t>
      </w:r>
    </w:p>
    <w:p w14:paraId="476ACC64" w14:textId="619CC2F5"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0.0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2</w:t>
      </w:r>
      <w:r w:rsidR="00194316" w:rsidRPr="00966BAF">
        <w:rPr>
          <w:i/>
          <w:lang w:val="es-ES"/>
        </w:rPr>
        <w:t>"</w:t>
      </w:r>
      <w:r w:rsidRPr="00966BAF">
        <w:rPr>
          <w:i/>
          <w:lang w:val="es-ES"/>
        </w:rPr>
        <w:t xml:space="preserve"> .../&gt;</w:t>
      </w:r>
    </w:p>
    <w:p w14:paraId="672FE4AE" w14:textId="241D8E0A"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1.0</w:t>
      </w:r>
      <w:r w:rsidR="00194316" w:rsidRPr="00966BAF">
        <w:rPr>
          <w:i/>
          <w:lang w:val="es-ES"/>
        </w:rPr>
        <w:t>"</w:t>
      </w:r>
      <w:r w:rsidRPr="00966BAF">
        <w:rPr>
          <w:i/>
          <w:lang w:val="es-ES"/>
        </w:rPr>
        <w:t xml:space="preserve"> x=</w:t>
      </w:r>
      <w:r w:rsidR="00194316" w:rsidRPr="00966BAF">
        <w:rPr>
          <w:i/>
          <w:lang w:val="es-ES"/>
        </w:rPr>
        <w:t>"</w:t>
      </w:r>
      <w:r w:rsidRPr="00966BAF">
        <w:rPr>
          <w:i/>
          <w:lang w:val="es-ES"/>
        </w:rPr>
        <w:t>-2</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3364C493" w14:textId="2C081B2C" w:rsidR="00C349F8" w:rsidRDefault="00C349F8" w:rsidP="00C349F8">
      <w:pPr>
        <w:pStyle w:val="XMLCode"/>
        <w:rPr>
          <w:b/>
          <w:color w:val="0070C0"/>
        </w:rPr>
      </w:pPr>
      <w:r w:rsidRPr="00966BAF">
        <w:rPr>
          <w:lang w:val="es-ES"/>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4861" w:name="_Toc3557055"/>
      <w:bookmarkStart w:id="4862" w:name="_Toc34747305"/>
      <w:bookmarkStart w:id="4863" w:name="_Toc77102124"/>
      <w:r>
        <w:t>Cruciform Joint</w:t>
      </w:r>
      <w:bookmarkEnd w:id="4854"/>
      <w:bookmarkEnd w:id="4861"/>
      <w:bookmarkEnd w:id="4862"/>
      <w:bookmarkEnd w:id="486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4864" w:name="GenericSeamWeldWeldingTechnology"/>
      <w:bookmarkEnd w:id="486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4865" w:name="_Toc3557056"/>
      <w:bookmarkStart w:id="4866" w:name="_Toc34747306"/>
      <w:bookmarkStart w:id="4867" w:name="_Toc77102125"/>
      <w:r>
        <w:rPr>
          <w:noProof/>
          <w:lang w:eastAsia="en-US"/>
        </w:rPr>
        <w:drawing>
          <wp:anchor distT="0" distB="0" distL="114300" distR="114300" simplePos="0" relativeHeight="25163264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4865"/>
      <w:bookmarkEnd w:id="4866"/>
      <w:bookmarkEnd w:id="486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4868" w:name="_Toc3557057"/>
      <w:bookmarkStart w:id="4869" w:name="_Toc34747307"/>
      <w:bookmarkStart w:id="4870" w:name="_Toc77102126"/>
      <w:r>
        <w:rPr>
          <w:noProof/>
          <w:lang w:eastAsia="en-US"/>
        </w:rPr>
        <mc:AlternateContent>
          <mc:Choice Requires="wps">
            <w:drawing>
              <wp:anchor distT="0" distB="0" distL="114300" distR="114300" simplePos="0" relativeHeight="25173094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E5BCEB1" w:rsidR="0004792C" w:rsidRPr="00412853" w:rsidRDefault="0004792C" w:rsidP="00AA1695">
                            <w:pPr>
                              <w:pStyle w:val="Caption"/>
                              <w:rPr>
                                <w:noProof/>
                                <w:szCs w:val="24"/>
                              </w:rPr>
                            </w:pPr>
                            <w:bookmarkStart w:id="4871" w:name="_Toc3557145"/>
                            <w:bookmarkStart w:id="4872" w:name="_Toc34747398"/>
                            <w:bookmarkStart w:id="4873"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4871"/>
                            <w:bookmarkEnd w:id="4872"/>
                            <w:bookmarkEnd w:id="4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3E5BCEB1" w:rsidR="0004792C" w:rsidRPr="00412853" w:rsidRDefault="0004792C" w:rsidP="00AA1695">
                      <w:pPr>
                        <w:pStyle w:val="Caption"/>
                        <w:rPr>
                          <w:noProof/>
                          <w:szCs w:val="24"/>
                        </w:rPr>
                      </w:pPr>
                      <w:bookmarkStart w:id="4874" w:name="_Toc3557145"/>
                      <w:bookmarkStart w:id="4875" w:name="_Toc34747398"/>
                      <w:bookmarkStart w:id="487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4874"/>
                      <w:bookmarkEnd w:id="4875"/>
                      <w:bookmarkEnd w:id="4876"/>
                    </w:p>
                  </w:txbxContent>
                </v:textbox>
              </v:shape>
            </w:pict>
          </mc:Fallback>
        </mc:AlternateContent>
      </w:r>
      <w:r w:rsidR="00255787" w:rsidRPr="007055D9">
        <w:t>Weld Parameters</w:t>
      </w:r>
      <w:bookmarkEnd w:id="4868"/>
      <w:bookmarkEnd w:id="4869"/>
      <w:bookmarkEnd w:id="4870"/>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673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902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504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1711D94B" w:rsidR="0004792C" w:rsidRPr="006E5062" w:rsidRDefault="0004792C" w:rsidP="00AA1695">
                            <w:pPr>
                              <w:pStyle w:val="Caption"/>
                              <w:rPr>
                                <w:noProof/>
                                <w:szCs w:val="24"/>
                              </w:rPr>
                            </w:pPr>
                            <w:bookmarkStart w:id="4877" w:name="_Toc3557146"/>
                            <w:bookmarkStart w:id="4878" w:name="_Toc34747399"/>
                            <w:bookmarkStart w:id="487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4877"/>
                            <w:bookmarkEnd w:id="4878"/>
                            <w:bookmarkEnd w:id="4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1711D94B" w:rsidR="0004792C" w:rsidRPr="006E5062" w:rsidRDefault="0004792C" w:rsidP="00AA1695">
                      <w:pPr>
                        <w:pStyle w:val="Caption"/>
                        <w:rPr>
                          <w:noProof/>
                          <w:szCs w:val="24"/>
                        </w:rPr>
                      </w:pPr>
                      <w:bookmarkStart w:id="4880" w:name="_Toc3557146"/>
                      <w:bookmarkStart w:id="4881" w:name="_Toc34747399"/>
                      <w:bookmarkStart w:id="4882"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4880"/>
                      <w:bookmarkEnd w:id="4881"/>
                      <w:bookmarkEnd w:id="488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pt;height:36.75pt" o:ole="">
            <v:imagedata r:id="rId114" o:title=""/>
          </v:shape>
          <o:OLEObject Type="Embed" ProgID="Equation.3" ShapeID="_x0000_i1033" DrawAspect="Content" ObjectID="_1687801839"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3809CB9" w:rsidR="00F3716C" w:rsidRDefault="00F3716C" w:rsidP="00F3716C">
      <w:pPr>
        <w:pStyle w:val="Caption"/>
        <w:spacing w:before="120"/>
      </w:pPr>
      <w:bookmarkStart w:id="4883" w:name="_Toc3566519"/>
      <w:bookmarkStart w:id="4884" w:name="_Toc34747521"/>
      <w:bookmarkStart w:id="4885" w:name="_Toc77095980"/>
      <w:bookmarkStart w:id="4886" w:name="_Toc338939241"/>
      <w:bookmarkStart w:id="4887" w:name="_Toc288196482"/>
      <w:bookmarkStart w:id="4888" w:name="_Toc288200784"/>
      <w:bookmarkStart w:id="4889" w:name="_Toc338938909"/>
      <w:bookmarkStart w:id="4890" w:name="_Toc338939128"/>
      <w:bookmarkEnd w:id="4398"/>
      <w:r>
        <w:t xml:space="preserve">Table </w:t>
      </w:r>
      <w:r w:rsidR="00ED469A">
        <w:fldChar w:fldCharType="begin"/>
      </w:r>
      <w:r w:rsidR="00ED469A">
        <w:instrText xml:space="preserve"> SEQ Table \* ARABIC </w:instrText>
      </w:r>
      <w:r w:rsidR="00ED469A">
        <w:fldChar w:fldCharType="separate"/>
      </w:r>
      <w:ins w:id="4891" w:author="nick" w:date="2021-07-14T20:24:00Z">
        <w:r w:rsidR="0004792C">
          <w:rPr>
            <w:noProof/>
          </w:rPr>
          <w:t>122</w:t>
        </w:r>
      </w:ins>
      <w:del w:id="4892" w:author="nick" w:date="2021-07-13T19:07:00Z">
        <w:r w:rsidR="008F6A37" w:rsidDel="008D55BF">
          <w:rPr>
            <w:noProof/>
          </w:rPr>
          <w:delText>121</w:delText>
        </w:r>
      </w:del>
      <w:r w:rsidR="00ED469A">
        <w:fldChar w:fldCharType="end"/>
      </w:r>
      <w:r w:rsidR="00AA1695">
        <w:t>: Parameters of Cruciform Joint</w:t>
      </w:r>
      <w:bookmarkEnd w:id="4883"/>
      <w:bookmarkEnd w:id="4884"/>
      <w:bookmarkEnd w:id="4885"/>
    </w:p>
    <w:p w14:paraId="114455A9" w14:textId="77777777" w:rsidR="0006113C" w:rsidRPr="007055D9" w:rsidRDefault="0006113C" w:rsidP="005E1694">
      <w:pPr>
        <w:pStyle w:val="Heading4"/>
        <w:tabs>
          <w:tab w:val="clear" w:pos="864"/>
          <w:tab w:val="num" w:pos="993"/>
        </w:tabs>
      </w:pPr>
      <w:bookmarkStart w:id="4893" w:name="_Toc3557058"/>
      <w:bookmarkStart w:id="4894" w:name="_Toc34747308"/>
      <w:bookmarkStart w:id="4895" w:name="_Toc77102127"/>
      <w:r w:rsidRPr="007055D9">
        <w:lastRenderedPageBreak/>
        <w:t>Attributes</w:t>
      </w:r>
      <w:bookmarkEnd w:id="4886"/>
      <w:bookmarkEnd w:id="4893"/>
      <w:bookmarkEnd w:id="4894"/>
      <w:bookmarkEnd w:id="4895"/>
    </w:p>
    <w:p w14:paraId="0596FA3B" w14:textId="4F2C2B8D" w:rsidR="0006113C" w:rsidRPr="007055D9" w:rsidRDefault="007D42C3" w:rsidP="003C4247">
      <w:pPr>
        <w:pStyle w:val="Heading5"/>
      </w:pPr>
      <w:bookmarkStart w:id="4896" w:name="_Toc338939243"/>
      <w:r w:rsidRPr="007055D9">
        <w:t xml:space="preserve">Attribute </w:t>
      </w:r>
      <w:r w:rsidR="00194316">
        <w:t>"</w:t>
      </w:r>
      <w:r w:rsidRPr="007055D9">
        <w:t>b</w:t>
      </w:r>
      <w:r w:rsidR="0006113C" w:rsidRPr="007055D9">
        <w:t>ase</w:t>
      </w:r>
      <w:bookmarkEnd w:id="489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4897" w:name="_Toc338939244"/>
      <w:r w:rsidRPr="007055D9">
        <w:t xml:space="preserve">Attribute </w:t>
      </w:r>
      <w:r w:rsidR="00194316">
        <w:t>"</w:t>
      </w:r>
      <w:r w:rsidRPr="007055D9">
        <w:t>t</w:t>
      </w:r>
      <w:r w:rsidR="0006113C" w:rsidRPr="007055D9">
        <w:t>echnology</w:t>
      </w:r>
      <w:bookmarkEnd w:id="4897"/>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4898" w:name="_Toc338939245"/>
      <w:bookmarkStart w:id="4899" w:name="_Toc3557059"/>
      <w:bookmarkStart w:id="4900" w:name="_Toc34747309"/>
      <w:bookmarkStart w:id="4901" w:name="_Toc77102128"/>
      <w:r w:rsidRPr="007055D9">
        <w:t xml:space="preserve">Element </w:t>
      </w:r>
      <w:r w:rsidR="00194316">
        <w:t>"</w:t>
      </w:r>
      <w:r w:rsidRPr="007055D9">
        <w:t>weld_position</w:t>
      </w:r>
      <w:bookmarkEnd w:id="4898"/>
      <w:bookmarkEnd w:id="4899"/>
      <w:r w:rsidR="00194316">
        <w:t>"</w:t>
      </w:r>
      <w:bookmarkEnd w:id="4900"/>
      <w:bookmarkEnd w:id="490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A012160" w:rsidR="003C4247" w:rsidRDefault="003C4247" w:rsidP="00F3716C">
      <w:pPr>
        <w:pStyle w:val="Caption"/>
        <w:spacing w:before="120"/>
      </w:pPr>
      <w:bookmarkStart w:id="4902" w:name="_Toc3566520"/>
      <w:bookmarkStart w:id="4903" w:name="_Toc34747522"/>
      <w:bookmarkStart w:id="4904" w:name="_Toc77095981"/>
      <w:bookmarkStart w:id="4905" w:name="_Toc338939248"/>
      <w:r>
        <w:t xml:space="preserve">Table </w:t>
      </w:r>
      <w:r w:rsidR="00ED469A">
        <w:fldChar w:fldCharType="begin"/>
      </w:r>
      <w:r w:rsidR="00ED469A">
        <w:instrText xml:space="preserve"> SEQ Table \* ARABIC </w:instrText>
      </w:r>
      <w:r w:rsidR="00ED469A">
        <w:fldChar w:fldCharType="separate"/>
      </w:r>
      <w:ins w:id="4906" w:author="nick" w:date="2021-07-14T20:24:00Z">
        <w:r w:rsidR="0004792C">
          <w:rPr>
            <w:noProof/>
          </w:rPr>
          <w:t>123</w:t>
        </w:r>
      </w:ins>
      <w:del w:id="4907" w:author="nick" w:date="2021-07-13T19:07:00Z">
        <w:r w:rsidR="008F6A37" w:rsidDel="008D55BF">
          <w:rPr>
            <w:noProof/>
          </w:rPr>
          <w:delText>122</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4902"/>
      <w:bookmarkEnd w:id="4903"/>
      <w:bookmarkEnd w:id="4904"/>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0B3AC643"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4792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4792C" w:rsidRPr="0004792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490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4908" w:name="_Toc338939249"/>
      <w:r w:rsidRPr="007055D9">
        <w:t xml:space="preserve">Attribute </w:t>
      </w:r>
      <w:r w:rsidR="00194316">
        <w:t>"</w:t>
      </w:r>
      <w:r w:rsidRPr="007055D9">
        <w:t>thickness</w:t>
      </w:r>
      <w:bookmarkEnd w:id="4908"/>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1259C36" w:rsidR="00AA1695" w:rsidRDefault="00AA1695" w:rsidP="00AA1695">
      <w:pPr>
        <w:pStyle w:val="Caption"/>
        <w:spacing w:before="120"/>
      </w:pPr>
      <w:bookmarkStart w:id="4909" w:name="_Toc3566521"/>
      <w:bookmarkStart w:id="4910" w:name="_Toc34747523"/>
      <w:bookmarkStart w:id="4911" w:name="_Toc77095982"/>
      <w:bookmarkStart w:id="4912" w:name="_Toc338939250"/>
      <w:r>
        <w:t xml:space="preserve">Table </w:t>
      </w:r>
      <w:r w:rsidR="00ED469A">
        <w:fldChar w:fldCharType="begin"/>
      </w:r>
      <w:r w:rsidR="00ED469A">
        <w:instrText xml:space="preserve"> SEQ Table \* ARABIC </w:instrText>
      </w:r>
      <w:r w:rsidR="00ED469A">
        <w:fldChar w:fldCharType="separate"/>
      </w:r>
      <w:ins w:id="4913" w:author="nick" w:date="2021-07-14T20:24:00Z">
        <w:r w:rsidR="0004792C">
          <w:rPr>
            <w:noProof/>
          </w:rPr>
          <w:t>124</w:t>
        </w:r>
      </w:ins>
      <w:del w:id="4914" w:author="nick" w:date="2021-07-13T19:07:00Z">
        <w:r w:rsidR="008F6A37" w:rsidDel="008D55BF">
          <w:rPr>
            <w:noProof/>
          </w:rPr>
          <w:delText>123</w:delText>
        </w:r>
      </w:del>
      <w:r w:rsidR="00ED469A">
        <w:fldChar w:fldCharType="end"/>
      </w:r>
      <w:r>
        <w:t xml:space="preserve">: Value Dependency of Attribute </w:t>
      </w:r>
      <w:r>
        <w:rPr>
          <w:rStyle w:val="elementdeftypeChar"/>
          <w:b/>
        </w:rPr>
        <w:t>thickness</w:t>
      </w:r>
      <w:bookmarkEnd w:id="4909"/>
      <w:bookmarkEnd w:id="4910"/>
      <w:bookmarkEnd w:id="4911"/>
    </w:p>
    <w:p w14:paraId="73A13EF8" w14:textId="296C58B7" w:rsidR="0006113C" w:rsidRPr="007055D9" w:rsidRDefault="0006113C" w:rsidP="008641A9">
      <w:pPr>
        <w:pStyle w:val="Heading5"/>
      </w:pPr>
      <w:r w:rsidRPr="007055D9">
        <w:t xml:space="preserve">Attribute </w:t>
      </w:r>
      <w:r w:rsidR="00194316">
        <w:t>"</w:t>
      </w:r>
      <w:r w:rsidRPr="007055D9">
        <w:t>angle</w:t>
      </w:r>
      <w:bookmarkEnd w:id="491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4915" w:name="_Toc338939251"/>
      <w:r w:rsidRPr="007055D9">
        <w:t xml:space="preserve">Attribute </w:t>
      </w:r>
      <w:r w:rsidR="00194316">
        <w:t>"</w:t>
      </w:r>
      <w:r w:rsidRPr="007055D9">
        <w:t>penetration</w:t>
      </w:r>
      <w:bookmarkEnd w:id="4915"/>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4916" w:name="_Toc338939253"/>
      <w:r w:rsidRPr="007055D9">
        <w:t xml:space="preserve">Attribute </w:t>
      </w:r>
      <w:r w:rsidR="00194316">
        <w:t>"</w:t>
      </w:r>
      <w:r w:rsidRPr="007055D9">
        <w:t>shape</w:t>
      </w:r>
      <w:bookmarkEnd w:id="4916"/>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4917" w:name="_Toc338939254"/>
      <w:r w:rsidRPr="007055D9">
        <w:t xml:space="preserve">Attribute </w:t>
      </w:r>
      <w:r w:rsidR="00194316">
        <w:t>"</w:t>
      </w:r>
      <w:r w:rsidRPr="007055D9">
        <w:t>filler</w:t>
      </w:r>
      <w:bookmarkEnd w:id="4917"/>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966BAF" w:rsidRDefault="00885D11" w:rsidP="008641A9">
      <w:pPr>
        <w:pStyle w:val="XMLCode"/>
        <w:keepNext/>
        <w:rPr>
          <w:b/>
          <w:color w:val="0070C0"/>
          <w:lang w:val="es-ES"/>
        </w:rPr>
      </w:pPr>
      <w:r w:rsidRPr="00BB1AF9">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0.2</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7DCC9E71" w14:textId="1FCC4E5A" w:rsidR="00885D11" w:rsidRPr="00BB1AF9" w:rsidRDefault="00885D11" w:rsidP="00885D11">
      <w:pPr>
        <w:pStyle w:val="XMLCode"/>
        <w:rPr>
          <w:b/>
          <w:color w:val="0070C0"/>
        </w:rPr>
      </w:pPr>
      <w:r w:rsidRPr="00966BAF">
        <w:rPr>
          <w:b/>
          <w:color w:val="0070C0"/>
          <w:lang w:val="es-ES"/>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4918" w:name="GenericSeamWeldWeld"/>
      <w:bookmarkStart w:id="4919" w:name="_Toc3557060"/>
      <w:bookmarkStart w:id="4920" w:name="_Toc34747310"/>
      <w:bookmarkStart w:id="4921" w:name="_Toc338938919"/>
      <w:bookmarkStart w:id="4922" w:name="_Toc338939255"/>
      <w:bookmarkStart w:id="4923" w:name="_Toc334183560"/>
      <w:bookmarkStart w:id="4924" w:name="_Toc288196537"/>
      <w:bookmarkStart w:id="4925" w:name="_Toc288200840"/>
      <w:bookmarkStart w:id="4926" w:name="_Toc77102129"/>
      <w:bookmarkEnd w:id="4887"/>
      <w:bookmarkEnd w:id="4888"/>
      <w:bookmarkEnd w:id="4889"/>
      <w:bookmarkEnd w:id="4890"/>
      <w:bookmarkEnd w:id="4918"/>
      <w:r w:rsidRPr="007055D9">
        <w:t xml:space="preserve">Element </w:t>
      </w:r>
      <w:r w:rsidR="00194316">
        <w:t>"</w:t>
      </w:r>
      <w:r>
        <w:t>sheet_parameter</w:t>
      </w:r>
      <w:bookmarkEnd w:id="4919"/>
      <w:r w:rsidR="00194316">
        <w:t>"</w:t>
      </w:r>
      <w:bookmarkEnd w:id="4920"/>
      <w:bookmarkEnd w:id="492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D7EEFA0" w:rsidR="008641A9" w:rsidRDefault="008641A9" w:rsidP="00AA1695">
      <w:pPr>
        <w:pStyle w:val="Caption"/>
        <w:spacing w:before="120"/>
      </w:pPr>
      <w:bookmarkStart w:id="4927" w:name="_Toc3566522"/>
      <w:bookmarkStart w:id="4928" w:name="_Toc34747524"/>
      <w:bookmarkStart w:id="4929" w:name="_Toc77095983"/>
      <w:r>
        <w:t xml:space="preserve">Table </w:t>
      </w:r>
      <w:r w:rsidR="00ED469A">
        <w:fldChar w:fldCharType="begin"/>
      </w:r>
      <w:r w:rsidR="00ED469A">
        <w:instrText xml:space="preserve"> SEQ Table \* ARABIC </w:instrText>
      </w:r>
      <w:r w:rsidR="00ED469A">
        <w:fldChar w:fldCharType="separate"/>
      </w:r>
      <w:ins w:id="4930" w:author="nick" w:date="2021-07-14T20:24:00Z">
        <w:r w:rsidR="0004792C">
          <w:rPr>
            <w:noProof/>
          </w:rPr>
          <w:t>125</w:t>
        </w:r>
      </w:ins>
      <w:del w:id="4931" w:author="nick" w:date="2021-07-13T19:07:00Z">
        <w:r w:rsidR="008F6A37" w:rsidDel="008D55BF">
          <w:rPr>
            <w:noProof/>
          </w:rPr>
          <w:delText>124</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4927"/>
      <w:bookmarkEnd w:id="4928"/>
      <w:bookmarkEnd w:id="492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966BAF" w:rsidRDefault="00996CC5" w:rsidP="0026200C">
      <w:pPr>
        <w:pStyle w:val="XMLCode"/>
        <w:keepNext/>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9E3363E" w14:textId="7CCBEEE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0.4</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1CA4F311" w14:textId="21D730F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0.6</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F0DA777" w14:textId="238AF900" w:rsidR="00996CC5" w:rsidRPr="00966BAF" w:rsidRDefault="00996CC5" w:rsidP="0026200C">
      <w:pPr>
        <w:pStyle w:val="XMLCode"/>
        <w:keepNext/>
        <w:rPr>
          <w:lang w:val="es-ES"/>
        </w:rPr>
      </w:pPr>
      <w:r w:rsidRPr="00966BAF">
        <w:rPr>
          <w:i/>
          <w:lang w:val="es-ES"/>
        </w:rPr>
        <w:t xml:space="preserve">        &lt;weld_position u=</w:t>
      </w:r>
      <w:r w:rsidR="00194316" w:rsidRPr="00966BAF">
        <w:rPr>
          <w:i/>
          <w:lang w:val="es-ES"/>
        </w:rPr>
        <w:t>"</w:t>
      </w:r>
      <w:r w:rsidRPr="00966BAF">
        <w:rPr>
          <w:i/>
          <w:lang w:val="es-ES"/>
        </w:rPr>
        <w:t>0.8</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49DE8DB2" w14:textId="6F5F3C56" w:rsidR="00996CC5" w:rsidRDefault="00996CC5" w:rsidP="0026200C">
      <w:pPr>
        <w:pStyle w:val="XMLCode"/>
        <w:keepNext/>
        <w:rPr>
          <w:b/>
          <w:color w:val="0070C0"/>
        </w:rPr>
      </w:pPr>
      <w:r w:rsidRPr="00966BAF">
        <w:rPr>
          <w:lang w:val="es-ES"/>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4932" w:name="_Toc413861928"/>
      <w:bookmarkStart w:id="4933" w:name="_Toc3557061"/>
      <w:bookmarkStart w:id="4934" w:name="_Toc34747311"/>
      <w:bookmarkStart w:id="4935" w:name="_Toc413359615"/>
      <w:bookmarkStart w:id="4936" w:name="_Toc338938920"/>
      <w:bookmarkStart w:id="4937" w:name="_Toc338939256"/>
      <w:bookmarkStart w:id="4938" w:name="_Toc391571769"/>
      <w:bookmarkStart w:id="4939" w:name="_Toc77102130"/>
      <w:bookmarkEnd w:id="4921"/>
      <w:bookmarkEnd w:id="4922"/>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51459BE" w:rsidR="0004792C" w:rsidRPr="000E4598" w:rsidRDefault="0004792C" w:rsidP="00AA1695">
                              <w:pPr>
                                <w:pStyle w:val="Caption"/>
                                <w:rPr>
                                  <w:noProof/>
                                  <w:sz w:val="30"/>
                                  <w:szCs w:val="26"/>
                                </w:rPr>
                              </w:pPr>
                              <w:bookmarkStart w:id="4940" w:name="_Toc3557147"/>
                              <w:bookmarkStart w:id="4941" w:name="_Toc34747400"/>
                              <w:bookmarkStart w:id="4942"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4940"/>
                              <w:bookmarkEnd w:id="4941"/>
                              <w:bookmarkEnd w:id="4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51459BE" w:rsidR="0004792C" w:rsidRPr="000E4598" w:rsidRDefault="0004792C" w:rsidP="00AA1695">
                        <w:pPr>
                          <w:pStyle w:val="Caption"/>
                          <w:rPr>
                            <w:noProof/>
                            <w:sz w:val="30"/>
                            <w:szCs w:val="26"/>
                          </w:rPr>
                        </w:pPr>
                        <w:bookmarkStart w:id="4943" w:name="_Toc3557147"/>
                        <w:bookmarkStart w:id="4944" w:name="_Toc34747400"/>
                        <w:bookmarkStart w:id="4945"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4943"/>
                        <w:bookmarkEnd w:id="4944"/>
                        <w:bookmarkEnd w:id="4945"/>
                      </w:p>
                    </w:txbxContent>
                  </v:textbox>
                </v:shape>
              </v:group>
            </w:pict>
          </mc:Fallback>
        </mc:AlternateContent>
      </w:r>
      <w:r w:rsidR="00504BAD" w:rsidRPr="00226A3F">
        <w:t>Flared Joint</w:t>
      </w:r>
      <w:bookmarkEnd w:id="4932"/>
      <w:bookmarkEnd w:id="4933"/>
      <w:bookmarkEnd w:id="4934"/>
      <w:bookmarkEnd w:id="4939"/>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360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12E8C2C" w:rsidR="0004792C" w:rsidRPr="000C12FE" w:rsidRDefault="0004792C" w:rsidP="00AA1695">
                              <w:pPr>
                                <w:pStyle w:val="Caption"/>
                                <w:rPr>
                                  <w:i/>
                                  <w:iCs/>
                                  <w:noProof/>
                                  <w:sz w:val="24"/>
                                  <w:szCs w:val="26"/>
                                  <w:lang w:val="x-none"/>
                                </w:rPr>
                              </w:pPr>
                              <w:bookmarkStart w:id="4946" w:name="_Toc3557148"/>
                              <w:bookmarkStart w:id="4947" w:name="_Toc34747401"/>
                              <w:bookmarkStart w:id="4948"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4946"/>
                              <w:bookmarkEnd w:id="4947"/>
                              <w:bookmarkEnd w:id="4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360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412E8C2C" w:rsidR="0004792C" w:rsidRPr="000C12FE" w:rsidRDefault="0004792C" w:rsidP="00AA1695">
                        <w:pPr>
                          <w:pStyle w:val="Caption"/>
                          <w:rPr>
                            <w:i/>
                            <w:iCs/>
                            <w:noProof/>
                            <w:sz w:val="24"/>
                            <w:szCs w:val="26"/>
                            <w:lang w:val="x-none"/>
                          </w:rPr>
                        </w:pPr>
                        <w:bookmarkStart w:id="4949" w:name="_Toc3557148"/>
                        <w:bookmarkStart w:id="4950" w:name="_Toc34747401"/>
                        <w:bookmarkStart w:id="4951"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4949"/>
                        <w:bookmarkEnd w:id="4950"/>
                        <w:bookmarkEnd w:id="495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66A9B9F" w:rsidR="00F3716C" w:rsidRDefault="00F3716C" w:rsidP="00F3716C">
      <w:pPr>
        <w:pStyle w:val="Caption"/>
        <w:spacing w:before="120"/>
      </w:pPr>
      <w:bookmarkStart w:id="4952" w:name="_Toc3566523"/>
      <w:bookmarkStart w:id="4953" w:name="_Toc34747525"/>
      <w:bookmarkStart w:id="4954" w:name="_Toc77095984"/>
      <w:r>
        <w:t xml:space="preserve">Table </w:t>
      </w:r>
      <w:r w:rsidR="00ED469A">
        <w:fldChar w:fldCharType="begin"/>
      </w:r>
      <w:r w:rsidR="00ED469A">
        <w:instrText xml:space="preserve"> SEQ Table \* ARABIC </w:instrText>
      </w:r>
      <w:r w:rsidR="00ED469A">
        <w:fldChar w:fldCharType="separate"/>
      </w:r>
      <w:ins w:id="4955" w:author="nick" w:date="2021-07-14T20:24:00Z">
        <w:r w:rsidR="0004792C">
          <w:rPr>
            <w:noProof/>
          </w:rPr>
          <w:t>126</w:t>
        </w:r>
      </w:ins>
      <w:del w:id="4956" w:author="nick" w:date="2021-07-13T19:07:00Z">
        <w:r w:rsidR="008F6A37" w:rsidDel="008D55BF">
          <w:rPr>
            <w:noProof/>
          </w:rPr>
          <w:delText>125</w:delText>
        </w:r>
      </w:del>
      <w:r w:rsidR="00ED469A">
        <w:fldChar w:fldCharType="end"/>
      </w:r>
      <w:r w:rsidR="00AA1695">
        <w:t>: Parameters of Flared joint</w:t>
      </w:r>
      <w:bookmarkEnd w:id="4952"/>
      <w:bookmarkEnd w:id="4953"/>
      <w:bookmarkEnd w:id="495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4957" w:name="_Toc3557062"/>
      <w:bookmarkStart w:id="4958" w:name="_Toc34747312"/>
      <w:bookmarkStart w:id="4959" w:name="_Toc77102131"/>
      <w:r>
        <w:t>Attributes</w:t>
      </w:r>
      <w:bookmarkEnd w:id="4957"/>
      <w:bookmarkEnd w:id="4958"/>
      <w:bookmarkEnd w:id="4959"/>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4960" w:name="_Toc3557063"/>
      <w:bookmarkStart w:id="4961" w:name="_Toc34747313"/>
      <w:bookmarkStart w:id="4962" w:name="_Toc77102132"/>
      <w:r>
        <w:t xml:space="preserve">Element </w:t>
      </w:r>
      <w:r w:rsidR="00194316">
        <w:t>"</w:t>
      </w:r>
      <w:r>
        <w:t>weld_position</w:t>
      </w:r>
      <w:bookmarkEnd w:id="4960"/>
      <w:r w:rsidR="00194316">
        <w:t>"</w:t>
      </w:r>
      <w:bookmarkEnd w:id="4961"/>
      <w:bookmarkEnd w:id="496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199350B" w:rsidR="00060B33" w:rsidRDefault="00060B33" w:rsidP="00F3716C">
      <w:pPr>
        <w:pStyle w:val="Caption"/>
        <w:spacing w:before="120"/>
      </w:pPr>
      <w:bookmarkStart w:id="4963" w:name="_Toc3566524"/>
      <w:bookmarkStart w:id="4964" w:name="_Toc34747526"/>
      <w:bookmarkStart w:id="4965" w:name="_Toc77095985"/>
      <w:r>
        <w:t xml:space="preserve">Table </w:t>
      </w:r>
      <w:r w:rsidR="00ED469A">
        <w:fldChar w:fldCharType="begin"/>
      </w:r>
      <w:r w:rsidR="00ED469A">
        <w:instrText xml:space="preserve"> SEQ Table \* ARABIC </w:instrText>
      </w:r>
      <w:r w:rsidR="00ED469A">
        <w:fldChar w:fldCharType="separate"/>
      </w:r>
      <w:ins w:id="4966" w:author="nick" w:date="2021-07-14T20:24:00Z">
        <w:r w:rsidR="0004792C">
          <w:rPr>
            <w:noProof/>
          </w:rPr>
          <w:t>127</w:t>
        </w:r>
      </w:ins>
      <w:del w:id="4967" w:author="nick" w:date="2021-07-13T19:07:00Z">
        <w:r w:rsidR="008F6A37" w:rsidDel="008D55BF">
          <w:rPr>
            <w:noProof/>
          </w:rPr>
          <w:delText>126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4963"/>
      <w:bookmarkEnd w:id="4964"/>
      <w:bookmarkEnd w:id="4965"/>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5D94BC4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r w:rsidR="000326EE">
        <w:fldChar w:fldCharType="begin"/>
      </w:r>
      <w:r w:rsidR="000326EE">
        <w:instrText xml:space="preserve"> HYPERLINK \l "_Welding_Position" </w:instrText>
      </w:r>
      <w:ins w:id="4968" w:author="nick" w:date="2021-07-13T20:53:00Z"/>
      <w:r w:rsidR="000326EE">
        <w:fldChar w:fldCharType="separate"/>
      </w:r>
      <w:r w:rsidRPr="00DA6777">
        <w:rPr>
          <w:rStyle w:val="Hyperlink"/>
          <w:b w:val="0"/>
          <w:i w:val="0"/>
          <w:color w:val="auto"/>
          <w:sz w:val="22"/>
          <w:szCs w:val="22"/>
          <w:u w:val="none"/>
        </w:rPr>
        <w:t>Welding Position</w:t>
      </w:r>
      <w:r w:rsidR="000326EE">
        <w:rPr>
          <w:rStyle w:val="Hyperlink"/>
          <w:b w:val="0"/>
          <w:i w:val="0"/>
          <w:color w:val="auto"/>
          <w:sz w:val="22"/>
          <w:szCs w:val="22"/>
          <w:u w:val="none"/>
        </w:rPr>
        <w:fldChar w:fldCharType="end"/>
      </w:r>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966BAF" w:rsidRDefault="00504BAD" w:rsidP="00504BAD">
      <w:pPr>
        <w:pStyle w:val="XMLCode"/>
        <w:rPr>
          <w:b/>
          <w:color w:val="0070C0"/>
          <w:lang w:val="es-ES"/>
        </w:rPr>
      </w:pPr>
      <w: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32A4FF90" w14:textId="3A26AD7B" w:rsidR="00504BAD" w:rsidRPr="00D977AB" w:rsidRDefault="00504BAD" w:rsidP="00504BAD">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4969" w:name="_Toc3557064"/>
      <w:bookmarkStart w:id="4970" w:name="_Toc34747314"/>
      <w:bookmarkStart w:id="4971" w:name="_Toc77102133"/>
      <w:r>
        <w:t xml:space="preserve">Element </w:t>
      </w:r>
      <w:r w:rsidR="00194316">
        <w:t>"</w:t>
      </w:r>
      <w:r>
        <w:t>sheet_parameter</w:t>
      </w:r>
      <w:bookmarkEnd w:id="4969"/>
      <w:r w:rsidR="00194316">
        <w:t>"</w:t>
      </w:r>
      <w:bookmarkEnd w:id="4970"/>
      <w:bookmarkEnd w:id="497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C885E6" w:rsidR="00F62294" w:rsidRDefault="00F62294" w:rsidP="00F3716C">
      <w:pPr>
        <w:pStyle w:val="Caption"/>
        <w:spacing w:before="120"/>
      </w:pPr>
      <w:bookmarkStart w:id="4972" w:name="_Toc3566525"/>
      <w:bookmarkStart w:id="4973" w:name="_Toc34747527"/>
      <w:bookmarkStart w:id="4974" w:name="_Toc77095986"/>
      <w:r>
        <w:t xml:space="preserve">Table </w:t>
      </w:r>
      <w:r w:rsidR="00ED469A">
        <w:fldChar w:fldCharType="begin"/>
      </w:r>
      <w:r w:rsidR="00ED469A">
        <w:instrText xml:space="preserve"> SEQ Table \* ARABIC </w:instrText>
      </w:r>
      <w:r w:rsidR="00ED469A">
        <w:fldChar w:fldCharType="separate"/>
      </w:r>
      <w:ins w:id="4975" w:author="nick" w:date="2021-07-14T20:24:00Z">
        <w:r w:rsidR="0004792C">
          <w:rPr>
            <w:noProof/>
          </w:rPr>
          <w:t>128</w:t>
        </w:r>
      </w:ins>
      <w:del w:id="4976" w:author="nick" w:date="2021-07-13T19:07:00Z">
        <w:r w:rsidR="008F6A37" w:rsidDel="008D55BF">
          <w:rPr>
            <w:noProof/>
          </w:rPr>
          <w:delText>127</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4972"/>
      <w:bookmarkEnd w:id="4973"/>
      <w:bookmarkEnd w:id="497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4977" w:name="_Ref414345739"/>
      <w:bookmarkStart w:id="4978" w:name="_Ref414345749"/>
      <w:bookmarkStart w:id="4979" w:name="_Ref414345786"/>
      <w:bookmarkStart w:id="4980" w:name="_Ref414345798"/>
      <w:bookmarkStart w:id="4981" w:name="_Toc3557065"/>
      <w:bookmarkStart w:id="4982" w:name="_Toc34747315"/>
      <w:bookmarkStart w:id="4983" w:name="_Toc77102134"/>
      <w:r w:rsidRPr="00226A3F">
        <w:lastRenderedPageBreak/>
        <w:t>Adhesive Lines</w:t>
      </w:r>
      <w:bookmarkEnd w:id="4935"/>
      <w:bookmarkEnd w:id="4977"/>
      <w:bookmarkEnd w:id="4978"/>
      <w:bookmarkEnd w:id="4979"/>
      <w:bookmarkEnd w:id="4980"/>
      <w:bookmarkEnd w:id="4981"/>
      <w:bookmarkEnd w:id="4982"/>
      <w:bookmarkEnd w:id="498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13854F5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4792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ins w:id="4984" w:author="nick" w:date="2021-07-14T20:24:00Z">
              <w:r w:rsidR="0004792C" w:rsidRPr="00BD20ED">
                <w:rPr>
                  <w:szCs w:val="34"/>
                </w:rPr>
                <w:t xml:space="preserve">Attribute </w:t>
              </w:r>
              <w:r w:rsidR="0004792C" w:rsidRPr="0004792C">
                <w:rPr>
                  <w:rFonts w:ascii="Courier New" w:hAnsi="Courier New" w:cs="Courier New"/>
                  <w:b/>
                  <w:sz w:val="16"/>
                  <w:szCs w:val="34"/>
                  <w:highlight w:val="white"/>
                </w:rPr>
                <w:t>quality_control</w:t>
              </w:r>
            </w:ins>
            <w:del w:id="4985"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6"/>
                  <w:szCs w:val="34"/>
                  <w:highlight w:val="white"/>
                </w:rPr>
                <w:delText>quality_control</w:delText>
              </w:r>
            </w:del>
            <w:r w:rsidR="00443C08">
              <w:rPr>
                <w:sz w:val="20"/>
                <w:szCs w:val="20"/>
              </w:rPr>
              <w:fldChar w:fldCharType="end"/>
            </w:r>
          </w:p>
        </w:tc>
      </w:tr>
    </w:tbl>
    <w:p w14:paraId="3BD44515" w14:textId="5FA3D92A" w:rsidR="00C107D0" w:rsidRPr="00226A3F" w:rsidRDefault="00D05249" w:rsidP="00F3716C">
      <w:pPr>
        <w:pStyle w:val="Caption"/>
        <w:spacing w:before="120"/>
        <w:rPr>
          <w:rFonts w:cs="Calibri"/>
          <w:lang w:eastAsia="zh-CN"/>
        </w:rPr>
      </w:pPr>
      <w:bookmarkStart w:id="4986" w:name="_Toc3566526"/>
      <w:bookmarkStart w:id="4987" w:name="_Toc34747528"/>
      <w:bookmarkStart w:id="4988" w:name="_Toc77095987"/>
      <w:r>
        <w:t xml:space="preserve">Table </w:t>
      </w:r>
      <w:r w:rsidR="00ED469A">
        <w:fldChar w:fldCharType="begin"/>
      </w:r>
      <w:r w:rsidR="00ED469A">
        <w:instrText xml:space="preserve"> SEQ Table \* ARABIC </w:instrText>
      </w:r>
      <w:r w:rsidR="00ED469A">
        <w:fldChar w:fldCharType="separate"/>
      </w:r>
      <w:ins w:id="4989" w:author="nick" w:date="2021-07-14T20:24:00Z">
        <w:r w:rsidR="0004792C">
          <w:rPr>
            <w:noProof/>
          </w:rPr>
          <w:t>129</w:t>
        </w:r>
      </w:ins>
      <w:del w:id="4990" w:author="nick" w:date="2021-07-13T19:07:00Z">
        <w:r w:rsidR="008F6A37" w:rsidDel="008D55BF">
          <w:rPr>
            <w:noProof/>
          </w:rPr>
          <w:delText>128</w:delText>
        </w:r>
      </w:del>
      <w:r w:rsidR="00ED469A">
        <w:fldChar w:fldCharType="end"/>
      </w:r>
      <w:r w:rsidR="00AA1695">
        <w:t xml:space="preserve">: Attributes of </w:t>
      </w:r>
      <w:r w:rsidR="00AA1695" w:rsidRPr="00AA1695">
        <w:rPr>
          <w:rStyle w:val="elementdeftypeChar"/>
          <w:b/>
        </w:rPr>
        <w:t>&lt;connection_1d/&gt;</w:t>
      </w:r>
      <w:bookmarkEnd w:id="4986"/>
      <w:bookmarkEnd w:id="4987"/>
      <w:bookmarkEnd w:id="498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1D87AA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4792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393CEB2"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991" w:author="nick" w:date="2021-07-14T20:24:00Z">
              <w:r w:rsidR="0004792C" w:rsidRPr="0004792C">
                <w:rPr>
                  <w:sz w:val="20"/>
                  <w:szCs w:val="20"/>
                </w:rPr>
                <w:t xml:space="preserve">Custom Attributes </w:t>
              </w:r>
              <w:r w:rsidR="0004792C" w:rsidRPr="007331A4">
                <w:t>list</w:t>
              </w:r>
            </w:ins>
            <w:del w:id="4992"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46D327D8" w14:textId="17A413B0" w:rsidR="00D05249" w:rsidRDefault="00D05249" w:rsidP="00F3716C">
      <w:pPr>
        <w:pStyle w:val="Caption"/>
        <w:spacing w:before="120"/>
      </w:pPr>
      <w:bookmarkStart w:id="4993" w:name="_Toc3566527"/>
      <w:bookmarkStart w:id="4994" w:name="_Toc34747529"/>
      <w:bookmarkStart w:id="4995" w:name="_Toc77095988"/>
      <w:r>
        <w:t xml:space="preserve">Table </w:t>
      </w:r>
      <w:r w:rsidR="00ED469A">
        <w:fldChar w:fldCharType="begin"/>
      </w:r>
      <w:r w:rsidR="00ED469A">
        <w:instrText xml:space="preserve"> SEQ Table \* ARABIC </w:instrText>
      </w:r>
      <w:r w:rsidR="00ED469A">
        <w:fldChar w:fldCharType="separate"/>
      </w:r>
      <w:ins w:id="4996" w:author="nick" w:date="2021-07-14T20:24:00Z">
        <w:r w:rsidR="0004792C">
          <w:rPr>
            <w:noProof/>
          </w:rPr>
          <w:t>130</w:t>
        </w:r>
      </w:ins>
      <w:del w:id="4997" w:author="nick" w:date="2021-07-13T19:07:00Z">
        <w:r w:rsidR="008F6A37" w:rsidDel="008D55BF">
          <w:rPr>
            <w:noProof/>
          </w:rPr>
          <w:delText>129</w:delText>
        </w:r>
      </w:del>
      <w:r w:rsidR="00ED469A">
        <w:fldChar w:fldCharType="end"/>
      </w:r>
      <w:r w:rsidR="00AA1695">
        <w:t xml:space="preserve">: Nested elements of </w:t>
      </w:r>
      <w:r w:rsidR="00AA1695" w:rsidRPr="00AA1695">
        <w:rPr>
          <w:rStyle w:val="elementdeftypeChar"/>
          <w:b/>
        </w:rPr>
        <w:t>&lt;connection_1d/&gt;</w:t>
      </w:r>
      <w:bookmarkEnd w:id="4993"/>
      <w:bookmarkEnd w:id="4994"/>
      <w:bookmarkEnd w:id="4995"/>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EEEE398" w:rsidR="00C107D0" w:rsidRDefault="00C107D0" w:rsidP="00D05249">
      <w:pPr>
        <w:pStyle w:val="Caption"/>
        <w:spacing w:before="120"/>
        <w:rPr>
          <w:rFonts w:ascii="Courier New" w:hAnsi="Courier New"/>
          <w:sz w:val="18"/>
          <w:szCs w:val="18"/>
        </w:rPr>
      </w:pPr>
      <w:bookmarkStart w:id="4998" w:name="_Toc3566528"/>
      <w:bookmarkStart w:id="4999" w:name="_Toc34747530"/>
      <w:bookmarkStart w:id="5000" w:name="_Toc77095989"/>
      <w:r>
        <w:t xml:space="preserve">Table </w:t>
      </w:r>
      <w:r w:rsidR="00ED469A">
        <w:fldChar w:fldCharType="begin"/>
      </w:r>
      <w:r w:rsidR="00ED469A">
        <w:instrText xml:space="preserve"> SEQ Table \* ARABIC </w:instrText>
      </w:r>
      <w:r w:rsidR="00ED469A">
        <w:fldChar w:fldCharType="separate"/>
      </w:r>
      <w:ins w:id="5001" w:author="nick" w:date="2021-07-14T20:24:00Z">
        <w:r w:rsidR="0004792C">
          <w:rPr>
            <w:noProof/>
          </w:rPr>
          <w:t>131</w:t>
        </w:r>
      </w:ins>
      <w:del w:id="5002" w:author="nick" w:date="2021-07-13T19:07:00Z">
        <w:r w:rsidR="008F6A37" w:rsidDel="008D55BF">
          <w:rPr>
            <w:noProof/>
          </w:rPr>
          <w:delText>130</w:delText>
        </w:r>
      </w:del>
      <w:r w:rsidR="00ED469A">
        <w:fldChar w:fldCharType="end"/>
      </w:r>
      <w:r>
        <w:t xml:space="preserve">: Attributes of element </w:t>
      </w:r>
      <w:r w:rsidRPr="00D66FF0">
        <w:rPr>
          <w:rFonts w:ascii="Courier New" w:hAnsi="Courier New" w:cs="Courier New"/>
          <w:bCs w:val="0"/>
          <w:i/>
          <w:sz w:val="18"/>
          <w:szCs w:val="18"/>
        </w:rPr>
        <w:t>&lt;adhesive_line/&gt;</w:t>
      </w:r>
      <w:bookmarkEnd w:id="4998"/>
      <w:bookmarkEnd w:id="4999"/>
      <w:bookmarkEnd w:id="5000"/>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lastRenderedPageBreak/>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47BD1DD9" w:rsidR="00C107D0" w:rsidRPr="009C0E9B" w:rsidRDefault="00C107D0" w:rsidP="00C107D0">
      <w:pPr>
        <w:rPr>
          <w:szCs w:val="22"/>
        </w:rPr>
      </w:pPr>
      <w:r w:rsidRPr="009C0E9B">
        <w:rPr>
          <w:szCs w:val="22"/>
        </w:rPr>
        <w:t xml:space="preserve">This follows the </w:t>
      </w:r>
      <w:del w:id="500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4792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ins w:id="5004" w:author="nick" w:date="2021-07-14T20:24:00Z">
        <w:r w:rsidR="0004792C" w:rsidRPr="007055D9">
          <w:t>L</w:t>
        </w:r>
        <w:r w:rsidR="0004792C">
          <w:t>ocation</w:t>
        </w:r>
      </w:ins>
      <w:del w:id="5005" w:author="nick" w:date="2021-07-13T20:51:00Z">
        <w:r w:rsidR="008F6A37" w:rsidRPr="007055D9" w:rsidDel="003F511B">
          <w:delText>L</w:delText>
        </w:r>
        <w:r w:rsidR="008F6A37" w:rsidDel="003F511B">
          <w:delText>ocation</w:delText>
        </w:r>
      </w:del>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5EF13FD2" w:rsidR="00C107D0" w:rsidRDefault="00C107D0" w:rsidP="00C107D0">
      <w:pPr>
        <w:rPr>
          <w:szCs w:val="22"/>
        </w:rPr>
      </w:pPr>
      <w:r w:rsidRPr="009C0E9B">
        <w:rPr>
          <w:szCs w:val="22"/>
        </w:rPr>
        <w:t xml:space="preserve">This follows the </w:t>
      </w:r>
      <w:del w:id="500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4792C">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ins w:id="5007" w:author="nick" w:date="2021-07-14T20:24:00Z">
        <w:r w:rsidR="0004792C" w:rsidRPr="0004792C">
          <w:rPr>
            <w:rStyle w:val="Emphasis"/>
            <w:i w:val="0"/>
          </w:rPr>
          <w:t xml:space="preserve">User Specific Data </w:t>
        </w:r>
        <w:r w:rsidR="0004792C" w:rsidRPr="0004792C">
          <w:rPr>
            <w:rStyle w:val="Emphasis"/>
          </w:rPr>
          <w:t>&lt;appdata/</w:t>
        </w:r>
        <w:r w:rsidR="0004792C" w:rsidRPr="0004792C">
          <w:rPr>
            <w:rFonts w:ascii="Courier New" w:hAnsi="Courier New" w:cs="Courier New"/>
            <w:i/>
            <w:sz w:val="26"/>
            <w:szCs w:val="28"/>
          </w:rPr>
          <w:t>&gt;</w:t>
        </w:r>
      </w:ins>
      <w:del w:id="5008" w:author="nick" w:date="2021-07-13T20:51:00Z">
        <w:r w:rsidR="008F6A37" w:rsidRPr="008F6A37" w:rsidDel="003F511B">
          <w:rPr>
            <w:rStyle w:val="Emphasis"/>
            <w:i w:val="0"/>
          </w:rPr>
          <w:delText xml:space="preserve">User Specific Data </w:delText>
        </w:r>
        <w:r w:rsidR="008F6A37" w:rsidRPr="008F6A37" w:rsidDel="003F511B">
          <w:rPr>
            <w:rStyle w:val="Emphasis"/>
          </w:rPr>
          <w:delText>&lt;appdata/</w:delText>
        </w:r>
        <w:r w:rsidR="008F6A37" w:rsidRPr="00F54521" w:rsidDel="003F511B">
          <w:rPr>
            <w:rFonts w:ascii="Courier New" w:hAnsi="Courier New" w:cs="Courier New"/>
            <w:i/>
            <w:sz w:val="26"/>
            <w:szCs w:val="28"/>
          </w:rPr>
          <w:delText>&gt;</w:delText>
        </w:r>
      </w:del>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32E3127" w:rsidR="00330719" w:rsidRPr="009C0E9B" w:rsidRDefault="00330719" w:rsidP="00330719">
      <w:pPr>
        <w:rPr>
          <w:b/>
          <w:szCs w:val="22"/>
        </w:rPr>
      </w:pPr>
      <w:r w:rsidRPr="009C0E9B">
        <w:rPr>
          <w:szCs w:val="22"/>
        </w:rPr>
        <w:t xml:space="preserve">This follows the </w:t>
      </w:r>
      <w:del w:id="5009"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4792C">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ins w:id="5010" w:author="nick" w:date="2021-07-14T20:24:00Z">
        <w:r w:rsidR="0004792C" w:rsidRPr="007055D9">
          <w:t xml:space="preserve">Finite Element Specific Data </w:t>
        </w:r>
        <w:r w:rsidR="0004792C" w:rsidRPr="0004792C">
          <w:rPr>
            <w:rFonts w:ascii="Courier New" w:hAnsi="Courier New" w:cs="Courier New"/>
            <w:b/>
            <w:i/>
            <w:szCs w:val="22"/>
          </w:rPr>
          <w:t>&lt;femdata/&gt;</w:t>
        </w:r>
      </w:ins>
      <w:del w:id="5011" w:author="nick" w:date="2021-07-13T20:51:00Z">
        <w:r w:rsidR="008F6A37" w:rsidRPr="007055D9" w:rsidDel="003F511B">
          <w:delText xml:space="preserve">Finite Element Specific Data </w:delText>
        </w:r>
        <w:r w:rsidR="008F6A37" w:rsidRPr="008F6A37" w:rsidDel="003F511B">
          <w:rPr>
            <w:rFonts w:ascii="Courier New" w:hAnsi="Courier New" w:cs="Courier New"/>
            <w:b/>
            <w:i/>
            <w:szCs w:val="22"/>
          </w:rPr>
          <w:delText>&lt;femdata/&gt;</w:delText>
        </w:r>
      </w:del>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w:t>
      </w:r>
      <w:r w:rsidR="00194316" w:rsidRPr="00F475E1">
        <w:rPr>
          <w:rFonts w:ascii="Courier New" w:hAnsi="Courier New" w:cs="Courier New"/>
          <w:sz w:val="16"/>
        </w:rPr>
        <w:t>"</w:t>
      </w:r>
      <w:r w:rsidRPr="00F475E1">
        <w:rPr>
          <w:rFonts w:ascii="Courier New" w:hAnsi="Courier New" w:cs="Courier New"/>
          <w:sz w:val="16"/>
        </w:rPr>
        <w:t>1</w:t>
      </w:r>
      <w:r w:rsidR="00194316" w:rsidRPr="00F475E1">
        <w:rPr>
          <w:rFonts w:ascii="Courier New" w:hAnsi="Courier New" w:cs="Courier New"/>
          <w:sz w:val="16"/>
        </w:rPr>
        <w:t>"</w:t>
      </w:r>
      <w:r w:rsidRPr="00F475E1">
        <w:rPr>
          <w:rFonts w:ascii="Courier New" w:hAnsi="Courier New" w:cs="Courier New"/>
          <w:sz w:val="16"/>
        </w:rPr>
        <w:t>&gt; 2169.300  -489.495  1773.936 &lt;/loc&gt;</w:t>
      </w:r>
    </w:p>
    <w:p w14:paraId="7C470295" w14:textId="5C7F962E"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2</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4B3B0BEF" w14:textId="1C109787"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3</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5012" w:name="_Toc428279602"/>
      <w:bookmarkStart w:id="5013" w:name="_Toc428456348"/>
      <w:bookmarkStart w:id="5014" w:name="_Toc428537316"/>
      <w:bookmarkStart w:id="5015" w:name="_Toc428969638"/>
      <w:bookmarkStart w:id="5016" w:name="_Toc429053029"/>
      <w:bookmarkStart w:id="5017" w:name="_Toc413861930"/>
      <w:bookmarkStart w:id="5018" w:name="_Toc3557066"/>
      <w:bookmarkStart w:id="5019" w:name="_Toc34747316"/>
      <w:bookmarkStart w:id="5020" w:name="_Toc413359617"/>
      <w:bookmarkStart w:id="5021" w:name="_Toc77102135"/>
      <w:bookmarkEnd w:id="5012"/>
      <w:bookmarkEnd w:id="5013"/>
      <w:bookmarkEnd w:id="5014"/>
      <w:bookmarkEnd w:id="5015"/>
      <w:bookmarkEnd w:id="5016"/>
      <w:r w:rsidRPr="00226A3F">
        <w:lastRenderedPageBreak/>
        <w:t>Hemming Flanges</w:t>
      </w:r>
      <w:bookmarkEnd w:id="5017"/>
      <w:bookmarkEnd w:id="5018"/>
      <w:bookmarkEnd w:id="5019"/>
      <w:bookmarkEnd w:id="5021"/>
    </w:p>
    <w:p w14:paraId="66448657" w14:textId="77777777" w:rsidR="000E64EA" w:rsidRDefault="000E64EA" w:rsidP="00327322">
      <w:pPr>
        <w:pStyle w:val="Heading3"/>
      </w:pPr>
      <w:bookmarkStart w:id="5022" w:name="_Toc413861931"/>
      <w:bookmarkStart w:id="5023" w:name="_Toc3557067"/>
      <w:bookmarkStart w:id="5024" w:name="_Toc34747317"/>
      <w:bookmarkStart w:id="5025" w:name="_Toc77102136"/>
      <w:r>
        <w:t>Introduction</w:t>
      </w:r>
      <w:bookmarkEnd w:id="5022"/>
      <w:bookmarkEnd w:id="5023"/>
      <w:bookmarkEnd w:id="5024"/>
      <w:bookmarkEnd w:id="502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D47E70B" w:rsidR="000E64EA" w:rsidRDefault="000E64EA" w:rsidP="002E465F">
      <w:pPr>
        <w:pStyle w:val="Caption"/>
        <w:rPr>
          <w:b w:val="0"/>
          <w:u w:val="single"/>
        </w:rPr>
      </w:pPr>
      <w:bookmarkStart w:id="5026" w:name="_Ref413858805"/>
      <w:bookmarkStart w:id="5027" w:name="_Toc413861952"/>
      <w:bookmarkStart w:id="5028" w:name="_Toc3557149"/>
      <w:bookmarkStart w:id="5029" w:name="_Toc34747402"/>
      <w:bookmarkStart w:id="5030" w:name="_Toc76030600"/>
      <w:r>
        <w:t xml:space="preserve">Figure </w:t>
      </w:r>
      <w:r w:rsidR="00406B64">
        <w:fldChar w:fldCharType="begin"/>
      </w:r>
      <w:r w:rsidR="00406B64">
        <w:instrText xml:space="preserve"> SEQ Figure \* ARABIC </w:instrText>
      </w:r>
      <w:r w:rsidR="00406B64">
        <w:fldChar w:fldCharType="separate"/>
      </w:r>
      <w:r w:rsidR="0004792C">
        <w:rPr>
          <w:noProof/>
        </w:rPr>
        <w:t>79</w:t>
      </w:r>
      <w:r w:rsidR="00406B64">
        <w:fldChar w:fldCharType="end"/>
      </w:r>
      <w:bookmarkEnd w:id="5026"/>
      <w:r>
        <w:t>: The Three Regions of a Hemming</w:t>
      </w:r>
      <w:bookmarkEnd w:id="5027"/>
      <w:bookmarkEnd w:id="5028"/>
      <w:bookmarkEnd w:id="5029"/>
      <w:bookmarkEnd w:id="503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2EB906A" w:rsidR="000E64EA" w:rsidRPr="00EB3687" w:rsidRDefault="000E64EA" w:rsidP="000E64EA">
      <w:pPr>
        <w:pStyle w:val="Caption"/>
        <w:rPr>
          <w:noProof/>
          <w:lang w:eastAsia="en-GB"/>
        </w:rPr>
      </w:pPr>
      <w:bookmarkStart w:id="5031" w:name="_Ref413850590"/>
      <w:bookmarkStart w:id="5032" w:name="_Toc413861953"/>
      <w:bookmarkStart w:id="5033" w:name="_Toc3557150"/>
      <w:bookmarkStart w:id="5034" w:name="_Toc34747403"/>
      <w:bookmarkStart w:id="5035" w:name="_Toc76030601"/>
      <w:r>
        <w:t xml:space="preserve">Figure </w:t>
      </w:r>
      <w:r w:rsidR="00406B64">
        <w:fldChar w:fldCharType="begin"/>
      </w:r>
      <w:r w:rsidR="00406B64">
        <w:instrText xml:space="preserve"> SEQ Figure \* ARABIC </w:instrText>
      </w:r>
      <w:r w:rsidR="00406B64">
        <w:fldChar w:fldCharType="separate"/>
      </w:r>
      <w:r w:rsidR="0004792C">
        <w:rPr>
          <w:noProof/>
        </w:rPr>
        <w:t>80</w:t>
      </w:r>
      <w:r w:rsidR="00406B64">
        <w:fldChar w:fldCharType="end"/>
      </w:r>
      <w:bookmarkEnd w:id="503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5032"/>
      <w:bookmarkEnd w:id="5033"/>
      <w:bookmarkEnd w:id="5034"/>
      <w:bookmarkEnd w:id="503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5A86192" w:rsidR="000E64EA" w:rsidRPr="00803403" w:rsidRDefault="000E64EA" w:rsidP="000E64EA">
      <w:pPr>
        <w:pStyle w:val="Caption"/>
      </w:pPr>
      <w:bookmarkStart w:id="5036" w:name="_Toc413861954"/>
      <w:bookmarkStart w:id="5037" w:name="_Toc3557151"/>
      <w:bookmarkStart w:id="5038" w:name="_Toc34747404"/>
      <w:bookmarkStart w:id="5039" w:name="_Toc76030602"/>
      <w:r w:rsidRPr="005231A8">
        <w:t xml:space="preserve">Figure </w:t>
      </w:r>
      <w:r w:rsidR="00406B64">
        <w:fldChar w:fldCharType="begin"/>
      </w:r>
      <w:r w:rsidR="00406B64">
        <w:instrText xml:space="preserve"> SEQ Figure \* ARABIC </w:instrText>
      </w:r>
      <w:r w:rsidR="00406B64">
        <w:fldChar w:fldCharType="separate"/>
      </w:r>
      <w:r w:rsidR="0004792C">
        <w:rPr>
          <w:noProof/>
        </w:rPr>
        <w:t>81</w:t>
      </w:r>
      <w:r w:rsidR="00406B64">
        <w:fldChar w:fldCharType="end"/>
      </w:r>
      <w:r w:rsidRPr="005231A8">
        <w:t>: Adhesive Path Differs from Root Path</w:t>
      </w:r>
      <w:bookmarkEnd w:id="5036"/>
      <w:bookmarkEnd w:id="5037"/>
      <w:bookmarkEnd w:id="5038"/>
      <w:bookmarkEnd w:id="503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47F6BC3" w:rsidR="000E64EA" w:rsidRPr="00EB3687" w:rsidRDefault="000E64EA" w:rsidP="000E64EA">
      <w:pPr>
        <w:pStyle w:val="Caption"/>
        <w:rPr>
          <w:noProof/>
          <w:lang w:eastAsia="en-GB"/>
        </w:rPr>
      </w:pPr>
      <w:bookmarkStart w:id="5040" w:name="_Toc3557152"/>
      <w:bookmarkStart w:id="5041" w:name="_Toc34747405"/>
      <w:bookmarkStart w:id="5042" w:name="_Toc76030603"/>
      <w:r>
        <w:t xml:space="preserve">Figure </w:t>
      </w:r>
      <w:r w:rsidR="00406B64">
        <w:fldChar w:fldCharType="begin"/>
      </w:r>
      <w:r w:rsidR="00406B64">
        <w:instrText xml:space="preserve"> SEQ Figure \* ARABIC </w:instrText>
      </w:r>
      <w:r w:rsidR="00406B64">
        <w:fldChar w:fldCharType="separate"/>
      </w:r>
      <w:r w:rsidR="0004792C">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5040"/>
      <w:bookmarkEnd w:id="5041"/>
      <w:bookmarkEnd w:id="504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5043" w:name="_Toc413861932"/>
      <w:bookmarkStart w:id="5044" w:name="_Toc3557068"/>
      <w:bookmarkStart w:id="5045" w:name="_Toc34747318"/>
      <w:bookmarkStart w:id="5046" w:name="_Toc7710213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5043"/>
      <w:bookmarkEnd w:id="5044"/>
      <w:bookmarkEnd w:id="5045"/>
      <w:bookmarkEnd w:id="504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681B0F9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4792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5047" w:author="nick" w:date="2021-07-14T20:24:00Z">
              <w:r w:rsidR="0004792C" w:rsidRPr="00BD20ED">
                <w:rPr>
                  <w:szCs w:val="34"/>
                </w:rPr>
                <w:t xml:space="preserve">Attribute </w:t>
              </w:r>
              <w:r w:rsidR="0004792C" w:rsidRPr="0004792C">
                <w:rPr>
                  <w:rFonts w:ascii="Courier New" w:hAnsi="Courier New" w:cs="Courier New"/>
                  <w:b/>
                  <w:sz w:val="16"/>
                  <w:szCs w:val="34"/>
                  <w:highlight w:val="white"/>
                </w:rPr>
                <w:t>quality_control</w:t>
              </w:r>
            </w:ins>
            <w:del w:id="5048"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6"/>
                  <w:szCs w:val="34"/>
                  <w:highlight w:val="white"/>
                </w:rPr>
                <w:delText>quality_control</w:delText>
              </w:r>
            </w:del>
            <w:r>
              <w:rPr>
                <w:sz w:val="20"/>
                <w:szCs w:val="20"/>
              </w:rPr>
              <w:fldChar w:fldCharType="end"/>
            </w:r>
          </w:p>
        </w:tc>
      </w:tr>
    </w:tbl>
    <w:p w14:paraId="5C964DFC" w14:textId="49E96675" w:rsidR="000E64EA" w:rsidRPr="00226A3F" w:rsidRDefault="0079141E" w:rsidP="0079141E">
      <w:pPr>
        <w:pStyle w:val="Caption"/>
        <w:spacing w:before="120"/>
        <w:rPr>
          <w:rFonts w:cs="Calibri"/>
          <w:lang w:eastAsia="zh-CN"/>
        </w:rPr>
      </w:pPr>
      <w:bookmarkStart w:id="5049" w:name="_Toc3566529"/>
      <w:bookmarkStart w:id="5050" w:name="_Toc34747531"/>
      <w:bookmarkStart w:id="5051" w:name="_Toc77095990"/>
      <w:r>
        <w:t xml:space="preserve">Table </w:t>
      </w:r>
      <w:r w:rsidR="00ED469A">
        <w:fldChar w:fldCharType="begin"/>
      </w:r>
      <w:r w:rsidR="00ED469A">
        <w:instrText xml:space="preserve"> SEQ Table \* ARABIC </w:instrText>
      </w:r>
      <w:r w:rsidR="00ED469A">
        <w:fldChar w:fldCharType="separate"/>
      </w:r>
      <w:ins w:id="5052" w:author="nick" w:date="2021-07-14T20:24:00Z">
        <w:r w:rsidR="0004792C">
          <w:rPr>
            <w:noProof/>
          </w:rPr>
          <w:t>132</w:t>
        </w:r>
      </w:ins>
      <w:del w:id="5053" w:author="nick" w:date="2021-07-13T19:07:00Z">
        <w:r w:rsidR="008F6A37" w:rsidDel="008D55BF">
          <w:rPr>
            <w:noProof/>
          </w:rPr>
          <w:delText>131</w:delText>
        </w:r>
      </w:del>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5049"/>
      <w:bookmarkEnd w:id="5050"/>
      <w:bookmarkEnd w:id="505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lastRenderedPageBreak/>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6BF39DF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4792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2DC6082"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054" w:author="nick" w:date="2021-07-14T20:24:00Z">
              <w:r w:rsidR="0004792C" w:rsidRPr="0004792C">
                <w:rPr>
                  <w:sz w:val="20"/>
                  <w:szCs w:val="20"/>
                </w:rPr>
                <w:t xml:space="preserve">Custom Attributes </w:t>
              </w:r>
              <w:r w:rsidR="0004792C" w:rsidRPr="007331A4">
                <w:t>list</w:t>
              </w:r>
            </w:ins>
            <w:del w:id="5055"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211B735E" w14:textId="1CC2F305" w:rsidR="00F3716C" w:rsidRDefault="00F3716C" w:rsidP="0079141E">
      <w:pPr>
        <w:pStyle w:val="Caption"/>
        <w:spacing w:before="120"/>
      </w:pPr>
      <w:bookmarkStart w:id="5056" w:name="_Toc3566530"/>
      <w:bookmarkStart w:id="5057" w:name="_Toc34747532"/>
      <w:bookmarkStart w:id="5058" w:name="_Toc77095991"/>
      <w:r>
        <w:t xml:space="preserve">Table </w:t>
      </w:r>
      <w:r w:rsidR="00ED469A">
        <w:fldChar w:fldCharType="begin"/>
      </w:r>
      <w:r w:rsidR="00ED469A">
        <w:instrText xml:space="preserve"> SEQ Table \* ARABIC </w:instrText>
      </w:r>
      <w:r w:rsidR="00ED469A">
        <w:fldChar w:fldCharType="separate"/>
      </w:r>
      <w:ins w:id="5059" w:author="nick" w:date="2021-07-14T20:24:00Z">
        <w:r w:rsidR="0004792C">
          <w:rPr>
            <w:noProof/>
          </w:rPr>
          <w:t>133</w:t>
        </w:r>
      </w:ins>
      <w:del w:id="5060" w:author="nick" w:date="2021-07-13T19:07:00Z">
        <w:r w:rsidR="008F6A37" w:rsidDel="008D55BF">
          <w:rPr>
            <w:noProof/>
          </w:rPr>
          <w:delText>132</w:delText>
        </w:r>
      </w:del>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5056"/>
      <w:bookmarkEnd w:id="5057"/>
      <w:bookmarkEnd w:id="5058"/>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25EA278"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506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4792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ins w:id="5062" w:author="nick" w:date="2021-07-14T20:24:00Z">
        <w:r w:rsidR="0004792C" w:rsidRPr="007055D9">
          <w:t>L</w:t>
        </w:r>
        <w:r w:rsidR="0004792C">
          <w:t>ocation</w:t>
        </w:r>
      </w:ins>
      <w:del w:id="5063" w:author="nick" w:date="2021-07-13T20:51:00Z">
        <w:r w:rsidR="008F6A37" w:rsidRPr="007055D9" w:rsidDel="003F511B">
          <w:delText>L</w:delText>
        </w:r>
        <w:r w:rsidR="008F6A37" w:rsidDel="003F511B">
          <w:delText>ocation</w:delText>
        </w:r>
      </w:del>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271D88A" w:rsidR="000E64EA" w:rsidRDefault="000E64EA" w:rsidP="00584B8A">
      <w:pPr>
        <w:jc w:val="both"/>
      </w:pPr>
      <w:r w:rsidRPr="009C0E9B">
        <w:rPr>
          <w:szCs w:val="22"/>
        </w:rPr>
        <w:t xml:space="preserve">This follows the </w:t>
      </w:r>
      <w:del w:id="506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4792C">
        <w:t>5.2.1</w:t>
      </w:r>
      <w:r w:rsidR="0053168C">
        <w:fldChar w:fldCharType="end"/>
      </w:r>
      <w:r w:rsidR="0053168C">
        <w:t> </w:t>
      </w:r>
      <w:r w:rsidR="006C220A">
        <w:fldChar w:fldCharType="begin"/>
      </w:r>
      <w:r w:rsidR="006C220A">
        <w:instrText xml:space="preserve"> REF _Ref429053268 \h  \* MERGEFORMAT </w:instrText>
      </w:r>
      <w:r w:rsidR="006C220A">
        <w:fldChar w:fldCharType="separate"/>
      </w:r>
      <w:ins w:id="5065" w:author="nick" w:date="2021-07-14T20:24:00Z">
        <w:r w:rsidR="0004792C" w:rsidRPr="007055D9">
          <w:t xml:space="preserve">User Specific Data </w:t>
        </w:r>
        <w:r w:rsidR="0004792C" w:rsidRPr="0004792C">
          <w:rPr>
            <w:rStyle w:val="Emphasis"/>
          </w:rPr>
          <w:t>&lt;appdata/</w:t>
        </w:r>
        <w:r w:rsidR="0004792C" w:rsidRPr="0004792C">
          <w:rPr>
            <w:rFonts w:ascii="Courier New" w:hAnsi="Courier New" w:cs="Courier New"/>
            <w:i/>
            <w:sz w:val="26"/>
            <w:szCs w:val="28"/>
          </w:rPr>
          <w:t>&gt;</w:t>
        </w:r>
      </w:ins>
      <w:del w:id="5066" w:author="nick" w:date="2021-07-13T20:51:00Z">
        <w:r w:rsidR="008F6A37" w:rsidRPr="007055D9" w:rsidDel="003F511B">
          <w:delText xml:space="preserve">User Specific Data </w:delText>
        </w:r>
        <w:r w:rsidR="008F6A37" w:rsidRPr="008F6A37" w:rsidDel="003F511B">
          <w:rPr>
            <w:rStyle w:val="Emphasis"/>
          </w:rPr>
          <w:delText>&lt;appdata/</w:delText>
        </w:r>
        <w:r w:rsidR="008F6A37" w:rsidRPr="00F54521" w:rsidDel="003F511B">
          <w:rPr>
            <w:rFonts w:ascii="Courier New" w:hAnsi="Courier New" w:cs="Courier New"/>
            <w:i/>
            <w:sz w:val="26"/>
            <w:szCs w:val="28"/>
          </w:rPr>
          <w:delText>&gt;</w:delText>
        </w:r>
      </w:del>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6E757E9B" w:rsidR="00670B99" w:rsidRPr="009C0E9B" w:rsidRDefault="00670B99" w:rsidP="00670B99">
      <w:pPr>
        <w:jc w:val="both"/>
        <w:rPr>
          <w:b/>
          <w:szCs w:val="22"/>
        </w:rPr>
      </w:pPr>
      <w:r w:rsidRPr="009C0E9B">
        <w:rPr>
          <w:szCs w:val="22"/>
        </w:rPr>
        <w:t xml:space="preserve">This follows the </w:t>
      </w:r>
      <w:del w:id="5067"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4792C">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ins w:id="5068" w:author="nick" w:date="2021-07-14T20:24:00Z">
        <w:r w:rsidR="0004792C" w:rsidRPr="007055D9">
          <w:t xml:space="preserve">Finite Element Specific Data </w:t>
        </w:r>
        <w:r w:rsidR="0004792C" w:rsidRPr="0004792C">
          <w:rPr>
            <w:rFonts w:ascii="Courier New" w:hAnsi="Courier New" w:cs="Courier New"/>
            <w:b/>
            <w:i/>
            <w:szCs w:val="22"/>
          </w:rPr>
          <w:t>&lt;femdata/&gt;</w:t>
        </w:r>
      </w:ins>
      <w:del w:id="5069" w:author="nick" w:date="2021-07-13T20:51:00Z">
        <w:r w:rsidR="008F6A37" w:rsidRPr="007055D9" w:rsidDel="003F511B">
          <w:delText xml:space="preserve">Finite Element Specific Data </w:delText>
        </w:r>
        <w:r w:rsidR="008F6A37" w:rsidRPr="008F6A37" w:rsidDel="003F511B">
          <w:rPr>
            <w:rFonts w:ascii="Courier New" w:hAnsi="Courier New" w:cs="Courier New"/>
            <w:b/>
            <w:i/>
            <w:szCs w:val="22"/>
          </w:rPr>
          <w:delText>&lt;femdata/&gt;</w:delText>
        </w:r>
      </w:del>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1AF3D8A" w:rsidR="000E64EA" w:rsidRDefault="000E64EA" w:rsidP="00F3716C">
      <w:pPr>
        <w:pStyle w:val="Caption"/>
        <w:spacing w:before="120"/>
      </w:pPr>
      <w:bookmarkStart w:id="5070" w:name="_Toc413861979"/>
      <w:bookmarkStart w:id="5071" w:name="_Toc3566531"/>
      <w:bookmarkStart w:id="5072" w:name="_Toc34747533"/>
      <w:bookmarkStart w:id="5073" w:name="_Toc77095992"/>
      <w:r>
        <w:t xml:space="preserve">Table </w:t>
      </w:r>
      <w:r w:rsidR="00ED469A">
        <w:fldChar w:fldCharType="begin"/>
      </w:r>
      <w:r w:rsidR="00ED469A">
        <w:instrText xml:space="preserve"> SEQ Table \* ARABIC </w:instrText>
      </w:r>
      <w:r w:rsidR="00ED469A">
        <w:fldChar w:fldCharType="separate"/>
      </w:r>
      <w:ins w:id="5074" w:author="nick" w:date="2021-07-14T20:24:00Z">
        <w:r w:rsidR="0004792C">
          <w:rPr>
            <w:noProof/>
          </w:rPr>
          <w:t>134</w:t>
        </w:r>
      </w:ins>
      <w:del w:id="5075" w:author="nick" w:date="2021-07-13T19:07:00Z">
        <w:r w:rsidR="008F6A37" w:rsidDel="008D55BF">
          <w:rPr>
            <w:noProof/>
          </w:rPr>
          <w:delText>133</w:delText>
        </w:r>
      </w:del>
      <w:r w:rsidR="00ED469A">
        <w:fldChar w:fldCharType="end"/>
      </w:r>
      <w:r>
        <w:t xml:space="preserve">: Attributes of element </w:t>
      </w:r>
      <w:r w:rsidRPr="00F51947">
        <w:rPr>
          <w:rStyle w:val="elementdeftypeChar"/>
          <w:b/>
        </w:rPr>
        <w:t>&lt;hemming/&gt;</w:t>
      </w:r>
      <w:bookmarkEnd w:id="5070"/>
      <w:bookmarkEnd w:id="5071"/>
      <w:bookmarkEnd w:id="5072"/>
      <w:bookmarkEnd w:id="5073"/>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1495672"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4792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ins w:id="5076" w:author="nick" w:date="2021-07-14T20:24:00Z">
        <w:r w:rsidR="0004792C" w:rsidRPr="0004792C">
          <w:rPr>
            <w:lang w:val="en-US"/>
          </w:rPr>
          <w:t>Element</w:t>
        </w:r>
        <w:r w:rsidR="0004792C" w:rsidRPr="0004792C">
          <w:rPr>
            <w:rStyle w:val="Emphasis"/>
            <w:i w:val="0"/>
            <w:lang w:val="en-US"/>
          </w:rPr>
          <w:t xml:space="preserve"> &lt;part/&gt;</w:t>
        </w:r>
      </w:ins>
      <w:del w:id="5077" w:author="nick" w:date="2021-07-13T20:51:00Z">
        <w:r w:rsidR="008F6A37" w:rsidRPr="008F6A37" w:rsidDel="003F511B">
          <w:rPr>
            <w:lang w:val="en-US"/>
          </w:rPr>
          <w:delText>Element</w:delText>
        </w:r>
        <w:r w:rsidR="008F6A37" w:rsidRPr="008F6A37" w:rsidDel="003F511B">
          <w:rPr>
            <w:rStyle w:val="Emphasis"/>
            <w:i w:val="0"/>
            <w:lang w:val="en-US"/>
          </w:rPr>
          <w:delText xml:space="preserve"> &lt;part/&gt;</w:delText>
        </w:r>
      </w:del>
      <w:r w:rsidR="0079141E">
        <w:rPr>
          <w:lang w:val="en-US"/>
        </w:rPr>
        <w:fldChar w:fldCharType="end"/>
      </w:r>
      <w:r w:rsidR="0079141E">
        <w:rPr>
          <w:lang w:val="en-US"/>
        </w:rPr>
        <w:t>.</w:t>
      </w:r>
    </w:p>
    <w:p w14:paraId="528DA1DB" w14:textId="213403D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4792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4792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5E1E61E8" w:rsidR="000E64EA" w:rsidRDefault="000E64EA" w:rsidP="0079141E">
      <w:pPr>
        <w:pStyle w:val="Caption"/>
        <w:spacing w:before="120"/>
      </w:pPr>
      <w:bookmarkStart w:id="5078" w:name="_Toc413861980"/>
      <w:bookmarkStart w:id="5079" w:name="_Toc3566532"/>
      <w:bookmarkStart w:id="5080" w:name="_Toc34747534"/>
      <w:bookmarkStart w:id="5081" w:name="_Toc77095993"/>
      <w:r>
        <w:t xml:space="preserve">Table </w:t>
      </w:r>
      <w:r w:rsidR="00ED469A">
        <w:fldChar w:fldCharType="begin"/>
      </w:r>
      <w:r w:rsidR="00ED469A">
        <w:instrText xml:space="preserve"> SEQ Table \* ARABIC </w:instrText>
      </w:r>
      <w:r w:rsidR="00ED469A">
        <w:fldChar w:fldCharType="separate"/>
      </w:r>
      <w:ins w:id="5082" w:author="nick" w:date="2021-07-14T20:24:00Z">
        <w:r w:rsidR="0004792C">
          <w:rPr>
            <w:noProof/>
          </w:rPr>
          <w:t>135</w:t>
        </w:r>
      </w:ins>
      <w:del w:id="5083" w:author="nick" w:date="2021-07-13T19:07:00Z">
        <w:r w:rsidR="008F6A37" w:rsidDel="008D55BF">
          <w:rPr>
            <w:noProof/>
          </w:rPr>
          <w:delText>134</w:delText>
        </w:r>
      </w:del>
      <w:r w:rsidR="00ED469A">
        <w:fldChar w:fldCharType="end"/>
      </w:r>
      <w:r>
        <w:t>: Nested elements of</w:t>
      </w:r>
      <w:r w:rsidRPr="00687F3F">
        <w:t xml:space="preserve"> </w:t>
      </w:r>
      <w:r>
        <w:t xml:space="preserve">element </w:t>
      </w:r>
      <w:r w:rsidRPr="0079141E">
        <w:rPr>
          <w:rStyle w:val="elementdeftypeChar"/>
          <w:b/>
        </w:rPr>
        <w:t>&lt;hemming/&gt;</w:t>
      </w:r>
      <w:bookmarkEnd w:id="5078"/>
      <w:bookmarkEnd w:id="5079"/>
      <w:bookmarkEnd w:id="5080"/>
      <w:bookmarkEnd w:id="5081"/>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lastRenderedPageBreak/>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70E7726" w:rsidR="000E64EA" w:rsidRDefault="000E64EA" w:rsidP="00F3716C">
      <w:pPr>
        <w:pStyle w:val="Caption"/>
        <w:spacing w:before="120"/>
      </w:pPr>
      <w:bookmarkStart w:id="5084" w:name="_Toc413861981"/>
      <w:bookmarkStart w:id="5085" w:name="_Toc3566533"/>
      <w:bookmarkStart w:id="5086" w:name="_Toc34747535"/>
      <w:bookmarkStart w:id="5087" w:name="_Toc77095994"/>
      <w:r>
        <w:t xml:space="preserve">Table </w:t>
      </w:r>
      <w:r w:rsidR="00ED469A">
        <w:fldChar w:fldCharType="begin"/>
      </w:r>
      <w:r w:rsidR="00ED469A">
        <w:instrText xml:space="preserve"> SEQ Table \* ARABIC </w:instrText>
      </w:r>
      <w:r w:rsidR="00ED469A">
        <w:fldChar w:fldCharType="separate"/>
      </w:r>
      <w:ins w:id="5088" w:author="nick" w:date="2021-07-14T20:24:00Z">
        <w:r w:rsidR="0004792C">
          <w:rPr>
            <w:noProof/>
          </w:rPr>
          <w:t>136</w:t>
        </w:r>
      </w:ins>
      <w:del w:id="5089" w:author="nick" w:date="2021-07-13T19:07:00Z">
        <w:r w:rsidR="008F6A37" w:rsidDel="008D55BF">
          <w:rPr>
            <w:noProof/>
          </w:rPr>
          <w:delText>135</w:delText>
        </w:r>
      </w:del>
      <w:r w:rsidR="00ED469A">
        <w:fldChar w:fldCharType="end"/>
      </w:r>
      <w:r>
        <w:t>: Attributes of element</w:t>
      </w:r>
      <w:r w:rsidRPr="00226A3F">
        <w:t xml:space="preserve"> </w:t>
      </w:r>
      <w:r w:rsidRPr="0079141E">
        <w:rPr>
          <w:rStyle w:val="elementdeftypeChar"/>
          <w:b/>
        </w:rPr>
        <w:t>&lt;region/&gt;</w:t>
      </w:r>
      <w:bookmarkEnd w:id="5084"/>
      <w:bookmarkEnd w:id="5085"/>
      <w:bookmarkEnd w:id="5086"/>
      <w:bookmarkEnd w:id="508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792B32"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4792C">
        <w:t xml:space="preserve">Figure </w:t>
      </w:r>
      <w:r w:rsidR="0004792C">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33E438BA"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4792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6420DB4"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4792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50E06DF" w:rsidR="009C0E9B" w:rsidRDefault="00763630" w:rsidP="00F3716C">
      <w:pPr>
        <w:pStyle w:val="Caption"/>
        <w:spacing w:before="120"/>
        <w:rPr>
          <w:rFonts w:cs="Courier New"/>
          <w:szCs w:val="22"/>
        </w:rPr>
      </w:pPr>
      <w:bookmarkStart w:id="5090" w:name="_Toc3566534"/>
      <w:bookmarkStart w:id="5091" w:name="_Toc34747536"/>
      <w:bookmarkStart w:id="5092" w:name="_Toc77095995"/>
      <w:r>
        <w:t xml:space="preserve">Table </w:t>
      </w:r>
      <w:r w:rsidR="00ED469A">
        <w:fldChar w:fldCharType="begin"/>
      </w:r>
      <w:r w:rsidR="00ED469A">
        <w:instrText xml:space="preserve"> SEQ Table \* ARABIC </w:instrText>
      </w:r>
      <w:r w:rsidR="00ED469A">
        <w:fldChar w:fldCharType="separate"/>
      </w:r>
      <w:ins w:id="5093" w:author="nick" w:date="2021-07-14T20:24:00Z">
        <w:r w:rsidR="0004792C">
          <w:rPr>
            <w:noProof/>
          </w:rPr>
          <w:t>137</w:t>
        </w:r>
      </w:ins>
      <w:del w:id="5094" w:author="nick" w:date="2021-07-13T19:07:00Z">
        <w:r w:rsidR="008F6A37" w:rsidDel="008D55BF">
          <w:rPr>
            <w:noProof/>
          </w:rPr>
          <w:delText>136</w:delText>
        </w:r>
      </w:del>
      <w:r w:rsidR="00ED469A">
        <w:fldChar w:fldCharType="end"/>
      </w:r>
      <w:r>
        <w:t>: Nested elements of element</w:t>
      </w:r>
      <w:r w:rsidRPr="00226A3F">
        <w:t xml:space="preserve"> </w:t>
      </w:r>
      <w:r w:rsidRPr="0079141E">
        <w:rPr>
          <w:rStyle w:val="elementdeftypeChar"/>
          <w:b/>
        </w:rPr>
        <w:t>&lt;region/&gt;</w:t>
      </w:r>
      <w:bookmarkEnd w:id="5090"/>
      <w:bookmarkEnd w:id="5091"/>
      <w:bookmarkEnd w:id="5092"/>
      <w:r w:rsidRPr="0079141E">
        <w:rPr>
          <w:rStyle w:val="elementdeftypeChar"/>
          <w:b/>
        </w:rPr>
        <w:t xml:space="preserve"> </w:t>
      </w:r>
    </w:p>
    <w:p w14:paraId="00161AAF" w14:textId="2CB30751"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4792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4792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4792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ins w:id="5095" w:author="nick" w:date="2021-07-14T20:24:00Z">
        <w:r w:rsidR="0004792C" w:rsidRPr="00226A3F">
          <w:t xml:space="preserve">Adhesive </w:t>
        </w:r>
        <w:r w:rsidR="0004792C">
          <w:t>F</w:t>
        </w:r>
        <w:r w:rsidR="0004792C" w:rsidRPr="00226A3F">
          <w:t>aces</w:t>
        </w:r>
      </w:ins>
      <w:del w:id="5096" w:author="nick" w:date="2021-07-13T20:51:00Z">
        <w:r w:rsidR="008F6A37" w:rsidRPr="00226A3F" w:rsidDel="003F511B">
          <w:delText xml:space="preserve">Adhesive </w:delText>
        </w:r>
        <w:r w:rsidR="008F6A37" w:rsidDel="003F511B">
          <w:delText>F</w:delText>
        </w:r>
        <w:r w:rsidR="008F6A37" w:rsidRPr="00226A3F" w:rsidDel="003F511B">
          <w:delText>aces</w:delText>
        </w:r>
      </w:del>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5097" w:name="_Toc428537321"/>
      <w:bookmarkStart w:id="5098" w:name="_Toc428969643"/>
      <w:bookmarkStart w:id="5099" w:name="_Toc429053034"/>
      <w:bookmarkStart w:id="5100" w:name="_Toc428537324"/>
      <w:bookmarkStart w:id="5101" w:name="_Toc428969646"/>
      <w:bookmarkStart w:id="5102" w:name="_Toc429053037"/>
      <w:bookmarkStart w:id="5103" w:name="_Toc428537325"/>
      <w:bookmarkStart w:id="5104" w:name="_Toc428969647"/>
      <w:bookmarkStart w:id="5105" w:name="_Toc429053038"/>
      <w:bookmarkStart w:id="5106" w:name="_Toc428537328"/>
      <w:bookmarkStart w:id="5107" w:name="_Toc428969650"/>
      <w:bookmarkStart w:id="5108" w:name="_Toc429053041"/>
      <w:bookmarkStart w:id="5109" w:name="_Toc428537330"/>
      <w:bookmarkStart w:id="5110" w:name="_Toc428969652"/>
      <w:bookmarkStart w:id="5111" w:name="_Toc429053043"/>
      <w:bookmarkStart w:id="5112" w:name="_Toc3557069"/>
      <w:bookmarkStart w:id="5113" w:name="_Toc34747319"/>
      <w:bookmarkStart w:id="5114" w:name="_Toc77102138"/>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r w:rsidRPr="00226A3F">
        <w:t>Sequence Connections</w:t>
      </w:r>
      <w:bookmarkEnd w:id="5020"/>
      <w:bookmarkEnd w:id="5112"/>
      <w:bookmarkEnd w:id="5113"/>
      <w:bookmarkEnd w:id="511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3689EC5" w:rsidR="00C107D0" w:rsidRPr="00226A3F" w:rsidRDefault="00C107D0" w:rsidP="00B83A12">
      <w:pPr>
        <w:pStyle w:val="Caption"/>
      </w:pPr>
      <w:bookmarkStart w:id="5115" w:name="_Toc413359638"/>
      <w:bookmarkStart w:id="5116" w:name="_Toc3557153"/>
      <w:bookmarkStart w:id="5117" w:name="_Toc34747406"/>
      <w:bookmarkStart w:id="5118" w:name="_Toc76030604"/>
      <w:r>
        <w:t xml:space="preserve">Figure </w:t>
      </w:r>
      <w:r w:rsidR="00406B64">
        <w:fldChar w:fldCharType="begin"/>
      </w:r>
      <w:r w:rsidR="00406B64">
        <w:instrText xml:space="preserve"> SEQ Figure \* ARABIC </w:instrText>
      </w:r>
      <w:r w:rsidR="00406B64">
        <w:fldChar w:fldCharType="separate"/>
      </w:r>
      <w:r w:rsidR="0004792C">
        <w:rPr>
          <w:noProof/>
        </w:rPr>
        <w:t>83</w:t>
      </w:r>
      <w:r w:rsidR="00406B64">
        <w:fldChar w:fldCharType="end"/>
      </w:r>
      <w:r>
        <w:t>: Sequence without margin</w:t>
      </w:r>
      <w:bookmarkEnd w:id="5115"/>
      <w:bookmarkEnd w:id="5116"/>
      <w:bookmarkEnd w:id="5117"/>
      <w:bookmarkEnd w:id="511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749F96" w:rsidR="00C107D0" w:rsidRPr="000F7EEA" w:rsidRDefault="00C107D0" w:rsidP="00B83A12">
      <w:pPr>
        <w:pStyle w:val="Caption"/>
        <w:rPr>
          <w:noProof/>
          <w:lang w:eastAsia="en-GB"/>
        </w:rPr>
      </w:pPr>
      <w:bookmarkStart w:id="5119" w:name="_Toc413359639"/>
      <w:bookmarkStart w:id="5120" w:name="_Toc3557154"/>
      <w:bookmarkStart w:id="5121" w:name="_Toc34747407"/>
      <w:bookmarkStart w:id="5122" w:name="_Toc76030605"/>
      <w:r>
        <w:t xml:space="preserve">Figure </w:t>
      </w:r>
      <w:r w:rsidR="00406B64">
        <w:fldChar w:fldCharType="begin"/>
      </w:r>
      <w:r w:rsidR="00406B64">
        <w:instrText xml:space="preserve"> SEQ Figure \* ARABIC </w:instrText>
      </w:r>
      <w:r w:rsidR="00406B64">
        <w:fldChar w:fldCharType="separate"/>
      </w:r>
      <w:r w:rsidR="0004792C">
        <w:rPr>
          <w:noProof/>
        </w:rPr>
        <w:t>84</w:t>
      </w:r>
      <w:r w:rsidR="00406B64">
        <w:fldChar w:fldCharType="end"/>
      </w:r>
      <w:r>
        <w:t>: Sequence with</w:t>
      </w:r>
      <w:r w:rsidRPr="003F0822">
        <w:t xml:space="preserve"> margin</w:t>
      </w:r>
      <w:bookmarkEnd w:id="5119"/>
      <w:r w:rsidR="00307532">
        <w:t xml:space="preserve"> and spacing</w:t>
      </w:r>
      <w:bookmarkEnd w:id="5120"/>
      <w:bookmarkEnd w:id="5121"/>
      <w:bookmarkEnd w:id="512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33F3B3" w:rsidR="00C107D0" w:rsidRPr="000F7EEA" w:rsidRDefault="00753715" w:rsidP="00753715">
      <w:pPr>
        <w:pStyle w:val="Caption"/>
        <w:rPr>
          <w:noProof/>
          <w:lang w:eastAsia="en-GB"/>
        </w:rPr>
      </w:pPr>
      <w:bookmarkStart w:id="5123" w:name="_Toc3557155"/>
      <w:bookmarkStart w:id="5124" w:name="_Toc34747408"/>
      <w:bookmarkStart w:id="5125" w:name="_Toc76030606"/>
      <w:r>
        <w:t xml:space="preserve">Figure </w:t>
      </w:r>
      <w:r>
        <w:fldChar w:fldCharType="begin"/>
      </w:r>
      <w:r>
        <w:instrText xml:space="preserve"> SEQ Figure \* ARABIC </w:instrText>
      </w:r>
      <w:r>
        <w:fldChar w:fldCharType="separate"/>
      </w:r>
      <w:r w:rsidR="0004792C">
        <w:rPr>
          <w:noProof/>
        </w:rPr>
        <w:t>85</w:t>
      </w:r>
      <w:r>
        <w:fldChar w:fldCharType="end"/>
      </w:r>
      <w:r w:rsidR="00307532">
        <w:t>: Margin relaxation</w:t>
      </w:r>
      <w:bookmarkEnd w:id="5123"/>
      <w:bookmarkEnd w:id="5124"/>
      <w:bookmarkEnd w:id="5125"/>
    </w:p>
    <w:p w14:paraId="61B05BE5" w14:textId="77777777" w:rsidR="00753715" w:rsidRDefault="004F562F" w:rsidP="00753715">
      <w:pPr>
        <w:keepNext/>
        <w:jc w:val="center"/>
      </w:pPr>
      <w:r>
        <w:rPr>
          <w:noProof/>
          <w:lang w:eastAsia="en-US"/>
        </w:rPr>
        <w:lastRenderedPageBreak/>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E87A7AC" w:rsidR="00C107D0" w:rsidRPr="000F7EEA" w:rsidRDefault="00753715" w:rsidP="00753715">
      <w:pPr>
        <w:pStyle w:val="Caption"/>
        <w:rPr>
          <w:noProof/>
          <w:lang w:eastAsia="en-GB"/>
        </w:rPr>
      </w:pPr>
      <w:bookmarkStart w:id="5126" w:name="_Toc3557156"/>
      <w:bookmarkStart w:id="5127" w:name="_Toc34747409"/>
      <w:bookmarkStart w:id="5128" w:name="_Toc76030607"/>
      <w:r>
        <w:t xml:space="preserve">Figure </w:t>
      </w:r>
      <w:r>
        <w:fldChar w:fldCharType="begin"/>
      </w:r>
      <w:r>
        <w:instrText xml:space="preserve"> SEQ Figure \* ARABIC </w:instrText>
      </w:r>
      <w:r>
        <w:fldChar w:fldCharType="separate"/>
      </w:r>
      <w:r w:rsidR="0004792C">
        <w:rPr>
          <w:noProof/>
        </w:rPr>
        <w:t>86</w:t>
      </w:r>
      <w:r>
        <w:fldChar w:fldCharType="end"/>
      </w:r>
      <w:r w:rsidR="00307532">
        <w:t>: Spacing relaxation</w:t>
      </w:r>
      <w:bookmarkEnd w:id="5126"/>
      <w:bookmarkEnd w:id="5127"/>
      <w:bookmarkEnd w:id="512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lastRenderedPageBreak/>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E2CA43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4792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F9AD4D"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129" w:author="nick" w:date="2021-07-14T20:24:00Z">
              <w:r w:rsidR="0004792C" w:rsidRPr="0004792C">
                <w:rPr>
                  <w:sz w:val="20"/>
                  <w:szCs w:val="20"/>
                </w:rPr>
                <w:t xml:space="preserve">Custom Attributes </w:t>
              </w:r>
              <w:r w:rsidR="0004792C" w:rsidRPr="007331A4">
                <w:t>list</w:t>
              </w:r>
            </w:ins>
            <w:del w:id="5130"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24C6A8CB" w14:textId="7A8D0CC9" w:rsidR="00C107D0" w:rsidRPr="00226A3F" w:rsidRDefault="00683218" w:rsidP="00683218">
      <w:pPr>
        <w:pStyle w:val="Caption"/>
        <w:spacing w:before="120"/>
      </w:pPr>
      <w:bookmarkStart w:id="5131" w:name="_Toc3566535"/>
      <w:bookmarkStart w:id="5132" w:name="_Toc34747537"/>
      <w:bookmarkStart w:id="5133" w:name="_Toc77095996"/>
      <w:r>
        <w:t xml:space="preserve">Table </w:t>
      </w:r>
      <w:r w:rsidR="00ED469A">
        <w:fldChar w:fldCharType="begin"/>
      </w:r>
      <w:r w:rsidR="00ED469A">
        <w:instrText xml:space="preserve"> SEQ Table \* ARABIC </w:instrText>
      </w:r>
      <w:r w:rsidR="00ED469A">
        <w:fldChar w:fldCharType="separate"/>
      </w:r>
      <w:ins w:id="5134" w:author="nick" w:date="2021-07-14T20:24:00Z">
        <w:r w:rsidR="0004792C">
          <w:rPr>
            <w:noProof/>
          </w:rPr>
          <w:t>138</w:t>
        </w:r>
      </w:ins>
      <w:del w:id="5135" w:author="nick" w:date="2021-07-13T19:07:00Z">
        <w:r w:rsidR="008F6A37" w:rsidDel="008D55BF">
          <w:rPr>
            <w:noProof/>
          </w:rPr>
          <w:delText>137</w:delText>
        </w:r>
      </w:del>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5131"/>
      <w:bookmarkEnd w:id="5132"/>
      <w:bookmarkEnd w:id="513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8766B2A" w:rsidR="000E64EA" w:rsidRDefault="00683218" w:rsidP="00683218">
      <w:pPr>
        <w:pStyle w:val="Caption"/>
        <w:spacing w:before="120"/>
      </w:pPr>
      <w:bookmarkStart w:id="5136" w:name="_Toc3566536"/>
      <w:bookmarkStart w:id="5137" w:name="_Toc34747538"/>
      <w:bookmarkStart w:id="5138" w:name="_Toc77095997"/>
      <w:r>
        <w:t xml:space="preserve">Table </w:t>
      </w:r>
      <w:r w:rsidR="00ED469A">
        <w:fldChar w:fldCharType="begin"/>
      </w:r>
      <w:r w:rsidR="00ED469A">
        <w:instrText xml:space="preserve"> SEQ Table \* ARABIC </w:instrText>
      </w:r>
      <w:r w:rsidR="00ED469A">
        <w:fldChar w:fldCharType="separate"/>
      </w:r>
      <w:ins w:id="5139" w:author="nick" w:date="2021-07-14T20:24:00Z">
        <w:r w:rsidR="0004792C">
          <w:rPr>
            <w:noProof/>
          </w:rPr>
          <w:t>139</w:t>
        </w:r>
      </w:ins>
      <w:del w:id="5140" w:author="nick" w:date="2021-07-13T19:07:00Z">
        <w:r w:rsidR="008F6A37" w:rsidDel="008D55BF">
          <w:rPr>
            <w:noProof/>
          </w:rPr>
          <w:delText>138</w:delText>
        </w:r>
      </w:del>
      <w:r w:rsidR="00ED469A">
        <w:fldChar w:fldCharType="end"/>
      </w:r>
      <w:r>
        <w:t xml:space="preserve">: Nested elements of </w:t>
      </w:r>
      <w:r w:rsidR="004937B3">
        <w:rPr>
          <w:rStyle w:val="elementdeftypeChar"/>
          <w:b/>
        </w:rPr>
        <w:t>&lt;sequence_connection_0d</w:t>
      </w:r>
      <w:r w:rsidRPr="00683218">
        <w:rPr>
          <w:rStyle w:val="elementdeftypeChar"/>
          <w:b/>
        </w:rPr>
        <w:t>/&gt;</w:t>
      </w:r>
      <w:bookmarkEnd w:id="5136"/>
      <w:bookmarkEnd w:id="5137"/>
      <w:bookmarkEnd w:id="513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7F7D463" w:rsidR="00C107D0" w:rsidRPr="00226A3F" w:rsidRDefault="00124F20" w:rsidP="00683218">
      <w:pPr>
        <w:pStyle w:val="Caption"/>
        <w:spacing w:before="120"/>
      </w:pPr>
      <w:bookmarkStart w:id="5141" w:name="_Toc3566537"/>
      <w:bookmarkStart w:id="5142" w:name="_Toc34747539"/>
      <w:bookmarkStart w:id="5143" w:name="_Toc77095998"/>
      <w:r>
        <w:t xml:space="preserve">Table </w:t>
      </w:r>
      <w:r w:rsidR="00ED469A">
        <w:fldChar w:fldCharType="begin"/>
      </w:r>
      <w:r w:rsidR="00ED469A">
        <w:instrText xml:space="preserve"> SEQ Table \* ARABIC </w:instrText>
      </w:r>
      <w:r w:rsidR="00ED469A">
        <w:fldChar w:fldCharType="separate"/>
      </w:r>
      <w:ins w:id="5144" w:author="nick" w:date="2021-07-14T20:24:00Z">
        <w:r w:rsidR="0004792C">
          <w:rPr>
            <w:noProof/>
          </w:rPr>
          <w:t>140</w:t>
        </w:r>
      </w:ins>
      <w:del w:id="5145" w:author="nick" w:date="2021-07-13T19:07:00Z">
        <w:r w:rsidR="008F6A37" w:rsidDel="008D55BF">
          <w:rPr>
            <w:noProof/>
          </w:rPr>
          <w:delText>139</w:delText>
        </w:r>
      </w:del>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5141"/>
      <w:bookmarkEnd w:id="5142"/>
      <w:bookmarkEnd w:id="5143"/>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5146" w:name="_Toc413359618"/>
      <w:bookmarkStart w:id="5147" w:name="_Toc3557070"/>
      <w:bookmarkStart w:id="5148" w:name="_Toc34747320"/>
      <w:bookmarkStart w:id="5149" w:name="_Toc338938922"/>
      <w:bookmarkStart w:id="5150" w:name="_Toc338939258"/>
      <w:bookmarkStart w:id="5151" w:name="_Toc77102139"/>
      <w:bookmarkEnd w:id="4936"/>
      <w:bookmarkEnd w:id="4937"/>
      <w:bookmarkEnd w:id="4938"/>
      <w:r w:rsidRPr="00226A3F">
        <w:lastRenderedPageBreak/>
        <w:t>2D connections</w:t>
      </w:r>
      <w:bookmarkEnd w:id="5146"/>
      <w:bookmarkEnd w:id="5147"/>
      <w:bookmarkEnd w:id="5148"/>
      <w:bookmarkEnd w:id="5151"/>
    </w:p>
    <w:p w14:paraId="20394566" w14:textId="77777777" w:rsidR="00042E3F" w:rsidRPr="00226A3F" w:rsidRDefault="00042E3F" w:rsidP="00042E3F">
      <w:pPr>
        <w:pStyle w:val="Heading2"/>
      </w:pPr>
      <w:bookmarkStart w:id="5152" w:name="_Toc413359619"/>
      <w:bookmarkStart w:id="5153" w:name="_Toc3557071"/>
      <w:bookmarkStart w:id="5154" w:name="_Toc34747321"/>
      <w:bookmarkStart w:id="5155" w:name="_Toc77102140"/>
      <w:r w:rsidRPr="00226A3F">
        <w:t>Generic Definitions</w:t>
      </w:r>
      <w:bookmarkEnd w:id="5152"/>
      <w:bookmarkEnd w:id="5153"/>
      <w:bookmarkEnd w:id="5154"/>
      <w:bookmarkEnd w:id="5155"/>
    </w:p>
    <w:p w14:paraId="50281300" w14:textId="77777777" w:rsidR="00042E3F" w:rsidRPr="00226A3F" w:rsidRDefault="00042E3F" w:rsidP="00327322">
      <w:pPr>
        <w:pStyle w:val="Heading3"/>
      </w:pPr>
      <w:bookmarkStart w:id="5156" w:name="_Toc413359620"/>
      <w:bookmarkStart w:id="5157" w:name="_Toc3557072"/>
      <w:bookmarkStart w:id="5158" w:name="_Toc34747322"/>
      <w:bookmarkStart w:id="5159" w:name="_Toc77102141"/>
      <w:r w:rsidRPr="00226A3F">
        <w:t>Identification</w:t>
      </w:r>
      <w:bookmarkEnd w:id="5156"/>
      <w:bookmarkEnd w:id="5157"/>
      <w:bookmarkEnd w:id="5158"/>
      <w:bookmarkEnd w:id="515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BCEA7E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4792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5160" w:author="nick" w:date="2021-07-14T20:24:00Z">
              <w:r w:rsidR="0004792C" w:rsidRPr="00BD20ED">
                <w:rPr>
                  <w:szCs w:val="34"/>
                </w:rPr>
                <w:t xml:space="preserve">Attribute </w:t>
              </w:r>
              <w:r w:rsidR="0004792C" w:rsidRPr="0004792C">
                <w:rPr>
                  <w:rFonts w:ascii="Courier New" w:hAnsi="Courier New" w:cs="Courier New"/>
                  <w:b/>
                  <w:sz w:val="16"/>
                  <w:szCs w:val="34"/>
                  <w:highlight w:val="white"/>
                </w:rPr>
                <w:t>quality_control</w:t>
              </w:r>
            </w:ins>
            <w:del w:id="5161"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6"/>
                  <w:szCs w:val="34"/>
                  <w:highlight w:val="white"/>
                </w:rPr>
                <w:delText>quality_control</w:delText>
              </w:r>
            </w:del>
            <w:r>
              <w:rPr>
                <w:sz w:val="20"/>
                <w:szCs w:val="20"/>
              </w:rPr>
              <w:fldChar w:fldCharType="end"/>
            </w:r>
          </w:p>
        </w:tc>
      </w:tr>
    </w:tbl>
    <w:p w14:paraId="108D5DC5" w14:textId="7AA36C52" w:rsidR="004D7FAE" w:rsidRDefault="004D7FAE" w:rsidP="00F94FF6">
      <w:pPr>
        <w:pStyle w:val="Caption"/>
        <w:spacing w:before="120"/>
      </w:pPr>
      <w:bookmarkStart w:id="5162" w:name="_Toc3566538"/>
      <w:bookmarkStart w:id="5163" w:name="_Toc34747540"/>
      <w:bookmarkStart w:id="5164" w:name="_Toc77095999"/>
      <w:r>
        <w:t xml:space="preserve">Table </w:t>
      </w:r>
      <w:r w:rsidR="00ED469A">
        <w:fldChar w:fldCharType="begin"/>
      </w:r>
      <w:r w:rsidR="00ED469A">
        <w:instrText xml:space="preserve"> SEQ Table \* ARABIC </w:instrText>
      </w:r>
      <w:r w:rsidR="00ED469A">
        <w:fldChar w:fldCharType="separate"/>
      </w:r>
      <w:ins w:id="5165" w:author="nick" w:date="2021-07-14T20:24:00Z">
        <w:r w:rsidR="0004792C">
          <w:rPr>
            <w:noProof/>
          </w:rPr>
          <w:t>141</w:t>
        </w:r>
      </w:ins>
      <w:del w:id="5166" w:author="nick" w:date="2021-07-13T19:07:00Z">
        <w:r w:rsidR="008F6A37" w:rsidDel="008D55BF">
          <w:rPr>
            <w:noProof/>
          </w:rPr>
          <w:delText>140</w:delText>
        </w:r>
      </w:del>
      <w:r w:rsidR="00ED469A">
        <w:fldChar w:fldCharType="end"/>
      </w:r>
      <w:r w:rsidR="00F94FF6">
        <w:t xml:space="preserve">: Attributes of </w:t>
      </w:r>
      <w:r w:rsidR="00F94FF6" w:rsidRPr="00F94FF6">
        <w:rPr>
          <w:rStyle w:val="elementdeftypeChar"/>
          <w:b/>
        </w:rPr>
        <w:t>&lt;connection_2d/&gt;</w:t>
      </w:r>
      <w:bookmarkEnd w:id="5162"/>
      <w:bookmarkEnd w:id="5163"/>
      <w:bookmarkEnd w:id="516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5167" w:name="_Toc413359621"/>
      <w:bookmarkStart w:id="5168" w:name="_Toc3557073"/>
      <w:bookmarkStart w:id="5169" w:name="_Toc34747323"/>
      <w:bookmarkStart w:id="5170" w:name="_Toc77102142"/>
      <w:r w:rsidRPr="00226A3F">
        <w:t>Connection Face</w:t>
      </w:r>
      <w:bookmarkEnd w:id="5167"/>
      <w:bookmarkEnd w:id="5168"/>
      <w:bookmarkEnd w:id="5169"/>
      <w:bookmarkEnd w:id="517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6271EA2" w:rsidR="004D270F" w:rsidRDefault="004D270F" w:rsidP="00F94FF6">
      <w:pPr>
        <w:pStyle w:val="Caption"/>
        <w:spacing w:before="120"/>
      </w:pPr>
      <w:bookmarkStart w:id="5171" w:name="_Toc3566539"/>
      <w:bookmarkStart w:id="5172" w:name="_Toc34747541"/>
      <w:bookmarkStart w:id="5173" w:name="_Toc77096000"/>
      <w:r>
        <w:t xml:space="preserve">Table </w:t>
      </w:r>
      <w:r w:rsidR="00ED469A">
        <w:fldChar w:fldCharType="begin"/>
      </w:r>
      <w:r w:rsidR="00ED469A">
        <w:instrText xml:space="preserve"> SEQ Table \* ARABIC </w:instrText>
      </w:r>
      <w:r w:rsidR="00ED469A">
        <w:fldChar w:fldCharType="separate"/>
      </w:r>
      <w:ins w:id="5174" w:author="nick" w:date="2021-07-14T20:24:00Z">
        <w:r w:rsidR="0004792C">
          <w:rPr>
            <w:noProof/>
          </w:rPr>
          <w:t>142</w:t>
        </w:r>
      </w:ins>
      <w:del w:id="5175" w:author="nick" w:date="2021-07-13T19:07:00Z">
        <w:r w:rsidR="008F6A37" w:rsidDel="008D55BF">
          <w:rPr>
            <w:noProof/>
          </w:rPr>
          <w:delText>141</w:delText>
        </w:r>
      </w:del>
      <w:r w:rsidR="00ED469A">
        <w:fldChar w:fldCharType="end"/>
      </w:r>
      <w:r>
        <w:t xml:space="preserve">: Nested elements of </w:t>
      </w:r>
      <w:r w:rsidRPr="004D270F">
        <w:rPr>
          <w:rStyle w:val="elementdeftypeChar"/>
          <w:b/>
        </w:rPr>
        <w:t>&lt;loc_list&gt;</w:t>
      </w:r>
      <w:bookmarkEnd w:id="5171"/>
      <w:bookmarkEnd w:id="5172"/>
      <w:bookmarkEnd w:id="517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2477051" w:rsidR="004D270F" w:rsidRDefault="004D270F" w:rsidP="004D270F">
      <w:pPr>
        <w:pStyle w:val="Caption"/>
        <w:spacing w:before="120"/>
      </w:pPr>
      <w:bookmarkStart w:id="5176" w:name="_Toc3566540"/>
      <w:bookmarkStart w:id="5177" w:name="_Toc34747542"/>
      <w:bookmarkStart w:id="5178" w:name="_Toc77096001"/>
      <w:r>
        <w:t xml:space="preserve">Table </w:t>
      </w:r>
      <w:r w:rsidR="00ED469A">
        <w:fldChar w:fldCharType="begin"/>
      </w:r>
      <w:r w:rsidR="00ED469A">
        <w:instrText xml:space="preserve"> SEQ Table \* ARABIC </w:instrText>
      </w:r>
      <w:r w:rsidR="00ED469A">
        <w:fldChar w:fldCharType="separate"/>
      </w:r>
      <w:ins w:id="5179" w:author="nick" w:date="2021-07-14T20:24:00Z">
        <w:r w:rsidR="0004792C">
          <w:rPr>
            <w:noProof/>
          </w:rPr>
          <w:t>143</w:t>
        </w:r>
      </w:ins>
      <w:del w:id="5180" w:author="nick" w:date="2021-07-13T19:07:00Z">
        <w:r w:rsidR="008F6A37" w:rsidDel="008D55BF">
          <w:rPr>
            <w:noProof/>
          </w:rPr>
          <w:delText>142</w:delText>
        </w:r>
      </w:del>
      <w:r w:rsidR="00ED469A">
        <w:fldChar w:fldCharType="end"/>
      </w:r>
      <w:r>
        <w:t xml:space="preserve">: Attributes of element </w:t>
      </w:r>
      <w:r w:rsidRPr="004D270F">
        <w:rPr>
          <w:rStyle w:val="elementdeftypeChar"/>
          <w:b/>
        </w:rPr>
        <w:t>&lt;loc/&gt;</w:t>
      </w:r>
      <w:bookmarkEnd w:id="5176"/>
      <w:bookmarkEnd w:id="5177"/>
      <w:bookmarkEnd w:id="517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2BA5BFE" w:rsidR="004444F9" w:rsidRDefault="004444F9" w:rsidP="00A913FE">
      <w:pPr>
        <w:pStyle w:val="Caption"/>
        <w:spacing w:before="120"/>
      </w:pPr>
      <w:bookmarkStart w:id="5181" w:name="_Toc3566541"/>
      <w:bookmarkStart w:id="5182" w:name="_Toc34747543"/>
      <w:bookmarkStart w:id="5183" w:name="_Toc77096002"/>
      <w:r>
        <w:t xml:space="preserve">Table </w:t>
      </w:r>
      <w:r w:rsidR="00ED469A">
        <w:fldChar w:fldCharType="begin"/>
      </w:r>
      <w:r w:rsidR="00ED469A">
        <w:instrText xml:space="preserve"> SEQ Table \* ARABIC </w:instrText>
      </w:r>
      <w:r w:rsidR="00ED469A">
        <w:fldChar w:fldCharType="separate"/>
      </w:r>
      <w:ins w:id="5184" w:author="nick" w:date="2021-07-14T20:24:00Z">
        <w:r w:rsidR="0004792C">
          <w:rPr>
            <w:noProof/>
          </w:rPr>
          <w:t>144</w:t>
        </w:r>
      </w:ins>
      <w:del w:id="5185" w:author="nick" w:date="2021-07-13T19:07:00Z">
        <w:r w:rsidR="008F6A37" w:rsidDel="008D55BF">
          <w:rPr>
            <w:noProof/>
          </w:rPr>
          <w:delText>143</w:delText>
        </w:r>
      </w:del>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5181"/>
      <w:bookmarkEnd w:id="5182"/>
      <w:bookmarkEnd w:id="518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7256F87" w:rsidR="00042E3F" w:rsidRPr="00226A3F" w:rsidRDefault="004444F9" w:rsidP="00A913FE">
      <w:pPr>
        <w:pStyle w:val="Caption"/>
        <w:spacing w:before="120"/>
      </w:pPr>
      <w:bookmarkStart w:id="5186" w:name="_Toc3566542"/>
      <w:bookmarkStart w:id="5187" w:name="_Toc34747544"/>
      <w:bookmarkStart w:id="5188" w:name="_Toc77096003"/>
      <w:r>
        <w:t xml:space="preserve">Table </w:t>
      </w:r>
      <w:r w:rsidR="00ED469A">
        <w:fldChar w:fldCharType="begin"/>
      </w:r>
      <w:r w:rsidR="00ED469A">
        <w:instrText xml:space="preserve"> SEQ Table \* ARABIC </w:instrText>
      </w:r>
      <w:r w:rsidR="00ED469A">
        <w:fldChar w:fldCharType="separate"/>
      </w:r>
      <w:ins w:id="5189" w:author="nick" w:date="2021-07-14T20:24:00Z">
        <w:r w:rsidR="0004792C">
          <w:rPr>
            <w:noProof/>
          </w:rPr>
          <w:t>145</w:t>
        </w:r>
      </w:ins>
      <w:del w:id="5190" w:author="nick" w:date="2021-07-13T19:07:00Z">
        <w:r w:rsidR="008F6A37" w:rsidDel="008D55BF">
          <w:rPr>
            <w:noProof/>
          </w:rPr>
          <w:delText>144</w:delText>
        </w:r>
      </w:del>
      <w:r w:rsidR="00ED469A">
        <w:fldChar w:fldCharType="end"/>
      </w:r>
      <w:r>
        <w:t>: Attributes of element</w:t>
      </w:r>
      <w:r w:rsidRPr="00226A3F">
        <w:t xml:space="preserve"> </w:t>
      </w:r>
      <w:r w:rsidRPr="00F94FF6">
        <w:rPr>
          <w:rStyle w:val="elementdeftypeChar"/>
          <w:b/>
        </w:rPr>
        <w:t>&lt;face/&gt;</w:t>
      </w:r>
      <w:bookmarkEnd w:id="5186"/>
      <w:bookmarkEnd w:id="5187"/>
      <w:bookmarkEnd w:id="518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 xml:space="preserve">&lt;loc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1</w:t>
      </w:r>
      <w:r w:rsidR="00194316" w:rsidRPr="00F475E1">
        <w:rPr>
          <w:rFonts w:ascii="Courier New" w:hAnsi="Courier New"/>
          <w:sz w:val="16"/>
        </w:rPr>
        <w:t>"</w:t>
      </w:r>
      <w:r w:rsidRPr="00F475E1">
        <w:rPr>
          <w:rFonts w:ascii="Courier New" w:hAnsi="Courier New"/>
          <w:sz w:val="16"/>
        </w:rPr>
        <w:t>&gt; 2001.557  14.435  1736.898 &lt;/loc&gt;</w:t>
      </w:r>
    </w:p>
    <w:p w14:paraId="2AFB936E" w14:textId="07B41DE4"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2</w:t>
      </w:r>
      <w:r w:rsidR="00194316" w:rsidRPr="00F475E1">
        <w:rPr>
          <w:rFonts w:ascii="Courier New" w:hAnsi="Courier New"/>
          <w:sz w:val="16"/>
        </w:rPr>
        <w:t>"</w:t>
      </w:r>
      <w:r w:rsidRPr="00F475E1">
        <w:rPr>
          <w:rFonts w:ascii="Courier New" w:hAnsi="Courier New"/>
          <w:sz w:val="16"/>
        </w:rPr>
        <w:t>&gt; 1994.802  14.435  1734.247 &lt;/loc&gt;</w:t>
      </w:r>
    </w:p>
    <w:p w14:paraId="10539F22" w14:textId="1806B719"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3</w:t>
      </w:r>
      <w:r w:rsidR="00194316" w:rsidRPr="00F475E1">
        <w:rPr>
          <w:rFonts w:ascii="Courier New" w:hAnsi="Courier New"/>
          <w:sz w:val="16"/>
        </w:rPr>
        <w:t>"</w:t>
      </w:r>
      <w:r w:rsidRPr="00F475E1">
        <w:rPr>
          <w:rFonts w:ascii="Courier New" w:hAnsi="Courier New"/>
          <w:sz w:val="16"/>
        </w:rPr>
        <w:t>&gt; 1994.790  0.0436  1734.256 &lt;/loc&gt;</w:t>
      </w:r>
    </w:p>
    <w:p w14:paraId="730C895B" w14:textId="3E84C04F"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4</w:t>
      </w:r>
      <w:r w:rsidR="00194316" w:rsidRPr="00F475E1">
        <w:rPr>
          <w:rFonts w:ascii="Courier New" w:hAnsi="Courier New"/>
          <w:sz w:val="16"/>
        </w:rPr>
        <w:t>"</w:t>
      </w:r>
      <w:r w:rsidRPr="00F475E1">
        <w:rPr>
          <w:rFonts w:ascii="Courier New" w:hAnsi="Courier New"/>
          <w:sz w:val="16"/>
        </w:rPr>
        <w:t>&gt; 2001.547  0.0545  1736.911 &lt;/loc&gt;</w:t>
      </w:r>
    </w:p>
    <w:p w14:paraId="42FE5621" w14:textId="74037D83"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5</w:t>
      </w:r>
      <w:r w:rsidR="00194316" w:rsidRPr="00F475E1">
        <w:rPr>
          <w:rFonts w:ascii="Courier New" w:hAnsi="Courier New"/>
          <w:sz w:val="16"/>
        </w:rPr>
        <w:t>"</w:t>
      </w:r>
      <w:r w:rsidRPr="00F475E1">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5191" w:name="_Toc413359622"/>
      <w:bookmarkStart w:id="5192" w:name="_Toc3557074"/>
      <w:bookmarkStart w:id="5193" w:name="_Toc34747324"/>
      <w:bookmarkStart w:id="5194" w:name="_Toc77102143"/>
      <w:r w:rsidRPr="00226A3F">
        <w:t>Type Specification</w:t>
      </w:r>
      <w:bookmarkEnd w:id="5191"/>
      <w:bookmarkEnd w:id="5192"/>
      <w:bookmarkEnd w:id="5193"/>
      <w:bookmarkEnd w:id="51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156A5B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4792C">
              <w:rPr>
                <w:sz w:val="20"/>
                <w:szCs w:val="20"/>
              </w:rPr>
              <w:t>5.3.1.3</w:t>
            </w:r>
            <w:r>
              <w:rPr>
                <w:sz w:val="20"/>
                <w:szCs w:val="20"/>
              </w:rPr>
              <w:fldChar w:fldCharType="end"/>
            </w:r>
          </w:p>
        </w:tc>
      </w:tr>
    </w:tbl>
    <w:p w14:paraId="3C445565" w14:textId="3953AF6A" w:rsidR="00042E3F" w:rsidRDefault="004D7FAE" w:rsidP="00F94FF6">
      <w:pPr>
        <w:pStyle w:val="Caption"/>
        <w:spacing w:before="120"/>
      </w:pPr>
      <w:bookmarkStart w:id="5195" w:name="_Toc3566543"/>
      <w:bookmarkStart w:id="5196" w:name="_Toc34747545"/>
      <w:bookmarkStart w:id="5197" w:name="_Toc77096004"/>
      <w:r>
        <w:t xml:space="preserve">Table </w:t>
      </w:r>
      <w:r w:rsidR="00ED469A">
        <w:fldChar w:fldCharType="begin"/>
      </w:r>
      <w:r w:rsidR="00ED469A">
        <w:instrText xml:space="preserve"> SEQ Table \* ARABIC </w:instrText>
      </w:r>
      <w:r w:rsidR="00ED469A">
        <w:fldChar w:fldCharType="separate"/>
      </w:r>
      <w:ins w:id="5198" w:author="nick" w:date="2021-07-14T20:24:00Z">
        <w:r w:rsidR="0004792C">
          <w:rPr>
            <w:noProof/>
          </w:rPr>
          <w:t>146</w:t>
        </w:r>
      </w:ins>
      <w:del w:id="5199" w:author="nick" w:date="2021-07-13T19:07:00Z">
        <w:r w:rsidR="008F6A37" w:rsidDel="008D55BF">
          <w:rPr>
            <w:noProof/>
          </w:rPr>
          <w:delText>145</w:delText>
        </w:r>
      </w:del>
      <w:r w:rsidR="00ED469A">
        <w:fldChar w:fldCharType="end"/>
      </w:r>
      <w:r w:rsidR="00F94FF6">
        <w:t xml:space="preserve">: Nested elements of </w:t>
      </w:r>
      <w:r w:rsidR="00F94FF6" w:rsidRPr="00F94FF6">
        <w:rPr>
          <w:rStyle w:val="elementdeftypeChar"/>
          <w:b/>
        </w:rPr>
        <w:t>&lt;connection_2d/&gt;</w:t>
      </w:r>
      <w:bookmarkEnd w:id="5195"/>
      <w:bookmarkEnd w:id="5196"/>
      <w:bookmarkEnd w:id="519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5200" w:name="_Toc413359623"/>
      <w:bookmarkStart w:id="5201" w:name="_Ref414345836"/>
      <w:bookmarkStart w:id="5202" w:name="_Ref414345889"/>
      <w:bookmarkStart w:id="5203" w:name="_Ref414350043"/>
      <w:bookmarkStart w:id="5204" w:name="_Ref429051261"/>
      <w:bookmarkStart w:id="5205" w:name="_Toc3557075"/>
      <w:bookmarkStart w:id="5206" w:name="_Toc34747325"/>
      <w:bookmarkStart w:id="5207" w:name="_Toc77102144"/>
      <w:r w:rsidRPr="00226A3F">
        <w:lastRenderedPageBreak/>
        <w:t xml:space="preserve">Adhesive </w:t>
      </w:r>
      <w:r>
        <w:t>F</w:t>
      </w:r>
      <w:r w:rsidRPr="00226A3F">
        <w:t>aces</w:t>
      </w:r>
      <w:bookmarkEnd w:id="5200"/>
      <w:bookmarkEnd w:id="5201"/>
      <w:bookmarkEnd w:id="5202"/>
      <w:bookmarkEnd w:id="5203"/>
      <w:bookmarkEnd w:id="5204"/>
      <w:bookmarkEnd w:id="5205"/>
      <w:bookmarkEnd w:id="5206"/>
      <w:bookmarkEnd w:id="520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06EDEF1" w:rsidR="00042E3F" w:rsidRPr="00226A3F" w:rsidRDefault="00042E3F" w:rsidP="00042E3F">
      <w:pPr>
        <w:pStyle w:val="Caption"/>
      </w:pPr>
      <w:bookmarkStart w:id="5208" w:name="_Toc413359640"/>
      <w:bookmarkStart w:id="5209" w:name="_Toc3557157"/>
      <w:bookmarkStart w:id="5210" w:name="_Toc34747410"/>
      <w:bookmarkStart w:id="5211" w:name="_Toc76030608"/>
      <w:r>
        <w:t xml:space="preserve">Figure </w:t>
      </w:r>
      <w:r w:rsidR="00406B64">
        <w:fldChar w:fldCharType="begin"/>
      </w:r>
      <w:r w:rsidR="00406B64">
        <w:instrText xml:space="preserve"> SEQ Figure \* ARABIC </w:instrText>
      </w:r>
      <w:r w:rsidR="00406B64">
        <w:fldChar w:fldCharType="separate"/>
      </w:r>
      <w:r w:rsidR="0004792C">
        <w:rPr>
          <w:noProof/>
        </w:rPr>
        <w:t>87</w:t>
      </w:r>
      <w:r w:rsidR="00406B64">
        <w:fldChar w:fldCharType="end"/>
      </w:r>
      <w:r>
        <w:t>: Picture of an adhesive face</w:t>
      </w:r>
      <w:bookmarkEnd w:id="5208"/>
      <w:bookmarkEnd w:id="5209"/>
      <w:bookmarkEnd w:id="5210"/>
      <w:bookmarkEnd w:id="521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0F6B5C64"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4792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ins w:id="5212" w:author="nick" w:date="2021-07-14T20:24:00Z">
              <w:r w:rsidR="0004792C" w:rsidRPr="00BD20ED">
                <w:rPr>
                  <w:szCs w:val="34"/>
                </w:rPr>
                <w:t xml:space="preserve">Attribute </w:t>
              </w:r>
              <w:r w:rsidR="0004792C" w:rsidRPr="0004792C">
                <w:rPr>
                  <w:rFonts w:ascii="Courier New" w:hAnsi="Courier New" w:cs="Courier New"/>
                  <w:b/>
                  <w:sz w:val="18"/>
                  <w:szCs w:val="34"/>
                  <w:highlight w:val="white"/>
                </w:rPr>
                <w:t>quality_control</w:t>
              </w:r>
            </w:ins>
            <w:del w:id="5213"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8"/>
                  <w:szCs w:val="34"/>
                  <w:highlight w:val="white"/>
                </w:rPr>
                <w:delText>quality_control</w:delText>
              </w:r>
            </w:del>
            <w:r w:rsidR="009B79C9">
              <w:rPr>
                <w:sz w:val="20"/>
                <w:szCs w:val="20"/>
              </w:rPr>
              <w:fldChar w:fldCharType="end"/>
            </w:r>
          </w:p>
        </w:tc>
      </w:tr>
    </w:tbl>
    <w:p w14:paraId="5A8690AF" w14:textId="057C8A0A" w:rsidR="00042E3F" w:rsidRPr="00226A3F" w:rsidRDefault="002E0AE1" w:rsidP="00A913FE">
      <w:pPr>
        <w:pStyle w:val="Caption"/>
        <w:spacing w:before="120"/>
        <w:rPr>
          <w:rFonts w:cs="Calibri"/>
          <w:lang w:eastAsia="zh-CN"/>
        </w:rPr>
      </w:pPr>
      <w:bookmarkStart w:id="5214" w:name="_Toc3566544"/>
      <w:bookmarkStart w:id="5215" w:name="_Toc34747546"/>
      <w:bookmarkStart w:id="5216" w:name="_Toc77096005"/>
      <w:r>
        <w:t xml:space="preserve">Table </w:t>
      </w:r>
      <w:r w:rsidR="00ED469A">
        <w:fldChar w:fldCharType="begin"/>
      </w:r>
      <w:r w:rsidR="00ED469A">
        <w:instrText xml:space="preserve"> SEQ Table \* ARABIC </w:instrText>
      </w:r>
      <w:r w:rsidR="00ED469A">
        <w:fldChar w:fldCharType="separate"/>
      </w:r>
      <w:ins w:id="5217" w:author="nick" w:date="2021-07-14T20:24:00Z">
        <w:r w:rsidR="0004792C">
          <w:rPr>
            <w:noProof/>
          </w:rPr>
          <w:t>147</w:t>
        </w:r>
      </w:ins>
      <w:del w:id="5218" w:author="nick" w:date="2021-07-13T19:07:00Z">
        <w:r w:rsidR="008F6A37" w:rsidDel="008D55BF">
          <w:rPr>
            <w:noProof/>
          </w:rPr>
          <w:delText>146</w:delText>
        </w:r>
      </w:del>
      <w:r w:rsidR="00ED469A">
        <w:fldChar w:fldCharType="end"/>
      </w:r>
      <w:r>
        <w:t>: Attributes of element</w:t>
      </w:r>
      <w:r w:rsidRPr="00226A3F">
        <w:t xml:space="preserve"> </w:t>
      </w:r>
      <w:r w:rsidRPr="00F94FF6">
        <w:rPr>
          <w:rStyle w:val="elementdeftypeChar"/>
          <w:b/>
        </w:rPr>
        <w:t>&lt;connection_2d/&gt;</w:t>
      </w:r>
      <w:bookmarkEnd w:id="5214"/>
      <w:bookmarkEnd w:id="5215"/>
      <w:bookmarkEnd w:id="521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CAC996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219" w:author="nick" w:date="2021-07-14T20:24:00Z">
              <w:r w:rsidR="0004792C" w:rsidRPr="0004792C">
                <w:rPr>
                  <w:sz w:val="20"/>
                  <w:szCs w:val="20"/>
                </w:rPr>
                <w:t xml:space="preserve">Custom Attributes </w:t>
              </w:r>
              <w:r w:rsidR="0004792C" w:rsidRPr="007331A4">
                <w:t>list</w:t>
              </w:r>
            </w:ins>
            <w:del w:id="5220"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63C93BED" w14:textId="249DDEEC" w:rsidR="00042E3F" w:rsidRPr="00226A3F" w:rsidRDefault="002E0AE1" w:rsidP="00A913FE">
      <w:pPr>
        <w:pStyle w:val="Caption"/>
        <w:spacing w:before="120"/>
      </w:pPr>
      <w:bookmarkStart w:id="5221" w:name="_Toc3566545"/>
      <w:bookmarkStart w:id="5222" w:name="_Toc34747547"/>
      <w:bookmarkStart w:id="5223" w:name="_Toc77096006"/>
      <w:r>
        <w:t xml:space="preserve">Table </w:t>
      </w:r>
      <w:r w:rsidR="00ED469A">
        <w:fldChar w:fldCharType="begin"/>
      </w:r>
      <w:r w:rsidR="00ED469A">
        <w:instrText xml:space="preserve"> SEQ Table \* ARABIC </w:instrText>
      </w:r>
      <w:r w:rsidR="00ED469A">
        <w:fldChar w:fldCharType="separate"/>
      </w:r>
      <w:ins w:id="5224" w:author="nick" w:date="2021-07-14T20:24:00Z">
        <w:r w:rsidR="0004792C">
          <w:rPr>
            <w:noProof/>
          </w:rPr>
          <w:t>148</w:t>
        </w:r>
      </w:ins>
      <w:del w:id="5225" w:author="nick" w:date="2021-07-13T19:07:00Z">
        <w:r w:rsidR="008F6A37" w:rsidDel="008D55BF">
          <w:rPr>
            <w:noProof/>
          </w:rPr>
          <w:delText>147</w:delText>
        </w:r>
      </w:del>
      <w:r w:rsidR="00ED469A">
        <w:fldChar w:fldCharType="end"/>
      </w:r>
      <w:r>
        <w:t>: Nested elements of element</w:t>
      </w:r>
      <w:r w:rsidRPr="00226A3F">
        <w:t xml:space="preserve"> </w:t>
      </w:r>
      <w:r w:rsidRPr="00F94FF6">
        <w:rPr>
          <w:rStyle w:val="elementdeftypeChar"/>
          <w:b/>
        </w:rPr>
        <w:t>&lt;connection_2d/&gt;</w:t>
      </w:r>
      <w:bookmarkEnd w:id="5221"/>
      <w:bookmarkEnd w:id="5222"/>
      <w:bookmarkEnd w:id="522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ADECFF7" w:rsidR="00042E3F" w:rsidRPr="00226A3F" w:rsidRDefault="00042E3F" w:rsidP="00A913FE">
      <w:pPr>
        <w:pStyle w:val="Caption"/>
        <w:spacing w:before="120"/>
      </w:pPr>
      <w:bookmarkStart w:id="5226" w:name="_Toc413359658"/>
      <w:bookmarkStart w:id="5227" w:name="_Toc3566546"/>
      <w:bookmarkStart w:id="5228" w:name="_Toc34747548"/>
      <w:bookmarkStart w:id="5229" w:name="_Toc77096007"/>
      <w:r>
        <w:t xml:space="preserve">Table </w:t>
      </w:r>
      <w:r w:rsidR="00ED469A">
        <w:fldChar w:fldCharType="begin"/>
      </w:r>
      <w:r w:rsidR="00ED469A">
        <w:instrText xml:space="preserve"> SEQ Table \* ARABIC </w:instrText>
      </w:r>
      <w:r w:rsidR="00ED469A">
        <w:fldChar w:fldCharType="separate"/>
      </w:r>
      <w:ins w:id="5230" w:author="nick" w:date="2021-07-14T20:24:00Z">
        <w:r w:rsidR="0004792C">
          <w:rPr>
            <w:noProof/>
          </w:rPr>
          <w:t>149</w:t>
        </w:r>
      </w:ins>
      <w:del w:id="5231" w:author="nick" w:date="2021-07-13T19:07:00Z">
        <w:r w:rsidR="008F6A37" w:rsidDel="008D55BF">
          <w:rPr>
            <w:noProof/>
          </w:rPr>
          <w:delText>148</w:delText>
        </w:r>
      </w:del>
      <w:r w:rsidR="00ED469A">
        <w:fldChar w:fldCharType="end"/>
      </w:r>
      <w:r>
        <w:t xml:space="preserve">: Attributes of element </w:t>
      </w:r>
      <w:r w:rsidRPr="00F94FF6">
        <w:rPr>
          <w:rStyle w:val="elementdeftypeChar"/>
          <w:b/>
        </w:rPr>
        <w:t>&lt;adhesive_face/&gt;</w:t>
      </w:r>
      <w:bookmarkEnd w:id="5226"/>
      <w:bookmarkEnd w:id="5227"/>
      <w:bookmarkEnd w:id="5228"/>
      <w:bookmarkEnd w:id="5229"/>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5232" w:name="_Toc77102145"/>
      <w:r>
        <w:lastRenderedPageBreak/>
        <w:t>Appendix</w:t>
      </w:r>
      <w:bookmarkEnd w:id="5232"/>
    </w:p>
    <w:p w14:paraId="55BAD4F7" w14:textId="6C8B7707" w:rsidR="00DD05D8" w:rsidRDefault="00DD05D8" w:rsidP="00DD05D8">
      <w:pPr>
        <w:pStyle w:val="Heading2"/>
      </w:pPr>
      <w:bookmarkStart w:id="5233" w:name="_Ref69238344"/>
      <w:bookmarkStart w:id="5234" w:name="_Toc77102146"/>
      <w:r>
        <w:t xml:space="preserve">Derivation of </w:t>
      </w:r>
      <w:r w:rsidR="00C4720B">
        <w:t>F</w:t>
      </w:r>
      <w:r>
        <w:t>ormulae used for Regular Intermittent Welds</w:t>
      </w:r>
      <w:bookmarkEnd w:id="5233"/>
      <w:bookmarkEnd w:id="5234"/>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366C988E" w:rsidR="00DD05D8" w:rsidRDefault="00DD05D8" w:rsidP="00DD05D8">
      <w:pPr>
        <w:pStyle w:val="Caption"/>
      </w:pPr>
      <w:bookmarkStart w:id="5235" w:name="_Toc76030609"/>
      <w:r>
        <w:t xml:space="preserve">Figure </w:t>
      </w:r>
      <w:r>
        <w:fldChar w:fldCharType="begin"/>
      </w:r>
      <w:r>
        <w:instrText xml:space="preserve"> SEQ Figure \* ARABIC </w:instrText>
      </w:r>
      <w:r>
        <w:fldChar w:fldCharType="separate"/>
      </w:r>
      <w:r w:rsidR="0004792C">
        <w:rPr>
          <w:noProof/>
        </w:rPr>
        <w:t>88</w:t>
      </w:r>
      <w:r>
        <w:fldChar w:fldCharType="end"/>
      </w:r>
      <w:r>
        <w:t>: 'length', 'spacing', 'first_spacing' and 'last_spacing' are the terms needed to define a regular intermittent weld</w:t>
      </w:r>
      <w:r w:rsidR="00F21DA3">
        <w:t>.</w:t>
      </w:r>
      <w:bookmarkEnd w:id="5235"/>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475D29C5" w:rsidR="00DD05D8" w:rsidRDefault="00DD05D8" w:rsidP="00DD05D8">
      <w:pPr>
        <w:pStyle w:val="Caption"/>
      </w:pPr>
      <w:bookmarkStart w:id="5236" w:name="_Toc76030610"/>
      <w:r>
        <w:t xml:space="preserve">Figure </w:t>
      </w:r>
      <w:r>
        <w:fldChar w:fldCharType="begin"/>
      </w:r>
      <w:r>
        <w:instrText xml:space="preserve"> SEQ Figure \* ARABIC </w:instrText>
      </w:r>
      <w:r>
        <w:fldChar w:fldCharType="separate"/>
      </w:r>
      <w:r w:rsidR="0004792C">
        <w:rPr>
          <w:noProof/>
        </w:rPr>
        <w:t>89</w:t>
      </w:r>
      <w:r>
        <w:fldChar w:fldCharType="end"/>
      </w:r>
      <w:r>
        <w:t xml:space="preserve">: </w:t>
      </w:r>
      <w:r w:rsidR="00554894">
        <w:t xml:space="preserve">A </w:t>
      </w:r>
      <w:r>
        <w:t xml:space="preserve">regular intermittent weld with </w:t>
      </w:r>
      <w:r w:rsidRPr="00FC57E0">
        <w:rPr>
          <w:i/>
        </w:rPr>
        <w:t>'n'</w:t>
      </w:r>
      <w:r>
        <w:t xml:space="preserve"> segments and </w:t>
      </w:r>
      <w:r w:rsidRPr="00FC57E0">
        <w:rPr>
          <w:i/>
        </w:rPr>
        <w:t>'n-1'</w:t>
      </w:r>
      <w:r>
        <w:t xml:space="preserve"> spacings between segments.</w:t>
      </w:r>
      <w:bookmarkEnd w:id="5236"/>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 xml:space="preserve">"num_segments", the </w:t>
            </w:r>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0326EE" w:rsidP="00DD05D8">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919FD65" w:rsidR="00DD05D8" w:rsidRDefault="00DD05D8" w:rsidP="003E0390">
            <w:pPr>
              <w:pStyle w:val="Caption"/>
              <w:jc w:val="right"/>
            </w:pPr>
            <w:bookmarkStart w:id="5237" w:name="_Ref69246368"/>
            <w:r>
              <w:t xml:space="preserve">Equation </w:t>
            </w:r>
            <w:r>
              <w:fldChar w:fldCharType="begin"/>
            </w:r>
            <w:r>
              <w:instrText xml:space="preserve"> SEQ Equation \* ARABIC </w:instrText>
            </w:r>
            <w:r>
              <w:fldChar w:fldCharType="separate"/>
            </w:r>
            <w:r w:rsidR="0004792C">
              <w:rPr>
                <w:noProof/>
              </w:rPr>
              <w:t>1</w:t>
            </w:r>
            <w:r>
              <w:fldChar w:fldCharType="end"/>
            </w:r>
            <w:bookmarkEnd w:id="5237"/>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42970F7A" w:rsidR="00DD05D8" w:rsidRDefault="00DD05D8" w:rsidP="003E0390">
            <w:pPr>
              <w:pStyle w:val="Caption"/>
              <w:jc w:val="right"/>
            </w:pPr>
            <w:bookmarkStart w:id="5238" w:name="_Ref69243596"/>
            <w:r>
              <w:t xml:space="preserve">Equation </w:t>
            </w:r>
            <w:r>
              <w:fldChar w:fldCharType="begin"/>
            </w:r>
            <w:r>
              <w:instrText xml:space="preserve"> SEQ Equation \* ARABIC </w:instrText>
            </w:r>
            <w:r>
              <w:fldChar w:fldCharType="separate"/>
            </w:r>
            <w:r w:rsidR="0004792C">
              <w:rPr>
                <w:noProof/>
              </w:rPr>
              <w:t>2</w:t>
            </w:r>
            <w:r>
              <w:fldChar w:fldCharType="end"/>
            </w:r>
            <w:bookmarkEnd w:id="5238"/>
          </w:p>
        </w:tc>
      </w:tr>
    </w:tbl>
    <w:p w14:paraId="23280EB5" w14:textId="77777777" w:rsidR="00DD05D8" w:rsidRDefault="00DD05D8" w:rsidP="00DD05D8">
      <w:pPr>
        <w:rPr>
          <w:rFonts w:ascii="Book Antiqua" w:hAnsi="Book Antiqua"/>
          <w:i/>
          <w:sz w:val="24"/>
        </w:rPr>
      </w:pPr>
    </w:p>
    <w:p w14:paraId="52C9051A" w14:textId="6EDB0486" w:rsidR="00DD05D8" w:rsidRDefault="00DD05D8" w:rsidP="00DD05D8">
      <w:r>
        <w:rPr>
          <w:rFonts w:ascii="Book Antiqua" w:hAnsi="Book Antiqua"/>
          <w:i/>
          <w:sz w:val="24"/>
        </w:rPr>
        <w:t>n</w:t>
      </w:r>
      <w:r>
        <w:t xml:space="preserve"> is t</w:t>
      </w:r>
      <w:r w:rsidRPr="00DC2C7A">
        <w:t xml:space="preserve">he </w:t>
      </w:r>
      <w:r w:rsidR="00925630">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00925630" w:rsidRPr="00925630">
        <w:t xml:space="preserve"> </w:t>
      </w:r>
      <w:r w:rsidR="00925630" w:rsidRPr="00144BCD">
        <w:t xml:space="preserve">Therefore, the length </w:t>
      </w:r>
      <w:r w:rsidR="000C5051" w:rsidRPr="00144BCD">
        <w:t xml:space="preserve">and/or </w:t>
      </w:r>
      <w:r w:rsidR="00925630" w:rsidRPr="00144BCD">
        <w:t xml:space="preserve">spacing </w:t>
      </w:r>
      <w:r w:rsidR="000C5051" w:rsidRPr="00144BCD">
        <w:t xml:space="preserve">is </w:t>
      </w:r>
      <w:r w:rsidR="000C5051" w:rsidRPr="00144BCD">
        <w:rPr>
          <w:i/>
        </w:rPr>
        <w:t>adjusted</w:t>
      </w:r>
      <w:r w:rsidR="000C5051" w:rsidRPr="00144BCD">
        <w:t>.</w:t>
      </w:r>
      <w:r w:rsidR="00144BCD">
        <w:t xml:space="preserve"> </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Pr="00966BAF" w:rsidRDefault="00DD05D8" w:rsidP="00DD05D8">
      <w:pPr>
        <w:pStyle w:val="ListParagraph"/>
        <w:numPr>
          <w:ilvl w:val="0"/>
          <w:numId w:val="59"/>
        </w:numPr>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29707ECB"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04792C">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0326E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0326E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Pr="00966BAF" w:rsidRDefault="00DD05D8" w:rsidP="00DD05D8">
      <w:pPr>
        <w:pStyle w:val="ListParagraph"/>
        <w:numPr>
          <w:ilvl w:val="0"/>
          <w:numId w:val="59"/>
        </w:numPr>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ABD706F"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04792C">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0326E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0326EE"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Pr="00966BAF" w:rsidRDefault="00DD05D8" w:rsidP="00DD05D8">
      <w:pPr>
        <w:pStyle w:val="ListParagraph"/>
        <w:numPr>
          <w:ilvl w:val="0"/>
          <w:numId w:val="59"/>
        </w:numPr>
        <w:rPr>
          <w:lang w:val="en-US"/>
        </w:rPr>
      </w:pPr>
      <w:r w:rsidRPr="00966BAF">
        <w:rPr>
          <w:lang w:val="en-US"/>
        </w:rPr>
        <w:t>keep density – adjust length and spacing:</w:t>
      </w:r>
    </w:p>
    <w:p w14:paraId="3320259C" w14:textId="77777777" w:rsidR="00DD05D8" w:rsidRPr="00966BAF" w:rsidRDefault="00DD05D8" w:rsidP="00DD05D8">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17ECC983" w:rsidR="00DD05D8" w:rsidRDefault="00DD05D8" w:rsidP="003E0390">
            <w:pPr>
              <w:jc w:val="center"/>
            </w:pPr>
            <w:r>
              <w:fldChar w:fldCharType="begin"/>
            </w:r>
            <w:r>
              <w:instrText xml:space="preserve"> REF _Ref69246368 \h </w:instrText>
            </w:r>
            <w:r>
              <w:fldChar w:fldCharType="separate"/>
            </w:r>
            <w:r w:rsidR="0004792C">
              <w:t xml:space="preserve">Equation </w:t>
            </w:r>
            <w:r w:rsidR="0004792C">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0326E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0326E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41860A06" w:rsidR="00DD05D8" w:rsidRPr="00AB3D78" w:rsidRDefault="00DD05D8" w:rsidP="003E0390">
            <w:pPr>
              <w:pStyle w:val="Caption"/>
              <w:jc w:val="right"/>
            </w:pPr>
            <w:bookmarkStart w:id="5239" w:name="_Ref69248254"/>
            <w:r>
              <w:t xml:space="preserve">Equation </w:t>
            </w:r>
            <w:r>
              <w:fldChar w:fldCharType="begin"/>
            </w:r>
            <w:r>
              <w:instrText xml:space="preserve"> SEQ Equation \* ARABIC </w:instrText>
            </w:r>
            <w:r>
              <w:fldChar w:fldCharType="separate"/>
            </w:r>
            <w:r w:rsidR="0004792C">
              <w:rPr>
                <w:noProof/>
              </w:rPr>
              <w:t>3</w:t>
            </w:r>
            <w:r>
              <w:fldChar w:fldCharType="end"/>
            </w:r>
            <w:bookmarkEnd w:id="5239"/>
          </w:p>
        </w:tc>
      </w:tr>
      <w:tr w:rsidR="00DD05D8" w14:paraId="5EB54149" w14:textId="77777777" w:rsidTr="003E0390">
        <w:tc>
          <w:tcPr>
            <w:tcW w:w="2903" w:type="dxa"/>
            <w:vAlign w:val="center"/>
          </w:tcPr>
          <w:p w14:paraId="0F4D3EFF" w14:textId="36A85358"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04792C">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0326E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F0F943F" w:rsidR="00DD05D8" w:rsidRDefault="00DD05D8" w:rsidP="003E0390">
            <w:pPr>
              <w:keepNext/>
              <w:jc w:val="center"/>
            </w:pPr>
            <w:r>
              <w:t xml:space="preserve">substituted </w:t>
            </w:r>
            <w:r>
              <w:fldChar w:fldCharType="begin"/>
            </w:r>
            <w:r>
              <w:instrText xml:space="preserve"> REF _Ref69248254 \h </w:instrText>
            </w:r>
            <w:r>
              <w:fldChar w:fldCharType="separate"/>
            </w:r>
            <w:r w:rsidR="0004792C">
              <w:t xml:space="preserve">Equation </w:t>
            </w:r>
            <w:r w:rsidR="0004792C">
              <w:rPr>
                <w:noProof/>
              </w:rPr>
              <w:t>3</w:t>
            </w:r>
            <w:r>
              <w:fldChar w:fldCharType="end"/>
            </w:r>
          </w:p>
        </w:tc>
      </w:tr>
      <w:tr w:rsidR="00DD05D8" w14:paraId="017C2F18" w14:textId="77777777" w:rsidTr="003E0390">
        <w:tc>
          <w:tcPr>
            <w:tcW w:w="2903" w:type="dxa"/>
          </w:tcPr>
          <w:p w14:paraId="36C06C05" w14:textId="77777777" w:rsidR="00DD05D8" w:rsidRPr="00A72019" w:rsidRDefault="000326E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0326EE"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0326EE"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0326EE"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5240" w:name="_Toc3557076"/>
      <w:bookmarkStart w:id="5241" w:name="_Toc34747326"/>
      <w:bookmarkStart w:id="5242" w:name="_Toc77102147"/>
      <w:r w:rsidRPr="007055D9">
        <w:lastRenderedPageBreak/>
        <w:t>Future extensions</w:t>
      </w:r>
      <w:bookmarkEnd w:id="4923"/>
      <w:bookmarkEnd w:id="5149"/>
      <w:bookmarkEnd w:id="5150"/>
      <w:bookmarkEnd w:id="5240"/>
      <w:bookmarkEnd w:id="5241"/>
      <w:bookmarkEnd w:id="5242"/>
    </w:p>
    <w:p w14:paraId="73353AE4" w14:textId="63497C98" w:rsidR="00C107D0" w:rsidRPr="00226A3F" w:rsidRDefault="00C107D0" w:rsidP="00235336">
      <w:pPr>
        <w:jc w:val="both"/>
      </w:pPr>
      <w:bookmarkStart w:id="5243" w:name="_Toc338938925"/>
      <w:bookmarkStart w:id="5244" w:name="_Toc338939261"/>
      <w:r w:rsidRPr="00226A3F">
        <w:t>So far, only the abovementioned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5245" w:name="_Toc338938923"/>
      <w:bookmarkStart w:id="5246" w:name="_Toc338939259"/>
      <w:bookmarkStart w:id="5247" w:name="_Toc413359625"/>
      <w:bookmarkStart w:id="5248" w:name="_Toc3557077"/>
      <w:bookmarkStart w:id="5249" w:name="_Toc34747327"/>
      <w:bookmarkStart w:id="5250" w:name="_Toc77102148"/>
      <w:r w:rsidRPr="00226A3F">
        <w:t>Additional parameters for spot and seam welds</w:t>
      </w:r>
      <w:bookmarkEnd w:id="5245"/>
      <w:bookmarkEnd w:id="5246"/>
      <w:bookmarkEnd w:id="5247"/>
      <w:bookmarkEnd w:id="5248"/>
      <w:bookmarkEnd w:id="5249"/>
      <w:bookmarkEnd w:id="525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5251" w:name="_Ref338846673"/>
      <w:bookmarkStart w:id="5252" w:name="_Toc338938924"/>
      <w:bookmarkStart w:id="5253" w:name="_Toc338939260"/>
      <w:bookmarkStart w:id="5254" w:name="_Toc413359626"/>
      <w:bookmarkStart w:id="5255" w:name="_Toc3557078"/>
      <w:bookmarkStart w:id="5256" w:name="_Toc34747328"/>
      <w:bookmarkStart w:id="5257" w:name="_Toc77102149"/>
      <w:r w:rsidRPr="00226A3F">
        <w:t>Other relevant and new joint types</w:t>
      </w:r>
      <w:bookmarkEnd w:id="5251"/>
      <w:bookmarkEnd w:id="5252"/>
      <w:bookmarkEnd w:id="5253"/>
      <w:bookmarkEnd w:id="5254"/>
      <w:bookmarkEnd w:id="5255"/>
      <w:bookmarkEnd w:id="5256"/>
      <w:bookmarkEnd w:id="525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5258" w:name="_Toc3557079"/>
      <w:bookmarkStart w:id="5259" w:name="_Toc34747329"/>
      <w:bookmarkStart w:id="5260" w:name="_Toc77102150"/>
      <w:r w:rsidRPr="009F23CF">
        <w:lastRenderedPageBreak/>
        <w:t>Disclaimer</w:t>
      </w:r>
      <w:bookmarkEnd w:id="5258"/>
      <w:bookmarkEnd w:id="5259"/>
      <w:bookmarkEnd w:id="526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5261" w:name="_Toc3557080"/>
      <w:bookmarkStart w:id="5262" w:name="_Toc34747330"/>
      <w:bookmarkStart w:id="5263" w:name="_Toc77102151"/>
      <w:r w:rsidRPr="007055D9">
        <w:lastRenderedPageBreak/>
        <w:t>References</w:t>
      </w:r>
      <w:bookmarkEnd w:id="4924"/>
      <w:bookmarkEnd w:id="4925"/>
      <w:bookmarkEnd w:id="5243"/>
      <w:bookmarkEnd w:id="5244"/>
      <w:bookmarkEnd w:id="5261"/>
      <w:bookmarkEnd w:id="5262"/>
      <w:bookmarkEnd w:id="5263"/>
    </w:p>
    <w:p w14:paraId="70EC254B" w14:textId="77777777" w:rsidR="00C107D0" w:rsidRPr="00226A3F" w:rsidRDefault="00255787" w:rsidP="00C107D0">
      <w:pPr>
        <w:pStyle w:val="Bibliography"/>
        <w:rPr>
          <w:kern w:val="22"/>
        </w:rPr>
      </w:pPr>
      <w:bookmarkStart w:id="5264" w:name="ReferenceHuf2001"/>
      <w:r w:rsidRPr="007055D9">
        <w:t>[</w:t>
      </w:r>
      <w:r w:rsidR="007A7FDF" w:rsidRPr="007055D9">
        <w:t>1</w:t>
      </w:r>
      <w:r w:rsidRPr="007055D9">
        <w:t>]</w:t>
      </w:r>
      <w:bookmarkEnd w:id="526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5265" w:name="ReferenceZha2005"/>
      <w:r w:rsidRPr="00226A3F">
        <w:rPr>
          <w:kern w:val="22"/>
        </w:rPr>
        <w:t>[2]</w:t>
      </w:r>
      <w:bookmarkEnd w:id="526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5266" w:name="ReferenceGai2006"/>
      <w:r w:rsidRPr="00226A3F">
        <w:rPr>
          <w:kern w:val="22"/>
        </w:rPr>
        <w:t>[3]</w:t>
      </w:r>
      <w:bookmarkEnd w:id="526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5267" w:name="ReferenceBet2008"/>
      <w:r w:rsidRPr="00226A3F">
        <w:rPr>
          <w:kern w:val="22"/>
        </w:rPr>
        <w:t>[4]</w:t>
      </w:r>
      <w:bookmarkEnd w:id="5267"/>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5268" w:name="ReferenceMik20061"/>
      <w:r w:rsidRPr="00226A3F">
        <w:rPr>
          <w:kern w:val="22"/>
        </w:rPr>
        <w:t>[5]</w:t>
      </w:r>
      <w:bookmarkEnd w:id="526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966BAF" w:rsidRDefault="00C107D0" w:rsidP="00C107D0">
      <w:pPr>
        <w:pStyle w:val="Bibliography"/>
        <w:rPr>
          <w:kern w:val="22"/>
          <w:lang w:val="de-DE"/>
        </w:rPr>
      </w:pPr>
      <w:bookmarkStart w:id="5269" w:name="CiteFATXML"/>
      <w:r w:rsidRPr="00966BAF">
        <w:rPr>
          <w:lang w:val="de-DE"/>
        </w:rPr>
        <w:t>[</w:t>
      </w:r>
      <w:r w:rsidR="00AF1592" w:rsidRPr="00966BAF">
        <w:rPr>
          <w:lang w:val="de-DE"/>
        </w:rPr>
        <w:t>7</w:t>
      </w:r>
      <w:r w:rsidRPr="00966BAF">
        <w:rPr>
          <w:lang w:val="de-DE"/>
        </w:rPr>
        <w:t>]</w:t>
      </w:r>
      <w:bookmarkEnd w:id="5269"/>
      <w:r w:rsidRPr="00966BAF">
        <w:rPr>
          <w:lang w:val="de-DE"/>
        </w:rPr>
        <w:tab/>
      </w:r>
      <w:r w:rsidRPr="00966BAF">
        <w:rPr>
          <w:i/>
          <w:kern w:val="22"/>
          <w:lang w:val="de-DE"/>
        </w:rPr>
        <w:t>FATXML-Format Version V1.</w:t>
      </w:r>
      <w:r w:rsidR="00120600" w:rsidRPr="00966BAF">
        <w:rPr>
          <w:i/>
          <w:kern w:val="22"/>
          <w:lang w:val="de-DE"/>
        </w:rPr>
        <w:t>2</w:t>
      </w:r>
      <w:r w:rsidR="007628FB" w:rsidRPr="00966BAF">
        <w:rPr>
          <w:i/>
          <w:kern w:val="22"/>
          <w:lang w:val="de-DE"/>
        </w:rPr>
        <w:t xml:space="preserve"> </w:t>
      </w:r>
      <w:r w:rsidR="00963C32" w:rsidRPr="00966BAF">
        <w:rPr>
          <w:i/>
          <w:kern w:val="22"/>
          <w:lang w:val="de-DE"/>
        </w:rPr>
        <w:t>R3</w:t>
      </w:r>
    </w:p>
    <w:p w14:paraId="1CC820D9" w14:textId="34D71A76" w:rsidR="00C107D0" w:rsidRPr="00966BAF" w:rsidRDefault="00C107D0" w:rsidP="00C107D0">
      <w:pPr>
        <w:pStyle w:val="Bibliography"/>
        <w:rPr>
          <w:b/>
          <w:kern w:val="22"/>
          <w:lang w:val="de-DE"/>
        </w:rPr>
      </w:pPr>
      <w:r w:rsidRPr="00966BAF">
        <w:rPr>
          <w:kern w:val="22"/>
          <w:lang w:val="de-DE"/>
        </w:rPr>
        <w:tab/>
        <w:t>Schulte-Frankenfeld, VDA FAT</w:t>
      </w:r>
      <w:r w:rsidR="00011C24" w:rsidRPr="00966BAF">
        <w:rPr>
          <w:kern w:val="22"/>
          <w:lang w:val="de-DE"/>
        </w:rPr>
        <w:t>-</w:t>
      </w:r>
      <w:r w:rsidRPr="00966BAF">
        <w:rPr>
          <w:kern w:val="22"/>
          <w:lang w:val="de-DE"/>
        </w:rPr>
        <w:t xml:space="preserve">AK27, </w:t>
      </w:r>
      <w:r w:rsidR="007628FB" w:rsidRPr="00966BAF">
        <w:rPr>
          <w:kern w:val="22"/>
          <w:lang w:val="de-DE"/>
        </w:rPr>
        <w:t xml:space="preserve">May </w:t>
      </w:r>
      <w:r w:rsidR="002C277F" w:rsidRPr="00966BAF">
        <w:rPr>
          <w:b/>
          <w:kern w:val="22"/>
          <w:lang w:val="de-DE"/>
        </w:rPr>
        <w:t>2020</w:t>
      </w:r>
    </w:p>
    <w:p w14:paraId="44A0EB31" w14:textId="347AF298" w:rsidR="003F6C95" w:rsidRPr="00966BAF" w:rsidRDefault="003F6C95" w:rsidP="00120600">
      <w:pPr>
        <w:pStyle w:val="Bibliography"/>
        <w:rPr>
          <w:kern w:val="22"/>
          <w:lang w:val="de-DE"/>
        </w:rPr>
      </w:pPr>
      <w:r w:rsidRPr="00966BAF">
        <w:rPr>
          <w:rFonts w:asciiTheme="minorHAnsi" w:hAnsiTheme="minorHAnsi"/>
          <w:b/>
          <w:kern w:val="22"/>
          <w:szCs w:val="22"/>
          <w:lang w:val="de-DE"/>
        </w:rPr>
        <w:tab/>
      </w:r>
      <w:r w:rsidR="000326EE">
        <w:fldChar w:fldCharType="begin"/>
      </w:r>
      <w:r w:rsidR="000326EE" w:rsidRPr="000326EE">
        <w:rPr>
          <w:lang w:val="de-DE"/>
        </w:rPr>
        <w:instrText xml:space="preserve"> HYPERLINK "http://www.vda.de/de/publikationen/publikationen_downloads/index.html" </w:instrText>
      </w:r>
      <w:ins w:id="5270" w:author="nick" w:date="2021-07-13T20:53:00Z"/>
      <w:r w:rsidR="000326EE">
        <w:fldChar w:fldCharType="separate"/>
      </w:r>
      <w:r w:rsidR="00120600" w:rsidRPr="00966BAF">
        <w:rPr>
          <w:rStyle w:val="Hyperlink"/>
          <w:rFonts w:asciiTheme="minorHAnsi" w:hAnsiTheme="minorHAnsi" w:cs="Arial"/>
          <w:szCs w:val="22"/>
          <w:lang w:val="de-DE"/>
        </w:rPr>
        <w:t>http://www.vda.de/de/publikationen/publikationen_downloads/index.html</w:t>
      </w:r>
      <w:r w:rsidR="000326EE">
        <w:rPr>
          <w:rStyle w:val="Hyperlink"/>
          <w:rFonts w:asciiTheme="minorHAnsi" w:hAnsiTheme="minorHAnsi" w:cs="Arial"/>
          <w:szCs w:val="22"/>
          <w:lang w:val="de-DE"/>
        </w:rPr>
        <w:fldChar w:fldCharType="end"/>
      </w:r>
      <w:r w:rsidR="009F62A6" w:rsidRPr="00966BAF">
        <w:rPr>
          <w:rStyle w:val="Hyperlink"/>
          <w:rFonts w:asciiTheme="minorHAnsi" w:hAnsiTheme="minorHAnsi" w:cs="Arial"/>
          <w:szCs w:val="22"/>
          <w:lang w:val="de-DE"/>
        </w:rPr>
        <w:t xml:space="preserve">, </w:t>
      </w:r>
      <w:r w:rsidR="009F62A6" w:rsidRPr="00966BAF">
        <w:rPr>
          <w:rStyle w:val="Hyperlink"/>
          <w:rFonts w:asciiTheme="minorHAnsi" w:hAnsiTheme="minorHAnsi" w:cs="Arial"/>
          <w:szCs w:val="22"/>
          <w:lang w:val="de-DE"/>
        </w:rPr>
        <w:br/>
      </w:r>
      <w:r w:rsidR="000326EE">
        <w:fldChar w:fldCharType="begin"/>
      </w:r>
      <w:r w:rsidR="000326EE" w:rsidRPr="000326EE">
        <w:rPr>
          <w:lang w:val="de-DE"/>
        </w:rPr>
        <w:instrText xml:space="preserve"> HYPERLINK "https://www.vda.de/de/services/Publikationen/fatxml-format-version-v1.2.html" </w:instrText>
      </w:r>
      <w:ins w:id="5271" w:author="nick" w:date="2021-07-13T20:53:00Z"/>
      <w:r w:rsidR="000326EE">
        <w:fldChar w:fldCharType="separate"/>
      </w:r>
      <w:r w:rsidR="009F62A6" w:rsidRPr="00966BAF">
        <w:rPr>
          <w:rStyle w:val="Hyperlink"/>
          <w:kern w:val="22"/>
          <w:lang w:val="de-DE"/>
        </w:rPr>
        <w:t>https://www.vda.de/de/services/Publikationen/fatxml-format-version-v1.2.html</w:t>
      </w:r>
      <w:r w:rsidR="000326EE">
        <w:rPr>
          <w:rStyle w:val="Hyperlink"/>
          <w:kern w:val="22"/>
          <w:lang w:val="de-DE"/>
        </w:rPr>
        <w:fldChar w:fldCharType="end"/>
      </w:r>
      <w:r w:rsidR="009F62A6" w:rsidRPr="00966BAF">
        <w:rPr>
          <w:kern w:val="22"/>
          <w:lang w:val="de-DE"/>
        </w:rPr>
        <w:t xml:space="preserve"> </w:t>
      </w:r>
    </w:p>
    <w:p w14:paraId="6C6B7FC7" w14:textId="6BB993BF"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r w:rsidR="000326EE">
        <w:fldChar w:fldCharType="begin"/>
      </w:r>
      <w:r w:rsidR="000326EE">
        <w:instrText xml:space="preserve"> HYPERLINK "http://www.vda.de/de/publikationen/publikationen_downloads/index.html" </w:instrText>
      </w:r>
      <w:ins w:id="5272" w:author="nick" w:date="2021-07-13T20:53:00Z"/>
      <w:r w:rsidR="000326EE">
        <w:fldChar w:fldCharType="separate"/>
      </w:r>
      <w:r w:rsidRPr="00226A3F">
        <w:rPr>
          <w:rStyle w:val="Hyperlink"/>
          <w:kern w:val="22"/>
        </w:rPr>
        <w:t>http://www.vda.de/de/publikationen/publikationen_downloads/index.html</w:t>
      </w:r>
      <w:r w:rsidR="000326EE">
        <w:rPr>
          <w:rStyle w:val="Hyperlink"/>
          <w:kern w:val="22"/>
        </w:rPr>
        <w:fldChar w:fldCharType="end"/>
      </w:r>
      <w:del w:id="5273"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966011E" w:rsidR="002A50E0" w:rsidRDefault="00B47F08" w:rsidP="00120600">
      <w:pPr>
        <w:pStyle w:val="Bibliography"/>
        <w:spacing w:before="120"/>
        <w:rPr>
          <w:ins w:id="5274" w:author="Dr. Carsten Franke" w:date="2021-04-12T19:55:00Z"/>
          <w:noProof/>
          <w:kern w:val="22"/>
        </w:rPr>
      </w:pPr>
      <w:ins w:id="5275" w:author="Dr. Carsten Franke" w:date="2021-04-12T10:28:00Z">
        <w:r w:rsidRPr="00B17E85">
          <w:rPr>
            <w:kern w:val="22"/>
          </w:rPr>
          <w:t>[</w:t>
        </w:r>
        <w:r>
          <w:rPr>
            <w:kern w:val="22"/>
          </w:rPr>
          <w:t>9</w:t>
        </w:r>
        <w:r w:rsidRPr="00B17E85">
          <w:rPr>
            <w:kern w:val="22"/>
          </w:rPr>
          <w:t>]</w:t>
        </w:r>
        <w:r w:rsidRPr="00B17E85">
          <w:rPr>
            <w:kern w:val="22"/>
          </w:rPr>
          <w:tab/>
        </w:r>
      </w:ins>
      <w:ins w:id="5276"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5277" w:author="Dr. Carsten Franke" w:date="2021-04-12T19:55:00Z">
        <w:r w:rsidR="002A50E0">
          <w:rPr>
            <w:noProof/>
            <w:kern w:val="22"/>
          </w:rPr>
          <w:t>May</w:t>
        </w:r>
      </w:ins>
      <w:ins w:id="5278" w:author="Dr. Carsten Franke" w:date="2021-04-12T10:27:00Z">
        <w:r w:rsidRPr="00226A3F">
          <w:rPr>
            <w:noProof/>
            <w:kern w:val="22"/>
          </w:rPr>
          <w:t xml:space="preserve"> </w:t>
        </w:r>
        <w:r w:rsidRPr="00F72843">
          <w:rPr>
            <w:b/>
            <w:noProof/>
            <w:kern w:val="22"/>
          </w:rPr>
          <w:t>20</w:t>
        </w:r>
      </w:ins>
      <w:ins w:id="5279" w:author="Dr. Carsten Franke" w:date="2021-04-12T19:56:00Z">
        <w:r w:rsidR="002A50E0">
          <w:rPr>
            <w:b/>
            <w:noProof/>
            <w:kern w:val="22"/>
          </w:rPr>
          <w:t>16</w:t>
        </w:r>
      </w:ins>
      <w:ins w:id="5280" w:author="Dr. Carsten Franke" w:date="2021-04-12T10:27:00Z">
        <w:r w:rsidRPr="00226A3F">
          <w:rPr>
            <w:noProof/>
            <w:kern w:val="22"/>
          </w:rPr>
          <w:t>.</w:t>
        </w:r>
      </w:ins>
      <w:ins w:id="5281"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ins w:id="5282" w:author="nick" w:date="2021-07-13T20:53:00Z">
        <w:r w:rsidR="003F511B">
          <w:rPr>
            <w:noProof/>
            <w:kern w:val="22"/>
          </w:rPr>
        </w:r>
      </w:ins>
      <w:ins w:id="5283"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945CA1E" w:rsidR="002A50E0" w:rsidRDefault="002A50E0" w:rsidP="002A50E0">
      <w:pPr>
        <w:pStyle w:val="Bibliography"/>
        <w:spacing w:before="120"/>
        <w:rPr>
          <w:ins w:id="5284" w:author="Dr. Carsten Franke" w:date="2021-04-12T19:55:00Z"/>
          <w:noProof/>
          <w:kern w:val="22"/>
        </w:rPr>
      </w:pPr>
      <w:ins w:id="5285"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5286" w:author="Dr. Carsten Franke" w:date="2021-04-12T19:57:00Z">
        <w:r>
          <w:rPr>
            <w:noProof/>
            <w:kern w:val="22"/>
          </w:rPr>
          <w:t>1</w:t>
        </w:r>
      </w:ins>
      <w:ins w:id="5287"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5288"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ins w:id="5289" w:author="nick" w:date="2021-07-13T20:53:00Z">
        <w:r w:rsidR="003F511B">
          <w:rPr>
            <w:noProof/>
            <w:kern w:val="22"/>
          </w:rPr>
        </w:r>
      </w:ins>
      <w:ins w:id="5290"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658" w:author="Dr. Carsten Franke" w:date="2021-07-13T20:50:00Z" w:initials="CF">
    <w:p w14:paraId="250B9745" w14:textId="3EE1EA78" w:rsidR="0004792C" w:rsidRDefault="0004792C">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2859" w:author="nick" w:date="2021-07-13T20:50:00Z" w:initials="n">
    <w:p w14:paraId="1CF9FB37" w14:textId="20BFA815" w:rsidR="0004792C" w:rsidRDefault="0004792C" w:rsidP="002A6AAB">
      <w:pPr>
        <w:jc w:val="both"/>
      </w:pPr>
      <w:r>
        <w:rPr>
          <w:rStyle w:val="CommentReference"/>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2866" w:author="nick" w:date="2021-07-14T20:05:00Z" w:initials="n">
    <w:p w14:paraId="77F1AB44" w14:textId="0F0490EB" w:rsidR="0004792C" w:rsidRDefault="0004792C">
      <w:pPr>
        <w:pStyle w:val="CommentText"/>
      </w:pPr>
      <w:r>
        <w:rPr>
          <w:rStyle w:val="CommentReference"/>
        </w:rPr>
        <w:annotationRef/>
      </w:r>
      <w:r>
        <w:t>other names:</w:t>
      </w:r>
    </w:p>
    <w:p w14:paraId="3D383467" w14:textId="776C1667" w:rsidR="0004792C" w:rsidRDefault="0004792C" w:rsidP="00EA1442">
      <w:pPr>
        <w:pStyle w:val="CommentText"/>
        <w:numPr>
          <w:ilvl w:val="0"/>
          <w:numId w:val="60"/>
        </w:numPr>
      </w:pPr>
      <w:r>
        <w:t xml:space="preserve"> id</w:t>
      </w:r>
    </w:p>
  </w:comment>
  <w:comment w:id="3291" w:author="m.kalaitzaki" w:date="2021-07-13T20:50:00Z" w:initials="m">
    <w:p w14:paraId="4C00160C" w14:textId="7BC23355" w:rsidR="0004792C" w:rsidRPr="00B14B2C" w:rsidRDefault="0004792C">
      <w:pPr>
        <w:pStyle w:val="CommentText"/>
      </w:pPr>
      <w:r>
        <w:rPr>
          <w:rStyle w:val="CommentReference"/>
        </w:rPr>
        <w:annotationRef/>
      </w:r>
      <w:r>
        <w:t>Perhaps a check sh</w:t>
      </w:r>
      <w:r w:rsidRPr="0033379A">
        <w:t>ο</w:t>
      </w:r>
      <w:r>
        <w:t>uld be added to assert that max_grip &gt; min_grip</w:t>
      </w:r>
    </w:p>
  </w:comment>
  <w:comment w:id="3290" w:author="Dr. Carsten Franke" w:date="2021-07-13T20:50:00Z" w:initials="CF">
    <w:p w14:paraId="12973899" w14:textId="1B336903" w:rsidR="0004792C" w:rsidRDefault="0004792C">
      <w:pPr>
        <w:pStyle w:val="CommentText"/>
      </w:pPr>
      <w:r>
        <w:rPr>
          <w:rStyle w:val="CommentReference"/>
        </w:rPr>
        <w:annotationRef/>
      </w:r>
      <w:r>
        <w:t xml:space="preserve">You mean ≥ ? (greater </w:t>
      </w:r>
      <w:r w:rsidRPr="00F1371D">
        <w:rPr>
          <w:i/>
        </w:rPr>
        <w:t>or equal</w:t>
      </w:r>
      <w:r>
        <w:t xml:space="preserve">)  ;-) </w:t>
      </w:r>
    </w:p>
    <w:p w14:paraId="51AAA972" w14:textId="1A92E6CC" w:rsidR="0004792C" w:rsidRDefault="0004792C">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4792C" w:rsidRDefault="0004792C" w:rsidP="007A6E34">
      <w:pPr>
        <w:pStyle w:val="CommentText"/>
        <w:numPr>
          <w:ilvl w:val="0"/>
          <w:numId w:val="51"/>
        </w:numPr>
      </w:pPr>
      <w:r>
        <w:t xml:space="preserve">I suggest to have them "all or none" – and to discuss this with the AK, on next occasion! </w:t>
      </w:r>
    </w:p>
  </w:comment>
  <w:comment w:id="3864" w:author="Dr. Carsten Franke" w:date="2021-07-13T20:50:00Z" w:initials="CF">
    <w:p w14:paraId="2FF0E568" w14:textId="77FFD0B3" w:rsidR="0004792C" w:rsidRDefault="0004792C">
      <w:pPr>
        <w:pStyle w:val="CommentText"/>
      </w:pPr>
      <w:r>
        <w:rPr>
          <w:rStyle w:val="CommentReference"/>
        </w:rPr>
        <w:annotationRef/>
      </w:r>
      <w:r>
        <w:t xml:space="preserve">Link does not work any more. Hence, paragraph deleted. </w:t>
      </w:r>
    </w:p>
  </w:comment>
  <w:comment w:id="3957" w:author="Dr. Carsten Franke" w:date="2021-07-13T20:50:00Z" w:initials="CF">
    <w:p w14:paraId="6508CDDE" w14:textId="30BA9631" w:rsidR="0004792C" w:rsidRDefault="0004792C">
      <w:pPr>
        <w:pStyle w:val="CommentText"/>
      </w:pPr>
      <w:r>
        <w:rPr>
          <w:rStyle w:val="CommentReference"/>
        </w:rPr>
        <w:annotationRef/>
      </w:r>
      <w:r>
        <w:t xml:space="preserve">Hyperlink does not work any more. </w:t>
      </w:r>
    </w:p>
  </w:comment>
  <w:comment w:id="3981" w:author="Dr. Carsten Franke" w:date="2021-07-13T20:50:00Z" w:initials="CF">
    <w:p w14:paraId="420F924D" w14:textId="13CB9E84" w:rsidR="0004792C" w:rsidRDefault="0004792C">
      <w:pPr>
        <w:pStyle w:val="CommentText"/>
      </w:pPr>
      <w:r>
        <w:rPr>
          <w:rStyle w:val="CommentReference"/>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ED5A" w14:textId="77777777" w:rsidR="00FC4875" w:rsidRDefault="00FC4875">
      <w:r>
        <w:separator/>
      </w:r>
    </w:p>
  </w:endnote>
  <w:endnote w:type="continuationSeparator" w:id="0">
    <w:p w14:paraId="19F30683" w14:textId="77777777" w:rsidR="00FC4875" w:rsidRDefault="00FC4875">
      <w:r>
        <w:continuationSeparator/>
      </w:r>
    </w:p>
  </w:endnote>
  <w:endnote w:type="continuationNotice" w:id="1">
    <w:p w14:paraId="08EEC63D" w14:textId="77777777" w:rsidR="00FC4875" w:rsidRDefault="00FC487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4792C"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4792C" w:rsidRPr="00A713A1" w:rsidRDefault="0004792C" w:rsidP="00FC39A1">
          <w:pPr>
            <w:pStyle w:val="Footer"/>
            <w:rPr>
              <w:sz w:val="16"/>
              <w:szCs w:val="16"/>
            </w:rPr>
          </w:pPr>
        </w:p>
      </w:tc>
    </w:tr>
    <w:tr w:rsidR="0004792C"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37A7E1F" w:rsidR="0004792C" w:rsidRPr="00823E25" w:rsidRDefault="0004792C"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5291" w:author="nick" w:date="2021-07-14T20:24:00Z">
            <w:r>
              <w:rPr>
                <w:noProof/>
                <w:sz w:val="16"/>
                <w:szCs w:val="16"/>
              </w:rPr>
              <w:t>July 14, 2021</w:t>
            </w:r>
          </w:ins>
          <w:del w:id="5292" w:author="nick" w:date="2021-07-14T20:23:00Z">
            <w:r w:rsidDel="0004792C">
              <w:rPr>
                <w:noProof/>
                <w:sz w:val="16"/>
                <w:szCs w:val="16"/>
              </w:rPr>
              <w:delText>July 13,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4792C" w:rsidRPr="00A713A1" w:rsidRDefault="0004792C"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4E4ADC">
            <w:rPr>
              <w:rStyle w:val="PageNumber"/>
              <w:noProof/>
              <w:sz w:val="16"/>
              <w:szCs w:val="16"/>
              <w:lang w:val="de-DE"/>
            </w:rPr>
            <w:t>185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04792C" w:rsidRPr="00A713A1" w:rsidRDefault="0004792C"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4792C" w:rsidRPr="00263F8C" w:rsidRDefault="0004792C"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739D8" w14:textId="77777777" w:rsidR="00FC4875" w:rsidRDefault="00FC4875">
      <w:r>
        <w:separator/>
      </w:r>
    </w:p>
  </w:footnote>
  <w:footnote w:type="continuationSeparator" w:id="0">
    <w:p w14:paraId="35A07F1A" w14:textId="77777777" w:rsidR="00FC4875" w:rsidRDefault="00FC4875">
      <w:r>
        <w:continuationSeparator/>
      </w:r>
    </w:p>
  </w:footnote>
  <w:footnote w:type="continuationNotice" w:id="1">
    <w:p w14:paraId="438D9BE0" w14:textId="77777777" w:rsidR="00FC4875" w:rsidRDefault="00FC4875">
      <w:pPr>
        <w:spacing w:after="0"/>
      </w:pPr>
    </w:p>
  </w:footnote>
  <w:footnote w:id="2">
    <w:p w14:paraId="6F81E59D" w14:textId="7B35D24D" w:rsidR="0004792C" w:rsidRPr="00DB42BD" w:rsidRDefault="0004792C"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04792C" w:rsidRPr="001C48A8" w:rsidRDefault="0004792C">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r>
        <w:fldChar w:fldCharType="begin"/>
      </w:r>
      <w:r>
        <w:instrText xml:space="preserve"> HYPERLINK "http://www.w3.org/TR/xml11/" \l "sec-xml11" </w:instrText>
      </w:r>
      <w:ins w:id="2586" w:author="nick" w:date="2021-07-13T20:53:00Z"/>
      <w:r>
        <w:fldChar w:fldCharType="separate"/>
      </w:r>
      <w:r w:rsidRPr="00B42BEF">
        <w:rPr>
          <w:rStyle w:val="Hyperlink"/>
        </w:rPr>
        <w:t>http://www.w3.org/TR/xml11/#sec-xml11</w:t>
      </w:r>
      <w:r>
        <w:rPr>
          <w:rStyle w:val="Hyperlink"/>
        </w:rPr>
        <w:fldChar w:fldCharType="end"/>
      </w:r>
      <w:r>
        <w:t xml:space="preserve">.) </w:t>
      </w:r>
    </w:p>
  </w:footnote>
  <w:footnote w:id="4">
    <w:p w14:paraId="318F8C9D" w14:textId="44A8C40A" w:rsidR="0004792C" w:rsidRPr="00E211E6" w:rsidRDefault="0004792C"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4792C" w:rsidRPr="00860E71" w:rsidRDefault="0004792C" w:rsidP="006F1928">
      <w:pPr>
        <w:pStyle w:val="FootnoteText"/>
      </w:pPr>
      <w:r>
        <w:rPr>
          <w:rStyle w:val="FootnoteReference"/>
        </w:rPr>
        <w:footnoteRef/>
      </w:r>
      <w:r>
        <w:t xml:space="preserve"> </w:t>
      </w:r>
      <w:r w:rsidRPr="00860E71">
        <w:t xml:space="preserve">Cf. </w:t>
      </w:r>
      <w:r>
        <w:fldChar w:fldCharType="begin"/>
      </w:r>
      <w:r>
        <w:instrText xml:space="preserve"> HYPERLINK "http://en.wikipedia.org/wiki/SI" </w:instrText>
      </w:r>
      <w:ins w:id="2639" w:author="nick" w:date="2021-07-13T20:53:00Z"/>
      <w:r>
        <w:fldChar w:fldCharType="separate"/>
      </w:r>
      <w:r w:rsidRPr="00860E71">
        <w:rPr>
          <w:rStyle w:val="Hyperlink"/>
        </w:rPr>
        <w:t>http://en.wikipedia.org/wiki/SI</w:t>
      </w:r>
      <w:r>
        <w:rPr>
          <w:rStyle w:val="Hyperlink"/>
        </w:rPr>
        <w:fldChar w:fldCharType="end"/>
      </w:r>
      <w:r>
        <w:t xml:space="preserve">. </w:t>
      </w:r>
    </w:p>
  </w:footnote>
  <w:footnote w:id="6">
    <w:p w14:paraId="364308B6" w14:textId="77777777" w:rsidR="0004792C" w:rsidRPr="005779C6" w:rsidRDefault="0004792C">
      <w:pPr>
        <w:pStyle w:val="FootnoteText"/>
      </w:pPr>
      <w:r>
        <w:rPr>
          <w:rStyle w:val="FootnoteReference"/>
        </w:rPr>
        <w:footnoteRef/>
      </w:r>
      <w:r>
        <w:t xml:space="preserve"> MEDINA support for v3.0 is unforeseen.</w:t>
      </w:r>
    </w:p>
  </w:footnote>
  <w:footnote w:id="7">
    <w:p w14:paraId="44B1FD77" w14:textId="1603E8C4" w:rsidR="0004792C" w:rsidRPr="00E11D02" w:rsidRDefault="0004792C">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04792C" w:rsidRPr="006E4DF4" w:rsidRDefault="0004792C">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4792C" w:rsidRPr="00A81382" w:rsidRDefault="0004792C">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4792C" w:rsidRDefault="0004792C"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1">
    <w:p w14:paraId="2A59E77F" w14:textId="249E640A" w:rsidR="0004792C" w:rsidRDefault="0004792C">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4792C" w:rsidRPr="00B17E85" w:rsidRDefault="0004792C" w:rsidP="002E60CB">
      <w:pPr>
        <w:pStyle w:val="FootnoteText"/>
      </w:pPr>
      <w:r>
        <w:rPr>
          <w:rStyle w:val="FootnoteReference"/>
        </w:rPr>
        <w:footnoteRef/>
      </w:r>
      <w:r>
        <w:t xml:space="preserve"> </w:t>
      </w:r>
      <w:r w:rsidRPr="00B17E85">
        <w:t xml:space="preserve">See </w:t>
      </w:r>
      <w:r>
        <w:fldChar w:fldCharType="begin"/>
      </w:r>
      <w:r>
        <w:instrText xml:space="preserve"> HYPERLINK "http://en.wikipedia.org/wiki/Gram%E2%80%93Schmidt_process" </w:instrText>
      </w:r>
      <w:ins w:id="3048" w:author="nick" w:date="2021-07-13T20:53:00Z"/>
      <w:r>
        <w:fldChar w:fldCharType="separate"/>
      </w:r>
      <w:r w:rsidRPr="00B17E85">
        <w:rPr>
          <w:rStyle w:val="Hyperlink"/>
        </w:rPr>
        <w:t>http://en.wikipedia.org/wiki/Gram%E2%80%93Schmidt_process</w:t>
      </w:r>
      <w:r>
        <w:rPr>
          <w:rStyle w:val="Hyperlink"/>
        </w:rPr>
        <w:fldChar w:fldCharType="end"/>
      </w:r>
      <w:r w:rsidRPr="00B17E85">
        <w:t xml:space="preserve">. </w:t>
      </w:r>
    </w:p>
  </w:footnote>
  <w:footnote w:id="13">
    <w:p w14:paraId="0111EF14" w14:textId="77777777" w:rsidR="0004792C" w:rsidRPr="00F70171" w:rsidRDefault="0004792C" w:rsidP="002E60CB">
      <w:pPr>
        <w:pStyle w:val="FootnoteText"/>
      </w:pPr>
      <w:r>
        <w:rPr>
          <w:rStyle w:val="FootnoteReference"/>
        </w:rPr>
        <w:footnoteRef/>
      </w:r>
      <w:r>
        <w:t xml:space="preserve"> </w:t>
      </w:r>
      <w:r w:rsidRPr="00B17E85">
        <w:t xml:space="preserve">See </w:t>
      </w:r>
      <w:r>
        <w:fldChar w:fldCharType="begin"/>
      </w:r>
      <w:r>
        <w:instrText xml:space="preserve"> HYPERLINK "http://en.wikipedia.org/wiki/Cross_product" </w:instrText>
      </w:r>
      <w:ins w:id="3049" w:author="nick" w:date="2021-07-13T20:53:00Z"/>
      <w:r>
        <w:fldChar w:fldCharType="separate"/>
      </w:r>
      <w:r w:rsidRPr="00B17E85">
        <w:rPr>
          <w:rStyle w:val="Hyperlink"/>
        </w:rPr>
        <w:t>http://en.wikipedia.org/wiki/Cross_product</w:t>
      </w:r>
      <w:r>
        <w:rPr>
          <w:rStyle w:val="Hyperlink"/>
        </w:rPr>
        <w:fldChar w:fldCharType="end"/>
      </w:r>
      <w:r w:rsidRPr="00B17E85">
        <w:t xml:space="preserve">. </w:t>
      </w:r>
    </w:p>
  </w:footnote>
  <w:footnote w:id="14">
    <w:p w14:paraId="1FECC6D7" w14:textId="590D721E" w:rsidR="0004792C" w:rsidRDefault="0004792C">
      <w:pPr>
        <w:pStyle w:val="FootnoteText"/>
      </w:pPr>
      <w:r>
        <w:rPr>
          <w:rStyle w:val="FootnoteReference"/>
        </w:rPr>
        <w:footnoteRef/>
      </w:r>
      <w:r>
        <w:t xml:space="preserve"> Bolts vs Screws: </w:t>
      </w:r>
      <w:r>
        <w:fldChar w:fldCharType="begin"/>
      </w:r>
      <w:r>
        <w:instrText xml:space="preserve"> HYPERLINK "https://en.wikipedia.org/wiki/Bolt_(fastener)" </w:instrText>
      </w:r>
      <w:ins w:id="3335" w:author="nick" w:date="2021-07-13T20:53:00Z"/>
      <w:r>
        <w:fldChar w:fldCharType="separate"/>
      </w:r>
      <w:r>
        <w:rPr>
          <w:rStyle w:val="Hyperlink"/>
        </w:rPr>
        <w:t>https://en.wikipedia.org/wiki/Bolt_(fastener)</w:t>
      </w:r>
      <w:r>
        <w:rPr>
          <w:rStyle w:val="Hyperlink"/>
        </w:rPr>
        <w:fldChar w:fldCharType="end"/>
      </w:r>
    </w:p>
  </w:footnote>
  <w:footnote w:id="15">
    <w:p w14:paraId="280D78EE" w14:textId="77777777" w:rsidR="0004792C" w:rsidRPr="003974C3" w:rsidRDefault="0004792C" w:rsidP="002E60CB">
      <w:pPr>
        <w:pStyle w:val="FootnoteText"/>
      </w:pPr>
      <w:r>
        <w:rPr>
          <w:rStyle w:val="FootnoteReference"/>
        </w:rPr>
        <w:footnoteRef/>
      </w:r>
      <w:r>
        <w:t xml:space="preserve"> For more details, see </w:t>
      </w:r>
      <w:r>
        <w:fldChar w:fldCharType="begin"/>
      </w:r>
      <w:r>
        <w:instrText xml:space="preserve"> HYPERLINK "http://en.wikipedia.org/wiki/Screw_thread" \l "Lead.2C_pitch.2C_and_starts" </w:instrText>
      </w:r>
      <w:ins w:id="3750" w:author="nick" w:date="2021-07-13T20:53:00Z"/>
      <w:r>
        <w:fldChar w:fldCharType="separate"/>
      </w:r>
      <w:r w:rsidRPr="00FC0A3B">
        <w:rPr>
          <w:rStyle w:val="Hyperlink"/>
        </w:rPr>
        <w:t>http://en.wikipedia.org/wiki/Screw_thread#Lead.2C_pitch.2C_and_starts</w:t>
      </w:r>
      <w:r>
        <w:rPr>
          <w:rStyle w:val="Hyperlink"/>
        </w:rPr>
        <w:fldChar w:fldCharType="end"/>
      </w:r>
      <w:r>
        <w:t xml:space="preserve">. </w:t>
      </w:r>
    </w:p>
  </w:footnote>
  <w:footnote w:id="16">
    <w:p w14:paraId="27E511D0" w14:textId="77777777" w:rsidR="0004792C" w:rsidRPr="00D74FE5" w:rsidRDefault="0004792C">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4792C" w:rsidRPr="00E41964" w:rsidRDefault="0004792C">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4792C" w:rsidRPr="00C01C5C" w:rsidRDefault="0004792C">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04792C" w:rsidRPr="006C3E10" w:rsidRDefault="0004792C">
      <w:pPr>
        <w:pStyle w:val="FootnoteText"/>
        <w:rPr>
          <w:lang w:val="de-DE"/>
        </w:rPr>
      </w:pPr>
      <w:r>
        <w:rPr>
          <w:rStyle w:val="FootnoteReference"/>
        </w:rPr>
        <w:footnoteRef/>
      </w:r>
      <w:r w:rsidRPr="006C3E10">
        <w:rPr>
          <w:lang w:val="de-DE"/>
        </w:rPr>
        <w:t xml:space="preserve"> </w:t>
      </w:r>
      <w:r>
        <w:fldChar w:fldCharType="begin"/>
      </w:r>
      <w:r w:rsidRPr="000326EE">
        <w:rPr>
          <w:lang w:val="de-DE"/>
        </w:rPr>
        <w:instrText xml:space="preserve"> HYPERLINK "http://www.google.com/patents/EP1926918B1?cl=en" </w:instrText>
      </w:r>
      <w:ins w:id="4099" w:author="nick" w:date="2021-07-13T20:53:00Z"/>
      <w:r>
        <w:fldChar w:fldCharType="separate"/>
      </w:r>
      <w:r w:rsidRPr="006C3E10">
        <w:rPr>
          <w:rStyle w:val="Hyperlink"/>
          <w:lang w:val="de-DE"/>
        </w:rPr>
        <w:t>http://www.google.com/patents/EP1926918B1?cl=en</w:t>
      </w:r>
      <w:r>
        <w:rPr>
          <w:rStyle w:val="Hyperlink"/>
          <w:lang w:val="de-DE"/>
        </w:rPr>
        <w:fldChar w:fldCharType="end"/>
      </w:r>
    </w:p>
  </w:footnote>
  <w:footnote w:id="20">
    <w:p w14:paraId="56AF8D09" w14:textId="00EDE19A" w:rsidR="0004792C" w:rsidRDefault="0004792C">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11120542" w:rsidR="0004792C" w:rsidRPr="00E67362" w:rsidRDefault="0004792C" w:rsidP="00291FDE">
      <w:pPr>
        <w:pStyle w:val="FootnoteText"/>
      </w:pPr>
      <w:r>
        <w:rPr>
          <w:rStyle w:val="FootnoteReference"/>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4185" w:author="nick" w:date="2021-07-14T20:24:00Z">
        <w:r w:rsidRPr="007055D9">
          <w:t>L</w:t>
        </w:r>
        <w:r>
          <w:t>ocation</w:t>
        </w:r>
      </w:ins>
      <w:del w:id="4186" w:author="nick" w:date="2021-07-13T20:51:00Z">
        <w:r w:rsidRPr="007055D9" w:rsidDel="003F511B">
          <w:delText>L</w:delText>
        </w:r>
        <w:r w:rsidDel="003F511B">
          <w:delText>ocation</w:delText>
        </w:r>
      </w:del>
      <w:r w:rsidRPr="00064214">
        <w:fldChar w:fldCharType="end"/>
      </w:r>
      <w:r w:rsidRPr="00064214">
        <w:t>, too</w:t>
      </w:r>
      <w:r>
        <w:t>.</w:t>
      </w:r>
      <w:r w:rsidRPr="00E67362">
        <w:t xml:space="preserve"> </w:t>
      </w:r>
    </w:p>
  </w:footnote>
  <w:footnote w:id="22">
    <w:p w14:paraId="207F8FA1" w14:textId="351A7D29" w:rsidR="0004792C" w:rsidRPr="00966BAF" w:rsidRDefault="0004792C" w:rsidP="00624D39">
      <w:pPr>
        <w:pStyle w:val="FootnoteText"/>
        <w:rPr>
          <w:vanish/>
        </w:rPr>
      </w:pPr>
      <w:ins w:id="4187" w:author="Dr. Carsten Franke" w:date="2021-03-18T11:24:00Z">
        <w:r w:rsidRPr="00966BAF">
          <w:rPr>
            <w:rStyle w:val="FootnoteReference"/>
            <w:vanish/>
            <w:highlight w:val="yellow"/>
          </w:rPr>
          <w:footnoteRef/>
        </w:r>
        <w:r w:rsidRPr="00966BAF">
          <w:rPr>
            <w:vanish/>
            <w:highlight w:val="yellow"/>
          </w:rPr>
          <w:t xml:space="preserve"> Reference to corresponding new sec</w:t>
        </w:r>
      </w:ins>
      <w:ins w:id="4188" w:author="Dr. Carsten Franke" w:date="2021-03-18T11:25:00Z">
        <w:r w:rsidRPr="00966BAF">
          <w:rPr>
            <w:vanish/>
            <w:highlight w:val="yellow"/>
          </w:rPr>
          <w:t xml:space="preserve">tion to be added, as soon as this section comes into life. </w:t>
        </w:r>
      </w:ins>
      <w:ins w:id="4189" w:author="Dr. Carsten Franke" w:date="2021-04-09T20:34:00Z">
        <w:r w:rsidRPr="00966BAF">
          <w:rPr>
            <w:vanish/>
            <w:highlight w:val="yellow"/>
          </w:rPr>
          <w:br/>
          <w:t>The new section could then be referenced e.g. by sections 8.1.2 Location, or 8.2.4.3.2 Welding Position. Corresponding issue</w:t>
        </w:r>
      </w:ins>
      <w:ins w:id="4190" w:author="Dr. Carsten Franke" w:date="2021-04-09T20:35:00Z">
        <w:r w:rsidRPr="00966BAF">
          <w:rPr>
            <w:vanish/>
            <w:highlight w:val="yellow"/>
          </w:rPr>
          <w:t xml:space="preserve"> is</w:t>
        </w:r>
      </w:ins>
      <w:ins w:id="4191" w:author="Dr. Carsten Franke" w:date="2021-04-09T20:34:00Z">
        <w:r w:rsidRPr="00966BAF">
          <w:rPr>
            <w:vanish/>
            <w:highlight w:val="yellow"/>
          </w:rPr>
          <w:t xml:space="preserve"> </w:t>
        </w:r>
      </w:ins>
      <w:ins w:id="4192" w:author="Dr. Carsten Franke" w:date="2021-04-09T20:35:00Z">
        <w:r w:rsidRPr="00966BAF">
          <w:rPr>
            <w:vanish/>
            <w:highlight w:val="yellow"/>
            <w:lang w:val="de-DE"/>
          </w:rPr>
          <w:fldChar w:fldCharType="begin"/>
        </w:r>
        <w:r w:rsidRPr="00966BAF">
          <w:rPr>
            <w:vanish/>
            <w:highlight w:val="yellow"/>
          </w:rPr>
          <w:instrText xml:space="preserve"> HYPERLINK "</w:instrText>
        </w:r>
      </w:ins>
      <w:ins w:id="4193" w:author="Dr. Carsten Franke" w:date="2021-04-09T20:34:00Z">
        <w:r w:rsidRPr="00966BAF">
          <w:rPr>
            <w:vanish/>
            <w:highlight w:val="yellow"/>
          </w:rPr>
          <w:instrText>https://github.com/economidis-nick/createXSDforxMCF/issues/62</w:instrText>
        </w:r>
      </w:ins>
      <w:ins w:id="4194" w:author="Dr. Carsten Franke" w:date="2021-04-09T20:35:00Z">
        <w:r w:rsidRPr="00966BAF">
          <w:rPr>
            <w:vanish/>
            <w:highlight w:val="yellow"/>
          </w:rPr>
          <w:instrText xml:space="preserve">" </w:instrText>
        </w:r>
      </w:ins>
      <w:ins w:id="4195" w:author="nick" w:date="2021-07-13T20:53:00Z">
        <w:r w:rsidRPr="00966BAF">
          <w:rPr>
            <w:vanish/>
            <w:highlight w:val="yellow"/>
            <w:lang w:val="de-DE"/>
          </w:rPr>
        </w:r>
      </w:ins>
      <w:ins w:id="4196" w:author="Dr. Carsten Franke" w:date="2021-04-09T20:35:00Z">
        <w:r w:rsidRPr="00966BAF">
          <w:rPr>
            <w:vanish/>
            <w:highlight w:val="yellow"/>
            <w:lang w:val="de-DE"/>
          </w:rPr>
          <w:fldChar w:fldCharType="separate"/>
        </w:r>
      </w:ins>
      <w:ins w:id="4197" w:author="Dr. Carsten Franke" w:date="2021-04-09T20:34:00Z">
        <w:r w:rsidRPr="00966BAF">
          <w:rPr>
            <w:rStyle w:val="Hyperlink"/>
            <w:vanish/>
            <w:highlight w:val="yellow"/>
          </w:rPr>
          <w:t>https://github.com/economidis-nick/createXSDforxMCF/issues/62</w:t>
        </w:r>
      </w:ins>
      <w:ins w:id="4198" w:author="Dr. Carsten Franke" w:date="2021-04-09T20:35:00Z">
        <w:r w:rsidRPr="00966BAF">
          <w:rPr>
            <w:vanish/>
            <w:highlight w:val="yellow"/>
            <w:lang w:val="de-DE"/>
          </w:rPr>
          <w:fldChar w:fldCharType="end"/>
        </w:r>
      </w:ins>
      <w:ins w:id="4199" w:author="Dr. Carsten Franke" w:date="2021-04-09T20:34:00Z">
        <w:r w:rsidRPr="00966BAF">
          <w:rPr>
            <w:vanish/>
            <w:highlight w:val="yellow"/>
          </w:rPr>
          <w:t>.</w:t>
        </w:r>
      </w:ins>
      <w:ins w:id="4200" w:author="Dr. Carsten Franke" w:date="2021-04-09T20:35:00Z">
        <w:r w:rsidRPr="00966BAF">
          <w:rPr>
            <w:vanish/>
          </w:rPr>
          <w:t xml:space="preserve"> </w:t>
        </w:r>
      </w:ins>
    </w:p>
  </w:footnote>
  <w:footnote w:id="23">
    <w:p w14:paraId="5AAB1472" w14:textId="77F2A617" w:rsidR="0004792C" w:rsidRPr="00E67362" w:rsidRDefault="0004792C" w:rsidP="006D49EC">
      <w:bookmarkStart w:id="4214" w:name="_Hlk69116624"/>
      <w:r>
        <w:rPr>
          <w:rStyle w:val="FootnoteReference"/>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4214"/>
    </w:p>
  </w:footnote>
  <w:footnote w:id="24">
    <w:p w14:paraId="65624952" w14:textId="22F38ABB" w:rsidR="0004792C" w:rsidRDefault="0004792C">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04792C" w:rsidRDefault="0004792C">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4736" w:author="nick" w:date="2021-07-14T20:24:00Z">
        <w:r>
          <w:t xml:space="preserve">Figure </w:t>
        </w:r>
        <w:r>
          <w:rPr>
            <w:noProof/>
          </w:rPr>
          <w:t>71</w:t>
        </w:r>
      </w:ins>
      <w:ins w:id="4737" w:author="Dr. Carsten Franke" w:date="2021-04-12T18:45:00Z">
        <w:del w:id="4738" w:author="nick" w:date="2021-07-13T20:51:00Z">
          <w:r w:rsidDel="003F511B">
            <w:delText xml:space="preserve">Figure </w:delText>
          </w:r>
          <w:r w:rsidDel="003F511B">
            <w:rPr>
              <w:noProof/>
            </w:rPr>
            <w:delText>73</w:delText>
          </w:r>
        </w:del>
      </w:ins>
      <w:del w:id="4739" w:author="nick" w:date="2021-07-13T20:51:00Z">
        <w:r w:rsidDel="003F511B">
          <w:delText xml:space="preserve">Figure </w:delText>
        </w:r>
        <w:r w:rsidDel="003F511B">
          <w:rPr>
            <w:noProof/>
          </w:rPr>
          <w:delText>72</w:delText>
        </w:r>
      </w:del>
      <w:r>
        <w:fldChar w:fldCharType="end"/>
      </w:r>
      <w:r>
        <w:t xml:space="preserve">. The third welding position would be from underneath the base sheet, using a laser. </w:t>
      </w:r>
    </w:p>
  </w:footnote>
  <w:footnote w:id="26">
    <w:p w14:paraId="4D521C3E" w14:textId="3223E5FD" w:rsidR="0004792C" w:rsidRDefault="0004792C">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4793" w:author="nick" w:date="2021-07-14T20:24:00Z">
        <w:r>
          <w:t xml:space="preserve">Figure </w:t>
        </w:r>
        <w:r>
          <w:rPr>
            <w:noProof/>
          </w:rPr>
          <w:t>73</w:t>
        </w:r>
      </w:ins>
      <w:ins w:id="4794" w:author="Dr. Carsten Franke" w:date="2021-07-01T09:50:00Z">
        <w:del w:id="4795" w:author="nick" w:date="2021-07-13T20:51:00Z">
          <w:r w:rsidDel="003F511B">
            <w:delText xml:space="preserve">Figure </w:delText>
          </w:r>
          <w:r w:rsidDel="003F511B">
            <w:rPr>
              <w:noProof/>
            </w:rPr>
            <w:delText>73</w:delText>
          </w:r>
        </w:del>
      </w:ins>
      <w:del w:id="4796" w:author="nick" w:date="2021-07-13T20:51:00Z">
        <w:r w:rsidDel="003F511B">
          <w:delText xml:space="preserve">Figure </w:delText>
        </w:r>
        <w:r w:rsidDel="003F511B">
          <w:rPr>
            <w:noProof/>
          </w:rPr>
          <w:delText>74</w:delText>
        </w:r>
      </w:del>
      <w:r>
        <w:fldChar w:fldCharType="end"/>
      </w:r>
      <w:r>
        <w:t>. The fourth would be from underneath the base sheet, using a laser.</w:t>
      </w:r>
    </w:p>
  </w:footnote>
  <w:footnote w:id="27">
    <w:p w14:paraId="632FB406" w14:textId="77777777" w:rsidR="0004792C" w:rsidRPr="00FA0EDB" w:rsidRDefault="0004792C">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4792C" w14:paraId="4D6F4B17" w14:textId="77777777" w:rsidTr="00A713A1">
      <w:trPr>
        <w:trHeight w:val="355"/>
      </w:trPr>
      <w:tc>
        <w:tcPr>
          <w:tcW w:w="2500" w:type="pct"/>
          <w:shd w:val="clear" w:color="auto" w:fill="auto"/>
          <w:vAlign w:val="bottom"/>
        </w:tcPr>
        <w:p w14:paraId="62C79BAD" w14:textId="77777777" w:rsidR="0004792C" w:rsidRPr="000C0927" w:rsidRDefault="0004792C"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04792C" w:rsidRPr="000C0927" w:rsidRDefault="0004792C"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04792C" w:rsidRPr="00263F8C" w:rsidRDefault="0004792C"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328CA28E"/>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1"/>
  </w:num>
  <w:num w:numId="6">
    <w:abstractNumId w:val="16"/>
  </w:num>
  <w:num w:numId="7">
    <w:abstractNumId w:val="11"/>
  </w:num>
  <w:num w:numId="8">
    <w:abstractNumId w:val="19"/>
  </w:num>
  <w:num w:numId="9">
    <w:abstractNumId w:val="49"/>
  </w:num>
  <w:num w:numId="10">
    <w:abstractNumId w:val="37"/>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4"/>
  </w:num>
  <w:num w:numId="17">
    <w:abstractNumId w:val="6"/>
  </w:num>
  <w:num w:numId="18">
    <w:abstractNumId w:val="17"/>
  </w:num>
  <w:num w:numId="19">
    <w:abstractNumId w:val="43"/>
  </w:num>
  <w:num w:numId="20">
    <w:abstractNumId w:val="51"/>
  </w:num>
  <w:num w:numId="21">
    <w:abstractNumId w:val="3"/>
  </w:num>
  <w:num w:numId="22">
    <w:abstractNumId w:val="45"/>
  </w:num>
  <w:num w:numId="23">
    <w:abstractNumId w:val="46"/>
  </w:num>
  <w:num w:numId="24">
    <w:abstractNumId w:val="2"/>
  </w:num>
  <w:num w:numId="25">
    <w:abstractNumId w:val="13"/>
  </w:num>
  <w:num w:numId="26">
    <w:abstractNumId w:val="50"/>
  </w:num>
  <w:num w:numId="27">
    <w:abstractNumId w:val="21"/>
  </w:num>
  <w:num w:numId="28">
    <w:abstractNumId w:val="30"/>
  </w:num>
  <w:num w:numId="29">
    <w:abstractNumId w:val="25"/>
  </w:num>
  <w:num w:numId="30">
    <w:abstractNumId w:val="28"/>
  </w:num>
  <w:num w:numId="31">
    <w:abstractNumId w:val="27"/>
  </w:num>
  <w:num w:numId="32">
    <w:abstractNumId w:val="26"/>
  </w:num>
  <w:num w:numId="33">
    <w:abstractNumId w:val="5"/>
  </w:num>
  <w:num w:numId="34">
    <w:abstractNumId w:val="10"/>
  </w:num>
  <w:num w:numId="35">
    <w:abstractNumId w:val="53"/>
  </w:num>
  <w:num w:numId="36">
    <w:abstractNumId w:val="36"/>
  </w:num>
  <w:num w:numId="37">
    <w:abstractNumId w:val="48"/>
  </w:num>
  <w:num w:numId="38">
    <w:abstractNumId w:val="20"/>
  </w:num>
  <w:num w:numId="39">
    <w:abstractNumId w:val="33"/>
  </w:num>
  <w:num w:numId="40">
    <w:abstractNumId w:val="47"/>
  </w:num>
  <w:num w:numId="41">
    <w:abstractNumId w:val="34"/>
  </w:num>
  <w:num w:numId="42">
    <w:abstractNumId w:val="23"/>
  </w:num>
  <w:num w:numId="43">
    <w:abstractNumId w:val="38"/>
  </w:num>
  <w:num w:numId="44">
    <w:abstractNumId w:val="32"/>
  </w:num>
  <w:num w:numId="45">
    <w:abstractNumId w:val="4"/>
  </w:num>
  <w:num w:numId="46">
    <w:abstractNumId w:val="18"/>
  </w:num>
  <w:num w:numId="47">
    <w:abstractNumId w:val="44"/>
  </w:num>
  <w:num w:numId="48">
    <w:abstractNumId w:val="39"/>
  </w:num>
  <w:num w:numId="49">
    <w:abstractNumId w:val="8"/>
  </w:num>
  <w:num w:numId="50">
    <w:abstractNumId w:val="29"/>
  </w:num>
  <w:num w:numId="51">
    <w:abstractNumId w:val="55"/>
  </w:num>
  <w:num w:numId="52">
    <w:abstractNumId w:val="40"/>
  </w:num>
  <w:num w:numId="53">
    <w:abstractNumId w:val="24"/>
  </w:num>
  <w:num w:numId="54">
    <w:abstractNumId w:val="14"/>
  </w:num>
  <w:num w:numId="55">
    <w:abstractNumId w:val="42"/>
  </w:num>
  <w:num w:numId="56">
    <w:abstractNumId w:val="31"/>
  </w:num>
  <w:num w:numId="57">
    <w:abstractNumId w:val="35"/>
  </w:num>
  <w:num w:numId="58">
    <w:abstractNumId w:val="22"/>
  </w:num>
  <w:num w:numId="59">
    <w:abstractNumId w:val="52"/>
  </w:num>
  <w:num w:numId="60">
    <w:abstractNumId w:val="15"/>
  </w:num>
  <w:num w:numId="61">
    <w:abstractNumId w:val="9"/>
  </w:num>
  <w:num w:numId="62">
    <w:abstractNumId w:val="9"/>
  </w:num>
  <w:num w:numId="63">
    <w:abstractNumId w:val="9"/>
  </w:num>
  <w:num w:numId="64">
    <w:abstractNumId w:val="9"/>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38D"/>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6EE"/>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4792C"/>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590F"/>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19"/>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BCD"/>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04C"/>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48"/>
    <w:rsid w:val="001D01DA"/>
    <w:rsid w:val="001D059D"/>
    <w:rsid w:val="001D082C"/>
    <w:rsid w:val="001D099C"/>
    <w:rsid w:val="001D0E6F"/>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AAB"/>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47D52"/>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1B"/>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B1"/>
    <w:rsid w:val="00430FC3"/>
    <w:rsid w:val="00431730"/>
    <w:rsid w:val="00431993"/>
    <w:rsid w:val="00431F37"/>
    <w:rsid w:val="00432D7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66A"/>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ADC"/>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6A9"/>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489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0D8F"/>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5B11"/>
    <w:rsid w:val="0067636B"/>
    <w:rsid w:val="00676EB0"/>
    <w:rsid w:val="0067742E"/>
    <w:rsid w:val="00677447"/>
    <w:rsid w:val="00680037"/>
    <w:rsid w:val="00680804"/>
    <w:rsid w:val="00680DB0"/>
    <w:rsid w:val="00681246"/>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44E"/>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191"/>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1142"/>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46E"/>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BF"/>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6A37"/>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6BAF"/>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274"/>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C1D"/>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8C2"/>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5F7A"/>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281"/>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362"/>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42"/>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044"/>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5924"/>
    <w:rsid w:val="00F46655"/>
    <w:rsid w:val="00F46F49"/>
    <w:rsid w:val="00F4713D"/>
    <w:rsid w:val="00F474E4"/>
    <w:rsid w:val="00F475E1"/>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875"/>
    <w:rsid w:val="00FC4E14"/>
    <w:rsid w:val="00FC5176"/>
    <w:rsid w:val="00FC5192"/>
    <w:rsid w:val="00FC5460"/>
    <w:rsid w:val="00FC65F5"/>
    <w:rsid w:val="00FC692A"/>
    <w:rsid w:val="00FC6A87"/>
    <w:rsid w:val="00FC6DB5"/>
    <w:rsid w:val="00FC6E67"/>
    <w:rsid w:val="00FC7B8F"/>
    <w:rsid w:val="00FC7BBA"/>
    <w:rsid w:val="00FC7CE8"/>
    <w:rsid w:val="00FC7D50"/>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21C"/>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0.jpeg"/><Relationship Id="rId191" Type="http://schemas.openxmlformats.org/officeDocument/2006/relationships/image" Target="media/image127.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http://upload.wikimedia.org/wikipedia/commons/thumb/6/61/Screw_head_types.svg/400px-Screw_head_types.svg.png" TargetMode="External"/><Relationship Id="rId74" Type="http://schemas.openxmlformats.org/officeDocument/2006/relationships/image" Target="media/image61.png"/><Relationship Id="rId128"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81.png"/><Relationship Id="rId181" Type="http://schemas.openxmlformats.org/officeDocument/2006/relationships/image" Target="media/image11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oleObject" Target="embeddings/oleObject4.bin"/><Relationship Id="rId85" Type="http://schemas.openxmlformats.org/officeDocument/2006/relationships/image" Target="media/image71.jpeg"/><Relationship Id="rId192" Type="http://schemas.openxmlformats.org/officeDocument/2006/relationships/image" Target="media/image12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oleObject" Target="embeddings/oleObject6.bin"/><Relationship Id="rId54" Type="http://schemas.openxmlformats.org/officeDocument/2006/relationships/image" Target="media/image42.png"/><Relationship Id="rId70" Type="http://schemas.openxmlformats.org/officeDocument/2006/relationships/hyperlink" Target="https://upload.wikimedia.org/wikipedia/commons/0/03/Hairpin_clip.png" TargetMode="Externa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wmf"/><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gif"/><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2.png"/><Relationship Id="rId135" Type="http://schemas.openxmlformats.org/officeDocument/2006/relationships/image" Target="media/image116.png"/><Relationship Id="rId198" Type="http://schemas.openxmlformats.org/officeDocument/2006/relationships/image" Target="media/image134.png"/><Relationship Id="rId193" Type="http://schemas.openxmlformats.org/officeDocument/2006/relationships/image" Target="media/image129.png"/><Relationship Id="rId202"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comments" Target="comments.xml"/><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gi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oleObject" Target="embeddings/oleObject3.bin"/><Relationship Id="rId131" Type="http://schemas.openxmlformats.org/officeDocument/2006/relationships/image" Target="media/image113.png"/><Relationship Id="rId178" Type="http://schemas.openxmlformats.org/officeDocument/2006/relationships/image" Target="media/image117.png"/><Relationship Id="rId61" Type="http://schemas.openxmlformats.org/officeDocument/2006/relationships/image" Target="media/image49.jpeg"/><Relationship Id="rId82" Type="http://schemas.openxmlformats.org/officeDocument/2006/relationships/image" Target="media/image68.jpe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fontTable" Target="fontTable.xml"/><Relationship Id="rId208" Type="http://schemas.microsoft.com/office/2011/relationships/people" Target="people.xml"/><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image" Target="media/image86.emf"/><Relationship Id="rId105" Type="http://schemas.openxmlformats.org/officeDocument/2006/relationships/image" Target="media/image91.png"/><Relationship Id="rId126"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oleObject" Target="embeddings/oleObject1.bin"/><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microsoft.com/office/2007/relationships/hdphoto" Target="media/hdphoto1.wdp"/><Relationship Id="rId102" Type="http://schemas.openxmlformats.org/officeDocument/2006/relationships/image" Target="media/image88.png"/><Relationship Id="rId123" Type="http://schemas.openxmlformats.org/officeDocument/2006/relationships/image" Target="media/image107.png"/><Relationship Id="rId90" Type="http://schemas.openxmlformats.org/officeDocument/2006/relationships/image" Target="media/image76.png"/><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66.jpeg"/><Relationship Id="rId197" Type="http://schemas.openxmlformats.org/officeDocument/2006/relationships/image" Target="media/image133.png"/><Relationship Id="rId20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63F62D-46EA-4C66-91CD-2A7E5A153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1546</TotalTime>
  <Pages>185</Pages>
  <Words>50622</Words>
  <Characters>288546</Characters>
  <Application>Microsoft Office Word</Application>
  <DocSecurity>0</DocSecurity>
  <Lines>2404</Lines>
  <Paragraphs>676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338492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150</cp:revision>
  <cp:lastPrinted>2021-07-14T17:24:00Z</cp:lastPrinted>
  <dcterms:created xsi:type="dcterms:W3CDTF">2021-04-11T08:34:00Z</dcterms:created>
  <dcterms:modified xsi:type="dcterms:W3CDTF">2021-07-14T18:03:00Z</dcterms:modified>
</cp:coreProperties>
</file>