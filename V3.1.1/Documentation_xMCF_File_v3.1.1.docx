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F509B9"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096164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9T23:21:00Z">
        <w:r w:rsidR="003E0390">
          <w:rPr>
            <w:noProof/>
          </w:rPr>
          <w:t>April 19, 2021</w:t>
        </w:r>
      </w:ins>
      <w:ins w:id="6" w:author="Dr. Carsten Franke" w:date="2021-04-15T09:57:00Z">
        <w:del w:id="7" w:author="nick" w:date="2021-04-19T23:21:00Z">
          <w:r w:rsidR="00AF3E3C" w:rsidDel="003E0390">
            <w:rPr>
              <w:noProof/>
            </w:rPr>
            <w:delText>April 15, 2021</w:delText>
          </w:r>
        </w:del>
      </w:ins>
      <w:del w:id="8" w:author="nick" w:date="2021-04-19T23:21:00Z">
        <w:r w:rsidR="00C4720B" w:rsidDel="003E0390">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F509B9">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F509B9">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F509B9">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F509B9">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F509B9">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F509B9">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F509B9">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F509B9">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F509B9">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F509B9">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F509B9">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F509B9">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F509B9">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F509B9">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F509B9">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F509B9">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F509B9">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F509B9">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F509B9">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F509B9">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F509B9">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F509B9">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F509B9">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F509B9">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F509B9">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F509B9">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F509B9">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F509B9">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F509B9">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F509B9">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F509B9">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F509B9">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F509B9">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F509B9">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F509B9">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F509B9">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F509B9">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F509B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F509B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F509B9">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F509B9">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F509B9">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F509B9">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F509B9">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F509B9">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F509B9">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F509B9">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F509B9">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F509B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F509B9">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F509B9">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F509B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F509B9">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F509B9">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F509B9">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F509B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F509B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F509B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F509B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F509B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F509B9">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9"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bookmarkStart w:id="16" w:name="_Toc69254434"/>
      <w:r w:rsidRPr="007055D9">
        <w:lastRenderedPageBreak/>
        <w:t>Introduction</w:t>
      </w:r>
      <w:bookmarkEnd w:id="10"/>
      <w:bookmarkEnd w:id="11"/>
      <w:bookmarkEnd w:id="12"/>
      <w:bookmarkEnd w:id="13"/>
      <w:bookmarkEnd w:id="14"/>
      <w:bookmarkEnd w:id="15"/>
      <w:bookmarkEnd w:id="16"/>
    </w:p>
    <w:p w14:paraId="7504B27B" w14:textId="77777777" w:rsidR="00B04A42" w:rsidRPr="007055D9" w:rsidRDefault="00B04A42" w:rsidP="00B04A42">
      <w:pPr>
        <w:pStyle w:val="berschrift2"/>
      </w:pPr>
      <w:bookmarkStart w:id="17" w:name="_Toc338938867"/>
      <w:bookmarkStart w:id="18" w:name="_Toc338939047"/>
      <w:bookmarkStart w:id="19" w:name="_Toc3556921"/>
      <w:bookmarkStart w:id="20" w:name="_Toc34747171"/>
      <w:bookmarkStart w:id="21" w:name="_Toc69254435"/>
      <w:r w:rsidRPr="007055D9">
        <w:t>Motivation</w:t>
      </w:r>
      <w:bookmarkEnd w:id="17"/>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34747172"/>
      <w:bookmarkStart w:id="26" w:name="_Toc69254436"/>
      <w:r w:rsidRPr="007055D9">
        <w:t>MCF</w:t>
      </w:r>
      <w:bookmarkEnd w:id="22"/>
      <w:bookmarkEnd w:id="23"/>
      <w:r w:rsidR="001A37D6">
        <w:t xml:space="preserve"> at Ford</w:t>
      </w:r>
      <w:bookmarkEnd w:id="24"/>
      <w:bookmarkEnd w:id="25"/>
      <w:bookmarkEnd w:id="26"/>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7" w:name="_Toc338938869"/>
      <w:bookmarkStart w:id="28" w:name="_Toc338939049"/>
      <w:bookmarkStart w:id="29" w:name="_Toc3556923"/>
      <w:bookmarkStart w:id="30" w:name="_Toc34747173"/>
      <w:bookmarkStart w:id="31" w:name="_Toc69254437"/>
      <w:r w:rsidRPr="007055D9">
        <w:t>From MCF to χMCF</w:t>
      </w:r>
      <w:bookmarkEnd w:id="27"/>
      <w:bookmarkEnd w:id="28"/>
      <w:r w:rsidRPr="007055D9">
        <w:t xml:space="preserve"> </w:t>
      </w:r>
      <w:r>
        <w:t xml:space="preserve">- </w:t>
      </w:r>
      <w:r w:rsidRPr="007055D9">
        <w:t>The Scope of the Document</w:t>
      </w:r>
      <w:bookmarkEnd w:id="29"/>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bookmarkStart w:id="39"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0" w:name="_Toc338938872"/>
      <w:bookmarkStart w:id="41" w:name="_Toc338939052"/>
      <w:bookmarkStart w:id="42" w:name="_Toc3556925"/>
      <w:bookmarkStart w:id="43" w:name="_Toc34747175"/>
      <w:bookmarkStart w:id="44" w:name="_Toc69254439"/>
      <w:r w:rsidRPr="007055D9">
        <w:t xml:space="preserve">Design </w:t>
      </w:r>
      <w:r w:rsidR="00255787" w:rsidRPr="007055D9">
        <w:t>Principles</w:t>
      </w:r>
      <w:bookmarkEnd w:id="35"/>
      <w:bookmarkEnd w:id="36"/>
      <w:bookmarkEnd w:id="40"/>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8" w:name="_Ref338930849"/>
      <w:bookmarkStart w:id="49" w:name="_Toc338938873"/>
      <w:bookmarkStart w:id="50" w:name="_Toc338939053"/>
      <w:bookmarkStart w:id="51" w:name="_Toc3556926"/>
      <w:bookmarkStart w:id="52" w:name="_Toc34747176"/>
      <w:bookmarkStart w:id="53" w:name="_Toc69254440"/>
      <w:r w:rsidRPr="007055D9">
        <w:t>Idealization</w:t>
      </w:r>
      <w:r w:rsidR="00A765F4" w:rsidRPr="007055D9">
        <w:t xml:space="preserve"> of </w:t>
      </w:r>
      <w:bookmarkEnd w:id="48"/>
      <w:bookmarkEnd w:id="49"/>
      <w:bookmarkEnd w:id="50"/>
      <w:r w:rsidR="00073568" w:rsidRPr="007055D9">
        <w:t>Joints</w:t>
      </w:r>
      <w:bookmarkEnd w:id="51"/>
      <w:bookmarkEnd w:id="52"/>
      <w:bookmarkEnd w:id="5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4" w:name="_Ref428531162"/>
      <w:bookmarkStart w:id="55" w:name="_Toc3557081"/>
      <w:bookmarkStart w:id="56" w:name="_Toc34747331"/>
      <w:bookmarkStart w:id="57"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4"/>
      <w:r w:rsidR="00F920C6">
        <w:t>: Seam weld as 1</w:t>
      </w:r>
      <w:r w:rsidR="00F920C6">
        <w:noBreakHyphen/>
        <w:t>dimensional joint</w:t>
      </w:r>
      <w:bookmarkEnd w:id="55"/>
      <w:bookmarkEnd w:id="56"/>
      <w:bookmarkEnd w:id="5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8" w:name="_Toc338938874"/>
      <w:bookmarkStart w:id="59" w:name="_Toc338939054"/>
      <w:bookmarkStart w:id="60" w:name="_Toc3556927"/>
      <w:bookmarkStart w:id="61" w:name="_Toc34747177"/>
      <w:bookmarkStart w:id="62"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8"/>
      <w:bookmarkEnd w:id="59"/>
      <w:bookmarkEnd w:id="60"/>
      <w:bookmarkEnd w:id="61"/>
      <w:bookmarkEnd w:id="6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3" w:name="_Toc338938875"/>
      <w:bookmarkStart w:id="64" w:name="_Toc338939055"/>
      <w:bookmarkStart w:id="65" w:name="_Ref371678646"/>
      <w:bookmarkStart w:id="66" w:name="_Toc3556928"/>
      <w:bookmarkStart w:id="67" w:name="_Toc34747178"/>
      <w:bookmarkStart w:id="68" w:name="_Toc69254442"/>
      <w:r w:rsidRPr="007055D9">
        <w:t xml:space="preserve">Description of </w:t>
      </w:r>
      <w:bookmarkEnd w:id="63"/>
      <w:bookmarkEnd w:id="64"/>
      <w:bookmarkEnd w:id="65"/>
      <w:r w:rsidR="000C6241" w:rsidRPr="007055D9">
        <w:t>Topology</w:t>
      </w:r>
      <w:bookmarkEnd w:id="66"/>
      <w:bookmarkEnd w:id="67"/>
      <w:bookmarkEnd w:id="6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9"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9"/>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70" w:name="_Ref334010986"/>
      <w:bookmarkStart w:id="71" w:name="_Toc3557082"/>
      <w:bookmarkStart w:id="72" w:name="_Toc34747332"/>
      <w:bookmarkStart w:id="73"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1"/>
      <w:bookmarkEnd w:id="72"/>
      <w:bookmarkEnd w:id="7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0961631" r:id="rId32"/>
        </w:object>
      </w:r>
    </w:p>
    <w:p w14:paraId="35DD0AD4" w14:textId="455B3153" w:rsidR="00066BB2" w:rsidRPr="007055D9" w:rsidRDefault="007250B7" w:rsidP="0050415A">
      <w:pPr>
        <w:pStyle w:val="Beschriftung"/>
      </w:pPr>
      <w:bookmarkStart w:id="74" w:name="_Toc3557083"/>
      <w:bookmarkStart w:id="75" w:name="_Toc34747333"/>
      <w:bookmarkStart w:id="76"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4"/>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7" w:name="_Toc338938876"/>
      <w:bookmarkStart w:id="78" w:name="_Toc338939056"/>
      <w:bookmarkStart w:id="79" w:name="_Toc3556929"/>
      <w:bookmarkStart w:id="80" w:name="_Toc34747179"/>
      <w:bookmarkStart w:id="81" w:name="_Toc69254443"/>
      <w:bookmarkStart w:id="82" w:name="_Toc288196436"/>
      <w:bookmarkStart w:id="83" w:name="_Toc288200734"/>
      <w:bookmarkEnd w:id="46"/>
      <w:bookmarkEnd w:id="47"/>
      <w:r w:rsidRPr="007055D9">
        <w:t>χMCF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bookmarkEnd w:id="81"/>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4" w:name="_Ref333842518"/>
      <w:bookmarkStart w:id="85" w:name="_Ref333842510"/>
      <w:bookmarkStart w:id="86" w:name="_Toc3557084"/>
      <w:bookmarkStart w:id="87" w:name="_Toc34747334"/>
      <w:bookmarkStart w:id="88"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4"/>
      <w:r w:rsidRPr="007055D9">
        <w:t>: The</w:t>
      </w:r>
      <w:r w:rsidR="000033ED" w:rsidRPr="007055D9">
        <w:t xml:space="preserve"> </w:t>
      </w:r>
      <w:r w:rsidR="008C1F93" w:rsidRPr="007055D9">
        <w:t xml:space="preserve">Development </w:t>
      </w:r>
      <w:bookmarkEnd w:id="85"/>
      <w:r w:rsidR="008C1F93" w:rsidRPr="007055D9">
        <w:t>Process</w:t>
      </w:r>
      <w:bookmarkEnd w:id="86"/>
      <w:bookmarkEnd w:id="87"/>
      <w:bookmarkEnd w:id="8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90" w:name="_Ref334482085"/>
      <w:bookmarkStart w:id="91" w:name="_Ref334482078"/>
      <w:bookmarkStart w:id="92" w:name="_Toc3557085"/>
      <w:bookmarkStart w:id="93" w:name="_Toc34747335"/>
      <w:bookmarkStart w:id="94"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9"/>
      <w:bookmarkEnd w:id="9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1"/>
      <w:r w:rsidR="005E0B44" w:rsidRPr="007055D9">
        <w:t>Process</w:t>
      </w:r>
      <w:bookmarkEnd w:id="92"/>
      <w:bookmarkEnd w:id="93"/>
      <w:bookmarkEnd w:id="94"/>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5" w:author="Dr. Carsten Franke" w:date="2021-02-01T12:27:00Z">
        <w:r w:rsidR="002B0DBB" w:rsidRPr="007055D9" w:rsidDel="00793239">
          <w:delText xml:space="preserve">Typically </w:delText>
        </w:r>
      </w:del>
      <w:ins w:id="96"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7" w:author="Dr. Carsten Franke" w:date="2021-02-01T12:28:00Z">
        <w:r w:rsidR="00F94D4D" w:rsidRPr="007055D9" w:rsidDel="00793239">
          <w:delText>any more</w:delText>
        </w:r>
      </w:del>
      <w:ins w:id="98"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9" w:name="_Toc3556930"/>
      <w:bookmarkStart w:id="100" w:name="_Toc34747180"/>
      <w:bookmarkStart w:id="101" w:name="_Toc69254444"/>
      <w:r w:rsidRPr="007055D9">
        <w:lastRenderedPageBreak/>
        <w:t>Keywords</w:t>
      </w:r>
      <w:r w:rsidR="00B61149" w:rsidRPr="007055D9">
        <w:t xml:space="preserve"> </w:t>
      </w:r>
      <w:r w:rsidR="004F2D36" w:rsidRPr="007055D9">
        <w:t>of XML specification</w:t>
      </w:r>
      <w:bookmarkEnd w:id="99"/>
      <w:bookmarkEnd w:id="100"/>
      <w:bookmarkEnd w:id="101"/>
    </w:p>
    <w:p w14:paraId="433568B7" w14:textId="5A6121CA" w:rsidR="003B4F3B" w:rsidRPr="007055D9" w:rsidRDefault="00FF55A5" w:rsidP="00860E71">
      <w:pPr>
        <w:pStyle w:val="berschrift2"/>
      </w:pPr>
      <w:bookmarkStart w:id="102" w:name="_Toc34747181"/>
      <w:bookmarkStart w:id="103" w:name="_Toc69254445"/>
      <w:r w:rsidRPr="007055D9">
        <w:t>Keywords</w:t>
      </w:r>
      <w:bookmarkEnd w:id="102"/>
      <w:bookmarkEnd w:id="10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4" w:name="_Ref371679978"/>
      <w:bookmarkStart w:id="105" w:name="_Ref371939247"/>
      <w:bookmarkStart w:id="106" w:name="_Toc3556933"/>
      <w:bookmarkStart w:id="107" w:name="_Toc34747182"/>
      <w:bookmarkStart w:id="108" w:name="_Toc69254446"/>
      <w:bookmarkStart w:id="109" w:name="_Toc288196441"/>
      <w:bookmarkStart w:id="110" w:name="_Toc288200739"/>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1" w:name="_Toc3556934"/>
      <w:bookmarkStart w:id="112" w:name="_Toc34747183"/>
      <w:bookmarkStart w:id="113" w:name="_Toc69254447"/>
      <w:r w:rsidRPr="007055D9">
        <w:t>Parts</w:t>
      </w:r>
      <w:bookmarkEnd w:id="111"/>
      <w:bookmarkEnd w:id="112"/>
      <w:bookmarkEnd w:id="11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747184"/>
      <w:bookmarkStart w:id="116" w:name="_Toc69254448"/>
      <w:r w:rsidRPr="007055D9">
        <w:t>Part Labels</w:t>
      </w:r>
      <w:bookmarkEnd w:id="114"/>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747185"/>
      <w:bookmarkStart w:id="119" w:name="_Toc69254449"/>
      <w:r w:rsidRPr="007055D9">
        <w:t>Properties</w:t>
      </w:r>
      <w:bookmarkEnd w:id="117"/>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747186"/>
      <w:bookmarkStart w:id="126" w:name="_Toc69254450"/>
      <w:bookmarkEnd w:id="120"/>
      <w:bookmarkEnd w:id="121"/>
      <w:bookmarkEnd w:id="122"/>
      <w:bookmarkEnd w:id="123"/>
      <w:r w:rsidRPr="007055D9">
        <w:t>Assemblies</w:t>
      </w:r>
      <w:bookmarkEnd w:id="124"/>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7" w:name="_Toc3557086"/>
      <w:bookmarkStart w:id="128" w:name="_Toc34747336"/>
      <w:bookmarkStart w:id="129"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7"/>
      <w:bookmarkEnd w:id="128"/>
      <w:bookmarkEnd w:id="12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0" w:name="_Toc3556938"/>
      <w:bookmarkStart w:id="131" w:name="_Toc34747187"/>
      <w:bookmarkStart w:id="132" w:name="_Toc69254451"/>
      <w:r w:rsidRPr="007055D9">
        <w:lastRenderedPageBreak/>
        <w:t>File Structure of χMCF</w:t>
      </w:r>
      <w:bookmarkEnd w:id="130"/>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Start w:id="140" w:name="_Toc69254452"/>
      <w:bookmarkEnd w:id="133"/>
      <w:bookmarkEnd w:id="134"/>
      <w:bookmarkEnd w:id="135"/>
      <w:bookmarkEnd w:id="136"/>
      <w:bookmarkEnd w:id="137"/>
      <w:r w:rsidRPr="007055D9">
        <w:t>Elements containing g</w:t>
      </w:r>
      <w:r w:rsidR="00A341E9" w:rsidRPr="007055D9">
        <w:t>eneral information</w:t>
      </w:r>
      <w:bookmarkEnd w:id="138"/>
      <w:bookmarkEnd w:id="139"/>
      <w:bookmarkEnd w:id="14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41" w:name="_Toc3566409"/>
      <w:bookmarkStart w:id="142" w:name="_Toc34747411"/>
      <w:bookmarkStart w:id="143"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1"/>
      <w:bookmarkEnd w:id="142"/>
      <w:bookmarkEnd w:id="143"/>
    </w:p>
    <w:p w14:paraId="574E4A30" w14:textId="77777777" w:rsidR="00CC728F" w:rsidRPr="007055D9" w:rsidRDefault="00CF4308" w:rsidP="00327322">
      <w:pPr>
        <w:pStyle w:val="berschrift3"/>
        <w:tabs>
          <w:tab w:val="clear" w:pos="720"/>
          <w:tab w:val="num" w:pos="1701"/>
        </w:tabs>
      </w:pPr>
      <w:bookmarkStart w:id="144" w:name="_Toc3556940"/>
      <w:bookmarkStart w:id="145" w:name="_Toc34747189"/>
      <w:bookmarkStart w:id="146" w:name="_Toc69254453"/>
      <w:r w:rsidRPr="007055D9">
        <w:t>Date</w:t>
      </w:r>
      <w:bookmarkEnd w:id="144"/>
      <w:bookmarkEnd w:id="145"/>
      <w:bookmarkEnd w:id="146"/>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47190"/>
      <w:bookmarkStart w:id="149" w:name="_Toc69254454"/>
      <w:r w:rsidRPr="007055D9">
        <w:t>Version</w:t>
      </w:r>
      <w:bookmarkEnd w:id="147"/>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0" w:author="Dr. Carsten Franke" w:date="2021-02-17T14:46:00Z">
        <w:r w:rsidR="0051248B" w:rsidDel="00CD4D7B">
          <w:delText>0</w:delText>
        </w:r>
      </w:del>
      <w:ins w:id="151" w:author="Dr. Carsten Franke" w:date="2021-02-17T14:46:00Z">
        <w:r w:rsidR="00CD4D7B">
          <w:t>1</w:t>
        </w:r>
      </w:ins>
      <w:r w:rsidRPr="007055D9">
        <w:t>.</w:t>
      </w:r>
      <w:ins w:id="152"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3" w:name="_Toc3556942"/>
      <w:bookmarkStart w:id="154" w:name="_Ref34739722"/>
      <w:bookmarkStart w:id="155" w:name="_Ref34739734"/>
      <w:bookmarkStart w:id="156" w:name="_Toc34747191"/>
      <w:bookmarkStart w:id="157" w:name="_Toc69254455"/>
      <w:r w:rsidRPr="007055D9">
        <w:t>Unit System</w:t>
      </w:r>
      <w:bookmarkEnd w:id="153"/>
      <w:bookmarkEnd w:id="154"/>
      <w:bookmarkEnd w:id="155"/>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8" w:name="_Toc3566410"/>
      <w:bookmarkStart w:id="159" w:name="_Toc34747412"/>
      <w:bookmarkStart w:id="160"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8"/>
      <w:bookmarkEnd w:id="159"/>
      <w:bookmarkEnd w:id="16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61" w:name="_Toc339013871"/>
      <w:bookmarkStart w:id="162" w:name="_Toc3556943"/>
      <w:bookmarkStart w:id="163" w:name="_Toc34747192"/>
      <w:bookmarkStart w:id="164"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34747193"/>
      <w:bookmarkStart w:id="175" w:name="_Toc69254457"/>
      <w:r w:rsidRPr="007055D9">
        <w:t xml:space="preserve">User Specific Data </w:t>
      </w:r>
      <w:r w:rsidRPr="00F54521">
        <w:rPr>
          <w:rFonts w:ascii="Courier New" w:hAnsi="Courier New" w:cs="Courier New"/>
          <w:b w:val="0"/>
          <w:i/>
          <w:sz w:val="26"/>
          <w:szCs w:val="28"/>
          <w:lang w:eastAsia="de-DE"/>
        </w:rPr>
        <w:t>&lt;appdata</w:t>
      </w:r>
      <w:ins w:id="17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6"/>
      <w:bookmarkEnd w:id="167"/>
      <w:bookmarkEnd w:id="168"/>
      <w:bookmarkEnd w:id="169"/>
      <w:bookmarkEnd w:id="170"/>
      <w:bookmarkEnd w:id="171"/>
      <w:bookmarkEnd w:id="172"/>
      <w:bookmarkEnd w:id="173"/>
      <w:bookmarkEnd w:id="174"/>
      <w:bookmarkEnd w:id="17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7"/>
      <w:r>
        <w:t xml:space="preserve">store and export </w:t>
      </w:r>
      <w:commentRangeEnd w:id="177"/>
      <w:r w:rsidR="00D268AE">
        <w:rPr>
          <w:rStyle w:val="Kommentarzeichen"/>
          <w:lang w:eastAsia="x-none"/>
        </w:rPr>
        <w:commentReference w:id="17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9" w:name="_Toc3566411"/>
      <w:bookmarkStart w:id="180" w:name="_Toc34747413"/>
      <w:bookmarkStart w:id="181"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9"/>
      <w:bookmarkEnd w:id="180"/>
      <w:bookmarkEnd w:id="18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5" w:name="_Finite_Element_Specific"/>
      <w:bookmarkStart w:id="186" w:name="_Ref414560131"/>
      <w:bookmarkStart w:id="187" w:name="_Toc3556945"/>
      <w:bookmarkStart w:id="188" w:name="_Toc34747194"/>
      <w:bookmarkStart w:id="189" w:name="_Toc69254458"/>
      <w:bookmarkEnd w:id="18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6"/>
      <w:bookmarkEnd w:id="187"/>
      <w:bookmarkEnd w:id="188"/>
      <w:bookmarkEnd w:id="189"/>
      <w:ins w:id="19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1" w:author="Dr. Carsten Franke" w:date="2021-01-27T11:33:00Z">
        <w:r w:rsidR="003D7A47">
          <w:t xml:space="preserve"> </w:t>
        </w:r>
      </w:ins>
    </w:p>
    <w:p w14:paraId="48686E63" w14:textId="57C554ED" w:rsidR="000C2483" w:rsidRDefault="000C2483" w:rsidP="009D267A">
      <w:pPr>
        <w:jc w:val="both"/>
        <w:rPr>
          <w:ins w:id="19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3" w:author="Dr. Carsten Franke" w:date="2021-01-27T11:29:00Z">
        <w:r w:rsidR="002B6CE2">
          <w:t>the referenced entities</w:t>
        </w:r>
      </w:ins>
      <w:del w:id="194" w:author="Dr. Carsten Franke" w:date="2021-01-27T11:29:00Z">
        <w:r w:rsidR="00D02A58" w:rsidDel="002B6CE2">
          <w:delText xml:space="preserve">nested </w:delText>
        </w:r>
        <w:r w:rsidR="004C22C3" w:rsidDel="002B6CE2">
          <w:delText>elements</w:delText>
        </w:r>
      </w:del>
      <w:ins w:id="195" w:author="Dr. Carsten Franke" w:date="2021-01-27T11:28:00Z">
        <w:r w:rsidR="002B6CE2">
          <w:t>,</w:t>
        </w:r>
      </w:ins>
      <w:r w:rsidR="004C22C3">
        <w:t xml:space="preserve"> </w:t>
      </w:r>
      <w:r w:rsidR="00D02A58">
        <w:t>are</w:t>
      </w:r>
      <w:r w:rsidRPr="007055D9">
        <w:t xml:space="preserve"> specific to a single solver.</w:t>
      </w:r>
      <w:ins w:id="196" w:author="Dr. Carsten Franke" w:date="2021-01-27T11:33:00Z">
        <w:r w:rsidR="003D7A47">
          <w:t xml:space="preserve"> </w:t>
        </w:r>
      </w:ins>
    </w:p>
    <w:p w14:paraId="4857EE4D" w14:textId="383B269E" w:rsidR="003D7A47" w:rsidRDefault="003D7A47" w:rsidP="009D267A">
      <w:pPr>
        <w:jc w:val="both"/>
        <w:rPr>
          <w:ins w:id="197" w:author="Dr. Carsten Franke" w:date="2021-01-27T11:37:00Z"/>
        </w:rPr>
      </w:pPr>
      <w:ins w:id="198" w:author="Dr. Carsten Franke" w:date="2021-01-27T11:34:00Z">
        <w:r>
          <w:t>Usually, referencing is done by solver specific entity IDs, which have no meaning outside the context of a specific fini</w:t>
        </w:r>
      </w:ins>
      <w:ins w:id="199" w:author="Dr. Carsten Franke" w:date="2021-01-27T11:35:00Z">
        <w:r>
          <w:t>t</w:t>
        </w:r>
      </w:ins>
      <w:ins w:id="200" w:author="Dr. Carsten Franke" w:date="2021-01-27T11:34:00Z">
        <w:r>
          <w:t>e e</w:t>
        </w:r>
      </w:ins>
      <w:ins w:id="201" w:author="Dr. Carsten Franke" w:date="2021-01-27T11:35:00Z">
        <w:r>
          <w:t>le</w:t>
        </w:r>
      </w:ins>
      <w:ins w:id="202" w:author="Dr. Carsten Franke" w:date="2021-01-27T11:34:00Z">
        <w:r>
          <w:t>ment mo</w:t>
        </w:r>
      </w:ins>
      <w:ins w:id="203" w:author="Dr. Carsten Franke" w:date="2021-01-27T11:35:00Z">
        <w:r>
          <w:t xml:space="preserve">del. </w:t>
        </w:r>
        <w:r w:rsidRPr="003D7A47">
          <w:t xml:space="preserve">If e.g. element IDs </w:t>
        </w:r>
        <w:r>
          <w:t xml:space="preserve">in this model </w:t>
        </w:r>
        <w:r w:rsidRPr="003D7A47">
          <w:t xml:space="preserve">get renumbered, </w:t>
        </w:r>
      </w:ins>
      <w:ins w:id="204" w:author="Dr. Carsten Franke" w:date="2021-01-27T11:36:00Z">
        <w:r>
          <w:t>a</w:t>
        </w:r>
      </w:ins>
      <w:ins w:id="205" w:author="Dr. Carsten Franke" w:date="2021-01-27T11:35:00Z">
        <w:r w:rsidRPr="003D7A47">
          <w:t xml:space="preserve"> χMCF file </w:t>
        </w:r>
      </w:ins>
      <w:ins w:id="206" w:author="Dr. Carsten Franke" w:date="2021-01-27T11:36:00Z">
        <w:r>
          <w:t xml:space="preserve">referencing such element IDs </w:t>
        </w:r>
      </w:ins>
      <w:ins w:id="207" w:author="Dr. Carsten Franke" w:date="2021-01-27T11:35:00Z">
        <w:r w:rsidRPr="003D7A47">
          <w:t xml:space="preserve">becomes </w:t>
        </w:r>
      </w:ins>
      <w:ins w:id="208" w:author="Dr. Carsten Franke" w:date="2021-01-27T11:36:00Z">
        <w:r>
          <w:t xml:space="preserve">detached and </w:t>
        </w:r>
      </w:ins>
      <w:ins w:id="209" w:author="Dr. Carsten Franke" w:date="2021-01-27T11:35:00Z">
        <w:r w:rsidRPr="003D7A47">
          <w:t>needs to be re-created.</w:t>
        </w:r>
      </w:ins>
      <w:ins w:id="210" w:author="Dr. Carsten Franke" w:date="2021-01-27T11:36:00Z">
        <w:r>
          <w:t xml:space="preserve"> </w:t>
        </w:r>
      </w:ins>
    </w:p>
    <w:p w14:paraId="50453EFC" w14:textId="4A27C4A6" w:rsidR="003D7A47" w:rsidRDefault="003D7A47" w:rsidP="009D267A">
      <w:pPr>
        <w:jc w:val="both"/>
      </w:pPr>
      <w:ins w:id="211"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2" w:author="Dr. Carsten Franke" w:date="2021-01-27T11:38:00Z">
        <w:r>
          <w:t xml:space="preserve"> </w:t>
        </w:r>
      </w:ins>
      <w:ins w:id="213"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4" w:author="Dr. Carsten Franke" w:date="2021-01-27T11:30:00Z">
        <w:r w:rsidDel="000D0ED2">
          <w:delText xml:space="preserve">And these </w:delText>
        </w:r>
      </w:del>
      <w:ins w:id="215" w:author="Dr. Carsten Franke" w:date="2021-01-27T11:30:00Z">
        <w:r w:rsidR="000D0ED2">
          <w:t xml:space="preserve">This list </w:t>
        </w:r>
      </w:ins>
      <w:r>
        <w:t xml:space="preserve">should be extended by </w:t>
      </w:r>
      <w:ins w:id="21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8" w:author="Dr. Carsten Franke" w:date="2021-01-27T11:31:00Z">
        <w:r w:rsidR="000C2483" w:rsidRPr="00FB2BE9" w:rsidDel="000D0ED2">
          <w:delText>:</w:delText>
        </w:r>
      </w:del>
      <w:r w:rsidR="000C2483" w:rsidRPr="007055D9">
        <w:t xml:space="preserve"> </w:t>
      </w:r>
      <w:ins w:id="219" w:author="Dr. Carsten Franke" w:date="2021-01-27T11:31:00Z">
        <w:r>
          <w:t xml:space="preserve">covers following </w:t>
        </w:r>
      </w:ins>
      <w:ins w:id="22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21" w:name="_Toc3566412"/>
      <w:bookmarkStart w:id="222" w:name="_Toc34747414"/>
      <w:bookmarkStart w:id="223"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5" w:name="_Toc3566413"/>
      <w:bookmarkStart w:id="226" w:name="_Toc34747415"/>
      <w:bookmarkStart w:id="227"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5"/>
      <w:bookmarkEnd w:id="226"/>
      <w:bookmarkEnd w:id="227"/>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9" w:author="Dr. Carsten Franke" w:date="2021-01-27T11:09:00Z"/>
        </w:rPr>
      </w:pPr>
      <w:del w:id="230" w:author="Dr. Carsten Franke" w:date="2021-01-27T11:10:00Z">
        <w:r w:rsidRPr="007055D9" w:rsidDel="004A2BA7">
          <w:lastRenderedPageBreak/>
          <w:delText>Similar to</w:delText>
        </w:r>
      </w:del>
      <w:ins w:id="23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32" w:author="Dr. Carsten Franke" w:date="2021-01-27T11:11:00Z"/>
        </w:rPr>
      </w:pPr>
      <w:bookmarkStart w:id="233" w:name="_Toc69254459"/>
      <w:ins w:id="234" w:author="Dr. Carsten Franke" w:date="2021-01-27T11:09:00Z">
        <w:r w:rsidRPr="004A2BA7">
          <w:t>Reasoning about</w:t>
        </w:r>
      </w:ins>
      <w:ins w:id="235"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3"/>
      <w:ins w:id="236" w:author="Dr. Carsten Franke" w:date="2021-01-27T11:09:00Z">
        <w:r>
          <w:t xml:space="preserve"> </w:t>
        </w:r>
      </w:ins>
    </w:p>
    <w:p w14:paraId="7C0FAE50" w14:textId="1DC889B4" w:rsidR="004A2BA7" w:rsidRDefault="002A6DD4" w:rsidP="004A2BA7">
      <w:pPr>
        <w:rPr>
          <w:ins w:id="237" w:author="Dr. Carsten Franke" w:date="2021-01-27T11:50:00Z"/>
        </w:rPr>
      </w:pPr>
      <w:ins w:id="238"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9" w:author="Dr. Carsten Franke" w:date="2021-01-27T11:14:00Z">
        <w:r>
          <w:t xml:space="preserve">ment </w:t>
        </w:r>
      </w:ins>
      <w:ins w:id="240" w:author="Dr. Carsten Franke" w:date="2021-01-27T11:15:00Z">
        <w:r>
          <w:t>c</w:t>
        </w:r>
      </w:ins>
      <w:ins w:id="241" w:author="Dr. Carsten Franke" w:date="2021-01-27T11:14:00Z">
        <w:r>
          <w:t>an be used versatile for different use cases</w:t>
        </w:r>
      </w:ins>
      <w:ins w:id="242" w:author="Dr. Carsten Franke" w:date="2021-01-27T11:15:00Z">
        <w:r w:rsidR="00A60243">
          <w:t xml:space="preserve"> – even for yet unknown ones</w:t>
        </w:r>
      </w:ins>
      <w:ins w:id="243" w:author="Dr. Carsten Franke" w:date="2021-01-27T11:14:00Z">
        <w:r>
          <w:t xml:space="preserve">. </w:t>
        </w:r>
      </w:ins>
      <w:ins w:id="244" w:author="Dr. Carsten Franke" w:date="2021-01-27T11:17:00Z">
        <w:r w:rsidR="00A60243">
          <w:t xml:space="preserve">This makes it hard to define exact semantics. </w:t>
        </w:r>
      </w:ins>
    </w:p>
    <w:p w14:paraId="31576F78" w14:textId="36A196ED" w:rsidR="0043793E" w:rsidRDefault="0043793E" w:rsidP="004A2BA7">
      <w:pPr>
        <w:rPr>
          <w:ins w:id="245" w:author="Dr. Carsten Franke" w:date="2021-01-27T11:18:00Z"/>
        </w:rPr>
      </w:pPr>
      <w:ins w:id="246"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7" w:author="Dr. Carsten Franke" w:date="2021-01-27T11:19:00Z"/>
          <w:lang w:val="en-US"/>
        </w:rPr>
      </w:pPr>
      <w:ins w:id="248"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9"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50" w:author="Dr. Carsten Franke" w:date="2021-01-27T11:20:00Z">
        <w:r w:rsidRPr="00D977AB">
          <w:rPr>
            <w:lang w:val="en-US"/>
          </w:rPr>
          <w:t xml:space="preserve"> </w:t>
        </w:r>
      </w:ins>
    </w:p>
    <w:p w14:paraId="40615A79" w14:textId="77777777" w:rsidR="00A60243" w:rsidRPr="00D977AB" w:rsidRDefault="00A60243" w:rsidP="00A60243">
      <w:pPr>
        <w:rPr>
          <w:ins w:id="251" w:author="Dr. Carsten Franke" w:date="2021-01-27T11:23:00Z"/>
        </w:rPr>
      </w:pPr>
      <w:ins w:id="252" w:author="Dr. Carsten Franke" w:date="2021-01-27T11:21:00Z">
        <w:r w:rsidRPr="00D977AB">
          <w:t>In the first place</w:t>
        </w:r>
      </w:ins>
      <w:ins w:id="253" w:author="Dr. Carsten Franke" w:date="2021-01-27T11:19:00Z">
        <w:r w:rsidRPr="00D977AB">
          <w:t xml:space="preserve">, </w:t>
        </w:r>
        <w:r w:rsidRPr="00D977AB">
          <w:rPr>
            <w:i/>
            <w:iCs/>
          </w:rPr>
          <w:t>finite elements</w:t>
        </w:r>
        <w:r w:rsidRPr="00D977AB">
          <w:t xml:space="preserve"> which are supported by FE solvers</w:t>
        </w:r>
      </w:ins>
      <w:ins w:id="254" w:author="Dr. Carsten Franke" w:date="2021-01-27T11:21:00Z">
        <w:r w:rsidRPr="00D977AB">
          <w:t xml:space="preserve"> are expected to be addressed via </w:t>
        </w:r>
      </w:ins>
      <w:ins w:id="255"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7" w:author="Dr. Carsten Franke" w:date="2021-01-27T11:19:00Z"/>
        </w:rPr>
      </w:pPr>
      <w:ins w:id="258" w:author="Dr. Carsten Franke" w:date="2021-01-27T11:19:00Z">
        <w:r w:rsidRPr="00D977AB">
          <w:t xml:space="preserve">In addition, such solver entities, which are </w:t>
        </w:r>
        <w:r w:rsidRPr="00D977AB">
          <w:rPr>
            <w:i/>
          </w:rPr>
          <w:t>referenced by</w:t>
        </w:r>
        <w:r w:rsidRPr="00D977AB">
          <w:t xml:space="preserve"> </w:t>
        </w:r>
      </w:ins>
      <w:ins w:id="259" w:author="Dr. Carsten Franke" w:date="2021-01-27T11:23:00Z">
        <w:r w:rsidRPr="00D977AB">
          <w:t xml:space="preserve">above mentioned </w:t>
        </w:r>
      </w:ins>
      <w:ins w:id="260" w:author="Dr. Carsten Franke" w:date="2021-01-27T11:19:00Z">
        <w:r w:rsidRPr="00D977AB">
          <w:t>finite elements, are relevant, like nodes (grids), properties, materials</w:t>
        </w:r>
      </w:ins>
      <w:ins w:id="261" w:author="Dr. Carsten Franke" w:date="2021-01-27T11:23:00Z">
        <w:r w:rsidRPr="00D977AB">
          <w:t>, coordinate systems</w:t>
        </w:r>
      </w:ins>
      <w:ins w:id="262" w:author="Dr. Carsten Franke" w:date="2021-01-27T11:19:00Z">
        <w:r w:rsidRPr="00D977AB">
          <w:t xml:space="preserve"> etc.</w:t>
        </w:r>
      </w:ins>
      <w:ins w:id="263" w:author="Dr. Carsten Franke" w:date="2021-01-27T11:23:00Z">
        <w:r w:rsidRPr="00D977AB">
          <w:t xml:space="preserve"> </w:t>
        </w:r>
      </w:ins>
    </w:p>
    <w:p w14:paraId="23ABBFA2" w14:textId="77777777" w:rsidR="00A60243" w:rsidRPr="00D977AB" w:rsidRDefault="00A60243" w:rsidP="00A60243">
      <w:pPr>
        <w:rPr>
          <w:ins w:id="264" w:author="Dr. Carsten Franke" w:date="2021-01-27T11:19:00Z"/>
        </w:rPr>
      </w:pPr>
      <w:ins w:id="26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6" w:author="Dr. Carsten Franke" w:date="2021-01-27T11:19:00Z"/>
        </w:rPr>
      </w:pPr>
      <w:bookmarkStart w:id="267" w:name="_Ref62639234"/>
      <w:ins w:id="26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7"/>
      </w:ins>
    </w:p>
    <w:p w14:paraId="43F8EBC2" w14:textId="5C093410" w:rsidR="00A60243" w:rsidRPr="00D977AB" w:rsidRDefault="00A60243" w:rsidP="007A6E34">
      <w:pPr>
        <w:numPr>
          <w:ilvl w:val="0"/>
          <w:numId w:val="55"/>
        </w:numPr>
        <w:rPr>
          <w:ins w:id="269" w:author="Dr. Carsten Franke" w:date="2021-01-27T11:19:00Z"/>
        </w:rPr>
      </w:pPr>
      <w:ins w:id="270" w:author="Dr. Carsten Franke" w:date="2021-01-27T11:19:00Z">
        <w:r w:rsidRPr="00D977AB">
          <w:t xml:space="preserve">elements modeling parts of the mechanical structure, such as shells and solids. </w:t>
        </w:r>
      </w:ins>
      <w:ins w:id="271" w:author="Dr. Carsten Franke" w:date="2021-01-27T11:24:00Z">
        <w:r w:rsidRPr="00D977AB">
          <w:br/>
        </w:r>
      </w:ins>
      <w:ins w:id="27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3" w:author="Dr. Carsten Franke" w:date="2021-01-27T11:19:00Z"/>
        </w:rPr>
      </w:pPr>
      <w:ins w:id="27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5" w:author="Dr. Carsten Franke" w:date="2021-01-27T11:19:00Z"/>
        </w:rPr>
      </w:pPr>
      <w:ins w:id="276" w:author="Dr. Carsten Franke" w:date="2021-01-27T11:19:00Z">
        <w:r w:rsidRPr="00D977AB">
          <w:t>elements influenced</w:t>
        </w:r>
      </w:ins>
      <w:ins w:id="277" w:author="Dr. Carsten Franke" w:date="2021-01-27T11:24:00Z">
        <w:r w:rsidRPr="00D977AB">
          <w:t xml:space="preserve"> by connections</w:t>
        </w:r>
      </w:ins>
      <w:ins w:id="278" w:author="Dr. Carsten Franke" w:date="2021-01-27T11:19:00Z">
        <w:r w:rsidRPr="00D977AB">
          <w:t xml:space="preserve">, e.g. </w:t>
        </w:r>
      </w:ins>
      <w:ins w:id="279" w:author="Dr. Carsten Franke" w:date="2021-01-27T11:24:00Z">
        <w:r w:rsidRPr="00D977AB">
          <w:t xml:space="preserve">in the </w:t>
        </w:r>
      </w:ins>
      <w:ins w:id="280" w:author="Dr. Carsten Franke" w:date="2021-01-27T11:19:00Z">
        <w:r w:rsidRPr="00D977AB">
          <w:t>heat affected zone.</w:t>
        </w:r>
      </w:ins>
    </w:p>
    <w:p w14:paraId="5B8FED0F" w14:textId="7883D878" w:rsidR="00A60243" w:rsidRPr="004A2BA7" w:rsidRDefault="00D26D94" w:rsidP="004A2BA7">
      <w:ins w:id="281" w:author="Dr. Carsten Franke" w:date="2021-01-27T11:25:00Z">
        <w:r>
          <w:t>In Jan. 2021, the working group decided that c</w:t>
        </w:r>
      </w:ins>
      <w:ins w:id="282" w:author="Dr. Carsten Franke" w:date="2021-01-27T11:26:00Z">
        <w:r>
          <w:t xml:space="preserve">ase </w:t>
        </w:r>
        <w:r>
          <w:fldChar w:fldCharType="begin"/>
        </w:r>
        <w:r>
          <w:instrText xml:space="preserve"> REF _Ref62639234 \r \h </w:instrText>
        </w:r>
      </w:ins>
      <w:r>
        <w:fldChar w:fldCharType="separate"/>
      </w:r>
      <w:r w:rsidR="00C4720B">
        <w:t>1</w:t>
      </w:r>
      <w:ins w:id="28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4" w:name="_Toc373504790"/>
      <w:bookmarkStart w:id="285" w:name="_Toc373505008"/>
      <w:bookmarkStart w:id="286" w:name="_Toc339013872"/>
      <w:bookmarkStart w:id="287" w:name="_Ref414560151"/>
      <w:bookmarkStart w:id="288" w:name="_Toc3556946"/>
      <w:bookmarkStart w:id="289" w:name="_Toc34747195"/>
      <w:bookmarkStart w:id="290" w:name="_Toc69254460"/>
      <w:bookmarkEnd w:id="284"/>
      <w:bookmarkEnd w:id="285"/>
      <w:r w:rsidRPr="007055D9">
        <w:t>Connection Data</w:t>
      </w:r>
      <w:bookmarkEnd w:id="2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7"/>
      <w:bookmarkEnd w:id="288"/>
      <w:bookmarkEnd w:id="289"/>
      <w:bookmarkEnd w:id="29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91" w:name="_Toc3566416"/>
      <w:bookmarkStart w:id="292" w:name="_Toc34747416"/>
      <w:bookmarkStart w:id="29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4" w:name="_Toc3566417"/>
      <w:bookmarkStart w:id="295" w:name="_Toc34747417"/>
      <w:bookmarkStart w:id="29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4"/>
      <w:bookmarkEnd w:id="295"/>
      <w:bookmarkEnd w:id="29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7" w:name="_Ref432343981"/>
      <w:bookmarkStart w:id="298" w:name="_Toc3556947"/>
      <w:bookmarkStart w:id="299" w:name="_Toc34747196"/>
      <w:bookmarkStart w:id="300" w:name="_Toc69254461"/>
      <w:r w:rsidRPr="007055D9">
        <w:t xml:space="preserve">Connected </w:t>
      </w:r>
      <w:r w:rsidR="00A101BB" w:rsidRPr="007055D9">
        <w:t>Objects</w:t>
      </w:r>
      <w:bookmarkEnd w:id="297"/>
      <w:bookmarkEnd w:id="298"/>
      <w:bookmarkEnd w:id="299"/>
      <w:bookmarkEnd w:id="30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301" w:name="_Toc3566418"/>
      <w:bookmarkStart w:id="302" w:name="_Toc34747418"/>
      <w:bookmarkStart w:id="303" w:name="_Toc69254844"/>
      <w:bookmarkStart w:id="30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1"/>
      <w:bookmarkEnd w:id="302"/>
      <w:bookmarkEnd w:id="303"/>
    </w:p>
    <w:p w14:paraId="6E0C7858" w14:textId="77777777" w:rsidR="00A33BC7" w:rsidRPr="007055D9" w:rsidRDefault="00543B6B" w:rsidP="00860E71">
      <w:pPr>
        <w:pStyle w:val="berschrift4"/>
      </w:pPr>
      <w:bookmarkStart w:id="305" w:name="_Ref428791371"/>
      <w:bookmarkStart w:id="306" w:name="_Ref428891357"/>
      <w:bookmarkStart w:id="307" w:name="_Ref428892751"/>
      <w:bookmarkStart w:id="308" w:name="_Toc3556948"/>
      <w:bookmarkStart w:id="309" w:name="_Toc34747197"/>
      <w:bookmarkStart w:id="31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4"/>
      <w:bookmarkEnd w:id="305"/>
      <w:bookmarkEnd w:id="306"/>
      <w:bookmarkEnd w:id="307"/>
      <w:bookmarkEnd w:id="308"/>
      <w:bookmarkEnd w:id="309"/>
      <w:bookmarkEnd w:id="31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11" w:name="_Toc3566419"/>
      <w:bookmarkStart w:id="312" w:name="_Toc34747419"/>
      <w:bookmarkStart w:id="31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1"/>
      <w:bookmarkEnd w:id="312"/>
      <w:bookmarkEnd w:id="3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4" w:name="_Toc3556949"/>
      <w:bookmarkStart w:id="315" w:name="_Toc34747198"/>
      <w:bookmarkStart w:id="316"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4"/>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7" w:name="_Toc3566420"/>
      <w:bookmarkStart w:id="318" w:name="_Toc34747420"/>
      <w:bookmarkStart w:id="31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bookmarkEnd w:id="3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0" w:name="_Toc21650806"/>
      <w:bookmarkStart w:id="321" w:name="_Ref21651717"/>
      <w:bookmarkStart w:id="322" w:name="_Toc34747199"/>
      <w:bookmarkStart w:id="323" w:name="_Toc69254464"/>
      <w:r>
        <w:t>Special Topological situations</w:t>
      </w:r>
      <w:bookmarkEnd w:id="320"/>
      <w:bookmarkEnd w:id="321"/>
      <w:bookmarkEnd w:id="322"/>
      <w:bookmarkEnd w:id="3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3E0390" w:rsidRPr="003A0545" w:rsidRDefault="003E0390"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3E0390" w:rsidRPr="003A0545" w:rsidRDefault="003E0390" w:rsidP="00C5158C">
                      <w:pPr>
                        <w:pStyle w:val="Beschriftung"/>
                        <w:rPr>
                          <w:noProof/>
                          <w:szCs w:val="24"/>
                        </w:rPr>
                      </w:pPr>
                      <w:bookmarkStart w:id="328" w:name="_Ref21650472"/>
                      <w:bookmarkStart w:id="329" w:name="_Toc21650945"/>
                      <w:bookmarkStart w:id="330" w:name="_Toc34747337"/>
                      <w:bookmarkStart w:id="331" w:name="_Toc69255773"/>
                      <w:r>
                        <w:t xml:space="preserve">Figure </w:t>
                      </w:r>
                      <w:r>
                        <w:fldChar w:fldCharType="begin"/>
                      </w:r>
                      <w:r>
                        <w:instrText xml:space="preserve"> SEQ Figure \* ARABIC </w:instrText>
                      </w:r>
                      <w:r>
                        <w:fldChar w:fldCharType="separate"/>
                      </w:r>
                      <w:r>
                        <w:rPr>
                          <w:noProof/>
                        </w:rPr>
                        <w:t>7</w:t>
                      </w:r>
                      <w:r>
                        <w:fldChar w:fldCharType="end"/>
                      </w:r>
                      <w:bookmarkEnd w:id="328"/>
                      <w:r>
                        <w:t>: special topologies</w:t>
                      </w:r>
                      <w:bookmarkEnd w:id="329"/>
                      <w:bookmarkEnd w:id="330"/>
                      <w:bookmarkEnd w:id="33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2" w:name="_Toc21651031"/>
      <w:bookmarkStart w:id="333" w:name="_Toc34747421"/>
      <w:bookmarkStart w:id="33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bookmarkEnd w:id="33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5" w:name="_Toc21651032"/>
      <w:bookmarkStart w:id="336" w:name="_Toc34747422"/>
      <w:bookmarkStart w:id="33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5"/>
      <w:bookmarkEnd w:id="336"/>
      <w:bookmarkEnd w:id="337"/>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8" w:name="_Toc21651033"/>
      <w:bookmarkStart w:id="339" w:name="_Toc34747423"/>
      <w:bookmarkStart w:id="34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8"/>
      <w:bookmarkEnd w:id="339"/>
      <w:bookmarkEnd w:id="340"/>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1" w:name="_Ref414608310"/>
      <w:bookmarkStart w:id="342" w:name="_Toc3556950"/>
      <w:bookmarkStart w:id="343" w:name="_Toc34747200"/>
      <w:bookmarkStart w:id="344" w:name="_Toc69254465"/>
      <w:r>
        <w:t xml:space="preserve">Contacts and </w:t>
      </w:r>
      <w:r w:rsidR="004B7C8B">
        <w:t>F</w:t>
      </w:r>
      <w:r w:rsidR="004B7C8B" w:rsidRPr="004B7C8B">
        <w:t>riction</w:t>
      </w:r>
      <w:bookmarkEnd w:id="341"/>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bookmarkStart w:id="348"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bookmarkEnd w:id="3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9" w:name="_Toc414573794"/>
      <w:bookmarkStart w:id="350" w:name="_Toc3566421"/>
      <w:bookmarkStart w:id="351" w:name="_Toc34747424"/>
      <w:bookmarkStart w:id="35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9"/>
      <w:bookmarkEnd w:id="350"/>
      <w:bookmarkEnd w:id="351"/>
      <w:bookmarkEnd w:id="3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3" w:name="_Toc3556952"/>
      <w:bookmarkStart w:id="354" w:name="_Toc34747202"/>
      <w:bookmarkStart w:id="35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3"/>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6" w:name="_Toc3566422"/>
      <w:bookmarkStart w:id="357" w:name="_Toc34747425"/>
      <w:bookmarkStart w:id="35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9" w:name="_Toc3556953"/>
      <w:bookmarkStart w:id="360" w:name="_Toc34747203"/>
      <w:bookmarkStart w:id="36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9"/>
      <w:bookmarkEnd w:id="360"/>
      <w:bookmarkEnd w:id="3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2" w:name="_Toc414573795"/>
      <w:bookmarkStart w:id="363" w:name="_Toc3566423"/>
      <w:bookmarkStart w:id="364" w:name="_Toc34747426"/>
      <w:bookmarkStart w:id="36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bookmarkEnd w:id="364"/>
      <w:bookmarkEnd w:id="36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6" w:name="_Toc3556954"/>
      <w:bookmarkStart w:id="367" w:name="_Toc34747204"/>
      <w:bookmarkStart w:id="36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6"/>
      <w:bookmarkEnd w:id="367"/>
      <w:bookmarkEnd w:id="3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9" w:name="_Ref414837767"/>
      <w:bookmarkStart w:id="370" w:name="_Toc3556955"/>
      <w:bookmarkStart w:id="371" w:name="_Toc34747205"/>
      <w:bookmarkStart w:id="372" w:name="_Toc69254470"/>
      <w:r>
        <w:t xml:space="preserve">Local </w:t>
      </w:r>
      <w:r w:rsidR="008706FB">
        <w:t>Contact</w:t>
      </w:r>
      <w:r w:rsidRPr="0030552A">
        <w:t xml:space="preserve"> </w:t>
      </w:r>
      <w:r w:rsidR="008706FB">
        <w:t>P</w:t>
      </w:r>
      <w:r>
        <w:t>ropert</w:t>
      </w:r>
      <w:r w:rsidR="008706FB">
        <w:t>ies</w:t>
      </w:r>
      <w:bookmarkEnd w:id="369"/>
      <w:bookmarkEnd w:id="370"/>
      <w:bookmarkEnd w:id="371"/>
      <w:bookmarkEnd w:id="37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3" w:name="_Toc3566424"/>
      <w:bookmarkStart w:id="374" w:name="_Toc34747427"/>
      <w:bookmarkStart w:id="37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3"/>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34747206"/>
      <w:bookmarkStart w:id="379" w:name="_Toc69254471"/>
      <w:r w:rsidRPr="007055D9">
        <w:t>Joints</w:t>
      </w:r>
      <w:bookmarkEnd w:id="376"/>
      <w:bookmarkEnd w:id="377"/>
      <w:bookmarkEnd w:id="378"/>
      <w:bookmarkEnd w:id="3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80" w:name="_Toc3566425"/>
      <w:bookmarkStart w:id="381" w:name="_Toc34747428"/>
      <w:bookmarkStart w:id="38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0"/>
      <w:bookmarkEnd w:id="381"/>
      <w:bookmarkEnd w:id="3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3" w:name="_Toc428456083"/>
      <w:bookmarkStart w:id="384" w:name="_Toc428537047"/>
      <w:bookmarkStart w:id="385" w:name="_Toc428969366"/>
      <w:bookmarkStart w:id="386" w:name="_Toc429052757"/>
      <w:bookmarkStart w:id="387" w:name="_Toc3556957"/>
      <w:bookmarkStart w:id="388" w:name="_Toc34747207"/>
      <w:bookmarkStart w:id="389" w:name="_Toc69254472"/>
      <w:bookmarkEnd w:id="383"/>
      <w:bookmarkEnd w:id="384"/>
      <w:bookmarkEnd w:id="385"/>
      <w:bookmarkEnd w:id="3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7"/>
      <w:bookmarkEnd w:id="388"/>
      <w:bookmarkEnd w:id="3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69254473"/>
      <w:bookmarkEnd w:id="390"/>
      <w:bookmarkEnd w:id="391"/>
      <w:bookmarkEnd w:id="392"/>
      <w:bookmarkEnd w:id="393"/>
      <w:bookmarkEnd w:id="394"/>
      <w:r w:rsidRPr="007055D9">
        <w:t>XML Schema Definition</w:t>
      </w:r>
      <w:bookmarkEnd w:id="395"/>
      <w:bookmarkEnd w:id="396"/>
      <w:bookmarkEnd w:id="3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69254474"/>
      <w:bookmarkEnd w:id="109"/>
      <w:bookmarkEnd w:id="110"/>
      <w:bookmarkEnd w:id="398"/>
      <w:bookmarkEnd w:id="399"/>
      <w:bookmarkEnd w:id="400"/>
      <w:bookmarkEnd w:id="401"/>
      <w:bookmarkEnd w:id="402"/>
      <w:bookmarkEnd w:id="403"/>
      <w:bookmarkEnd w:id="404"/>
      <w:bookmarkEnd w:id="405"/>
      <w:bookmarkEnd w:id="406"/>
      <w:r w:rsidRPr="007055D9">
        <w:lastRenderedPageBreak/>
        <w:t>Data Common to any Connection</w:t>
      </w:r>
      <w:bookmarkEnd w:id="407"/>
      <w:bookmarkEnd w:id="408"/>
      <w:bookmarkEnd w:id="409"/>
      <w:bookmarkEnd w:id="410"/>
      <w:bookmarkEnd w:id="41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2" w:name="_Ref448911656"/>
      <w:bookmarkStart w:id="413" w:name="_Toc3556960"/>
      <w:bookmarkStart w:id="414" w:name="_Toc34747210"/>
      <w:bookmarkStart w:id="415" w:name="_Toc69254475"/>
      <w:bookmarkStart w:id="416" w:name="_Toc413359574"/>
      <w:bookmarkStart w:id="417" w:name="_Toc338938893"/>
      <w:bookmarkStart w:id="418" w:name="_Toc338939089"/>
      <w:bookmarkStart w:id="419" w:name="_Toc288196462"/>
      <w:bookmarkStart w:id="420" w:name="_Toc288200760"/>
      <w:r>
        <w:t>Indices and their properties</w:t>
      </w:r>
      <w:bookmarkEnd w:id="412"/>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34747211"/>
      <w:bookmarkStart w:id="423" w:name="_Toc69254476"/>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bookmarkEnd w:id="4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4" w:name="_Ref413329202"/>
      <w:bookmarkStart w:id="425" w:name="_Toc413359575"/>
      <w:bookmarkStart w:id="426" w:name="_Toc3556962"/>
      <w:bookmarkStart w:id="427" w:name="_Toc34747212"/>
      <w:bookmarkStart w:id="428" w:name="_Toc69254477"/>
      <w:r>
        <w:rPr>
          <w:szCs w:val="34"/>
        </w:rPr>
        <w:t>Dimensions and Coordinates</w:t>
      </w:r>
      <w:bookmarkEnd w:id="424"/>
      <w:bookmarkEnd w:id="425"/>
      <w:bookmarkEnd w:id="426"/>
      <w:bookmarkEnd w:id="427"/>
      <w:bookmarkEnd w:id="4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69254478"/>
      <w:r w:rsidRPr="00BD20ED">
        <w:rPr>
          <w:szCs w:val="34"/>
        </w:rPr>
        <w:t xml:space="preserve">Attribute </w:t>
      </w:r>
      <w:proofErr w:type="spellStart"/>
      <w:r>
        <w:rPr>
          <w:rFonts w:ascii="Courier New" w:hAnsi="Courier New" w:cs="Courier New"/>
          <w:b w:val="0"/>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1" w:name="_Ref428442251"/>
      <w:bookmarkStart w:id="442" w:name="_Toc3556964"/>
      <w:bookmarkStart w:id="443" w:name="_Toc34747214"/>
      <w:bookmarkStart w:id="444" w:name="_Toc69254479"/>
      <w:r w:rsidRPr="007331A4">
        <w:lastRenderedPageBreak/>
        <w:t>Custom Attributes list</w:t>
      </w:r>
      <w:bookmarkEnd w:id="441"/>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34747429"/>
      <w:bookmarkStart w:id="44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9" w:name="_Toc440039076"/>
      <w:bookmarkStart w:id="450" w:name="_Toc3566427"/>
      <w:bookmarkStart w:id="451" w:name="_Toc34747430"/>
      <w:bookmarkStart w:id="45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747431"/>
      <w:bookmarkStart w:id="45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bookmarkEnd w:id="4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7" w:name="_Toc440039078"/>
      <w:bookmarkStart w:id="458" w:name="_Toc3566429"/>
      <w:bookmarkStart w:id="459" w:name="_Toc34747432"/>
      <w:bookmarkStart w:id="46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7"/>
      <w:bookmarkEnd w:id="458"/>
      <w:bookmarkEnd w:id="459"/>
      <w:bookmarkEnd w:id="4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61" w:name="_Toc440039079"/>
      <w:bookmarkStart w:id="462" w:name="_Toc3566430"/>
      <w:bookmarkStart w:id="463" w:name="_Toc34747433"/>
      <w:bookmarkStart w:id="46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1"/>
      <w:bookmarkEnd w:id="462"/>
      <w:bookmarkEnd w:id="463"/>
      <w:bookmarkEnd w:id="4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5" w:name="_Toc440039080"/>
      <w:bookmarkStart w:id="466" w:name="_Toc3566431"/>
      <w:bookmarkStart w:id="467" w:name="_Toc34747434"/>
      <w:bookmarkStart w:id="46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5"/>
      <w:bookmarkEnd w:id="466"/>
      <w:bookmarkEnd w:id="467"/>
      <w:bookmarkEnd w:id="4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9" w:name="_Toc440039081"/>
      <w:bookmarkStart w:id="470" w:name="_Toc3566432"/>
      <w:bookmarkStart w:id="471" w:name="_Toc34747435"/>
      <w:bookmarkStart w:id="47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9"/>
      <w:bookmarkEnd w:id="470"/>
      <w:bookmarkEnd w:id="471"/>
      <w:bookmarkEnd w:id="47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3" w:name="_Toc440039082"/>
      <w:bookmarkStart w:id="474" w:name="_Toc3566433"/>
      <w:bookmarkStart w:id="475" w:name="_Toc34747436"/>
      <w:bookmarkStart w:id="47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3"/>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7" w:name="_Toc440039083"/>
      <w:bookmarkStart w:id="478" w:name="_Toc3566434"/>
      <w:bookmarkStart w:id="479" w:name="_Toc34747437"/>
      <w:bookmarkStart w:id="48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7"/>
      <w:bookmarkEnd w:id="478"/>
      <w:bookmarkEnd w:id="479"/>
      <w:bookmarkEnd w:id="4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81" w:name="_Toc440039084"/>
      <w:bookmarkStart w:id="482" w:name="_Toc3566435"/>
      <w:bookmarkStart w:id="483" w:name="_Toc34747438"/>
      <w:bookmarkStart w:id="48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81"/>
      <w:bookmarkEnd w:id="482"/>
      <w:bookmarkEnd w:id="483"/>
      <w:bookmarkEnd w:id="4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5" w:name="_Toc440039085"/>
      <w:bookmarkStart w:id="486" w:name="_Toc3566436"/>
      <w:bookmarkStart w:id="487" w:name="_Toc34747439"/>
      <w:bookmarkStart w:id="48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5"/>
      <w:bookmarkEnd w:id="486"/>
      <w:bookmarkEnd w:id="487"/>
      <w:bookmarkEnd w:id="48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9" w:name="_Toc440039086"/>
      <w:bookmarkStart w:id="490" w:name="_Toc3566437"/>
      <w:bookmarkStart w:id="491" w:name="_Toc34747440"/>
      <w:bookmarkStart w:id="49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9"/>
      <w:bookmarkEnd w:id="490"/>
      <w:bookmarkEnd w:id="491"/>
      <w:bookmarkEnd w:id="4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3" w:name="_Toc440038865"/>
      <w:bookmarkStart w:id="494" w:name="_Toc3556965"/>
      <w:bookmarkStart w:id="495" w:name="_Toc34747215"/>
      <w:bookmarkStart w:id="496"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3"/>
      <w:bookmarkEnd w:id="494"/>
      <w:bookmarkEnd w:id="495"/>
      <w:bookmarkEnd w:id="4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7" w:name="_Toc440038866"/>
      <w:bookmarkStart w:id="498" w:name="_Toc3556966"/>
      <w:bookmarkStart w:id="499" w:name="_Toc34747216"/>
      <w:bookmarkStart w:id="500"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7"/>
      <w:bookmarkEnd w:id="498"/>
      <w:bookmarkEnd w:id="499"/>
      <w:bookmarkEnd w:id="5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501"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2"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3" w:name="_Toc440038867"/>
      <w:bookmarkStart w:id="504" w:name="_Toc3556967"/>
      <w:bookmarkStart w:id="505" w:name="_Toc34747217"/>
      <w:bookmarkStart w:id="506"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3"/>
      <w:bookmarkEnd w:id="504"/>
      <w:bookmarkEnd w:id="505"/>
      <w:bookmarkEnd w:id="50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7" w:name="_Toc440038868"/>
      <w:bookmarkStart w:id="508" w:name="_Toc3556968"/>
      <w:bookmarkStart w:id="509" w:name="_Toc34747218"/>
      <w:bookmarkStart w:id="510"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7"/>
      <w:bookmarkEnd w:id="508"/>
      <w:bookmarkEnd w:id="509"/>
      <w:bookmarkEnd w:id="51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11" w:name="_Toc3556969"/>
      <w:bookmarkStart w:id="512" w:name="_Toc34747219"/>
      <w:bookmarkStart w:id="513" w:name="_Toc69254484"/>
      <w:r w:rsidRPr="007055D9">
        <w:lastRenderedPageBreak/>
        <w:t>0D connections</w:t>
      </w:r>
      <w:bookmarkEnd w:id="511"/>
      <w:bookmarkEnd w:id="512"/>
      <w:bookmarkEnd w:id="513"/>
    </w:p>
    <w:p w14:paraId="25FFC0E6" w14:textId="77777777" w:rsidR="002E60CB" w:rsidRPr="00226A3F" w:rsidRDefault="002E60CB" w:rsidP="002E60CB">
      <w:pPr>
        <w:pStyle w:val="berschrift2"/>
        <w:tabs>
          <w:tab w:val="clear" w:pos="576"/>
          <w:tab w:val="left" w:pos="567"/>
          <w:tab w:val="num" w:pos="1134"/>
        </w:tabs>
        <w:ind w:left="578" w:hanging="578"/>
      </w:pPr>
      <w:bookmarkStart w:id="514" w:name="_Toc413359578"/>
      <w:bookmarkStart w:id="515" w:name="_Toc3556970"/>
      <w:bookmarkStart w:id="516" w:name="_Toc34747220"/>
      <w:bookmarkStart w:id="517" w:name="_Toc69254485"/>
      <w:r w:rsidRPr="00226A3F">
        <w:t>Generic Definitions</w:t>
      </w:r>
      <w:bookmarkEnd w:id="514"/>
      <w:bookmarkEnd w:id="515"/>
      <w:bookmarkEnd w:id="516"/>
      <w:bookmarkEnd w:id="517"/>
    </w:p>
    <w:p w14:paraId="5F980062" w14:textId="77777777" w:rsidR="002E60CB" w:rsidRPr="00226A3F" w:rsidRDefault="002E60CB" w:rsidP="00327322">
      <w:pPr>
        <w:pStyle w:val="berschrift3"/>
      </w:pPr>
      <w:bookmarkStart w:id="518" w:name="_Toc413359579"/>
      <w:bookmarkStart w:id="519" w:name="_Ref428958711"/>
      <w:bookmarkStart w:id="520" w:name="_Toc3556971"/>
      <w:bookmarkStart w:id="521" w:name="_Toc34747221"/>
      <w:bookmarkStart w:id="522" w:name="_Toc69254486"/>
      <w:r w:rsidRPr="00226A3F">
        <w:t>Identification</w:t>
      </w:r>
      <w:bookmarkEnd w:id="518"/>
      <w:bookmarkEnd w:id="519"/>
      <w:bookmarkEnd w:id="520"/>
      <w:bookmarkEnd w:id="521"/>
      <w:bookmarkEnd w:id="52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3" w:name="_Toc3566438"/>
      <w:bookmarkStart w:id="524" w:name="_Toc34747441"/>
      <w:bookmarkStart w:id="525"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3"/>
      <w:bookmarkEnd w:id="524"/>
      <w:bookmarkEnd w:id="52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6" w:name="_Ref414563154"/>
      <w:bookmarkStart w:id="527" w:name="_Toc3556972"/>
      <w:bookmarkStart w:id="528" w:name="_Toc34747222"/>
      <w:bookmarkStart w:id="529" w:name="_Toc69254487"/>
      <w:r w:rsidRPr="007055D9">
        <w:t>Location</w:t>
      </w:r>
      <w:bookmarkEnd w:id="526"/>
      <w:bookmarkEnd w:id="527"/>
      <w:bookmarkEnd w:id="528"/>
      <w:bookmarkEnd w:id="5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30" w:name="_Toc3566439"/>
      <w:bookmarkStart w:id="531" w:name="_Toc34747442"/>
      <w:bookmarkStart w:id="532"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0"/>
      <w:bookmarkEnd w:id="531"/>
      <w:bookmarkEnd w:id="5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69254488"/>
      <w:bookmarkEnd w:id="533"/>
      <w:bookmarkEnd w:id="534"/>
      <w:bookmarkEnd w:id="535"/>
      <w:bookmarkEnd w:id="536"/>
      <w:bookmarkEnd w:id="537"/>
      <w:bookmarkEnd w:id="538"/>
      <w:r>
        <w:t>Direc</w:t>
      </w:r>
      <w:r w:rsidRPr="00226A3F">
        <w:t>tion</w:t>
      </w:r>
      <w:bookmarkEnd w:id="539"/>
      <w:bookmarkEnd w:id="540"/>
      <w:bookmarkEnd w:id="541"/>
      <w:bookmarkEnd w:id="542"/>
      <w:bookmarkEnd w:id="54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4" w:name="_Toc3566440"/>
      <w:bookmarkStart w:id="545" w:name="_Toc34747443"/>
      <w:bookmarkStart w:id="546"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4"/>
      <w:bookmarkEnd w:id="545"/>
      <w:bookmarkEnd w:id="54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7" w:name="_Toc428279361"/>
      <w:bookmarkStart w:id="548" w:name="_Toc428456098"/>
      <w:bookmarkStart w:id="549" w:name="_Toc3556974"/>
      <w:bookmarkStart w:id="550" w:name="_Toc34747224"/>
      <w:bookmarkStart w:id="551" w:name="_Toc69254489"/>
      <w:bookmarkEnd w:id="547"/>
      <w:bookmarkEnd w:id="548"/>
      <w:r w:rsidRPr="00736820">
        <w:t>Type</w:t>
      </w:r>
      <w:r w:rsidRPr="007055D9">
        <w:t xml:space="preserve"> Specification</w:t>
      </w:r>
      <w:bookmarkEnd w:id="549"/>
      <w:bookmarkEnd w:id="550"/>
      <w:bookmarkEnd w:id="55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2" w:name="_Toc3566441"/>
      <w:bookmarkStart w:id="553" w:name="_Toc34747444"/>
      <w:bookmarkStart w:id="554"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bookmarkEnd w:id="5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5" w:name="_Ref428355238"/>
      <w:bookmarkStart w:id="556" w:name="_Toc3556975"/>
      <w:bookmarkStart w:id="557" w:name="_Toc34747225"/>
      <w:bookmarkStart w:id="558" w:name="_Toc69254490"/>
      <w:r w:rsidRPr="007055D9">
        <w:t xml:space="preserve">Spot </w:t>
      </w:r>
      <w:r w:rsidR="002E657F">
        <w:t>W</w:t>
      </w:r>
      <w:r w:rsidRPr="007055D9">
        <w:t>elds</w:t>
      </w:r>
      <w:bookmarkEnd w:id="555"/>
      <w:bookmarkEnd w:id="556"/>
      <w:bookmarkEnd w:id="557"/>
      <w:bookmarkEnd w:id="55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9" w:name="_Toc3566442"/>
      <w:bookmarkStart w:id="560" w:name="_Toc34747445"/>
      <w:bookmarkStart w:id="561"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9"/>
      <w:bookmarkEnd w:id="560"/>
      <w:bookmarkEnd w:id="56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2" w:name="_Toc3566443"/>
      <w:bookmarkStart w:id="563" w:name="_Toc34747446"/>
      <w:bookmarkStart w:id="564"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2"/>
      <w:bookmarkEnd w:id="563"/>
      <w:bookmarkEnd w:id="56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5" w:name="_Toc3556976"/>
      <w:bookmarkStart w:id="566" w:name="_Toc34747226"/>
      <w:bookmarkStart w:id="567" w:name="_Toc69254491"/>
      <w:r w:rsidRPr="007055D9">
        <w:t>Robscans</w:t>
      </w:r>
      <w:bookmarkEnd w:id="565"/>
      <w:bookmarkEnd w:id="566"/>
      <w:bookmarkEnd w:id="567"/>
    </w:p>
    <w:bookmarkEnd w:id="417"/>
    <w:bookmarkEnd w:id="418"/>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8" w:author="Dr. Carsten Franke" w:date="2021-04-14T01:22:00Z">
        <w:r w:rsidRPr="00226A3F" w:rsidDel="00F21DA3">
          <w:delText>significant</w:delText>
        </w:r>
      </w:del>
      <w:ins w:id="569"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1"/>
      <w:bookmarkEnd w:id="572"/>
      <w:bookmarkEnd w:id="573"/>
      <w:bookmarkEnd w:id="57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5"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6" w:name="_Toc3566444"/>
      <w:bookmarkStart w:id="577" w:name="_Toc34747447"/>
      <w:bookmarkStart w:id="578"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6"/>
      <w:bookmarkEnd w:id="577"/>
      <w:bookmarkEnd w:id="5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9" w:name="_Toc3566445"/>
      <w:bookmarkStart w:id="580" w:name="_Toc34747448"/>
      <w:bookmarkStart w:id="581"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9"/>
      <w:bookmarkEnd w:id="580"/>
      <w:bookmarkEnd w:id="58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2" w:name="_Toc3566446"/>
      <w:bookmarkStart w:id="583" w:name="_Toc34747449"/>
      <w:bookmarkStart w:id="584"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69254492"/>
      <w:bookmarkEnd w:id="585"/>
      <w:bookmarkEnd w:id="586"/>
      <w:bookmarkEnd w:id="587"/>
      <w:bookmarkEnd w:id="588"/>
      <w:bookmarkEnd w:id="589"/>
      <w:r w:rsidRPr="00226A3F">
        <w:t>Rivets</w:t>
      </w:r>
      <w:bookmarkEnd w:id="590"/>
      <w:bookmarkEnd w:id="591"/>
      <w:bookmarkEnd w:id="592"/>
      <w:bookmarkEnd w:id="5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4" w:name="_Toc3566447"/>
      <w:bookmarkStart w:id="595" w:name="_Toc34747450"/>
      <w:bookmarkStart w:id="596"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4"/>
      <w:bookmarkEnd w:id="595"/>
      <w:bookmarkEnd w:id="5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7" w:name="_Toc3566448"/>
      <w:bookmarkStart w:id="598" w:name="_Toc34747451"/>
      <w:bookmarkStart w:id="599"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7"/>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600" w:name="_Toc3557088"/>
      <w:bookmarkStart w:id="601" w:name="_Toc34747339"/>
      <w:bookmarkStart w:id="602"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0"/>
      <w:bookmarkEnd w:id="601"/>
      <w:bookmarkEnd w:id="60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3" w:name="_Toc3566449"/>
      <w:bookmarkStart w:id="604" w:name="_Toc34747452"/>
      <w:bookmarkStart w:id="605"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3"/>
      <w:bookmarkEnd w:id="604"/>
      <w:bookmarkEnd w:id="60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6" w:name="_Toc428279367"/>
      <w:bookmarkStart w:id="607" w:name="_Toc428456104"/>
      <w:bookmarkStart w:id="608" w:name="_Toc428537067"/>
      <w:bookmarkStart w:id="609" w:name="_Toc428969386"/>
      <w:bookmarkStart w:id="610" w:name="_Toc429052777"/>
      <w:bookmarkStart w:id="611" w:name="_Toc413359586"/>
      <w:bookmarkStart w:id="612" w:name="_Toc3556978"/>
      <w:bookmarkStart w:id="613" w:name="_Toc34747228"/>
      <w:bookmarkStart w:id="614" w:name="_Toc69254493"/>
      <w:bookmarkEnd w:id="606"/>
      <w:bookmarkEnd w:id="607"/>
      <w:bookmarkEnd w:id="608"/>
      <w:bookmarkEnd w:id="609"/>
      <w:bookmarkEnd w:id="610"/>
      <w:r>
        <w:t>Blind</w:t>
      </w:r>
      <w:r w:rsidRPr="00942FED">
        <w:t xml:space="preserve"> Rivets</w:t>
      </w:r>
      <w:bookmarkEnd w:id="611"/>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5" w:name="_Toc3566450"/>
      <w:bookmarkStart w:id="616" w:name="_Toc34747453"/>
      <w:bookmarkStart w:id="617"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bookmarkEnd w:id="617"/>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8" w:name="_Toc3557089"/>
      <w:bookmarkStart w:id="619" w:name="_Toc34747340"/>
      <w:bookmarkStart w:id="620"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8"/>
      <w:bookmarkEnd w:id="619"/>
      <w:bookmarkEnd w:id="62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1"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2" w:name="_Toc3557090"/>
      <w:bookmarkStart w:id="623" w:name="_Toc34747341"/>
      <w:bookmarkStart w:id="62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2"/>
      <w:bookmarkEnd w:id="623"/>
      <w:bookmarkEnd w:id="62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5" w:name="_Toc3557091"/>
      <w:bookmarkStart w:id="626" w:name="_Toc34747342"/>
      <w:bookmarkStart w:id="62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5"/>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8" w:name="_Toc428279369"/>
      <w:bookmarkStart w:id="629" w:name="_Toc428965611"/>
      <w:bookmarkEnd w:id="628"/>
      <w:bookmarkEnd w:id="629"/>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327322">
      <w:pPr>
        <w:pStyle w:val="berschrift3"/>
      </w:pPr>
      <w:r>
        <w:rPr>
          <w:b w:val="0"/>
          <w:bCs w:val="0"/>
          <w:sz w:val="18"/>
          <w:szCs w:val="24"/>
        </w:rPr>
        <w:lastRenderedPageBreak/>
        <w:fldChar w:fldCharType="end"/>
      </w:r>
      <w:bookmarkStart w:id="636" w:name="_Toc3556979"/>
      <w:bookmarkStart w:id="637" w:name="_Toc34747229"/>
      <w:bookmarkStart w:id="638" w:name="_Toc69254494"/>
      <w:r w:rsidR="002E60CB" w:rsidRPr="00942FED">
        <w:t>Self</w:t>
      </w:r>
      <w:r w:rsidR="000306B0">
        <w:t>-</w:t>
      </w:r>
      <w:r w:rsidR="002E60CB" w:rsidRPr="00942FED">
        <w:t>Piercing Rivets</w:t>
      </w:r>
      <w:bookmarkEnd w:id="635"/>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9" w:name="_Toc413359629"/>
      <w:bookmarkStart w:id="640" w:name="_Toc3557092"/>
      <w:bookmarkStart w:id="641" w:name="_Toc34747343"/>
      <w:bookmarkStart w:id="64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9"/>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3" w:name="_Toc3557093"/>
      <w:bookmarkStart w:id="644" w:name="_Toc34747344"/>
      <w:bookmarkStart w:id="64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3"/>
      <w:bookmarkEnd w:id="644"/>
      <w:bookmarkEnd w:id="645"/>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6" w:author="Dr. Carsten Franke" w:date="2021-04-14T01:24:00Z">
        <w:r w:rsidDel="00CF2C02">
          <w:delText xml:space="preserve">to </w:delText>
        </w:r>
      </w:del>
      <w:ins w:id="647" w:author="Dr. Carsten Franke" w:date="2021-04-14T01:24:00Z">
        <w:r w:rsidR="00CF2C02">
          <w:t xml:space="preserve">with </w:t>
        </w:r>
      </w:ins>
      <w:r>
        <w:t>the materials of the flange partners. Which combinations have been validated successfully</w:t>
      </w:r>
      <w:ins w:id="648"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9" w:name="_Toc3566451"/>
      <w:bookmarkStart w:id="650" w:name="_Toc34747454"/>
      <w:bookmarkStart w:id="651"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bookmarkEnd w:id="6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69254495"/>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t>S</w:t>
      </w:r>
      <w:r w:rsidR="002E60CB">
        <w:t>olid</w:t>
      </w:r>
      <w:r w:rsidR="002E60CB" w:rsidRPr="00942FED">
        <w:t xml:space="preserve"> Rivets</w:t>
      </w:r>
      <w:bookmarkEnd w:id="691"/>
      <w:bookmarkEnd w:id="692"/>
      <w:bookmarkEnd w:id="693"/>
      <w:bookmarkEnd w:id="69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5" w:name="_Toc3566452"/>
      <w:bookmarkStart w:id="696" w:name="_Toc34747455"/>
      <w:bookmarkStart w:id="697"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5"/>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bookmarkStart w:id="701"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8"/>
      <w:r>
        <w:t>: Dimensions of Solid Rivets</w:t>
      </w:r>
      <w:bookmarkEnd w:id="699"/>
      <w:bookmarkEnd w:id="700"/>
      <w:bookmarkEnd w:id="7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sidR="00B14B2C">
              <w:rPr>
                <w:rStyle w:val="Kommentarzeichen"/>
                <w:lang w:eastAsia="x-none"/>
              </w:rPr>
              <w:commentReference w:id="703"/>
            </w:r>
            <w:commentRangeEnd w:id="702"/>
            <w:r w:rsidR="00F1371D">
              <w:rPr>
                <w:rStyle w:val="Kommentarzeichen"/>
                <w:lang w:eastAsia="x-none"/>
              </w:rPr>
              <w:commentReference w:id="7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4" w:name="_Toc3566453"/>
      <w:bookmarkStart w:id="705" w:name="_Toc34747456"/>
      <w:bookmarkStart w:id="706"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4"/>
      <w:bookmarkEnd w:id="705"/>
      <w:bookmarkEnd w:id="70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7" w:name="_Toc3557095"/>
      <w:bookmarkStart w:id="708" w:name="_Toc34747346"/>
      <w:bookmarkStart w:id="709"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7"/>
      <w:bookmarkEnd w:id="708"/>
      <w:bookmarkEnd w:id="70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69254496"/>
      <w:bookmarkEnd w:id="710"/>
      <w:bookmarkEnd w:id="711"/>
      <w:bookmarkEnd w:id="712"/>
      <w:bookmarkEnd w:id="713"/>
      <w:bookmarkEnd w:id="714"/>
      <w:r w:rsidRPr="00F90632">
        <w:lastRenderedPageBreak/>
        <w:t>Swop Rivets</w:t>
      </w:r>
      <w:bookmarkEnd w:id="715"/>
      <w:bookmarkEnd w:id="716"/>
      <w:bookmarkEnd w:id="717"/>
      <w:bookmarkEnd w:id="71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9" w:name="_Toc3557096"/>
      <w:bookmarkStart w:id="720" w:name="_Toc34747347"/>
      <w:bookmarkStart w:id="721"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9"/>
      <w:bookmarkEnd w:id="720"/>
      <w:bookmarkEnd w:id="7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2" w:name="_Toc3566454"/>
      <w:bookmarkStart w:id="723" w:name="_Toc34747457"/>
      <w:bookmarkStart w:id="72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2"/>
      <w:bookmarkEnd w:id="723"/>
      <w:bookmarkEnd w:id="72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5" w:name="_Toc69254497"/>
      <w:r>
        <w:t>Clinch Rivet Studs</w:t>
      </w:r>
      <w:bookmarkEnd w:id="72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6"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7"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69254498"/>
      <w:bookmarkEnd w:id="729"/>
      <w:bookmarkEnd w:id="730"/>
      <w:bookmarkEnd w:id="731"/>
      <w:bookmarkEnd w:id="732"/>
      <w:r>
        <w:lastRenderedPageBreak/>
        <w:t xml:space="preserve">Threaded Connections: </w:t>
      </w:r>
      <w:r w:rsidRPr="00226A3F">
        <w:t>Bolts and Screws</w:t>
      </w:r>
      <w:bookmarkEnd w:id="733"/>
      <w:bookmarkEnd w:id="734"/>
      <w:bookmarkEnd w:id="735"/>
      <w:bookmarkEnd w:id="736"/>
    </w:p>
    <w:p w14:paraId="1A579FAB" w14:textId="77777777" w:rsidR="002E60CB" w:rsidRPr="00942FED" w:rsidRDefault="002E60CB" w:rsidP="00327322">
      <w:pPr>
        <w:pStyle w:val="berschrift3"/>
      </w:pPr>
      <w:bookmarkStart w:id="737" w:name="_Toc413359591"/>
      <w:bookmarkStart w:id="738" w:name="_Toc3556983"/>
      <w:bookmarkStart w:id="739" w:name="_Toc34747233"/>
      <w:bookmarkStart w:id="740" w:name="_Toc69254499"/>
      <w:r>
        <w:t>Introduction</w:t>
      </w:r>
      <w:bookmarkEnd w:id="737"/>
      <w:bookmarkEnd w:id="738"/>
      <w:bookmarkEnd w:id="739"/>
      <w:bookmarkEnd w:id="74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41" w:name="_Toc413359630"/>
      <w:bookmarkStart w:id="742" w:name="_Toc3557097"/>
      <w:bookmarkStart w:id="743" w:name="_Toc34747348"/>
      <w:bookmarkStart w:id="744"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1"/>
      <w:bookmarkEnd w:id="742"/>
      <w:bookmarkEnd w:id="743"/>
      <w:bookmarkEnd w:id="74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bookmarkStart w:id="749"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5"/>
      <w:r>
        <w:t>: Different Screw Forms</w:t>
      </w:r>
      <w:bookmarkEnd w:id="746"/>
      <w:bookmarkEnd w:id="747"/>
      <w:bookmarkEnd w:id="748"/>
      <w:bookmarkEnd w:id="74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34747350"/>
      <w:bookmarkStart w:id="756"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bookmarkEnd w:id="75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7" w:name="_Ref413315993"/>
      <w:bookmarkStart w:id="758" w:name="_Toc413359633"/>
      <w:bookmarkStart w:id="759" w:name="_Toc3557100"/>
      <w:bookmarkStart w:id="760" w:name="_Toc34747351"/>
      <w:bookmarkStart w:id="761"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7"/>
      <w:r w:rsidRPr="00F81409">
        <w:t>: Definition of lead</w:t>
      </w:r>
      <w:r>
        <w:t>,</w:t>
      </w:r>
      <w:r w:rsidRPr="00F81409">
        <w:t xml:space="preserve"> pitch and</w:t>
      </w:r>
      <w:r>
        <w:t xml:space="preserve"> starts</w:t>
      </w:r>
      <w:r w:rsidRPr="00F81409">
        <w:t xml:space="preserve"> of a thread.</w:t>
      </w:r>
      <w:bookmarkEnd w:id="758"/>
      <w:bookmarkEnd w:id="759"/>
      <w:bookmarkEnd w:id="760"/>
      <w:bookmarkEnd w:id="761"/>
      <w:r w:rsidRPr="00F81409">
        <w:t xml:space="preserve"> </w:t>
      </w:r>
    </w:p>
    <w:p w14:paraId="2E070E38" w14:textId="77777777" w:rsidR="00ED267C" w:rsidRPr="00942FED" w:rsidRDefault="00A947CD" w:rsidP="0032732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69254500"/>
      <w:bookmarkEnd w:id="762"/>
      <w:bookmarkEnd w:id="763"/>
      <w:bookmarkEnd w:id="764"/>
      <w:bookmarkEnd w:id="765"/>
      <w:bookmarkEnd w:id="766"/>
      <w:r w:rsidRPr="00A947CD">
        <w:t>Contacts and Friction</w:t>
      </w:r>
      <w:bookmarkEnd w:id="767"/>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3" w:name="_Toc428279398"/>
      <w:bookmarkStart w:id="774" w:name="_Toc428456136"/>
      <w:bookmarkStart w:id="775" w:name="_Toc428537099"/>
      <w:bookmarkStart w:id="776" w:name="_Toc428969418"/>
      <w:bookmarkStart w:id="777" w:name="_Toc429052809"/>
      <w:bookmarkStart w:id="778" w:name="_Toc428279400"/>
      <w:bookmarkStart w:id="779" w:name="_Toc428456138"/>
      <w:bookmarkStart w:id="780" w:name="_Toc428537101"/>
      <w:bookmarkStart w:id="781" w:name="_Toc428969420"/>
      <w:bookmarkStart w:id="782" w:name="_Toc429052811"/>
      <w:bookmarkStart w:id="783" w:name="_Toc428279401"/>
      <w:bookmarkStart w:id="784" w:name="_Toc428456139"/>
      <w:bookmarkStart w:id="785" w:name="_Toc428537102"/>
      <w:bookmarkStart w:id="786" w:name="_Toc428969421"/>
      <w:bookmarkStart w:id="787" w:name="_Toc429052812"/>
      <w:bookmarkStart w:id="788" w:name="_Toc428279402"/>
      <w:bookmarkStart w:id="789" w:name="_Toc428456140"/>
      <w:bookmarkStart w:id="790" w:name="_Toc428537103"/>
      <w:bookmarkStart w:id="791" w:name="_Toc428969422"/>
      <w:bookmarkStart w:id="792" w:name="_Toc429052813"/>
      <w:bookmarkStart w:id="793" w:name="_Toc428279403"/>
      <w:bookmarkStart w:id="794" w:name="_Toc428456141"/>
      <w:bookmarkStart w:id="795" w:name="_Toc428537104"/>
      <w:bookmarkStart w:id="796" w:name="_Toc428969423"/>
      <w:bookmarkStart w:id="797" w:name="_Toc429052814"/>
      <w:bookmarkStart w:id="798" w:name="_Toc428279404"/>
      <w:bookmarkStart w:id="799" w:name="_Toc428456142"/>
      <w:bookmarkStart w:id="800" w:name="_Toc428537105"/>
      <w:bookmarkStart w:id="801" w:name="_Toc428969424"/>
      <w:bookmarkStart w:id="802" w:name="_Toc429052815"/>
      <w:bookmarkStart w:id="803" w:name="_Toc428279405"/>
      <w:bookmarkStart w:id="804" w:name="_Toc428456143"/>
      <w:bookmarkStart w:id="805" w:name="_Toc428537106"/>
      <w:bookmarkStart w:id="806" w:name="_Toc428969425"/>
      <w:bookmarkStart w:id="807" w:name="_Toc429052816"/>
      <w:bookmarkStart w:id="808" w:name="_Toc428279406"/>
      <w:bookmarkStart w:id="809" w:name="_Toc428456144"/>
      <w:bookmarkStart w:id="810" w:name="_Toc428537107"/>
      <w:bookmarkStart w:id="811" w:name="_Toc428969426"/>
      <w:bookmarkStart w:id="812" w:name="_Toc429052817"/>
      <w:bookmarkStart w:id="813" w:name="_Toc428279408"/>
      <w:bookmarkStart w:id="814" w:name="_Toc428456146"/>
      <w:bookmarkStart w:id="815" w:name="_Toc428537109"/>
      <w:bookmarkStart w:id="816" w:name="_Toc428969428"/>
      <w:bookmarkStart w:id="817" w:name="_Toc429052819"/>
      <w:bookmarkStart w:id="818" w:name="_Toc428279409"/>
      <w:bookmarkStart w:id="819" w:name="_Toc428456147"/>
      <w:bookmarkStart w:id="820" w:name="_Toc428537110"/>
      <w:bookmarkStart w:id="821" w:name="_Toc428969429"/>
      <w:bookmarkStart w:id="822" w:name="_Toc429052820"/>
      <w:bookmarkStart w:id="823" w:name="_Toc428279410"/>
      <w:bookmarkStart w:id="824" w:name="_Toc428456148"/>
      <w:bookmarkStart w:id="825" w:name="_Toc428537111"/>
      <w:bookmarkStart w:id="826" w:name="_Toc428969430"/>
      <w:bookmarkStart w:id="827" w:name="_Toc429052821"/>
      <w:bookmarkStart w:id="828" w:name="_Toc428279411"/>
      <w:bookmarkStart w:id="829" w:name="_Toc428456149"/>
      <w:bookmarkStart w:id="830" w:name="_Toc428537112"/>
      <w:bookmarkStart w:id="831" w:name="_Toc428969431"/>
      <w:bookmarkStart w:id="832" w:name="_Toc429052822"/>
      <w:bookmarkStart w:id="833" w:name="_Toc428279413"/>
      <w:bookmarkStart w:id="834" w:name="_Toc428456151"/>
      <w:bookmarkStart w:id="835" w:name="_Toc428537114"/>
      <w:bookmarkStart w:id="836" w:name="_Toc428969433"/>
      <w:bookmarkStart w:id="837" w:name="_Toc429052824"/>
      <w:bookmarkStart w:id="838" w:name="_Toc428279414"/>
      <w:bookmarkStart w:id="839" w:name="_Toc428456152"/>
      <w:bookmarkStart w:id="840" w:name="_Toc428537115"/>
      <w:bookmarkStart w:id="841" w:name="_Toc428969434"/>
      <w:bookmarkStart w:id="842" w:name="_Toc429052825"/>
      <w:bookmarkStart w:id="843" w:name="_Toc428279416"/>
      <w:bookmarkStart w:id="844" w:name="_Toc428456154"/>
      <w:bookmarkStart w:id="845" w:name="_Toc428537117"/>
      <w:bookmarkStart w:id="846" w:name="_Toc428969436"/>
      <w:bookmarkStart w:id="847" w:name="_Toc429052827"/>
      <w:bookmarkStart w:id="848" w:name="_Toc428279417"/>
      <w:bookmarkStart w:id="849" w:name="_Toc428456155"/>
      <w:bookmarkStart w:id="850" w:name="_Toc428537118"/>
      <w:bookmarkStart w:id="851" w:name="_Toc428969437"/>
      <w:bookmarkStart w:id="852" w:name="_Toc429052828"/>
      <w:bookmarkStart w:id="853" w:name="_Toc428279419"/>
      <w:bookmarkStart w:id="854" w:name="_Toc428456157"/>
      <w:bookmarkStart w:id="855" w:name="_Toc428537120"/>
      <w:bookmarkStart w:id="856" w:name="_Toc428969439"/>
      <w:bookmarkStart w:id="857" w:name="_Toc429052830"/>
      <w:bookmarkStart w:id="858" w:name="_Toc428279421"/>
      <w:bookmarkStart w:id="859" w:name="_Toc428456159"/>
      <w:bookmarkStart w:id="860" w:name="_Toc428537122"/>
      <w:bookmarkStart w:id="861" w:name="_Toc428969441"/>
      <w:bookmarkStart w:id="862" w:name="_Toc429052832"/>
      <w:bookmarkStart w:id="863" w:name="_Toc428279422"/>
      <w:bookmarkStart w:id="864" w:name="_Toc428456160"/>
      <w:bookmarkStart w:id="865" w:name="_Toc428537123"/>
      <w:bookmarkStart w:id="866" w:name="_Toc428969442"/>
      <w:bookmarkStart w:id="867" w:name="_Toc429052833"/>
      <w:bookmarkStart w:id="868" w:name="_Toc428279423"/>
      <w:bookmarkStart w:id="869" w:name="_Toc428456161"/>
      <w:bookmarkStart w:id="870" w:name="_Toc428537124"/>
      <w:bookmarkStart w:id="871" w:name="_Toc428969443"/>
      <w:bookmarkStart w:id="872" w:name="_Toc429052834"/>
      <w:bookmarkStart w:id="873" w:name="_Toc428279424"/>
      <w:bookmarkStart w:id="874" w:name="_Toc428456162"/>
      <w:bookmarkStart w:id="875" w:name="_Toc428537125"/>
      <w:bookmarkStart w:id="876" w:name="_Toc428969444"/>
      <w:bookmarkStart w:id="877" w:name="_Toc429052835"/>
      <w:bookmarkStart w:id="878" w:name="_Toc428279426"/>
      <w:bookmarkStart w:id="879" w:name="_Toc428456164"/>
      <w:bookmarkStart w:id="880" w:name="_Toc428537127"/>
      <w:bookmarkStart w:id="881" w:name="_Toc428969446"/>
      <w:bookmarkStart w:id="882" w:name="_Toc429052837"/>
      <w:bookmarkStart w:id="883" w:name="_Toc428279427"/>
      <w:bookmarkStart w:id="884" w:name="_Toc428456165"/>
      <w:bookmarkStart w:id="885" w:name="_Toc428537128"/>
      <w:bookmarkStart w:id="886" w:name="_Toc428969447"/>
      <w:bookmarkStart w:id="887" w:name="_Toc429052838"/>
      <w:bookmarkStart w:id="888" w:name="_Toc428279431"/>
      <w:bookmarkStart w:id="889" w:name="_Toc428456169"/>
      <w:bookmarkStart w:id="890" w:name="_Toc428537132"/>
      <w:bookmarkStart w:id="891" w:name="_Toc428969451"/>
      <w:bookmarkStart w:id="892" w:name="_Toc429052842"/>
      <w:bookmarkStart w:id="893" w:name="_Toc428279432"/>
      <w:bookmarkStart w:id="894" w:name="_Toc428456170"/>
      <w:bookmarkStart w:id="895" w:name="_Toc428537133"/>
      <w:bookmarkStart w:id="896" w:name="_Toc428969452"/>
      <w:bookmarkStart w:id="897" w:name="_Toc429052843"/>
      <w:bookmarkStart w:id="898" w:name="_Toc428279434"/>
      <w:bookmarkStart w:id="899" w:name="_Toc428456172"/>
      <w:bookmarkStart w:id="900" w:name="_Toc428537135"/>
      <w:bookmarkStart w:id="901" w:name="_Toc428969454"/>
      <w:bookmarkStart w:id="902" w:name="_Toc429052845"/>
      <w:bookmarkStart w:id="903" w:name="_Toc428279435"/>
      <w:bookmarkStart w:id="904" w:name="_Toc428456173"/>
      <w:bookmarkStart w:id="905" w:name="_Toc428537136"/>
      <w:bookmarkStart w:id="906" w:name="_Toc428969455"/>
      <w:bookmarkStart w:id="907" w:name="_Toc429052846"/>
      <w:bookmarkStart w:id="908" w:name="_Toc428279439"/>
      <w:bookmarkStart w:id="909" w:name="_Toc428456177"/>
      <w:bookmarkStart w:id="910" w:name="_Toc428537140"/>
      <w:bookmarkStart w:id="911" w:name="_Toc428969459"/>
      <w:bookmarkStart w:id="912" w:name="_Toc429052850"/>
      <w:bookmarkStart w:id="913" w:name="_Toc428279440"/>
      <w:bookmarkStart w:id="914" w:name="_Toc428456178"/>
      <w:bookmarkStart w:id="915" w:name="_Toc428537141"/>
      <w:bookmarkStart w:id="916" w:name="_Toc428969460"/>
      <w:bookmarkStart w:id="917" w:name="_Toc429052851"/>
      <w:bookmarkStart w:id="918" w:name="_Toc428279441"/>
      <w:bookmarkStart w:id="919" w:name="_Toc428456179"/>
      <w:bookmarkStart w:id="920" w:name="_Toc428537142"/>
      <w:bookmarkStart w:id="921" w:name="_Toc428969461"/>
      <w:bookmarkStart w:id="922" w:name="_Toc429052852"/>
      <w:bookmarkStart w:id="923" w:name="_Toc428279442"/>
      <w:bookmarkStart w:id="924" w:name="_Toc428456180"/>
      <w:bookmarkStart w:id="925" w:name="_Toc428537143"/>
      <w:bookmarkStart w:id="926" w:name="_Toc428969462"/>
      <w:bookmarkStart w:id="927" w:name="_Toc429052853"/>
      <w:bookmarkStart w:id="928" w:name="_Toc428279444"/>
      <w:bookmarkStart w:id="929" w:name="_Toc428456182"/>
      <w:bookmarkStart w:id="930" w:name="_Toc428537145"/>
      <w:bookmarkStart w:id="931" w:name="_Toc428969464"/>
      <w:bookmarkStart w:id="932" w:name="_Toc429052855"/>
      <w:bookmarkStart w:id="933" w:name="_Toc428279445"/>
      <w:bookmarkStart w:id="934" w:name="_Toc428456183"/>
      <w:bookmarkStart w:id="935" w:name="_Toc428537146"/>
      <w:bookmarkStart w:id="936" w:name="_Toc428969465"/>
      <w:bookmarkStart w:id="937" w:name="_Toc429052856"/>
      <w:bookmarkStart w:id="938" w:name="_Toc428279449"/>
      <w:bookmarkStart w:id="939" w:name="_Toc428456187"/>
      <w:bookmarkStart w:id="940" w:name="_Toc428537150"/>
      <w:bookmarkStart w:id="941" w:name="_Toc428969469"/>
      <w:bookmarkStart w:id="942" w:name="_Toc429052860"/>
      <w:bookmarkStart w:id="943" w:name="_Toc428279450"/>
      <w:bookmarkStart w:id="944" w:name="_Toc428456188"/>
      <w:bookmarkStart w:id="945" w:name="_Toc428537151"/>
      <w:bookmarkStart w:id="946" w:name="_Toc428969470"/>
      <w:bookmarkStart w:id="947" w:name="_Toc429052861"/>
      <w:bookmarkStart w:id="948" w:name="_Toc428279452"/>
      <w:bookmarkStart w:id="949" w:name="_Toc428456190"/>
      <w:bookmarkStart w:id="950" w:name="_Toc428537153"/>
      <w:bookmarkStart w:id="951" w:name="_Toc428969472"/>
      <w:bookmarkStart w:id="952" w:name="_Toc429052863"/>
      <w:bookmarkStart w:id="953" w:name="_Toc428279453"/>
      <w:bookmarkStart w:id="954" w:name="_Toc428456191"/>
      <w:bookmarkStart w:id="955" w:name="_Toc428537154"/>
      <w:bookmarkStart w:id="956" w:name="_Toc428969473"/>
      <w:bookmarkStart w:id="957" w:name="_Toc429052864"/>
      <w:bookmarkStart w:id="958" w:name="_Toc428279457"/>
      <w:bookmarkStart w:id="959" w:name="_Toc428456195"/>
      <w:bookmarkStart w:id="960" w:name="_Toc428537158"/>
      <w:bookmarkStart w:id="961" w:name="_Toc428969477"/>
      <w:bookmarkStart w:id="962" w:name="_Toc429052868"/>
      <w:bookmarkStart w:id="963" w:name="_Toc428279458"/>
      <w:bookmarkStart w:id="964" w:name="_Toc428456196"/>
      <w:bookmarkStart w:id="965" w:name="_Toc428537159"/>
      <w:bookmarkStart w:id="966" w:name="_Toc428969478"/>
      <w:bookmarkStart w:id="967" w:name="_Toc429052869"/>
      <w:bookmarkStart w:id="968" w:name="_Toc428279459"/>
      <w:bookmarkStart w:id="969" w:name="_Toc428456197"/>
      <w:bookmarkStart w:id="970" w:name="_Toc428537160"/>
      <w:bookmarkStart w:id="971" w:name="_Toc428969479"/>
      <w:bookmarkStart w:id="972" w:name="_Toc429052870"/>
      <w:bookmarkStart w:id="973" w:name="_Toc428279461"/>
      <w:bookmarkStart w:id="974" w:name="_Toc428456199"/>
      <w:bookmarkStart w:id="975" w:name="_Toc428537162"/>
      <w:bookmarkStart w:id="976" w:name="_Toc428969481"/>
      <w:bookmarkStart w:id="977" w:name="_Toc429052872"/>
      <w:bookmarkStart w:id="978" w:name="_Toc428279462"/>
      <w:bookmarkStart w:id="979" w:name="_Toc428456200"/>
      <w:bookmarkStart w:id="980" w:name="_Toc428537163"/>
      <w:bookmarkStart w:id="981" w:name="_Toc428969482"/>
      <w:bookmarkStart w:id="982" w:name="_Toc429052873"/>
      <w:bookmarkStart w:id="983" w:name="_Toc428279463"/>
      <w:bookmarkStart w:id="984" w:name="_Toc428456201"/>
      <w:bookmarkStart w:id="985" w:name="_Toc428537164"/>
      <w:bookmarkStart w:id="986" w:name="_Toc428969483"/>
      <w:bookmarkStart w:id="987" w:name="_Toc429052874"/>
      <w:bookmarkStart w:id="988" w:name="_Toc428279464"/>
      <w:bookmarkStart w:id="989" w:name="_Toc428456202"/>
      <w:bookmarkStart w:id="990" w:name="_Toc428537165"/>
      <w:bookmarkStart w:id="991" w:name="_Toc428969484"/>
      <w:bookmarkStart w:id="992" w:name="_Toc429052875"/>
      <w:bookmarkStart w:id="993" w:name="_Toc428279465"/>
      <w:bookmarkStart w:id="994" w:name="_Toc428456203"/>
      <w:bookmarkStart w:id="995" w:name="_Toc428537166"/>
      <w:bookmarkStart w:id="996" w:name="_Toc428969485"/>
      <w:bookmarkStart w:id="997" w:name="_Toc429052876"/>
      <w:bookmarkStart w:id="998" w:name="_Toc428279467"/>
      <w:bookmarkStart w:id="999" w:name="_Toc428456205"/>
      <w:bookmarkStart w:id="1000" w:name="_Toc428537168"/>
      <w:bookmarkStart w:id="1001" w:name="_Toc428969487"/>
      <w:bookmarkStart w:id="1002" w:name="_Toc429052878"/>
      <w:bookmarkStart w:id="1003" w:name="_Toc428279470"/>
      <w:bookmarkStart w:id="1004" w:name="_Toc428456208"/>
      <w:bookmarkStart w:id="1005" w:name="_Toc428537171"/>
      <w:bookmarkStart w:id="1006" w:name="_Toc428969490"/>
      <w:bookmarkStart w:id="1007" w:name="_Toc429052881"/>
      <w:bookmarkStart w:id="1008" w:name="_Toc428279471"/>
      <w:bookmarkStart w:id="1009" w:name="_Toc428456209"/>
      <w:bookmarkStart w:id="1010" w:name="_Toc428537172"/>
      <w:bookmarkStart w:id="1011" w:name="_Toc428969491"/>
      <w:bookmarkStart w:id="1012" w:name="_Toc429052882"/>
      <w:bookmarkStart w:id="1013" w:name="_Toc428279472"/>
      <w:bookmarkStart w:id="1014" w:name="_Toc428456210"/>
      <w:bookmarkStart w:id="1015" w:name="_Toc428537173"/>
      <w:bookmarkStart w:id="1016" w:name="_Toc428969492"/>
      <w:bookmarkStart w:id="1017" w:name="_Toc429052883"/>
      <w:bookmarkStart w:id="1018" w:name="_Toc428279473"/>
      <w:bookmarkStart w:id="1019" w:name="_Toc428456211"/>
      <w:bookmarkStart w:id="1020" w:name="_Toc428537174"/>
      <w:bookmarkStart w:id="1021" w:name="_Toc428969493"/>
      <w:bookmarkStart w:id="1022" w:name="_Toc429052884"/>
      <w:bookmarkStart w:id="1023" w:name="_Toc428279474"/>
      <w:bookmarkStart w:id="1024" w:name="_Toc428456212"/>
      <w:bookmarkStart w:id="1025" w:name="_Toc428537175"/>
      <w:bookmarkStart w:id="1026" w:name="_Toc428969494"/>
      <w:bookmarkStart w:id="1027" w:name="_Toc429052885"/>
      <w:bookmarkStart w:id="1028" w:name="_Toc428279475"/>
      <w:bookmarkStart w:id="1029" w:name="_Toc428456213"/>
      <w:bookmarkStart w:id="1030" w:name="_Toc428537176"/>
      <w:bookmarkStart w:id="1031" w:name="_Toc428969495"/>
      <w:bookmarkStart w:id="1032" w:name="_Toc429052886"/>
      <w:bookmarkStart w:id="1033" w:name="_Toc428279476"/>
      <w:bookmarkStart w:id="1034" w:name="_Toc428456214"/>
      <w:bookmarkStart w:id="1035" w:name="_Toc428537177"/>
      <w:bookmarkStart w:id="1036" w:name="_Toc428969496"/>
      <w:bookmarkStart w:id="1037" w:name="_Toc429052887"/>
      <w:bookmarkStart w:id="1038" w:name="_Toc428279481"/>
      <w:bookmarkStart w:id="1039" w:name="_Toc428456219"/>
      <w:bookmarkStart w:id="1040" w:name="_Toc428537182"/>
      <w:bookmarkStart w:id="1041" w:name="_Toc428969501"/>
      <w:bookmarkStart w:id="1042" w:name="_Toc429052892"/>
      <w:bookmarkStart w:id="1043" w:name="_Toc428279482"/>
      <w:bookmarkStart w:id="1044" w:name="_Toc428456220"/>
      <w:bookmarkStart w:id="1045" w:name="_Toc428537183"/>
      <w:bookmarkStart w:id="1046" w:name="_Toc428969502"/>
      <w:bookmarkStart w:id="1047" w:name="_Toc429052893"/>
      <w:bookmarkStart w:id="1048" w:name="_Toc428279490"/>
      <w:bookmarkStart w:id="1049" w:name="_Toc428456228"/>
      <w:bookmarkStart w:id="1050" w:name="_Toc428537191"/>
      <w:bookmarkStart w:id="1051" w:name="_Toc428969510"/>
      <w:bookmarkStart w:id="1052" w:name="_Toc429052901"/>
      <w:bookmarkStart w:id="1053" w:name="_Toc428279504"/>
      <w:bookmarkStart w:id="1054" w:name="_Toc428456242"/>
      <w:bookmarkStart w:id="1055" w:name="_Toc428537205"/>
      <w:bookmarkStart w:id="1056" w:name="_Toc428969524"/>
      <w:bookmarkStart w:id="1057" w:name="_Toc429052915"/>
      <w:bookmarkStart w:id="1058" w:name="_Toc428279508"/>
      <w:bookmarkStart w:id="1059" w:name="_Toc428456246"/>
      <w:bookmarkStart w:id="1060" w:name="_Toc428537209"/>
      <w:bookmarkStart w:id="1061" w:name="_Toc428969528"/>
      <w:bookmarkStart w:id="1062" w:name="_Toc429052919"/>
      <w:bookmarkStart w:id="1063" w:name="_Toc428279509"/>
      <w:bookmarkStart w:id="1064" w:name="_Toc428456247"/>
      <w:bookmarkStart w:id="1065" w:name="_Toc428537210"/>
      <w:bookmarkStart w:id="1066" w:name="_Toc428969529"/>
      <w:bookmarkStart w:id="1067" w:name="_Toc429052920"/>
      <w:bookmarkStart w:id="1068" w:name="_Toc428279510"/>
      <w:bookmarkStart w:id="1069" w:name="_Toc428456248"/>
      <w:bookmarkStart w:id="1070" w:name="_Toc428537211"/>
      <w:bookmarkStart w:id="1071" w:name="_Toc428969530"/>
      <w:bookmarkStart w:id="1072" w:name="_Toc429052921"/>
      <w:bookmarkStart w:id="1073" w:name="_Toc428279512"/>
      <w:bookmarkStart w:id="1074" w:name="_Toc428456250"/>
      <w:bookmarkStart w:id="1075" w:name="_Toc428537213"/>
      <w:bookmarkStart w:id="1076" w:name="_Toc428969532"/>
      <w:bookmarkStart w:id="1077" w:name="_Toc429052923"/>
      <w:bookmarkStart w:id="1078" w:name="_Toc428279516"/>
      <w:bookmarkStart w:id="1079" w:name="_Toc428456254"/>
      <w:bookmarkStart w:id="1080" w:name="_Toc428537217"/>
      <w:bookmarkStart w:id="1081" w:name="_Toc428969536"/>
      <w:bookmarkStart w:id="1082" w:name="_Toc429052927"/>
      <w:bookmarkStart w:id="1083" w:name="_Toc428279517"/>
      <w:bookmarkStart w:id="1084" w:name="_Toc428456255"/>
      <w:bookmarkStart w:id="1085" w:name="_Toc428537218"/>
      <w:bookmarkStart w:id="1086" w:name="_Toc428969537"/>
      <w:bookmarkStart w:id="1087" w:name="_Toc429052928"/>
      <w:bookmarkStart w:id="1088" w:name="_Toc428279521"/>
      <w:bookmarkStart w:id="1089" w:name="_Toc428456259"/>
      <w:bookmarkStart w:id="1090" w:name="_Toc428537222"/>
      <w:bookmarkStart w:id="1091" w:name="_Toc428969541"/>
      <w:bookmarkStart w:id="1092" w:name="_Toc429052932"/>
      <w:bookmarkStart w:id="1093" w:name="_Toc428279522"/>
      <w:bookmarkStart w:id="1094" w:name="_Toc428456260"/>
      <w:bookmarkStart w:id="1095" w:name="_Toc428537223"/>
      <w:bookmarkStart w:id="1096" w:name="_Toc428969542"/>
      <w:bookmarkStart w:id="1097" w:name="_Toc429052933"/>
      <w:bookmarkStart w:id="1098" w:name="_Toc428279523"/>
      <w:bookmarkStart w:id="1099" w:name="_Toc428456261"/>
      <w:bookmarkStart w:id="1100" w:name="_Toc428537224"/>
      <w:bookmarkStart w:id="1101" w:name="_Toc428969543"/>
      <w:bookmarkStart w:id="1102" w:name="_Toc429052934"/>
      <w:bookmarkStart w:id="1103" w:name="_Toc428279524"/>
      <w:bookmarkStart w:id="1104" w:name="_Toc428456262"/>
      <w:bookmarkStart w:id="1105" w:name="_Toc428537225"/>
      <w:bookmarkStart w:id="1106" w:name="_Toc428969544"/>
      <w:bookmarkStart w:id="1107" w:name="_Toc429052935"/>
      <w:bookmarkStart w:id="1108" w:name="_Toc428279525"/>
      <w:bookmarkStart w:id="1109" w:name="_Toc428456263"/>
      <w:bookmarkStart w:id="1110" w:name="_Toc428537226"/>
      <w:bookmarkStart w:id="1111" w:name="_Toc428969545"/>
      <w:bookmarkStart w:id="1112" w:name="_Toc429052936"/>
      <w:bookmarkStart w:id="1113" w:name="_Toc428279526"/>
      <w:bookmarkStart w:id="1114" w:name="_Toc428456264"/>
      <w:bookmarkStart w:id="1115" w:name="_Toc428537227"/>
      <w:bookmarkStart w:id="1116" w:name="_Toc428969546"/>
      <w:bookmarkStart w:id="1117" w:name="_Toc429052937"/>
      <w:bookmarkStart w:id="1118" w:name="_Toc413359593"/>
      <w:bookmarkStart w:id="1119" w:name="_Toc3556985"/>
      <w:bookmarkStart w:id="1120" w:name="_Ref27683404"/>
      <w:bookmarkStart w:id="1121" w:name="_Ref34740002"/>
      <w:bookmarkStart w:id="1122" w:name="_Ref34740021"/>
      <w:bookmarkStart w:id="1123" w:name="_Ref34652201"/>
      <w:bookmarkStart w:id="1124" w:name="_Ref34652251"/>
      <w:bookmarkStart w:id="1125" w:name="_Toc34747235"/>
      <w:bookmarkStart w:id="1126" w:name="_Toc6925450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8"/>
      <w:bookmarkEnd w:id="1119"/>
      <w:bookmarkEnd w:id="1120"/>
      <w:bookmarkEnd w:id="1121"/>
      <w:bookmarkEnd w:id="1122"/>
      <w:bookmarkEnd w:id="1123"/>
      <w:bookmarkEnd w:id="1124"/>
      <w:bookmarkEnd w:id="1125"/>
      <w:bookmarkEnd w:id="11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7" w:name="_Toc3566457"/>
      <w:bookmarkStart w:id="1128" w:name="_Toc34747458"/>
      <w:bookmarkStart w:id="112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7"/>
      <w:bookmarkEnd w:id="1128"/>
      <w:bookmarkEnd w:id="112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3" w:name="_Ref409694950"/>
      <w:bookmarkStart w:id="1134" w:name="_Toc3566458"/>
      <w:bookmarkStart w:id="1135" w:name="_Toc34747459"/>
      <w:bookmarkStart w:id="113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7"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8" w:name="_Toc3566459"/>
      <w:bookmarkStart w:id="1139" w:name="_Toc34747460"/>
      <w:bookmarkStart w:id="1140"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bookmarkEnd w:id="114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69254502"/>
      <w:bookmarkEnd w:id="1141"/>
      <w:bookmarkEnd w:id="1142"/>
      <w:bookmarkEnd w:id="1143"/>
      <w:bookmarkEnd w:id="1144"/>
      <w:bookmarkEnd w:id="1145"/>
      <w:r>
        <w:t>Washer</w:t>
      </w:r>
      <w:bookmarkEnd w:id="1146"/>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50" w:name="_Toc3566460"/>
      <w:bookmarkStart w:id="1151" w:name="_Toc34747461"/>
      <w:bookmarkStart w:id="1152"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bookmarkEnd w:id="115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3" w:name="_Toc428456268"/>
      <w:bookmarkStart w:id="1154" w:name="_Toc428537231"/>
      <w:bookmarkStart w:id="1155" w:name="_Toc428969550"/>
      <w:bookmarkStart w:id="1156" w:name="_Toc429052941"/>
      <w:bookmarkStart w:id="1157" w:name="_Toc413359595"/>
      <w:bookmarkStart w:id="1158" w:name="_Toc3556987"/>
      <w:bookmarkStart w:id="1159" w:name="_Toc34747237"/>
      <w:bookmarkStart w:id="1160" w:name="_Toc69254503"/>
      <w:bookmarkEnd w:id="1153"/>
      <w:bookmarkEnd w:id="1154"/>
      <w:bookmarkEnd w:id="1155"/>
      <w:bookmarkEnd w:id="1156"/>
      <w:r>
        <w:t>Nut</w:t>
      </w:r>
      <w:bookmarkEnd w:id="1157"/>
      <w:bookmarkEnd w:id="1158"/>
      <w:bookmarkEnd w:id="1159"/>
      <w:bookmarkEnd w:id="116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61" w:name="_Toc3566461"/>
      <w:bookmarkStart w:id="1162" w:name="_Toc34747462"/>
      <w:bookmarkStart w:id="1163"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1"/>
      <w:bookmarkEnd w:id="1162"/>
      <w:bookmarkEnd w:id="116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4" w:name="_Toc3566462"/>
      <w:bookmarkStart w:id="1165" w:name="_Toc34747463"/>
      <w:bookmarkStart w:id="1166"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4"/>
      <w:bookmarkEnd w:id="1165"/>
      <w:bookmarkEnd w:id="116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7" w:name="_Toc428456270"/>
      <w:bookmarkStart w:id="1168" w:name="_Toc428537233"/>
      <w:bookmarkStart w:id="1169" w:name="_Toc428969552"/>
      <w:bookmarkStart w:id="1170" w:name="_Toc429052943"/>
      <w:bookmarkStart w:id="1171" w:name="_Toc413359596"/>
      <w:bookmarkStart w:id="1172" w:name="_Toc3556988"/>
      <w:bookmarkStart w:id="1173" w:name="_Toc34747238"/>
      <w:bookmarkStart w:id="1174" w:name="_Toc69254504"/>
      <w:bookmarkStart w:id="1175" w:name="_Ref401160443"/>
      <w:bookmarkStart w:id="1176" w:name="_Ref401160449"/>
      <w:bookmarkStart w:id="1177" w:name="_Ref401160453"/>
      <w:bookmarkEnd w:id="1167"/>
      <w:bookmarkEnd w:id="1168"/>
      <w:bookmarkEnd w:id="1169"/>
      <w:bookmarkEnd w:id="1170"/>
      <w:r w:rsidRPr="00226A3F">
        <w:t>Bolt</w:t>
      </w:r>
      <w:bookmarkEnd w:id="1171"/>
      <w:bookmarkEnd w:id="1172"/>
      <w:bookmarkEnd w:id="1173"/>
      <w:bookmarkEnd w:id="1174"/>
      <w:r w:rsidRPr="00226A3F">
        <w:t xml:space="preserve"> </w:t>
      </w:r>
      <w:bookmarkEnd w:id="1175"/>
      <w:bookmarkEnd w:id="1176"/>
      <w:bookmarkEnd w:id="117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8" w:name="_Toc3566463"/>
      <w:bookmarkStart w:id="1179" w:name="_Toc34747464"/>
      <w:bookmarkStart w:id="1180"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8"/>
      <w:bookmarkEnd w:id="1179"/>
      <w:bookmarkEnd w:id="1180"/>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81" w:name="_Toc3566464"/>
      <w:bookmarkStart w:id="1182" w:name="_Toc34747465"/>
      <w:bookmarkStart w:id="1183"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1"/>
      <w:bookmarkEnd w:id="1182"/>
      <w:bookmarkEnd w:id="118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4" w:author="Dr. Carsten Franke" w:date="2021-04-14T01:28:00Z">
        <w:r w:rsidR="00CF2C02">
          <w:t xml:space="preserve">the </w:t>
        </w:r>
      </w:ins>
      <w:r>
        <w:t>definition of</w:t>
      </w:r>
      <w:ins w:id="1185"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69254505"/>
      <w:bookmarkEnd w:id="1186"/>
      <w:bookmarkEnd w:id="1187"/>
      <w:bookmarkEnd w:id="1188"/>
      <w:bookmarkEnd w:id="1189"/>
      <w:r>
        <w:t>Possible Bolt and Screw Assemblies</w:t>
      </w:r>
      <w:bookmarkEnd w:id="1190"/>
      <w:bookmarkEnd w:id="1191"/>
      <w:bookmarkEnd w:id="1192"/>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3" w:name="_Toc3557101"/>
      <w:bookmarkStart w:id="1194" w:name="_Toc34747352"/>
      <w:bookmarkStart w:id="1195"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3"/>
      <w:bookmarkEnd w:id="1194"/>
      <w:bookmarkEnd w:id="1195"/>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6" w:name="_Ref3568949"/>
      <w:bookmarkStart w:id="1197" w:name="_Toc3557102"/>
      <w:bookmarkStart w:id="1198" w:name="_Ref3568942"/>
      <w:bookmarkStart w:id="1199" w:name="_Toc34747353"/>
      <w:bookmarkStart w:id="1200"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6"/>
      <w:r>
        <w:t>: Bolt with free nut</w:t>
      </w:r>
      <w:bookmarkEnd w:id="1197"/>
      <w:bookmarkEnd w:id="1198"/>
      <w:bookmarkEnd w:id="1199"/>
      <w:bookmarkEnd w:id="120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201" w:name="_Ref3568964"/>
      <w:bookmarkStart w:id="1202" w:name="_Toc3557103"/>
      <w:bookmarkStart w:id="1203" w:name="_Toc34747354"/>
      <w:bookmarkStart w:id="1204"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1"/>
      <w:r>
        <w:t>: Screw</w:t>
      </w:r>
      <w:bookmarkEnd w:id="1202"/>
      <w:bookmarkEnd w:id="1203"/>
      <w:bookmarkEnd w:id="1204"/>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5" w:name="_Toc3557104"/>
      <w:bookmarkStart w:id="1206" w:name="_Toc34747355"/>
      <w:bookmarkStart w:id="1207"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5"/>
      <w:bookmarkEnd w:id="1206"/>
      <w:bookmarkEnd w:id="120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8" w:name="_Toc3557105"/>
      <w:bookmarkStart w:id="1209" w:name="_Toc34747356"/>
      <w:bookmarkStart w:id="1210"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8"/>
      <w:bookmarkEnd w:id="1209"/>
      <w:bookmarkEnd w:id="1210"/>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11" w:name="_Toc428456274"/>
      <w:bookmarkStart w:id="1212" w:name="_Toc428537237"/>
      <w:bookmarkStart w:id="1213" w:name="_Toc428969556"/>
      <w:bookmarkStart w:id="1214" w:name="_Toc429052947"/>
      <w:bookmarkStart w:id="1215" w:name="_Toc428456275"/>
      <w:bookmarkStart w:id="1216" w:name="_Toc428537238"/>
      <w:bookmarkStart w:id="1217" w:name="_Toc428969557"/>
      <w:bookmarkStart w:id="1218" w:name="_Toc429052948"/>
      <w:bookmarkStart w:id="1219" w:name="_Toc413359597"/>
      <w:bookmarkStart w:id="1220" w:name="_Toc3556990"/>
      <w:bookmarkStart w:id="1221" w:name="_Toc34747240"/>
      <w:bookmarkStart w:id="1222" w:name="_Toc69254506"/>
      <w:bookmarkEnd w:id="1211"/>
      <w:bookmarkEnd w:id="1212"/>
      <w:bookmarkEnd w:id="1213"/>
      <w:bookmarkEnd w:id="1214"/>
      <w:bookmarkEnd w:id="1215"/>
      <w:bookmarkEnd w:id="1216"/>
      <w:bookmarkEnd w:id="1217"/>
      <w:bookmarkEnd w:id="1218"/>
      <w:r w:rsidRPr="00226A3F">
        <w:t>Screw</w:t>
      </w:r>
      <w:bookmarkEnd w:id="1219"/>
      <w:bookmarkEnd w:id="1220"/>
      <w:bookmarkEnd w:id="1221"/>
      <w:bookmarkEnd w:id="1222"/>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3" w:name="_Toc3566465"/>
      <w:bookmarkStart w:id="1224" w:name="_Toc34747466"/>
      <w:bookmarkStart w:id="1225"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3"/>
      <w:bookmarkEnd w:id="1224"/>
      <w:bookmarkEnd w:id="1225"/>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6" w:name="_Toc3566466"/>
      <w:bookmarkStart w:id="1227" w:name="_Toc34747467"/>
      <w:bookmarkStart w:id="1228"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6"/>
      <w:bookmarkEnd w:id="1227"/>
      <w:bookmarkEnd w:id="122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9" w:name="_Toc3556991"/>
      <w:bookmarkStart w:id="1230" w:name="_Toc34747241"/>
      <w:bookmarkStart w:id="1231" w:name="_Toc69254507"/>
      <w:r>
        <w:t>7.5.7.1 Flow Drilled Screws</w:t>
      </w:r>
      <w:r w:rsidR="00EF4929">
        <w:t xml:space="preserve"> (FDS)</w:t>
      </w:r>
      <w:bookmarkEnd w:id="1229"/>
      <w:bookmarkEnd w:id="1230"/>
      <w:bookmarkEnd w:id="1231"/>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F509B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2" w:name="_Toc3557106"/>
      <w:bookmarkStart w:id="1233" w:name="_Toc34747357"/>
      <w:bookmarkStart w:id="1234"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2"/>
      <w:bookmarkEnd w:id="1233"/>
      <w:bookmarkEnd w:id="1234"/>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5" w:name="_Toc3557107"/>
      <w:bookmarkStart w:id="1236" w:name="_Toc34747358"/>
      <w:bookmarkStart w:id="1237"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5"/>
      <w:bookmarkEnd w:id="1236"/>
      <w:bookmarkEnd w:id="1237"/>
    </w:p>
    <w:p w14:paraId="436498E1" w14:textId="2A5E9F70" w:rsidR="00EF4929" w:rsidDel="004C2D9F" w:rsidRDefault="00EF4929" w:rsidP="00EF4929">
      <w:pPr>
        <w:rPr>
          <w:del w:id="1238" w:author="Dr. Carsten Franke" w:date="2021-04-14T01:31:00Z"/>
        </w:rPr>
      </w:pPr>
      <w:commentRangeStart w:id="1239"/>
      <w:del w:id="1240"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9"/>
        <w:r w:rsidR="004C2D9F" w:rsidDel="004C2D9F">
          <w:rPr>
            <w:rStyle w:val="Kommentarzeichen"/>
            <w:lang w:eastAsia="x-none"/>
          </w:rPr>
          <w:commentReference w:id="1239"/>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41" w:name="_Toc3566467"/>
      <w:bookmarkStart w:id="1242" w:name="_Toc34747468"/>
      <w:bookmarkStart w:id="1243"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41"/>
      <w:bookmarkEnd w:id="1242"/>
      <w:bookmarkEnd w:id="1243"/>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4" w:name="_Toc3557108"/>
      <w:bookmarkStart w:id="1245" w:name="_Toc34747359"/>
      <w:bookmarkStart w:id="1246"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4"/>
      <w:bookmarkEnd w:id="1245"/>
      <w:bookmarkEnd w:id="1246"/>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7" w:name="_Toc3557109"/>
      <w:bookmarkStart w:id="1248" w:name="_Toc34747360"/>
      <w:bookmarkStart w:id="1249"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7"/>
      <w:bookmarkEnd w:id="1248"/>
      <w:bookmarkEnd w:id="1249"/>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50" w:name="_Toc413359598"/>
      <w:bookmarkStart w:id="1251" w:name="_Toc3556992"/>
      <w:bookmarkStart w:id="1252" w:name="_Toc34747242"/>
      <w:bookmarkStart w:id="1253" w:name="_Toc69254508"/>
      <w:r w:rsidRPr="000F30B3">
        <w:t>Gum Drops</w:t>
      </w:r>
      <w:bookmarkEnd w:id="1250"/>
      <w:bookmarkEnd w:id="1251"/>
      <w:bookmarkEnd w:id="1252"/>
      <w:bookmarkEnd w:id="12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4" w:name="_Toc3566468"/>
      <w:bookmarkStart w:id="1255" w:name="_Toc34747469"/>
      <w:bookmarkStart w:id="1256"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4"/>
      <w:bookmarkEnd w:id="1255"/>
      <w:bookmarkEnd w:id="125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7" w:name="_Toc3566469"/>
      <w:bookmarkStart w:id="1258" w:name="_Toc34747470"/>
      <w:bookmarkStart w:id="1259"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7"/>
      <w:bookmarkEnd w:id="1258"/>
      <w:bookmarkEnd w:id="1259"/>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60" w:name="_Toc428456279"/>
      <w:bookmarkStart w:id="1261" w:name="_Toc3556993"/>
      <w:bookmarkStart w:id="1262" w:name="_Toc34747243"/>
      <w:bookmarkStart w:id="1263" w:name="_Toc69254509"/>
      <w:bookmarkEnd w:id="1260"/>
      <w:r>
        <w:t>Clinches</w:t>
      </w:r>
      <w:bookmarkEnd w:id="1261"/>
      <w:bookmarkEnd w:id="1262"/>
      <w:bookmarkEnd w:id="1263"/>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4" w:name="_Toc3557110"/>
      <w:bookmarkStart w:id="1265" w:name="_Toc34747361"/>
      <w:bookmarkStart w:id="1266"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4"/>
      <w:bookmarkEnd w:id="1265"/>
      <w:bookmarkEnd w:id="126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7" w:name="_Ref428794448"/>
      <w:bookmarkStart w:id="1268" w:name="_Ref428794398"/>
      <w:bookmarkStart w:id="1269" w:name="_Toc3557111"/>
      <w:bookmarkStart w:id="1270" w:name="_Toc34747362"/>
      <w:bookmarkStart w:id="1271"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7"/>
      <w:r>
        <w:t xml:space="preserve">: </w:t>
      </w:r>
      <w:r w:rsidRPr="00D67DC2">
        <w:t>Clinch Joint Dimensions</w:t>
      </w:r>
      <w:bookmarkEnd w:id="1268"/>
      <w:bookmarkEnd w:id="1269"/>
      <w:bookmarkEnd w:id="1270"/>
      <w:bookmarkEnd w:id="1271"/>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2" w:name="_Ref428798660"/>
      <w:bookmarkStart w:id="1273" w:name="_Toc3557112"/>
      <w:bookmarkStart w:id="1274" w:name="_Toc34747363"/>
      <w:bookmarkStart w:id="1275"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2"/>
      <w:r>
        <w:t>: TOX (left) and BTM’s Tog-L-Loc system</w:t>
      </w:r>
      <w:r>
        <w:rPr>
          <w:rStyle w:val="Funotenzeichen"/>
        </w:rPr>
        <w:footnoteReference w:id="17"/>
      </w:r>
      <w:bookmarkEnd w:id="1273"/>
      <w:bookmarkEnd w:id="1274"/>
      <w:bookmarkEnd w:id="1275"/>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6" w:author="Dr. Carsten Franke" w:date="2021-04-14T01:33:00Z">
        <w:r w:rsidDel="002A4A8F">
          <w:rPr>
            <w:rFonts w:cs="Calibri"/>
            <w:szCs w:val="22"/>
            <w:lang w:eastAsia="en-GB"/>
          </w:rPr>
          <w:delText xml:space="preserve">3 </w:delText>
        </w:r>
      </w:del>
      <w:ins w:id="1277"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8" w:name="_Toc3566470"/>
      <w:bookmarkStart w:id="1279" w:name="_Toc34747471"/>
      <w:bookmarkStart w:id="1280"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8"/>
      <w:bookmarkEnd w:id="1279"/>
      <w:bookmarkEnd w:id="128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81" w:name="_Toc3566471"/>
      <w:bookmarkStart w:id="1282" w:name="_Toc34747472"/>
      <w:bookmarkStart w:id="1283"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1"/>
      <w:bookmarkEnd w:id="1282"/>
      <w:bookmarkEnd w:id="1283"/>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4"/>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4"/>
      <w:r w:rsidR="00A25D9C">
        <w:rPr>
          <w:rStyle w:val="Kommentarzeichen"/>
          <w:rFonts w:eastAsia="Times New Roman"/>
          <w:lang w:val="en-US" w:eastAsia="x-none"/>
        </w:rPr>
        <w:commentReference w:id="1284"/>
      </w:r>
      <w:ins w:id="128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6" w:name="_Toc3566472"/>
      <w:bookmarkStart w:id="1287" w:name="_Toc34747473"/>
      <w:bookmarkStart w:id="1288"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6"/>
      <w:bookmarkEnd w:id="1287"/>
      <w:bookmarkEnd w:id="128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9" w:name="_Toc3556994"/>
      <w:bookmarkStart w:id="1290" w:name="_Toc34747244"/>
      <w:bookmarkStart w:id="1291" w:name="_Toc69254510"/>
      <w:r w:rsidRPr="00BF4695">
        <w:t>Heat Stakes / Thermal Stakes</w:t>
      </w:r>
      <w:bookmarkEnd w:id="1289"/>
      <w:bookmarkEnd w:id="1290"/>
      <w:bookmarkEnd w:id="129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2"/>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2"/>
      <w:r w:rsidR="001A4367">
        <w:rPr>
          <w:rStyle w:val="Kommentarzeichen"/>
          <w:lang w:eastAsia="x-none"/>
        </w:rPr>
        <w:commentReference w:id="1292"/>
      </w:r>
      <w:ins w:id="1293"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F509B9"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4" w:name="_Toc3557113"/>
      <w:bookmarkStart w:id="1295" w:name="_Toc34747364"/>
      <w:bookmarkStart w:id="1296"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4"/>
      <w:bookmarkEnd w:id="1295"/>
      <w:bookmarkEnd w:id="129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7" w:name="_Toc3566473"/>
      <w:bookmarkStart w:id="1298" w:name="_Toc34747474"/>
      <w:bookmarkStart w:id="1299"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7"/>
      <w:bookmarkEnd w:id="1298"/>
      <w:bookmarkEnd w:id="129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300" w:name="_Toc3566474"/>
      <w:bookmarkStart w:id="1301" w:name="_Toc34747475"/>
      <w:bookmarkStart w:id="1302"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00"/>
      <w:bookmarkEnd w:id="1301"/>
      <w:bookmarkEnd w:id="1302"/>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3" w:name="_Toc3556995"/>
      <w:bookmarkStart w:id="1304" w:name="_Toc34747245"/>
      <w:bookmarkStart w:id="1305" w:name="_Toc69254511"/>
      <w:r>
        <w:t>Clips/</w:t>
      </w:r>
      <w:r w:rsidR="00BF4695" w:rsidRPr="00BF4695">
        <w:t>Snap Joints</w:t>
      </w:r>
      <w:bookmarkEnd w:id="1303"/>
      <w:bookmarkEnd w:id="1304"/>
      <w:bookmarkEnd w:id="130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6" w:name="_Toc3557114"/>
      <w:bookmarkStart w:id="1307" w:name="_Toc34747365"/>
      <w:bookmarkStart w:id="1308"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6"/>
      <w:r w:rsidR="00194316">
        <w:t>"</w:t>
      </w:r>
      <w:bookmarkEnd w:id="1307"/>
      <w:bookmarkEnd w:id="130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9" w:name="_Toc3557115"/>
      <w:bookmarkStart w:id="1310" w:name="_Toc34747366"/>
      <w:bookmarkStart w:id="1311"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9"/>
      <w:bookmarkEnd w:id="1310"/>
      <w:bookmarkEnd w:id="131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2" w:name="_Toc3557116"/>
      <w:bookmarkStart w:id="1313" w:name="_Ref7727027"/>
      <w:bookmarkStart w:id="1314" w:name="_Toc34747367"/>
      <w:bookmarkStart w:id="1315"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2"/>
      <w:bookmarkEnd w:id="1313"/>
      <w:bookmarkEnd w:id="1314"/>
      <w:bookmarkEnd w:id="131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6" w:name="_Toc3557117"/>
      <w:bookmarkStart w:id="1317" w:name="_Toc34747368"/>
      <w:bookmarkStart w:id="1318"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6"/>
      <w:bookmarkEnd w:id="1317"/>
      <w:bookmarkEnd w:id="131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9" w:name="_Toc3566475"/>
      <w:bookmarkStart w:id="1320" w:name="_Toc34747476"/>
      <w:bookmarkStart w:id="1321"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9"/>
      <w:bookmarkEnd w:id="1320"/>
      <w:bookmarkEnd w:id="132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2" w:name="_Toc3566476"/>
      <w:bookmarkStart w:id="1323" w:name="_Toc34747477"/>
      <w:bookmarkStart w:id="1324"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2"/>
      <w:bookmarkEnd w:id="1323"/>
      <w:bookmarkEnd w:id="1324"/>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5" w:name="_Toc3566477"/>
      <w:bookmarkStart w:id="1326" w:name="_Toc34747478"/>
      <w:bookmarkStart w:id="1327"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5"/>
      <w:bookmarkEnd w:id="1326"/>
      <w:bookmarkEnd w:id="132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8" w:name="_Toc3556996"/>
      <w:bookmarkStart w:id="1329" w:name="_Toc34747246"/>
      <w:bookmarkStart w:id="1330" w:name="_Toc69254512"/>
      <w:r w:rsidRPr="00BF4695">
        <w:t>Nails</w:t>
      </w:r>
      <w:bookmarkEnd w:id="1328"/>
      <w:bookmarkEnd w:id="1329"/>
      <w:bookmarkEnd w:id="133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31" w:name="_Toc3557118"/>
      <w:bookmarkStart w:id="1332" w:name="_Toc34747369"/>
      <w:bookmarkStart w:id="1333"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1"/>
      <w:bookmarkEnd w:id="1332"/>
      <w:bookmarkEnd w:id="1333"/>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4"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5" w:name="_Toc3557119"/>
      <w:bookmarkStart w:id="1336" w:name="_Toc34747370"/>
      <w:bookmarkStart w:id="1337"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5"/>
      <w:bookmarkEnd w:id="1336"/>
      <w:bookmarkEnd w:id="133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8" w:name="_Toc3566478"/>
      <w:bookmarkStart w:id="1339" w:name="_Toc34747479"/>
      <w:bookmarkStart w:id="1340"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8"/>
      <w:bookmarkEnd w:id="1339"/>
      <w:bookmarkEnd w:id="134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41" w:name="_Toc3566479"/>
      <w:bookmarkStart w:id="1342" w:name="_Toc34747480"/>
      <w:bookmarkStart w:id="1343"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1"/>
      <w:bookmarkEnd w:id="1342"/>
      <w:bookmarkEnd w:id="1343"/>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4" w:name="_Toc3566480"/>
      <w:bookmarkStart w:id="1345" w:name="_Toc34747481"/>
      <w:bookmarkStart w:id="1346"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4"/>
      <w:bookmarkEnd w:id="1345"/>
      <w:bookmarkEnd w:id="134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7" w:name="_Toc69254513"/>
      <w:bookmarkStart w:id="1348" w:name="_Toc27753609"/>
      <w:r>
        <w:t>Rotation Joints</w:t>
      </w:r>
      <w:bookmarkEnd w:id="134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9"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9"/>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50"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50"/>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51"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51"/>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2" w:name="_Toc69254514"/>
      <w:r>
        <w:t>ROTAV</w:t>
      </w:r>
      <w:bookmarkEnd w:id="1352"/>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3"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3"/>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4"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4"/>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5"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5"/>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6"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7" w:name="_Toc428537246"/>
      <w:bookmarkStart w:id="1358" w:name="_Toc428969565"/>
      <w:bookmarkStart w:id="1359" w:name="_Toc429052956"/>
      <w:bookmarkStart w:id="1360" w:name="_Toc428537247"/>
      <w:bookmarkStart w:id="1361" w:name="_Toc428965632"/>
      <w:bookmarkStart w:id="1362" w:name="_Toc428969566"/>
      <w:bookmarkStart w:id="1363" w:name="_Toc429052957"/>
      <w:bookmarkStart w:id="1364" w:name="_Toc428456280"/>
      <w:bookmarkStart w:id="1365" w:name="_Toc428537248"/>
      <w:bookmarkStart w:id="1366" w:name="_Toc428969567"/>
      <w:bookmarkStart w:id="1367" w:name="_Toc429052958"/>
      <w:bookmarkStart w:id="1368" w:name="_Toc338938901"/>
      <w:bookmarkStart w:id="1369" w:name="_Toc338939097"/>
      <w:bookmarkStart w:id="1370" w:name="_Toc3556997"/>
      <w:bookmarkStart w:id="1371" w:name="_Toc34747247"/>
      <w:bookmarkStart w:id="1372" w:name="_Toc69254515"/>
      <w:bookmarkEnd w:id="1357"/>
      <w:bookmarkEnd w:id="1358"/>
      <w:bookmarkEnd w:id="1359"/>
      <w:bookmarkEnd w:id="1360"/>
      <w:bookmarkEnd w:id="1361"/>
      <w:bookmarkEnd w:id="1362"/>
      <w:bookmarkEnd w:id="1363"/>
      <w:bookmarkEnd w:id="1364"/>
      <w:bookmarkEnd w:id="1365"/>
      <w:bookmarkEnd w:id="1366"/>
      <w:bookmarkEnd w:id="1367"/>
      <w:r w:rsidRPr="007055D9">
        <w:lastRenderedPageBreak/>
        <w:t>1D connections</w:t>
      </w:r>
      <w:bookmarkEnd w:id="1368"/>
      <w:bookmarkEnd w:id="1369"/>
      <w:bookmarkEnd w:id="1370"/>
      <w:bookmarkEnd w:id="1371"/>
      <w:bookmarkEnd w:id="1372"/>
    </w:p>
    <w:p w14:paraId="4A529AC5" w14:textId="77777777" w:rsidR="00911496" w:rsidRDefault="00246BE4" w:rsidP="00246BE4">
      <w:pPr>
        <w:pStyle w:val="berschrift2"/>
      </w:pPr>
      <w:bookmarkStart w:id="1373" w:name="_Toc3556998"/>
      <w:bookmarkStart w:id="1374" w:name="_Toc34747248"/>
      <w:bookmarkStart w:id="1375" w:name="_Toc69254516"/>
      <w:bookmarkStart w:id="1376" w:name="_Toc338938902"/>
      <w:bookmarkStart w:id="1377" w:name="_Toc338939098"/>
      <w:r w:rsidRPr="00246BE4">
        <w:t>Generic Definitions</w:t>
      </w:r>
      <w:bookmarkEnd w:id="1373"/>
      <w:bookmarkEnd w:id="1374"/>
      <w:bookmarkEnd w:id="1375"/>
    </w:p>
    <w:p w14:paraId="5E086748" w14:textId="77777777" w:rsidR="007D6B05" w:rsidRDefault="007D6B05" w:rsidP="00327322">
      <w:pPr>
        <w:pStyle w:val="berschrift3"/>
      </w:pPr>
      <w:bookmarkStart w:id="1378" w:name="_Toc3556999"/>
      <w:bookmarkStart w:id="1379" w:name="_Toc34747249"/>
      <w:bookmarkStart w:id="1380" w:name="_Toc69254517"/>
      <w:r>
        <w:t>Identification</w:t>
      </w:r>
      <w:bookmarkEnd w:id="1378"/>
      <w:bookmarkEnd w:id="1379"/>
      <w:bookmarkEnd w:id="1380"/>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81" w:name="_Ref414571413"/>
      <w:bookmarkStart w:id="1382" w:name="_Ref429050458"/>
      <w:bookmarkStart w:id="1383" w:name="_Toc3557000"/>
      <w:bookmarkStart w:id="1384" w:name="_Toc34747250"/>
      <w:bookmarkStart w:id="1385" w:name="_Toc69254518"/>
      <w:r w:rsidRPr="007055D9">
        <w:t>L</w:t>
      </w:r>
      <w:bookmarkEnd w:id="1381"/>
      <w:r w:rsidR="00246BE4">
        <w:t>ocation</w:t>
      </w:r>
      <w:bookmarkEnd w:id="1382"/>
      <w:bookmarkEnd w:id="1383"/>
      <w:bookmarkEnd w:id="1384"/>
      <w:bookmarkEnd w:id="1385"/>
    </w:p>
    <w:p w14:paraId="67B38DD6" w14:textId="6C8CA660" w:rsidR="007D6B05" w:rsidRDefault="007D6B05" w:rsidP="007D6B05">
      <w:pPr>
        <w:jc w:val="both"/>
      </w:pPr>
      <w:r w:rsidRPr="007055D9">
        <w:t xml:space="preserve">The definition of the connection line is described as a series of points </w:t>
      </w:r>
      <w:ins w:id="1386" w:author="Dr. Carsten Franke" w:date="2021-02-17T13:52:00Z">
        <w:r w:rsidR="00064214" w:rsidRPr="00064214">
          <w:rPr>
            <w:highlight w:val="yellow"/>
          </w:rPr>
          <w:t>(vertices)</w:t>
        </w:r>
        <w:r w:rsidR="00064214">
          <w:t xml:space="preserve"> </w:t>
        </w:r>
      </w:ins>
      <w:r w:rsidRPr="007055D9">
        <w:t>and thus split into segments</w:t>
      </w:r>
      <w:ins w:id="138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8" w:name="_Toc3566481"/>
      <w:bookmarkStart w:id="1389" w:name="_Toc34747482"/>
      <w:bookmarkStart w:id="1390"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8"/>
      <w:bookmarkEnd w:id="1389"/>
      <w:bookmarkEnd w:id="1390"/>
    </w:p>
    <w:p w14:paraId="5242F264" w14:textId="4880333E" w:rsidR="00FC3371" w:rsidRDefault="005C5466" w:rsidP="007D6B05">
      <w:pPr>
        <w:jc w:val="both"/>
      </w:pPr>
      <w:r>
        <w:t xml:space="preserve">A </w:t>
      </w:r>
      <w:del w:id="139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92"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3" w:name="_Toc3566482"/>
      <w:bookmarkStart w:id="1394" w:name="_Toc34747483"/>
      <w:bookmarkStart w:id="1395"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3"/>
      <w:bookmarkEnd w:id="1394"/>
      <w:bookmarkEnd w:id="1395"/>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6" w:name="_Toc3566483"/>
      <w:bookmarkStart w:id="1397" w:name="_Toc34747484"/>
      <w:bookmarkStart w:id="1398"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6"/>
      <w:bookmarkEnd w:id="1397"/>
      <w:bookmarkEnd w:id="139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9" w:name="_Toc432343680"/>
      <w:bookmarkStart w:id="1400" w:name="_Ref69114607"/>
      <w:bookmarkStart w:id="1401" w:name="_Ref69114623"/>
      <w:bookmarkStart w:id="1402" w:name="_Toc69254519"/>
      <w:bookmarkStart w:id="1403" w:name="_Toc3557001"/>
      <w:bookmarkStart w:id="1404" w:name="_Toc34747251"/>
      <w:r w:rsidRPr="00037F3D">
        <w:t>Intermittent</w:t>
      </w:r>
      <w:r w:rsidR="00747A5E" w:rsidRPr="00037F3D">
        <w:t xml:space="preserve"> Connection Lines</w:t>
      </w:r>
      <w:bookmarkEnd w:id="1399"/>
      <w:bookmarkEnd w:id="1400"/>
      <w:bookmarkEnd w:id="1401"/>
      <w:bookmarkEnd w:id="1402"/>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7" w:author="nick" w:date="2021-04-11T10:36:00Z"/>
        </w:rPr>
      </w:pPr>
      <w:proofErr w:type="spellStart"/>
      <w:ins w:id="1418" w:author="nick" w:date="2021-04-11T10:36:00Z">
        <w:r>
          <w:t>Terminology</w:t>
        </w:r>
        <w:proofErr w:type="spellEnd"/>
        <w:r>
          <w:t>:</w:t>
        </w:r>
      </w:ins>
    </w:p>
    <w:p w14:paraId="6BC85D5C" w14:textId="77777777" w:rsidR="005C6487" w:rsidRDefault="005C6487" w:rsidP="005C6487">
      <w:pPr>
        <w:keepNext/>
        <w:spacing w:before="120"/>
        <w:jc w:val="center"/>
        <w:rPr>
          <w:ins w:id="1419" w:author="nick" w:date="2021-04-11T10:36:00Z"/>
        </w:rPr>
      </w:pPr>
      <w:ins w:id="1420"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21" w:author="nick" w:date="2021-04-11T10:36:00Z"/>
        </w:rPr>
      </w:pPr>
      <w:bookmarkStart w:id="1422" w:name="_Toc69255811"/>
      <w:ins w:id="1423" w:author="nick" w:date="2021-04-11T10:36:00Z">
        <w:r>
          <w:t xml:space="preserve">Figure </w:t>
        </w:r>
        <w:r>
          <w:fldChar w:fldCharType="begin"/>
        </w:r>
        <w:r>
          <w:instrText xml:space="preserve"> SEQ Figure \* ARABIC </w:instrText>
        </w:r>
        <w:r>
          <w:fldChar w:fldCharType="separate"/>
        </w:r>
      </w:ins>
      <w:r w:rsidR="00C4720B">
        <w:rPr>
          <w:noProof/>
        </w:rPr>
        <w:t>45</w:t>
      </w:r>
      <w:ins w:id="1424" w:author="nick" w:date="2021-04-11T10:36:00Z">
        <w:r>
          <w:fldChar w:fldCharType="end"/>
        </w:r>
        <w:r>
          <w:t xml:space="preserve">: </w:t>
        </w:r>
      </w:ins>
      <w:r w:rsidR="00B638D8">
        <w:t>T</w:t>
      </w:r>
      <w:ins w:id="1425" w:author="nick" w:date="2021-04-11T10:36:00Z">
        <w:r>
          <w:t>erminology of a regular intermittent weld</w:t>
        </w:r>
        <w:bookmarkEnd w:id="1422"/>
      </w:ins>
    </w:p>
    <w:p w14:paraId="58BC2EFA" w14:textId="4623F200" w:rsidR="005C6487" w:rsidRDefault="005C6487" w:rsidP="005C6487">
      <w:pPr>
        <w:rPr>
          <w:ins w:id="1426" w:author="nick" w:date="2021-04-11T10:36:00Z"/>
        </w:rPr>
      </w:pPr>
      <w:ins w:id="1427" w:author="nick" w:date="2021-04-11T10:36:00Z">
        <w:r>
          <w:t>In the example above, the connection line has a '</w:t>
        </w:r>
        <w:r w:rsidRPr="000D3CFE">
          <w:rPr>
            <w:b/>
          </w:rPr>
          <w:t>total length</w:t>
        </w:r>
        <w:r>
          <w:rPr>
            <w:b/>
          </w:rPr>
          <w:t>'</w:t>
        </w:r>
        <w:r>
          <w:t xml:space="preserve"> of 17. </w:t>
        </w:r>
      </w:ins>
      <w:ins w:id="1428" w:author="nick" w:date="2021-04-20T00:01:00Z">
        <w:r w:rsidR="000C5051" w:rsidRPr="00822F3A">
          <w:rPr>
            <w:highlight w:val="yellow"/>
          </w:rPr>
          <w:t xml:space="preserve">The </w:t>
        </w:r>
      </w:ins>
      <w:ins w:id="1429" w:author="nick" w:date="2021-04-20T00:02:00Z">
        <w:r w:rsidR="00822F3A" w:rsidRPr="00822F3A">
          <w:rPr>
            <w:b/>
            <w:highlight w:val="yellow"/>
          </w:rPr>
          <w:t>'</w:t>
        </w:r>
      </w:ins>
      <w:ins w:id="1430" w:author="nick" w:date="2021-04-20T00:01:00Z">
        <w:r w:rsidR="000C5051" w:rsidRPr="00822F3A">
          <w:rPr>
            <w:b/>
            <w:highlight w:val="yellow"/>
          </w:rPr>
          <w:t>number of segments</w:t>
        </w:r>
      </w:ins>
      <w:ins w:id="1431" w:author="nick" w:date="2021-04-20T00:02:00Z">
        <w:r w:rsidR="00822F3A" w:rsidRPr="00822F3A">
          <w:rPr>
            <w:b/>
            <w:highlight w:val="yellow"/>
          </w:rPr>
          <w:t>'</w:t>
        </w:r>
      </w:ins>
      <w:ins w:id="1432" w:author="nick" w:date="2021-04-20T00:01:00Z">
        <w:r w:rsidR="000C5051" w:rsidRPr="00822F3A">
          <w:rPr>
            <w:highlight w:val="yellow"/>
          </w:rPr>
          <w:t xml:space="preserve"> i</w:t>
        </w:r>
      </w:ins>
      <w:ins w:id="1433" w:author="nick" w:date="2021-04-11T10:36:00Z">
        <w:r w:rsidRPr="00822F3A">
          <w:rPr>
            <w:highlight w:val="yellow"/>
          </w:rPr>
          <w:t xml:space="preserve">t is welded </w:t>
        </w:r>
      </w:ins>
      <w:ins w:id="1434" w:author="nick" w:date="2021-04-20T00:01:00Z">
        <w:r w:rsidR="00822F3A" w:rsidRPr="00822F3A">
          <w:rPr>
            <w:highlight w:val="yellow"/>
          </w:rPr>
          <w:t>is 4</w:t>
        </w:r>
      </w:ins>
      <w:ins w:id="1435" w:author="nick" w:date="2021-04-20T00:02:00Z">
        <w:r w:rsidR="00822F3A" w:rsidRPr="00822F3A">
          <w:rPr>
            <w:highlight w:val="yellow"/>
          </w:rPr>
          <w:t xml:space="preserve"> </w:t>
        </w:r>
      </w:ins>
      <w:ins w:id="1436" w:author="nick" w:date="2021-04-11T10:36:00Z">
        <w:r w:rsidRPr="00822F3A">
          <w:rPr>
            <w:highlight w:val="yellow"/>
          </w:rPr>
          <w:t>equal '</w:t>
        </w:r>
        <w:r w:rsidRPr="00822F3A">
          <w:rPr>
            <w:b/>
            <w:highlight w:val="yellow"/>
          </w:rPr>
          <w:t>segments'</w:t>
        </w:r>
      </w:ins>
      <w:ins w:id="1437" w:author="nick" w:date="2021-04-20T00:02:00Z">
        <w:r w:rsidR="00822F3A" w:rsidRPr="00822F3A">
          <w:rPr>
            <w:highlight w:val="yellow"/>
          </w:rPr>
          <w:t>, each</w:t>
        </w:r>
      </w:ins>
      <w:ins w:id="1438"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39" w:author="nick" w:date="2021-04-11T10:36:00Z"/>
        </w:rPr>
      </w:pPr>
      <w:ins w:id="1440"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41" w:author="nick" w:date="2021-04-11T10:36:00Z"/>
        </w:rPr>
      </w:pPr>
      <w:bookmarkStart w:id="1442" w:name="_Toc69255812"/>
      <w:ins w:id="1443" w:author="nick" w:date="2021-04-11T10:36:00Z">
        <w:r>
          <w:t xml:space="preserve">Figure </w:t>
        </w:r>
        <w:r>
          <w:fldChar w:fldCharType="begin"/>
        </w:r>
        <w:r>
          <w:instrText xml:space="preserve"> SEQ Figure \* ARABIC </w:instrText>
        </w:r>
        <w:r>
          <w:fldChar w:fldCharType="separate"/>
        </w:r>
      </w:ins>
      <w:r w:rsidR="00C4720B">
        <w:rPr>
          <w:noProof/>
        </w:rPr>
        <w:t>46</w:t>
      </w:r>
      <w:ins w:id="1444" w:author="nick" w:date="2021-04-11T10:36:00Z">
        <w:r>
          <w:fldChar w:fldCharType="end"/>
        </w:r>
        <w:r>
          <w:t xml:space="preserve">: </w:t>
        </w:r>
      </w:ins>
      <w:r w:rsidR="00B638D8">
        <w:t>R</w:t>
      </w:r>
      <w:ins w:id="1445" w:author="nick" w:date="2021-04-11T10:36:00Z">
        <w:r>
          <w:t xml:space="preserve">egular intermittent weld with </w:t>
        </w:r>
      </w:ins>
      <w:ins w:id="1446" w:author="nick" w:date="2021-04-11T10:40:00Z">
        <w:r w:rsidR="00A12303">
          <w:t>first spacing and last spacing</w:t>
        </w:r>
      </w:ins>
      <w:bookmarkEnd w:id="1442"/>
    </w:p>
    <w:p w14:paraId="121EE936" w14:textId="6A06ECAD" w:rsidR="005C6487" w:rsidRDefault="005C6487" w:rsidP="005C6487">
      <w:pPr>
        <w:rPr>
          <w:ins w:id="1447" w:author="nick" w:date="2021-04-11T10:37:00Z"/>
        </w:rPr>
      </w:pPr>
      <w:ins w:id="1448" w:author="nick" w:date="2021-04-11T10:36:00Z">
        <w:r>
          <w:t xml:space="preserve">In the above diagram, the welded segments have a </w:t>
        </w:r>
      </w:ins>
      <w:ins w:id="1449" w:author="nick" w:date="2021-04-11T10:56:00Z">
        <w:r w:rsidR="0002783D">
          <w:t xml:space="preserve">special </w:t>
        </w:r>
      </w:ins>
      <w:ins w:id="1450" w:author="nick" w:date="2021-04-11T10:36:00Z">
        <w:r>
          <w:t>'</w:t>
        </w:r>
      </w:ins>
      <w:ins w:id="1451" w:author="nick" w:date="2021-04-11T10:56:00Z">
        <w:r w:rsidR="0002783D">
          <w:rPr>
            <w:b/>
          </w:rPr>
          <w:t>first spacing</w:t>
        </w:r>
      </w:ins>
      <w:ins w:id="1452" w:author="nick" w:date="2021-04-11T10:36:00Z">
        <w:r w:rsidRPr="00B61BA2">
          <w:rPr>
            <w:b/>
          </w:rPr>
          <w:t>'</w:t>
        </w:r>
        <w:r>
          <w:t xml:space="preserve"> of 4 and a </w:t>
        </w:r>
        <w:r w:rsidRPr="00B61BA2">
          <w:t>'</w:t>
        </w:r>
      </w:ins>
      <w:ins w:id="1453" w:author="nick" w:date="2021-04-11T10:56:00Z">
        <w:r w:rsidR="0002783D">
          <w:rPr>
            <w:b/>
          </w:rPr>
          <w:t>last spacing</w:t>
        </w:r>
      </w:ins>
      <w:ins w:id="1454" w:author="nick" w:date="2021-04-11T10:36:00Z">
        <w:r w:rsidRPr="00B61BA2">
          <w:rPr>
            <w:b/>
          </w:rPr>
          <w:t>'</w:t>
        </w:r>
        <w:r>
          <w:t xml:space="preserve"> of 1</w:t>
        </w:r>
      </w:ins>
      <w:ins w:id="1455" w:author="nick" w:date="2021-04-11T10:56:00Z">
        <w:r w:rsidR="0002783D">
          <w:t>,</w:t>
        </w:r>
      </w:ins>
      <w:ins w:id="1456" w:author="nick" w:date="2021-04-11T10:36:00Z">
        <w:r>
          <w:t xml:space="preserve"> at the </w:t>
        </w:r>
      </w:ins>
      <w:ins w:id="1457" w:author="nick" w:date="2021-04-11T10:56:00Z">
        <w:r w:rsidR="0002783D">
          <w:t>beginning and end</w:t>
        </w:r>
      </w:ins>
      <w:ins w:id="1458" w:author="nick" w:date="2021-04-11T10:36:00Z">
        <w:r>
          <w:t xml:space="preserve"> of the connection line</w:t>
        </w:r>
      </w:ins>
      <w:ins w:id="1459" w:author="Dr. Carsten Franke" w:date="2021-04-12T10:39:00Z">
        <w:r w:rsidR="007E6469">
          <w:t>,</w:t>
        </w:r>
      </w:ins>
      <w:ins w:id="1460" w:author="nick" w:date="2021-04-11T10:57:00Z">
        <w:r w:rsidR="0002783D">
          <w:t xml:space="preserve"> respectively</w:t>
        </w:r>
      </w:ins>
      <w:ins w:id="1461" w:author="nick" w:date="2021-04-11T10:36:00Z">
        <w:r>
          <w:t xml:space="preserve">. Note that </w:t>
        </w:r>
        <w:r w:rsidRPr="009D2590">
          <w:rPr>
            <w:b/>
          </w:rPr>
          <w:t>'spacing'</w:t>
        </w:r>
        <w:r>
          <w:t xml:space="preserve"> is the gap between </w:t>
        </w:r>
        <w:r w:rsidRPr="009D2590">
          <w:rPr>
            <w:i/>
          </w:rPr>
          <w:t>successive</w:t>
        </w:r>
        <w:r>
          <w:t xml:space="preserve"> welds</w:t>
        </w:r>
      </w:ins>
      <w:ins w:id="1462" w:author="Dr. Carsten Franke" w:date="2021-04-12T09:48:00Z">
        <w:r w:rsidR="001D6425">
          <w:t>,</w:t>
        </w:r>
      </w:ins>
      <w:ins w:id="1463" w:author="nick" w:date="2021-04-11T10:36:00Z">
        <w:del w:id="1464" w:author="Dr. Carsten Franke" w:date="2021-04-12T09:48:00Z">
          <w:r w:rsidDel="001D6425">
            <w:delText>.</w:delText>
          </w:r>
        </w:del>
        <w:r>
          <w:t xml:space="preserve"> </w:t>
        </w:r>
      </w:ins>
      <w:ins w:id="1465" w:author="Dr. Carsten Franke" w:date="2021-04-12T09:48:00Z">
        <w:r w:rsidR="001D6425">
          <w:t>i</w:t>
        </w:r>
      </w:ins>
      <w:ins w:id="1466" w:author="nick" w:date="2021-04-11T10:36:00Z">
        <w:del w:id="1467" w:author="Dr. Carsten Franke" w:date="2021-04-12T09:48:00Z">
          <w:r w:rsidDel="001D6425">
            <w:delText>I</w:delText>
          </w:r>
        </w:del>
        <w:r>
          <w:t xml:space="preserve">n contrast </w:t>
        </w:r>
      </w:ins>
      <w:ins w:id="1468" w:author="nick" w:date="2021-04-11T10:58:00Z">
        <w:r w:rsidR="0002783D">
          <w:t xml:space="preserve">with </w:t>
        </w:r>
      </w:ins>
      <w:ins w:id="1469" w:author="nick" w:date="2021-04-11T10:36:00Z">
        <w:r>
          <w:t xml:space="preserve">the gap </w:t>
        </w:r>
      </w:ins>
      <w:ins w:id="1470" w:author="nick" w:date="2021-04-11T10:58:00Z">
        <w:r w:rsidR="0002783D">
          <w:t xml:space="preserve">at </w:t>
        </w:r>
      </w:ins>
      <w:ins w:id="1471" w:author="nick" w:date="2021-04-11T10:36:00Z">
        <w:r>
          <w:t>the begin and end of the connection line.</w:t>
        </w:r>
      </w:ins>
    </w:p>
    <w:p w14:paraId="4290D38F" w14:textId="6B0429E1" w:rsidR="00A12303" w:rsidRDefault="00A12303" w:rsidP="00A12303">
      <w:pPr>
        <w:rPr>
          <w:ins w:id="1472" w:author="nick" w:date="2021-04-11T10:37:00Z"/>
        </w:rPr>
      </w:pPr>
      <w:ins w:id="1473" w:author="nick" w:date="2021-04-11T10:37:00Z">
        <w:r>
          <w:t xml:space="preserve">The </w:t>
        </w:r>
        <w:r w:rsidRPr="00F41434">
          <w:rPr>
            <w:b/>
          </w:rPr>
          <w:t>'density'</w:t>
        </w:r>
        <w:r>
          <w:t xml:space="preserve"> </w:t>
        </w:r>
      </w:ins>
      <w:ins w:id="1474" w:author="Dr. Carsten Franke" w:date="2021-04-12T09:51:00Z">
        <w:r w:rsidR="001D6425" w:rsidRPr="001D6425">
          <w:rPr>
            <w:i/>
          </w:rPr>
          <w:t>d</w:t>
        </w:r>
        <w:r w:rsidR="001D6425">
          <w:t xml:space="preserve"> </w:t>
        </w:r>
      </w:ins>
      <w:ins w:id="1475" w:author="nick" w:date="2021-04-11T10:37:00Z">
        <w:r>
          <w:t>of the welded portion of the weld is defined as:</w:t>
        </w:r>
      </w:ins>
    </w:p>
    <w:p w14:paraId="4910E054" w14:textId="6DF044EE" w:rsidR="00A12303" w:rsidRDefault="00A12303" w:rsidP="00A12303">
      <w:pPr>
        <w:rPr>
          <w:ins w:id="1476" w:author="nick" w:date="2021-04-11T10:37:00Z"/>
        </w:rPr>
      </w:pPr>
      <m:oMathPara>
        <m:oMath>
          <m:r>
            <w:ins w:id="1477" w:author="nick" w:date="2021-04-11T10:37:00Z">
              <w:rPr>
                <w:rFonts w:ascii="Cambria Math" w:hAnsi="Cambria Math"/>
              </w:rPr>
              <m:t>d</m:t>
            </w:ins>
          </m:r>
          <m:r>
            <m:rPr>
              <m:sty m:val="p"/>
            </m:rPr>
            <w:rPr>
              <w:rFonts w:ascii="Cambria Math" w:hAnsi="Cambria Math" w:cs="Cambria Math"/>
            </w:rPr>
            <m:t>≔</m:t>
          </m:r>
          <m:f>
            <m:fPr>
              <m:ctrlPr>
                <w:ins w:id="1478" w:author="nick" w:date="2021-04-11T10:37:00Z">
                  <w:rPr>
                    <w:rFonts w:ascii="Cambria Math" w:hAnsi="Cambria Math"/>
                  </w:rPr>
                </w:ins>
              </m:ctrlPr>
            </m:fPr>
            <m:num>
              <m:r>
                <w:ins w:id="1479" w:author="nick" w:date="2021-04-11T10:37:00Z">
                  <m:rPr>
                    <m:sty m:val="p"/>
                  </m:rPr>
                  <w:rPr>
                    <w:rFonts w:ascii="Cambria Math" w:hAnsi="Cambria Math" w:cs="Cambria Math"/>
                  </w:rPr>
                  <m:t>length</m:t>
                </w:ins>
              </m:r>
            </m:num>
            <m:den>
              <m:r>
                <w:ins w:id="1480"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81" w:author="nick" w:date="2021-04-11T10:37:00Z"/>
        </w:rPr>
      </w:pPr>
      <w:ins w:id="1482" w:author="nick" w:date="2021-04-11T10:37:00Z">
        <w:r>
          <w:t>For the example above, the density of the welded line is 2/5</w:t>
        </w:r>
      </w:ins>
      <w:ins w:id="1483" w:author="Dr. Carsten Franke" w:date="2021-04-14T01:38:00Z">
        <w:r w:rsidR="001A4367">
          <w:t xml:space="preserve">. </w:t>
        </w:r>
      </w:ins>
    </w:p>
    <w:p w14:paraId="58D6C6AE" w14:textId="77777777" w:rsidR="00A12303" w:rsidRDefault="00A12303" w:rsidP="005C6487">
      <w:pPr>
        <w:rPr>
          <w:ins w:id="1484"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85"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8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6"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87"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88" w:author="Dr. Carsten Franke" w:date="2021-04-12T10:35:00Z">
              <w:r w:rsidR="00B47F08">
                <w:rPr>
                  <w:rFonts w:cs="Calibri"/>
                  <w:sz w:val="20"/>
                  <w:szCs w:val="20"/>
                </w:rPr>
                <w:t>≥</w:t>
              </w:r>
            </w:ins>
            <w:ins w:id="1489" w:author="Dr. Carsten Franke" w:date="2021-04-12T10:34:00Z">
              <w:r w:rsidR="00B47F08">
                <w:rPr>
                  <w:sz w:val="20"/>
                  <w:szCs w:val="20"/>
                </w:rPr>
                <w:t xml:space="preserve"> </w:t>
              </w:r>
            </w:ins>
            <w:ins w:id="1490"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1"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2"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93" w:name="_Ref68888312"/>
      <w:bookmarkStart w:id="1494"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3"/>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4"/>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5" w:author="nick" w:date="2021-04-19T23:34:00Z"/>
        </w:trPr>
        <w:tc>
          <w:tcPr>
            <w:tcW w:w="1558" w:type="dxa"/>
            <w:shd w:val="clear" w:color="auto" w:fill="auto"/>
          </w:tcPr>
          <w:p w14:paraId="0BDC5AD7" w14:textId="052AE08C" w:rsidR="003E0390" w:rsidRPr="00822F3A" w:rsidRDefault="003E0390" w:rsidP="00135AD3">
            <w:pPr>
              <w:rPr>
                <w:ins w:id="1496" w:author="nick" w:date="2021-04-19T23:34:00Z"/>
                <w:sz w:val="20"/>
                <w:szCs w:val="20"/>
                <w:highlight w:val="yellow"/>
              </w:rPr>
            </w:pPr>
            <w:proofErr w:type="spellStart"/>
            <w:ins w:id="1497" w:author="nick" w:date="2021-04-19T23:34:00Z">
              <w:r w:rsidRPr="00822F3A">
                <w:rPr>
                  <w:sz w:val="20"/>
                  <w:szCs w:val="20"/>
                  <w:highlight w:val="yellow"/>
                </w:rPr>
                <w:t>num_segments</w:t>
              </w:r>
              <w:proofErr w:type="spellEnd"/>
            </w:ins>
          </w:p>
        </w:tc>
        <w:tc>
          <w:tcPr>
            <w:tcW w:w="1559" w:type="dxa"/>
            <w:shd w:val="clear" w:color="auto" w:fill="auto"/>
          </w:tcPr>
          <w:p w14:paraId="1F95AB85" w14:textId="58F51886" w:rsidR="003E0390" w:rsidRPr="00822F3A" w:rsidRDefault="003E0390" w:rsidP="00135AD3">
            <w:pPr>
              <w:rPr>
                <w:ins w:id="1498" w:author="nick" w:date="2021-04-19T23:34:00Z"/>
                <w:sz w:val="20"/>
                <w:szCs w:val="20"/>
                <w:highlight w:val="yellow"/>
              </w:rPr>
            </w:pPr>
            <w:ins w:id="1499"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0" w:author="nick" w:date="2021-04-19T23:34:00Z"/>
                <w:sz w:val="20"/>
                <w:szCs w:val="20"/>
                <w:highlight w:val="yellow"/>
              </w:rPr>
            </w:pPr>
            <w:ins w:id="1501"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2" w:author="nick" w:date="2021-04-19T23:34:00Z"/>
                <w:sz w:val="20"/>
                <w:szCs w:val="20"/>
                <w:highlight w:val="yellow"/>
              </w:rPr>
            </w:pPr>
            <w:ins w:id="1503"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4" w:author="nick" w:date="2021-04-19T23:34:00Z"/>
                <w:sz w:val="20"/>
                <w:szCs w:val="20"/>
              </w:rPr>
            </w:pPr>
          </w:p>
        </w:tc>
      </w:tr>
      <w:tr w:rsidR="001A0C84" w:rsidRPr="00226A3F" w14:paraId="367F9ED2" w14:textId="77777777" w:rsidTr="003B062F">
        <w:trPr>
          <w:cantSplit/>
          <w:jc w:val="center"/>
          <w:ins w:id="1505" w:author="Dr. Carsten Franke" w:date="2021-04-09T18:51:00Z"/>
        </w:trPr>
        <w:tc>
          <w:tcPr>
            <w:tcW w:w="1558" w:type="dxa"/>
            <w:shd w:val="clear" w:color="auto" w:fill="auto"/>
          </w:tcPr>
          <w:p w14:paraId="0280D87E" w14:textId="36467DC4" w:rsidR="001A0C84" w:rsidRPr="00F90632" w:rsidRDefault="001A0C84" w:rsidP="00135AD3">
            <w:pPr>
              <w:rPr>
                <w:ins w:id="1506"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7" w:author="Dr. Carsten Franke" w:date="2021-04-09T18:51:00Z"/>
                <w:sz w:val="20"/>
                <w:szCs w:val="20"/>
              </w:rPr>
            </w:pPr>
            <w:ins w:id="1508"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09" w:author="Dr. Carsten Franke" w:date="2021-04-09T18:51:00Z"/>
                <w:sz w:val="20"/>
                <w:szCs w:val="20"/>
              </w:rPr>
            </w:pPr>
            <w:ins w:id="1510" w:author="Dr. Carsten Franke" w:date="2021-04-12T10:35:00Z">
              <w:r>
                <w:rPr>
                  <w:sz w:val="20"/>
                  <w:szCs w:val="20"/>
                </w:rPr>
                <w:t>&gt; 0</w:t>
              </w:r>
            </w:ins>
            <w:ins w:id="1511" w:author="nick" w:date="2021-04-11T11:07:00Z">
              <w:del w:id="1512"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3"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4" w:author="Dr. Carsten Franke" w:date="2021-04-09T18:51:00Z"/>
                <w:sz w:val="20"/>
                <w:szCs w:val="20"/>
              </w:rPr>
            </w:pPr>
            <w:ins w:id="1515"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16" w:author="Dr. Carsten Franke" w:date="2021-04-09T18:51:00Z"/>
                <w:sz w:val="20"/>
                <w:szCs w:val="20"/>
              </w:rPr>
            </w:pPr>
            <w:bookmarkStart w:id="1517" w:name="_Hlk69116746"/>
            <w:commentRangeStart w:id="1518"/>
            <w:ins w:id="1519" w:author="Dr. Carsten Franke" w:date="2021-04-09T19:30:00Z">
              <w:del w:id="1520" w:author="nick" w:date="2021-04-11T11:17:00Z">
                <w:r w:rsidDel="00144CA8">
                  <w:rPr>
                    <w:sz w:val="20"/>
                    <w:szCs w:val="20"/>
                  </w:rPr>
                  <w:delText xml:space="preserve">   f</w:delText>
                </w:r>
              </w:del>
            </w:ins>
            <w:ins w:id="1521" w:author="Dr. Carsten Franke" w:date="2021-04-09T19:29:00Z">
              <w:del w:id="1522"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3" w:author="Dr. Carsten Franke" w:date="2021-04-09T19:30:00Z">
              <w:del w:id="1524" w:author="nick" w:date="2021-04-11T11:17:00Z">
                <w:r w:rsidDel="00144CA8">
                  <w:rPr>
                    <w:sz w:val="20"/>
                    <w:szCs w:val="20"/>
                  </w:rPr>
                  <w:br/>
                </w:r>
                <w:r w:rsidRPr="001A0C84" w:rsidDel="00144CA8">
                  <w:rPr>
                    <w:sz w:val="20"/>
                    <w:szCs w:val="20"/>
                  </w:rPr>
                  <w:delText>≤</w:delText>
                </w:r>
              </w:del>
            </w:ins>
            <w:ins w:id="1525" w:author="Dr. Carsten Franke" w:date="2021-04-09T19:24:00Z">
              <w:del w:id="1526" w:author="nick" w:date="2021-04-11T11:17:00Z">
                <w:r w:rsidDel="00144CA8">
                  <w:rPr>
                    <w:sz w:val="20"/>
                    <w:szCs w:val="20"/>
                  </w:rPr>
                  <w:delText xml:space="preserve"> </w:delText>
                </w:r>
              </w:del>
            </w:ins>
            <w:ins w:id="1527" w:author="Dr. Carsten Franke" w:date="2021-04-09T19:30:00Z">
              <w:del w:id="1528" w:author="nick" w:date="2021-04-11T11:17:00Z">
                <w:r w:rsidDel="00144CA8">
                  <w:rPr>
                    <w:sz w:val="20"/>
                    <w:szCs w:val="20"/>
                  </w:rPr>
                  <w:delText>L</w:delText>
                </w:r>
              </w:del>
            </w:ins>
            <w:ins w:id="1529" w:author="Dr. Carsten Franke" w:date="2021-04-09T19:24:00Z">
              <w:del w:id="1530" w:author="nick" w:date="2021-04-11T11:17:00Z">
                <w:r w:rsidDel="00144CA8">
                  <w:rPr>
                    <w:sz w:val="20"/>
                    <w:szCs w:val="20"/>
                  </w:rPr>
                  <w:delText xml:space="preserve"> </w:delText>
                </w:r>
              </w:del>
            </w:ins>
            <w:commentRangeEnd w:id="1518"/>
            <w:r w:rsidR="00144CA8">
              <w:rPr>
                <w:rStyle w:val="Kommentarzeichen"/>
                <w:lang w:eastAsia="x-none"/>
              </w:rPr>
              <w:commentReference w:id="1518"/>
            </w:r>
            <w:bookmarkEnd w:id="1517"/>
          </w:p>
        </w:tc>
      </w:tr>
      <w:tr w:rsidR="001A0C84" w:rsidRPr="00226A3F" w14:paraId="379AC0C4" w14:textId="77777777" w:rsidTr="003B062F">
        <w:trPr>
          <w:cantSplit/>
          <w:jc w:val="center"/>
          <w:ins w:id="1531" w:author="Dr. Carsten Franke" w:date="2021-04-09T18:51:00Z"/>
        </w:trPr>
        <w:tc>
          <w:tcPr>
            <w:tcW w:w="1558" w:type="dxa"/>
            <w:shd w:val="clear" w:color="auto" w:fill="auto"/>
          </w:tcPr>
          <w:p w14:paraId="58FCA23F" w14:textId="31D6F265" w:rsidR="001A0C84" w:rsidRPr="00F90632" w:rsidRDefault="001A0C84" w:rsidP="00135AD3">
            <w:pPr>
              <w:rPr>
                <w:ins w:id="1532" w:author="Dr. Carsten Franke" w:date="2021-04-09T18:51:00Z"/>
                <w:sz w:val="20"/>
                <w:szCs w:val="20"/>
              </w:rPr>
            </w:pPr>
            <w:ins w:id="1533"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4" w:author="Dr. Carsten Franke" w:date="2021-04-09T18:51:00Z"/>
                <w:sz w:val="20"/>
                <w:szCs w:val="20"/>
              </w:rPr>
            </w:pPr>
            <w:ins w:id="1535"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36" w:author="Dr. Carsten Franke" w:date="2021-04-09T18:51:00Z"/>
                <w:sz w:val="20"/>
                <w:szCs w:val="20"/>
              </w:rPr>
            </w:pPr>
            <w:ins w:id="1537" w:author="Dr. Carsten Franke" w:date="2021-04-12T10:35:00Z">
              <w:r>
                <w:rPr>
                  <w:sz w:val="20"/>
                  <w:szCs w:val="20"/>
                </w:rPr>
                <w:t>&gt; 0</w:t>
              </w:r>
            </w:ins>
            <w:ins w:id="1538" w:author="nick" w:date="2021-04-11T11:07:00Z">
              <w:del w:id="153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0"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1" w:author="Dr. Carsten Franke" w:date="2021-04-09T18:51:00Z"/>
                <w:sz w:val="20"/>
                <w:szCs w:val="20"/>
              </w:rPr>
            </w:pPr>
            <w:ins w:id="1542"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3" w:author="Dr. Carsten Franke" w:date="2021-04-09T18:51:00Z"/>
                <w:sz w:val="20"/>
                <w:szCs w:val="20"/>
              </w:rPr>
            </w:pPr>
          </w:p>
        </w:tc>
      </w:tr>
      <w:tr w:rsidR="001A0C84" w:rsidRPr="00226A3F" w14:paraId="46BFCC66" w14:textId="77777777" w:rsidTr="003B062F">
        <w:trPr>
          <w:cantSplit/>
          <w:jc w:val="center"/>
          <w:ins w:id="1544" w:author="Dr. Carsten Franke" w:date="2021-04-09T19:16:00Z"/>
        </w:trPr>
        <w:tc>
          <w:tcPr>
            <w:tcW w:w="1558" w:type="dxa"/>
            <w:shd w:val="clear" w:color="auto" w:fill="auto"/>
          </w:tcPr>
          <w:p w14:paraId="620EBC24" w14:textId="0DAE9D48" w:rsidR="001A0C84" w:rsidRPr="00F90632" w:rsidRDefault="001A0C84" w:rsidP="00135AD3">
            <w:pPr>
              <w:rPr>
                <w:ins w:id="1545" w:author="Dr. Carsten Franke" w:date="2021-04-09T19:16:00Z"/>
                <w:sz w:val="20"/>
                <w:szCs w:val="20"/>
              </w:rPr>
            </w:pPr>
            <w:proofErr w:type="spellStart"/>
            <w:ins w:id="1546" w:author="Dr. Carsten Franke" w:date="2021-04-09T19:26:00Z">
              <w:r w:rsidRPr="00E22006">
                <w:rPr>
                  <w:sz w:val="20"/>
                  <w:szCs w:val="20"/>
                </w:rPr>
                <w:t>first_spacing</w:t>
              </w:r>
            </w:ins>
            <w:proofErr w:type="spellEnd"/>
            <w:ins w:id="1547"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8" w:author="Dr. Carsten Franke" w:date="2021-04-09T19:16:00Z"/>
                <w:sz w:val="20"/>
                <w:szCs w:val="20"/>
              </w:rPr>
            </w:pPr>
            <w:ins w:id="1549"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0" w:author="Dr. Carsten Franke" w:date="2021-04-09T19:16:00Z"/>
                <w:sz w:val="20"/>
                <w:szCs w:val="20"/>
              </w:rPr>
            </w:pPr>
            <w:ins w:id="1551" w:author="Dr. Carsten Franke" w:date="2021-04-12T10:35:00Z">
              <w:r>
                <w:rPr>
                  <w:rFonts w:cs="Calibri"/>
                  <w:sz w:val="20"/>
                  <w:szCs w:val="20"/>
                </w:rPr>
                <w:t>≥</w:t>
              </w:r>
              <w:r w:rsidRPr="00460A9F">
                <w:rPr>
                  <w:sz w:val="20"/>
                  <w:szCs w:val="20"/>
                </w:rPr>
                <w:t xml:space="preserve"> 0.0</w:t>
              </w:r>
            </w:ins>
            <w:ins w:id="1552" w:author="nick" w:date="2021-04-11T11:07:00Z">
              <w:del w:id="155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4" w:author="Dr. Carsten Franke" w:date="2021-04-09T19:24:00Z">
              <w:r w:rsidR="001A0C84">
                <w:rPr>
                  <w:sz w:val="20"/>
                  <w:szCs w:val="20"/>
                </w:rPr>
                <w:t xml:space="preserve"> </w:t>
              </w:r>
            </w:ins>
            <w:ins w:id="1555"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56" w:author="Dr. Carsten Franke" w:date="2021-04-09T19:16:00Z"/>
                <w:sz w:val="20"/>
                <w:szCs w:val="20"/>
              </w:rPr>
            </w:pPr>
            <w:ins w:id="1557" w:author="Dr. Carsten Franke" w:date="2021-04-09T19:25:00Z">
              <w:r w:rsidRPr="00E22006">
                <w:rPr>
                  <w:sz w:val="20"/>
                  <w:szCs w:val="20"/>
                </w:rPr>
                <w:t>Optional</w:t>
              </w:r>
            </w:ins>
            <w:ins w:id="1558"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59" w:author="Dr. Carsten Franke" w:date="2021-04-09T19:16:00Z"/>
                <w:sz w:val="20"/>
                <w:szCs w:val="20"/>
              </w:rPr>
            </w:pPr>
          </w:p>
        </w:tc>
      </w:tr>
      <w:tr w:rsidR="001A0C84" w:rsidRPr="00226A3F" w14:paraId="1F79AC77" w14:textId="77777777" w:rsidTr="003B062F">
        <w:trPr>
          <w:cantSplit/>
          <w:jc w:val="center"/>
          <w:ins w:id="1560" w:author="Dr. Carsten Franke" w:date="2021-04-09T19:16:00Z"/>
        </w:trPr>
        <w:tc>
          <w:tcPr>
            <w:tcW w:w="1558" w:type="dxa"/>
            <w:shd w:val="clear" w:color="auto" w:fill="auto"/>
          </w:tcPr>
          <w:p w14:paraId="4EE7A412" w14:textId="5B1107B6" w:rsidR="001A0C84" w:rsidRPr="00F90632" w:rsidRDefault="001A0C84" w:rsidP="00135AD3">
            <w:pPr>
              <w:rPr>
                <w:ins w:id="1561" w:author="Dr. Carsten Franke" w:date="2021-04-09T19:16:00Z"/>
                <w:sz w:val="20"/>
                <w:szCs w:val="20"/>
              </w:rPr>
            </w:pPr>
            <w:proofErr w:type="spellStart"/>
            <w:ins w:id="1562" w:author="Dr. Carsten Franke" w:date="2021-04-09T19:27:00Z">
              <w:r>
                <w:rPr>
                  <w:sz w:val="20"/>
                  <w:szCs w:val="20"/>
                </w:rPr>
                <w:t>la</w:t>
              </w:r>
              <w:r w:rsidRPr="00E22006">
                <w:rPr>
                  <w:sz w:val="20"/>
                  <w:szCs w:val="20"/>
                </w:rPr>
                <w:t>st_spacing</w:t>
              </w:r>
            </w:ins>
            <w:proofErr w:type="spellEnd"/>
            <w:ins w:id="1563"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4" w:author="Dr. Carsten Franke" w:date="2021-04-09T19:16:00Z"/>
                <w:sz w:val="20"/>
                <w:szCs w:val="20"/>
              </w:rPr>
            </w:pPr>
            <w:ins w:id="1565"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66" w:author="Dr. Carsten Franke" w:date="2021-04-09T19:16:00Z"/>
                <w:sz w:val="20"/>
                <w:szCs w:val="20"/>
              </w:rPr>
            </w:pPr>
            <w:ins w:id="1567" w:author="Dr. Carsten Franke" w:date="2021-04-12T10:36:00Z">
              <w:r>
                <w:rPr>
                  <w:rFonts w:cs="Calibri"/>
                  <w:sz w:val="20"/>
                  <w:szCs w:val="20"/>
                </w:rPr>
                <w:t>≥</w:t>
              </w:r>
              <w:r w:rsidRPr="00460A9F">
                <w:rPr>
                  <w:sz w:val="20"/>
                  <w:szCs w:val="20"/>
                </w:rPr>
                <w:t xml:space="preserve"> 0.0</w:t>
              </w:r>
            </w:ins>
            <w:ins w:id="1568" w:author="nick" w:date="2021-04-11T11:07:00Z">
              <w:del w:id="1569"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0" w:author="Dr. Carsten Franke" w:date="2021-04-09T19:35:00Z">
              <w:r w:rsidR="00E37155">
                <w:rPr>
                  <w:sz w:val="20"/>
                  <w:szCs w:val="20"/>
                </w:rPr>
                <w:t xml:space="preserve"> </w:t>
              </w:r>
              <w:r w:rsidR="00E37155">
                <w:rPr>
                  <w:sz w:val="20"/>
                  <w:szCs w:val="20"/>
                </w:rPr>
                <w:br/>
                <w:t>(default: 0)</w:t>
              </w:r>
            </w:ins>
            <w:ins w:id="1571"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2" w:author="Dr. Carsten Franke" w:date="2021-04-09T19:16:00Z"/>
                <w:sz w:val="20"/>
                <w:szCs w:val="20"/>
              </w:rPr>
            </w:pPr>
            <w:ins w:id="1573" w:author="Dr. Carsten Franke" w:date="2021-04-09T19:25:00Z">
              <w:r w:rsidRPr="00E22006">
                <w:rPr>
                  <w:sz w:val="20"/>
                  <w:szCs w:val="20"/>
                </w:rPr>
                <w:t>Optional</w:t>
              </w:r>
            </w:ins>
            <w:ins w:id="1574"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5" w:author="Dr. Carsten Franke" w:date="2021-04-09T19:16:00Z"/>
                <w:sz w:val="20"/>
                <w:szCs w:val="20"/>
              </w:rPr>
            </w:pPr>
          </w:p>
        </w:tc>
      </w:tr>
      <w:tr w:rsidR="00E72B41" w:rsidRPr="00226A3F" w14:paraId="7DE6DFD6" w14:textId="77777777" w:rsidTr="003B062F">
        <w:trPr>
          <w:cantSplit/>
          <w:jc w:val="center"/>
          <w:ins w:id="1576" w:author="Dr. Carsten Franke" w:date="2021-04-09T18:51:00Z"/>
        </w:trPr>
        <w:tc>
          <w:tcPr>
            <w:tcW w:w="1558" w:type="dxa"/>
            <w:shd w:val="clear" w:color="auto" w:fill="auto"/>
          </w:tcPr>
          <w:p w14:paraId="7B478538" w14:textId="37459358" w:rsidR="00E72B41" w:rsidRPr="00F90632" w:rsidRDefault="00203B40" w:rsidP="00B47F08">
            <w:pPr>
              <w:rPr>
                <w:ins w:id="1577" w:author="Dr. Carsten Franke" w:date="2021-04-09T18:51:00Z"/>
                <w:sz w:val="20"/>
                <w:szCs w:val="20"/>
              </w:rPr>
            </w:pPr>
            <w:ins w:id="1578" w:author="Dr. Carsten Franke" w:date="2021-04-09T19:31:00Z">
              <w:r>
                <w:rPr>
                  <w:sz w:val="20"/>
                  <w:szCs w:val="20"/>
                </w:rPr>
                <w:t>keep</w:t>
              </w:r>
            </w:ins>
            <w:ins w:id="1579"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0" w:author="Dr. Carsten Franke" w:date="2021-04-09T18:51:00Z"/>
                <w:sz w:val="20"/>
                <w:szCs w:val="20"/>
              </w:rPr>
            </w:pPr>
            <w:ins w:id="1581"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2" w:author="Dr. Carsten Franke" w:date="2021-04-09T18:51:00Z"/>
                <w:sz w:val="20"/>
                <w:szCs w:val="20"/>
              </w:rPr>
            </w:pPr>
            <w:ins w:id="1583" w:author="Dr. Carsten Franke" w:date="2021-04-09T19:33:00Z">
              <w:r>
                <w:rPr>
                  <w:sz w:val="20"/>
                  <w:szCs w:val="20"/>
                </w:rPr>
                <w:t>s</w:t>
              </w:r>
            </w:ins>
            <w:ins w:id="1584" w:author="Dr. Carsten Franke" w:date="2021-04-09T19:32:00Z">
              <w:r w:rsidRPr="00EF23E1">
                <w:rPr>
                  <w:sz w:val="20"/>
                  <w:szCs w:val="20"/>
                </w:rPr>
                <w:t>pacing</w:t>
              </w:r>
            </w:ins>
            <w:ins w:id="1585" w:author="Dr. Carsten Franke" w:date="2021-04-09T19:33:00Z">
              <w:r>
                <w:rPr>
                  <w:sz w:val="20"/>
                  <w:szCs w:val="20"/>
                </w:rPr>
                <w:t xml:space="preserve">, </w:t>
              </w:r>
              <w:r>
                <w:rPr>
                  <w:sz w:val="20"/>
                  <w:szCs w:val="20"/>
                </w:rPr>
                <w:br/>
              </w:r>
            </w:ins>
            <w:ins w:id="1586" w:author="Dr. Carsten Franke" w:date="2021-04-09T19:32:00Z">
              <w:r w:rsidRPr="00EF23E1">
                <w:rPr>
                  <w:sz w:val="20"/>
                  <w:szCs w:val="20"/>
                </w:rPr>
                <w:t>length</w:t>
              </w:r>
            </w:ins>
            <w:ins w:id="1587" w:author="Dr. Carsten Franke" w:date="2021-04-09T19:33:00Z">
              <w:r>
                <w:rPr>
                  <w:sz w:val="20"/>
                  <w:szCs w:val="20"/>
                </w:rPr>
                <w:t xml:space="preserve">, </w:t>
              </w:r>
              <w:r>
                <w:rPr>
                  <w:sz w:val="20"/>
                  <w:szCs w:val="20"/>
                </w:rPr>
                <w:br/>
              </w:r>
            </w:ins>
            <w:ins w:id="1588" w:author="Dr. Carsten Franke" w:date="2021-04-09T19:32:00Z">
              <w:r w:rsidRPr="00EF23E1">
                <w:rPr>
                  <w:sz w:val="20"/>
                  <w:szCs w:val="20"/>
                </w:rPr>
                <w:t>density</w:t>
              </w:r>
            </w:ins>
            <w:ins w:id="1589" w:author="Dr. Carsten Franke" w:date="2021-04-09T19:24:00Z">
              <w:r w:rsidR="00E22006">
                <w:rPr>
                  <w:sz w:val="20"/>
                  <w:szCs w:val="20"/>
                </w:rPr>
                <w:t xml:space="preserve"> </w:t>
              </w:r>
            </w:ins>
            <w:ins w:id="1590"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1" w:author="Dr. Carsten Franke" w:date="2021-04-09T18:51:00Z"/>
                <w:sz w:val="20"/>
                <w:szCs w:val="20"/>
              </w:rPr>
            </w:pPr>
            <w:ins w:id="1592" w:author="Dr. Carsten Franke" w:date="2021-04-09T19:25:00Z">
              <w:r w:rsidRPr="00E22006">
                <w:rPr>
                  <w:sz w:val="20"/>
                  <w:szCs w:val="20"/>
                </w:rPr>
                <w:t>Optional</w:t>
              </w:r>
            </w:ins>
            <w:ins w:id="1593"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4" w:author="Dr. Carsten Franke" w:date="2021-04-09T18:51:00Z"/>
                <w:sz w:val="20"/>
                <w:szCs w:val="20"/>
              </w:rPr>
            </w:pPr>
            <w:ins w:id="1595" w:author="Dr. Carsten Franke" w:date="2021-04-09T19:24:00Z">
              <w:r>
                <w:rPr>
                  <w:sz w:val="20"/>
                  <w:szCs w:val="20"/>
                </w:rPr>
                <w:t xml:space="preserve"> </w:t>
              </w:r>
            </w:ins>
          </w:p>
        </w:tc>
      </w:tr>
      <w:tr w:rsidR="008B1FAC" w:rsidRPr="00226A3F" w14:paraId="6A4EDB1A" w14:textId="77777777" w:rsidTr="003B062F">
        <w:trPr>
          <w:cantSplit/>
          <w:jc w:val="center"/>
          <w:ins w:id="1596" w:author="nick" w:date="2021-04-11T11:09:00Z"/>
        </w:trPr>
        <w:tc>
          <w:tcPr>
            <w:tcW w:w="1558" w:type="dxa"/>
            <w:shd w:val="clear" w:color="auto" w:fill="auto"/>
          </w:tcPr>
          <w:p w14:paraId="792003FC" w14:textId="1A26BCDC" w:rsidR="008B1FAC" w:rsidRDefault="008B1FAC" w:rsidP="00B47F08">
            <w:pPr>
              <w:rPr>
                <w:ins w:id="1597" w:author="nick" w:date="2021-04-11T11:09:00Z"/>
                <w:sz w:val="20"/>
                <w:szCs w:val="20"/>
              </w:rPr>
            </w:pPr>
            <w:proofErr w:type="spellStart"/>
            <w:ins w:id="1598"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99" w:author="nick" w:date="2021-04-11T11:09:00Z"/>
                <w:sz w:val="20"/>
                <w:szCs w:val="20"/>
              </w:rPr>
            </w:pPr>
            <w:ins w:id="1600"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1" w:author="nick" w:date="2021-04-11T11:09:00Z"/>
                <w:sz w:val="20"/>
                <w:szCs w:val="20"/>
                <w:highlight w:val="yellow"/>
              </w:rPr>
            </w:pPr>
            <w:ins w:id="1602" w:author="nick" w:date="2021-04-11T11:09:00Z">
              <w:r w:rsidRPr="00EA5C12">
                <w:rPr>
                  <w:rFonts w:cs="Calibri"/>
                  <w:sz w:val="20"/>
                  <w:szCs w:val="20"/>
                  <w:highlight w:val="yellow"/>
                </w:rPr>
                <w:t>≥</w:t>
              </w:r>
              <w:r w:rsidRPr="00EA5C12">
                <w:rPr>
                  <w:sz w:val="20"/>
                  <w:szCs w:val="20"/>
                  <w:highlight w:val="yellow"/>
                </w:rPr>
                <w:t xml:space="preserve"> 0.0</w:t>
              </w:r>
            </w:ins>
            <w:ins w:id="1603" w:author="Dr. Carsten Franke" w:date="2021-04-12T10:35:00Z">
              <w:r w:rsidR="00B47F08" w:rsidRPr="00EA5C12">
                <w:rPr>
                  <w:sz w:val="20"/>
                  <w:szCs w:val="20"/>
                  <w:highlight w:val="yellow"/>
                </w:rPr>
                <w:t xml:space="preserve"> </w:t>
              </w:r>
            </w:ins>
          </w:p>
          <w:p w14:paraId="7E840DE4" w14:textId="03A4B3BC" w:rsidR="008B1FAC" w:rsidRPr="00EA5C12" w:rsidRDefault="008B1FAC" w:rsidP="00EA5C12">
            <w:pPr>
              <w:spacing w:after="0"/>
              <w:rPr>
                <w:ins w:id="1604" w:author="nick" w:date="2021-04-11T11:09:00Z"/>
                <w:sz w:val="20"/>
                <w:szCs w:val="20"/>
                <w:highlight w:val="yellow"/>
              </w:rPr>
            </w:pPr>
            <w:ins w:id="1605" w:author="nick" w:date="2021-04-11T11:10:00Z">
              <w:r w:rsidRPr="00EA5C12">
                <w:rPr>
                  <w:sz w:val="20"/>
                  <w:szCs w:val="20"/>
                  <w:highlight w:val="yellow"/>
                </w:rPr>
                <w:t>(</w:t>
              </w:r>
            </w:ins>
            <w:ins w:id="1606" w:author="nick" w:date="2021-04-11T11:09:00Z">
              <w:r w:rsidRPr="00EA5C12">
                <w:rPr>
                  <w:sz w:val="20"/>
                  <w:szCs w:val="20"/>
                  <w:highlight w:val="yellow"/>
                </w:rPr>
                <w:t>default</w:t>
              </w:r>
            </w:ins>
            <w:ins w:id="1607" w:author="nick" w:date="2021-04-11T11:10:00Z">
              <w:r w:rsidRPr="00EA5C12">
                <w:rPr>
                  <w:sz w:val="20"/>
                  <w:szCs w:val="20"/>
                  <w:highlight w:val="yellow"/>
                </w:rPr>
                <w:t xml:space="preserve">: </w:t>
              </w:r>
            </w:ins>
            <w:ins w:id="1608" w:author="nick" w:date="2021-04-20T00:16:00Z">
              <w:r w:rsidR="00EA5C12" w:rsidRPr="00EA5C12">
                <w:rPr>
                  <w:sz w:val="20"/>
                  <w:szCs w:val="20"/>
                  <w:highlight w:val="yellow"/>
                </w:rPr>
                <w:t>0.0</w:t>
              </w:r>
            </w:ins>
            <w:ins w:id="1609" w:author="nick" w:date="2021-04-20T00:15:00Z">
              <w:r w:rsidR="00EA5C12" w:rsidRPr="00EA5C12">
                <w:rPr>
                  <w:rFonts w:cs="Calibri"/>
                  <w:sz w:val="20"/>
                  <w:szCs w:val="20"/>
                  <w:highlight w:val="yellow"/>
                </w:rPr>
                <w:t>1</w:t>
              </w:r>
            </w:ins>
            <w:ins w:id="1610" w:author="nick" w:date="2021-04-11T11:10:00Z">
              <w:r w:rsidRPr="00EA5C12">
                <w:rPr>
                  <w:rFonts w:cs="Calibri"/>
                  <w:sz w:val="20"/>
                  <w:szCs w:val="20"/>
                  <w:highlight w:val="yellow"/>
                </w:rPr>
                <w:t>)</w:t>
              </w:r>
            </w:ins>
            <w:ins w:id="1611" w:author="nick" w:date="2021-04-11T11:09:00Z">
              <w:r w:rsidRPr="00EA5C12">
                <w:rPr>
                  <w:rFonts w:cs="Calibri"/>
                  <w:sz w:val="20"/>
                  <w:szCs w:val="20"/>
                  <w:highlight w:val="yellow"/>
                </w:rPr>
                <w:br/>
              </w:r>
            </w:ins>
          </w:p>
        </w:tc>
        <w:tc>
          <w:tcPr>
            <w:tcW w:w="1163" w:type="dxa"/>
            <w:shd w:val="clear" w:color="auto" w:fill="auto"/>
          </w:tcPr>
          <w:p w14:paraId="2B15DD37" w14:textId="45A4395B" w:rsidR="008B1FAC" w:rsidRPr="00E22006" w:rsidRDefault="008B1FAC" w:rsidP="00B47F08">
            <w:pPr>
              <w:rPr>
                <w:ins w:id="1612" w:author="nick" w:date="2021-04-11T11:09:00Z"/>
                <w:sz w:val="20"/>
                <w:szCs w:val="20"/>
              </w:rPr>
            </w:pPr>
            <w:ins w:id="1613" w:author="nick" w:date="2021-04-11T11:09:00Z">
              <w:r>
                <w:rPr>
                  <w:sz w:val="20"/>
                  <w:szCs w:val="20"/>
                </w:rPr>
                <w:t>Optional</w:t>
              </w:r>
            </w:ins>
          </w:p>
        </w:tc>
        <w:tc>
          <w:tcPr>
            <w:tcW w:w="2409" w:type="dxa"/>
            <w:vMerge w:val="restart"/>
            <w:shd w:val="clear" w:color="auto" w:fill="auto"/>
          </w:tcPr>
          <w:p w14:paraId="1DA6D3F4" w14:textId="77777777" w:rsidR="00EA5C12" w:rsidRPr="00EA5C12" w:rsidRDefault="00EA5C12" w:rsidP="008B1FAC">
            <w:pPr>
              <w:rPr>
                <w:ins w:id="1614" w:author="nick" w:date="2021-04-20T00:18:00Z"/>
                <w:sz w:val="20"/>
                <w:szCs w:val="20"/>
                <w:highlight w:val="yellow"/>
              </w:rPr>
            </w:pPr>
            <w:ins w:id="1615" w:author="nick" w:date="2021-04-20T00:17:00Z">
              <w:r w:rsidRPr="00EA5C12">
                <w:rPr>
                  <w:sz w:val="20"/>
                  <w:szCs w:val="20"/>
                  <w:highlight w:val="yellow"/>
                </w:rPr>
                <w:t>Defaults to "</w:t>
              </w:r>
              <w:proofErr w:type="spellStart"/>
              <w:r w:rsidRPr="00EA5C12">
                <w:rPr>
                  <w:sz w:val="20"/>
                  <w:szCs w:val="20"/>
                  <w:highlight w:val="yellow"/>
                </w:rPr>
                <w:t>max_percentage_of_compensation</w:t>
              </w:r>
              <w:proofErr w:type="spellEnd"/>
              <w:r w:rsidRPr="00EA5C12">
                <w:rPr>
                  <w:sz w:val="20"/>
                  <w:szCs w:val="20"/>
                  <w:highlight w:val="yellow"/>
                </w:rPr>
                <w:t>" if none is specified.</w:t>
              </w:r>
            </w:ins>
          </w:p>
          <w:p w14:paraId="00D4445A" w14:textId="609703C8" w:rsidR="00EA5C12" w:rsidRDefault="00EA5C12" w:rsidP="0029160F">
            <w:pPr>
              <w:rPr>
                <w:ins w:id="1616" w:author="nick" w:date="2021-04-11T11:09:00Z"/>
                <w:sz w:val="20"/>
                <w:szCs w:val="20"/>
              </w:rPr>
            </w:pPr>
            <w:ins w:id="1617" w:author="nick" w:date="2021-04-20T00:18:00Z">
              <w:r w:rsidRPr="00EA5C12">
                <w:rPr>
                  <w:rFonts w:cs="Calibri"/>
                  <w:sz w:val="20"/>
                  <w:szCs w:val="20"/>
                  <w:highlight w:val="yellow"/>
                </w:rPr>
                <w:t>Only one of "</w:t>
              </w:r>
              <w:proofErr w:type="spellStart"/>
              <w:r w:rsidRPr="00EA5C12">
                <w:rPr>
                  <w:sz w:val="20"/>
                  <w:szCs w:val="20"/>
                  <w:highlight w:val="yellow"/>
                </w:rPr>
                <w:t>max_absolute_compensation</w:t>
              </w:r>
              <w:proofErr w:type="spellEnd"/>
              <w:r w:rsidRPr="00EA5C12">
                <w:rPr>
                  <w:sz w:val="20"/>
                  <w:szCs w:val="20"/>
                  <w:highlight w:val="yellow"/>
                </w:rPr>
                <w:t xml:space="preserve">" or </w:t>
              </w:r>
              <w:r w:rsidRPr="00EA5C12">
                <w:rPr>
                  <w:rFonts w:cs="Calibri"/>
                  <w:sz w:val="20"/>
                  <w:szCs w:val="20"/>
                  <w:highlight w:val="yellow"/>
                </w:rPr>
                <w:t>"</w:t>
              </w:r>
              <w:proofErr w:type="spellStart"/>
              <w:r w:rsidRPr="00EA5C12">
                <w:rPr>
                  <w:sz w:val="20"/>
                  <w:szCs w:val="20"/>
                  <w:highlight w:val="yellow"/>
                </w:rPr>
                <w:t>max_percentage_of_compensation</w:t>
              </w:r>
              <w:proofErr w:type="spellEnd"/>
              <w:r w:rsidRPr="00EA5C12">
                <w:rPr>
                  <w:sz w:val="20"/>
                  <w:szCs w:val="20"/>
                  <w:highlight w:val="yellow"/>
                </w:rPr>
                <w:t xml:space="preserve">" </w:t>
              </w:r>
            </w:ins>
            <w:ins w:id="1618" w:author="nick" w:date="2021-04-20T00:19:00Z">
              <w:r w:rsidRPr="00EA5C12">
                <w:rPr>
                  <w:sz w:val="20"/>
                  <w:szCs w:val="20"/>
                  <w:highlight w:val="yellow"/>
                </w:rPr>
                <w:t>may be specified</w:t>
              </w:r>
            </w:ins>
            <w:ins w:id="1619" w:author="nick" w:date="2021-04-20T00:18:00Z">
              <w:r w:rsidRPr="00EA5C12">
                <w:rPr>
                  <w:sz w:val="20"/>
                  <w:szCs w:val="20"/>
                  <w:highlight w:val="yellow"/>
                </w:rPr>
                <w:t>.</w:t>
              </w:r>
            </w:ins>
            <w:ins w:id="1620" w:author="Dr. Carsten Franke" w:date="2021-04-26T16:17:00Z">
              <w:r w:rsidR="0029160F">
                <w:rPr>
                  <w:sz w:val="20"/>
                  <w:szCs w:val="20"/>
                </w:rPr>
                <w:t xml:space="preserve"> </w:t>
              </w:r>
            </w:ins>
          </w:p>
        </w:tc>
      </w:tr>
      <w:tr w:rsidR="008B1FAC" w:rsidRPr="00226A3F" w14:paraId="0E654584" w14:textId="77777777" w:rsidTr="003B062F">
        <w:trPr>
          <w:cantSplit/>
          <w:jc w:val="center"/>
          <w:ins w:id="1621" w:author="nick" w:date="2021-04-11T11:09:00Z"/>
        </w:trPr>
        <w:tc>
          <w:tcPr>
            <w:tcW w:w="1558" w:type="dxa"/>
            <w:shd w:val="clear" w:color="auto" w:fill="auto"/>
          </w:tcPr>
          <w:p w14:paraId="6E386D4E" w14:textId="5330EDC3" w:rsidR="008B1FAC" w:rsidRDefault="008B1FAC" w:rsidP="00B47F08">
            <w:pPr>
              <w:rPr>
                <w:ins w:id="1622" w:author="nick" w:date="2021-04-11T11:09:00Z"/>
                <w:sz w:val="20"/>
                <w:szCs w:val="20"/>
              </w:rPr>
            </w:pPr>
            <w:proofErr w:type="spellStart"/>
            <w:ins w:id="1623"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24" w:author="nick" w:date="2021-04-11T11:09:00Z"/>
                <w:sz w:val="20"/>
                <w:szCs w:val="20"/>
              </w:rPr>
            </w:pPr>
            <w:ins w:id="1625"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26" w:author="nick" w:date="2021-04-11T11:09:00Z"/>
                <w:sz w:val="20"/>
                <w:szCs w:val="20"/>
                <w:highlight w:val="yellow"/>
              </w:rPr>
            </w:pPr>
            <w:ins w:id="1627"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28" w:author="nick" w:date="2021-04-11T11:09:00Z"/>
                <w:sz w:val="20"/>
                <w:szCs w:val="20"/>
              </w:rPr>
            </w:pPr>
            <w:ins w:id="1629"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30" w:author="nick" w:date="2021-04-11T11:09:00Z"/>
                <w:sz w:val="20"/>
                <w:szCs w:val="20"/>
              </w:rPr>
            </w:pPr>
          </w:p>
        </w:tc>
      </w:tr>
    </w:tbl>
    <w:p w14:paraId="1D2620EF" w14:textId="672ED0A2" w:rsidR="00E72B41" w:rsidRDefault="00E72B41" w:rsidP="00E72B41">
      <w:pPr>
        <w:pStyle w:val="Beschriftung"/>
        <w:spacing w:before="120"/>
      </w:pPr>
      <w:bookmarkStart w:id="1631"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31"/>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enabsatz"/>
        <w:numPr>
          <w:ilvl w:val="0"/>
          <w:numId w:val="57"/>
        </w:numPr>
        <w:spacing w:before="120"/>
        <w:jc w:val="both"/>
        <w:rPr>
          <w:ins w:id="1632" w:author="nick" w:date="2021-04-19T23:35:00Z"/>
          <w:rStyle w:val="elementdeftypeChar"/>
          <w:rFonts w:asciiTheme="minorHAnsi" w:hAnsiTheme="minorHAnsi" w:cstheme="minorHAnsi"/>
          <w:b w:val="0"/>
          <w:bCs w:val="0"/>
          <w:i w:val="0"/>
          <w:sz w:val="22"/>
          <w:szCs w:val="22"/>
          <w:highlight w:val="yellow"/>
          <w:lang w:val="de-DE"/>
        </w:rPr>
      </w:pPr>
      <w:proofErr w:type="spellStart"/>
      <w:ins w:id="1633" w:author="nick" w:date="2021-04-19T23:36:00Z">
        <w:r w:rsidRPr="00822F3A">
          <w:rPr>
            <w:rStyle w:val="elementdeftypeChar"/>
            <w:highlight w:val="yellow"/>
          </w:rPr>
          <w:t>num_segments</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Prescribed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number</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of</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welded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segments</w:t>
        </w:r>
        <w:proofErr w:type="spellEnd"/>
        <w:r w:rsidRPr="00822F3A">
          <w:rPr>
            <w:rStyle w:val="elementdeftypeChar"/>
            <w:rFonts w:asciiTheme="minorHAnsi" w:hAnsiTheme="minorHAnsi" w:cstheme="minorHAnsi"/>
            <w:b w:val="0"/>
            <w:bCs w:val="0"/>
            <w:i w:val="0"/>
            <w:sz w:val="22"/>
            <w:szCs w:val="22"/>
            <w:highlight w:val="yellow"/>
            <w:lang w:val="de-DE"/>
          </w:rPr>
          <w:t>.</w:t>
        </w:r>
      </w:ins>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34" w:author="nick" w:date="2021-04-11T11:23:00Z"/>
          <w:rFonts w:asciiTheme="minorHAnsi" w:hAnsiTheme="minorHAnsi" w:cstheme="minorHAnsi"/>
        </w:rPr>
      </w:pPr>
      <w:ins w:id="1635" w:author="Dr. Carsten Franke" w:date="2021-04-09T19:38:00Z">
        <w:r w:rsidRPr="0009568A">
          <w:rPr>
            <w:rStyle w:val="elementdeftypeChar"/>
          </w:rPr>
          <w:t>keep</w:t>
        </w:r>
      </w:ins>
      <w:ins w:id="1636" w:author="Dr. Carsten Franke" w:date="2021-04-09T19:22:00Z">
        <w:r w:rsidR="00E22006" w:rsidRPr="0009568A">
          <w:rPr>
            <w:rFonts w:asciiTheme="minorHAnsi" w:hAnsiTheme="minorHAnsi" w:cstheme="minorHAnsi"/>
          </w:rPr>
          <w:t xml:space="preserve">: </w:t>
        </w:r>
      </w:ins>
      <w:proofErr w:type="spellStart"/>
      <w:ins w:id="1637"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38"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39"/>
        <w:del w:id="1640" w:author="nick" w:date="2021-04-11T11:22:00Z">
          <w:r w:rsidR="00EE3D6D" w:rsidRPr="0009568A" w:rsidDel="00794457">
            <w:rPr>
              <w:rFonts w:asciiTheme="minorHAnsi" w:hAnsiTheme="minorHAnsi" w:cstheme="minorHAnsi"/>
            </w:rPr>
            <w:delText>shorter</w:delText>
          </w:r>
        </w:del>
      </w:ins>
      <w:proofErr w:type="spellStart"/>
      <w:ins w:id="1641" w:author="nick" w:date="2021-04-11T11:22:00Z">
        <w:r w:rsidR="00794457">
          <w:rPr>
            <w:rFonts w:asciiTheme="minorHAnsi" w:hAnsiTheme="minorHAnsi" w:cstheme="minorHAnsi"/>
          </w:rPr>
          <w:t>greater</w:t>
        </w:r>
      </w:ins>
      <w:commentRangeEnd w:id="1639"/>
      <w:proofErr w:type="spellEnd"/>
      <w:r w:rsidR="003F17CA">
        <w:rPr>
          <w:rStyle w:val="Kommentarzeichen"/>
          <w:rFonts w:eastAsia="Times New Roman"/>
          <w:lang w:val="en-US" w:eastAsia="x-none"/>
        </w:rPr>
        <w:commentReference w:id="1639"/>
      </w:r>
      <w:ins w:id="1642"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43"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44"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45" w:author="nick" w:date="2021-04-11T11:22:00Z">
          <w:r w:rsidR="00EE3D6D" w:rsidRPr="00796D13" w:rsidDel="00794457">
            <w:rPr>
              <w:rFonts w:asciiTheme="minorHAnsi" w:hAnsiTheme="minorHAnsi" w:cstheme="minorHAnsi"/>
            </w:rPr>
            <w:delText xml:space="preserve">, </w:delText>
          </w:r>
        </w:del>
      </w:ins>
      <w:ins w:id="1646" w:author="Dr. Carsten Franke" w:date="2021-04-09T19:41:00Z">
        <w:del w:id="1647" w:author="nick" w:date="2021-04-11T11:22:00Z">
          <w:r w:rsidR="00EE3D6D" w:rsidRPr="00796D13" w:rsidDel="00794457">
            <w:rPr>
              <w:rFonts w:asciiTheme="minorHAnsi" w:hAnsiTheme="minorHAnsi" w:cstheme="minorHAnsi"/>
            </w:rPr>
            <w:delText>as</w:delText>
          </w:r>
        </w:del>
      </w:ins>
      <w:ins w:id="1648" w:author="Dr. Carsten Franke" w:date="2021-04-09T19:40:00Z">
        <w:del w:id="1649" w:author="nick" w:date="2021-04-11T11:22:00Z">
          <w:r w:rsidR="00EE3D6D" w:rsidRPr="00796D13" w:rsidDel="00794457">
            <w:rPr>
              <w:rFonts w:asciiTheme="minorHAnsi" w:hAnsiTheme="minorHAnsi" w:cstheme="minorHAnsi"/>
            </w:rPr>
            <w:delText xml:space="preserve"> formula</w:delText>
          </w:r>
        </w:del>
      </w:ins>
      <w:ins w:id="1650" w:author="Dr. Carsten Franke" w:date="2021-04-09T19:41:00Z">
        <w:del w:id="1651"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52"/>
          <w:r w:rsidR="00EE3D6D" w:rsidRPr="00796D13" w:rsidDel="00794457">
            <w:rPr>
              <w:rFonts w:asciiTheme="minorHAnsi" w:hAnsiTheme="minorHAnsi" w:cstheme="minorHAnsi"/>
            </w:rPr>
            <w:delText xml:space="preserve">Δ </w:delText>
          </w:r>
        </w:del>
      </w:ins>
      <w:ins w:id="1653" w:author="Dr. Carsten Franke" w:date="2021-04-09T19:44:00Z">
        <w:del w:id="1654" w:author="nick" w:date="2021-04-11T11:22:00Z">
          <w:r w:rsidR="006812D2" w:rsidRPr="00796D13" w:rsidDel="00794457">
            <w:rPr>
              <w:rFonts w:asciiTheme="minorHAnsi" w:hAnsiTheme="minorHAnsi" w:cstheme="minorHAnsi"/>
            </w:rPr>
            <w:delText xml:space="preserve"> </w:delText>
          </w:r>
        </w:del>
      </w:ins>
      <w:ins w:id="1655" w:author="Dr. Carsten Franke" w:date="2021-04-09T19:41:00Z">
        <w:del w:id="1656" w:author="nick" w:date="2021-04-11T11:22:00Z">
          <w:r w:rsidR="00EE3D6D" w:rsidRPr="00796D13" w:rsidDel="00794457">
            <w:rPr>
              <w:rFonts w:ascii="Cambria Math" w:hAnsi="Cambria Math" w:cs="Cambria Math"/>
            </w:rPr>
            <w:delText>≔</w:delText>
          </w:r>
        </w:del>
      </w:ins>
      <w:ins w:id="1657" w:author="Dr. Carsten Franke" w:date="2021-04-09T19:44:00Z">
        <w:del w:id="1658" w:author="nick" w:date="2021-04-11T11:22:00Z">
          <w:r w:rsidR="006812D2" w:rsidRPr="00796D13" w:rsidDel="00794457">
            <w:rPr>
              <w:rFonts w:asciiTheme="minorHAnsi" w:hAnsiTheme="minorHAnsi" w:cstheme="minorHAnsi"/>
            </w:rPr>
            <w:delText xml:space="preserve"> </w:delText>
          </w:r>
        </w:del>
      </w:ins>
      <w:ins w:id="1659" w:author="Dr. Carsten Franke" w:date="2021-04-09T19:41:00Z">
        <w:del w:id="1660" w:author="nick" w:date="2021-04-11T11:22:00Z">
          <w:r w:rsidR="00EE3D6D" w:rsidRPr="00796D13" w:rsidDel="00794457">
            <w:rPr>
              <w:rFonts w:asciiTheme="minorHAnsi" w:hAnsiTheme="minorHAnsi" w:cstheme="minorHAnsi"/>
            </w:rPr>
            <w:delText xml:space="preserve"> L </w:delText>
          </w:r>
        </w:del>
      </w:ins>
      <w:ins w:id="1661" w:author="Dr. Carsten Franke" w:date="2021-04-09T19:42:00Z">
        <w:del w:id="1662" w:author="nick" w:date="2021-04-11T11:22:00Z">
          <w:r w:rsidR="00EE3D6D" w:rsidRPr="00796D13" w:rsidDel="00794457">
            <w:rPr>
              <w:rFonts w:asciiTheme="minorHAnsi" w:hAnsiTheme="minorHAnsi" w:cstheme="minorHAnsi"/>
            </w:rPr>
            <w:delText>-</w:delText>
          </w:r>
        </w:del>
      </w:ins>
      <w:ins w:id="1663" w:author="Dr. Carsten Franke" w:date="2021-04-09T19:41:00Z">
        <w:del w:id="1664" w:author="nick" w:date="2021-04-11T11:22:00Z">
          <w:r w:rsidR="00EE3D6D" w:rsidRPr="00796D13" w:rsidDel="00794457">
            <w:rPr>
              <w:rFonts w:asciiTheme="minorHAnsi" w:hAnsiTheme="minorHAnsi" w:cstheme="minorHAnsi"/>
            </w:rPr>
            <w:delText xml:space="preserve"> (</w:delText>
          </w:r>
        </w:del>
      </w:ins>
      <w:ins w:id="1665" w:author="Dr. Carsten Franke" w:date="2021-04-09T19:42:00Z">
        <w:del w:id="1666" w:author="nick" w:date="2021-04-11T11:22:00Z">
          <w:r w:rsidR="00EE3D6D" w:rsidRPr="00796D13" w:rsidDel="00794457">
            <w:rPr>
              <w:rFonts w:asciiTheme="minorHAnsi" w:hAnsiTheme="minorHAnsi" w:cstheme="minorHAnsi"/>
            </w:rPr>
            <w:delText>first_spacing + N × length + (N-1) × spacing + last_spacing</w:delText>
          </w:r>
        </w:del>
      </w:ins>
      <w:ins w:id="1667" w:author="Dr. Carsten Franke" w:date="2021-04-09T19:41:00Z">
        <w:del w:id="1668" w:author="nick" w:date="2021-04-11T11:22:00Z">
          <w:r w:rsidR="00EE3D6D" w:rsidRPr="00796D13" w:rsidDel="00794457">
            <w:rPr>
              <w:rFonts w:asciiTheme="minorHAnsi" w:hAnsiTheme="minorHAnsi" w:cstheme="minorHAnsi"/>
            </w:rPr>
            <w:delText xml:space="preserve">) </w:delText>
          </w:r>
        </w:del>
      </w:ins>
      <w:ins w:id="1669" w:author="Dr. Carsten Franke" w:date="2021-04-09T19:44:00Z">
        <w:del w:id="1670" w:author="nick" w:date="2021-04-11T11:22:00Z">
          <w:r w:rsidR="006812D2" w:rsidRPr="00796D13" w:rsidDel="00794457">
            <w:rPr>
              <w:rFonts w:asciiTheme="minorHAnsi" w:hAnsiTheme="minorHAnsi" w:cstheme="minorHAnsi"/>
            </w:rPr>
            <w:delText xml:space="preserve"> </w:delText>
          </w:r>
        </w:del>
      </w:ins>
      <w:ins w:id="1671" w:author="Dr. Carsten Franke" w:date="2021-04-09T19:41:00Z">
        <w:del w:id="1672" w:author="nick" w:date="2021-04-11T11:22:00Z">
          <w:r w:rsidR="00EE3D6D" w:rsidRPr="00796D13" w:rsidDel="00794457">
            <w:rPr>
              <w:rFonts w:asciiTheme="minorHAnsi" w:hAnsiTheme="minorHAnsi" w:cstheme="minorHAnsi"/>
            </w:rPr>
            <w:delText>&gt;</w:delText>
          </w:r>
        </w:del>
      </w:ins>
      <w:ins w:id="1673" w:author="Dr. Carsten Franke" w:date="2021-04-09T19:44:00Z">
        <w:del w:id="1674" w:author="nick" w:date="2021-04-11T11:22:00Z">
          <w:r w:rsidR="006812D2" w:rsidRPr="00796D13" w:rsidDel="00794457">
            <w:rPr>
              <w:rFonts w:asciiTheme="minorHAnsi" w:hAnsiTheme="minorHAnsi" w:cstheme="minorHAnsi"/>
            </w:rPr>
            <w:delText xml:space="preserve"> </w:delText>
          </w:r>
        </w:del>
      </w:ins>
      <w:ins w:id="1675" w:author="Dr. Carsten Franke" w:date="2021-04-09T19:41:00Z">
        <w:del w:id="1676" w:author="nick" w:date="2021-04-11T11:22:00Z">
          <w:r w:rsidR="00EE3D6D" w:rsidRPr="00796D13" w:rsidDel="00794457">
            <w:rPr>
              <w:rFonts w:asciiTheme="minorHAnsi" w:hAnsiTheme="minorHAnsi" w:cstheme="minorHAnsi"/>
            </w:rPr>
            <w:delText xml:space="preserve"> 0</w:delText>
          </w:r>
        </w:del>
      </w:ins>
      <w:ins w:id="1677" w:author="nick" w:date="2021-04-11T11:22:00Z">
        <w:r w:rsidR="00794457">
          <w:rPr>
            <w:rFonts w:asciiTheme="minorHAnsi" w:hAnsiTheme="minorHAnsi" w:cstheme="minorHAnsi"/>
          </w:rPr>
          <w:t>.</w:t>
        </w:r>
      </w:ins>
      <w:ins w:id="1678" w:author="Dr. Carsten Franke" w:date="2021-04-09T19:22:00Z">
        <w:r w:rsidR="00E22006" w:rsidRPr="00796D13">
          <w:rPr>
            <w:rFonts w:asciiTheme="minorHAnsi" w:hAnsiTheme="minorHAnsi" w:cstheme="minorHAnsi"/>
          </w:rPr>
          <w:t xml:space="preserve">. </w:t>
        </w:r>
      </w:ins>
      <w:commentRangeEnd w:id="1652"/>
      <w:r w:rsidR="00AE4E72">
        <w:rPr>
          <w:rStyle w:val="Kommentarzeichen"/>
          <w:rFonts w:eastAsia="Times New Roman"/>
          <w:lang w:val="en-US" w:eastAsia="x-none"/>
        </w:rPr>
        <w:commentReference w:id="1652"/>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lastRenderedPageBreak/>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712F725E" w:rsidR="00694542" w:rsidRPr="0009568A" w:rsidRDefault="00083B7A" w:rsidP="00694542">
      <w:pPr>
        <w:spacing w:before="120"/>
        <w:jc w:val="both"/>
        <w:rPr>
          <w:ins w:id="1679" w:author="Dr. Carsten Franke" w:date="2021-04-09T19:43:00Z"/>
          <w:rFonts w:asciiTheme="minorHAnsi" w:hAnsiTheme="minorHAnsi" w:cstheme="minorHAnsi"/>
        </w:rPr>
      </w:pPr>
      <w:ins w:id="1680" w:author="Dr. Carsten Franke" w:date="2021-04-09T19:42:00Z">
        <w:r w:rsidRPr="0009568A">
          <w:rPr>
            <w:rFonts w:asciiTheme="minorHAnsi" w:hAnsiTheme="minorHAnsi" w:cstheme="minorHAnsi"/>
          </w:rPr>
          <w:t>Semantics of the different possible values of</w:t>
        </w:r>
      </w:ins>
      <w:ins w:id="1681"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82" w:author="Dr. Carsten Franke" w:date="2021-04-09T19:44:00Z"/>
          <w:rFonts w:asciiTheme="minorHAnsi" w:hAnsiTheme="minorHAnsi" w:cstheme="minorHAnsi"/>
        </w:rPr>
      </w:pPr>
      <w:ins w:id="1683"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84"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85" w:author="nick" w:date="2021-04-11T11:29:00Z">
        <w:r w:rsidR="00EE4377">
          <w:rPr>
            <w:rFonts w:asciiTheme="minorHAnsi" w:hAnsiTheme="minorHAnsi" w:cstheme="minorHAnsi"/>
          </w:rPr>
          <w:t>Le</w:t>
        </w:r>
      </w:ins>
      <w:ins w:id="1686" w:author="Dr. Carsten Franke" w:date="2021-04-12T10:41:00Z">
        <w:r w:rsidR="007E6469">
          <w:rPr>
            <w:rFonts w:asciiTheme="minorHAnsi" w:hAnsiTheme="minorHAnsi" w:cstheme="minorHAnsi"/>
          </w:rPr>
          <w:t>n</w:t>
        </w:r>
      </w:ins>
      <w:ins w:id="1687"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88" w:author="Dr. Carsten Franke" w:date="2021-04-09T19:48:00Z">
        <w:del w:id="1689" w:author="nick" w:date="2021-04-11T11:29:00Z">
          <w:r w:rsidR="006812D2" w:rsidRPr="0009568A" w:rsidDel="00EE4377">
            <w:rPr>
              <w:rFonts w:asciiTheme="minorHAnsi" w:hAnsiTheme="minorHAnsi" w:cstheme="minorHAnsi"/>
            </w:rPr>
            <w:delText xml:space="preserve">Segment lengths are increased by </w:delText>
          </w:r>
        </w:del>
      </w:ins>
      <w:ins w:id="1690" w:author="Dr. Carsten Franke" w:date="2021-04-09T19:49:00Z">
        <w:del w:id="1691" w:author="nick" w:date="2021-04-11T11:29:00Z">
          <w:r w:rsidR="006812D2" w:rsidRPr="0009568A" w:rsidDel="00EE4377">
            <w:rPr>
              <w:rFonts w:asciiTheme="minorHAnsi" w:hAnsiTheme="minorHAnsi" w:cstheme="minorHAnsi"/>
            </w:rPr>
            <w:delText>Δ/N</w:delText>
          </w:r>
        </w:del>
      </w:ins>
      <w:ins w:id="1692" w:author="Dr. Carsten Franke" w:date="2021-04-09T19:44:00Z">
        <w:del w:id="1693"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94" w:author="Dr. Carsten Franke" w:date="2021-04-09T19:44:00Z"/>
          <w:rFonts w:asciiTheme="minorHAnsi" w:hAnsiTheme="minorHAnsi" w:cstheme="minorHAnsi"/>
        </w:rPr>
      </w:pPr>
      <w:ins w:id="1695" w:author="Dr. Carsten Franke" w:date="2021-04-09T19:44:00Z">
        <w:r w:rsidRPr="0009568A">
          <w:rPr>
            <w:rStyle w:val="elementdeftypeChar"/>
          </w:rPr>
          <w:t>length</w:t>
        </w:r>
        <w:r w:rsidRPr="0009568A">
          <w:rPr>
            <w:rFonts w:asciiTheme="minorHAnsi" w:hAnsiTheme="minorHAnsi" w:cstheme="minorHAnsi"/>
          </w:rPr>
          <w:t xml:space="preserve">: </w:t>
        </w:r>
      </w:ins>
      <w:ins w:id="1696"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97"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98" w:author="Dr. Carsten Franke" w:date="2021-04-09T19:55:00Z">
        <w:r w:rsidR="008B0601">
          <w:rPr>
            <w:rFonts w:asciiTheme="minorHAnsi" w:hAnsiTheme="minorHAnsi" w:cstheme="minorHAnsi"/>
          </w:rPr>
          <w:t>segment</w:t>
        </w:r>
      </w:ins>
      <w:ins w:id="1699"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00" w:author="nick" w:date="2021-04-11T11:29:00Z">
          <w:r w:rsidR="006812D2" w:rsidRPr="0009568A" w:rsidDel="00EE4377">
            <w:rPr>
              <w:rFonts w:asciiTheme="minorHAnsi" w:hAnsiTheme="minorHAnsi" w:cstheme="minorHAnsi"/>
            </w:rPr>
            <w:delText xml:space="preserve">are increased by </w:delText>
          </w:r>
        </w:del>
      </w:ins>
      <w:ins w:id="1701" w:author="Dr. Carsten Franke" w:date="2021-04-09T20:19:00Z">
        <w:del w:id="1702" w:author="nick" w:date="2021-04-11T11:29:00Z">
          <w:r w:rsidR="00DE55CF" w:rsidDel="00EE4377">
            <w:rPr>
              <w:rFonts w:asciiTheme="minorHAnsi" w:hAnsiTheme="minorHAnsi" w:cstheme="minorHAnsi"/>
            </w:rPr>
            <w:br/>
          </w:r>
        </w:del>
      </w:ins>
      <w:ins w:id="1703" w:author="Dr. Carsten Franke" w:date="2021-04-09T19:49:00Z">
        <w:del w:id="1704" w:author="nick" w:date="2021-04-11T11:29:00Z">
          <w:r w:rsidR="006812D2" w:rsidRPr="0009568A" w:rsidDel="00EE4377">
            <w:rPr>
              <w:rFonts w:asciiTheme="minorHAnsi" w:hAnsiTheme="minorHAnsi" w:cstheme="minorHAnsi"/>
            </w:rPr>
            <w:delText xml:space="preserve">Δ/(N-1). </w:delText>
          </w:r>
        </w:del>
      </w:ins>
      <w:ins w:id="1705" w:author="Dr. Carsten Franke" w:date="2021-04-09T19:50:00Z">
        <w:del w:id="1706" w:author="nick" w:date="2021-04-11T11:29:00Z">
          <w:r w:rsidR="006812D2" w:rsidRPr="0009568A" w:rsidDel="00EE4377">
            <w:rPr>
              <w:rFonts w:asciiTheme="minorHAnsi" w:hAnsiTheme="minorHAnsi" w:cstheme="minorHAnsi"/>
            </w:rPr>
            <w:delText>This option is only allowed, if N &gt; 1.</w:delText>
          </w:r>
        </w:del>
      </w:ins>
      <w:ins w:id="1707" w:author="Dr. Carsten Franke" w:date="2021-04-09T19:44:00Z">
        <w:del w:id="1708" w:author="nick" w:date="2021-04-11T11:29:00Z">
          <w:r w:rsidRPr="0009568A" w:rsidDel="00EE4377">
            <w:rPr>
              <w:rFonts w:asciiTheme="minorHAnsi" w:hAnsiTheme="minorHAnsi" w:cstheme="minorHAnsi"/>
            </w:rPr>
            <w:delText xml:space="preserve"> </w:delText>
          </w:r>
        </w:del>
      </w:ins>
      <w:ins w:id="1709"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10" w:author="nick" w:date="2021-04-11T11:31:00Z"/>
          <w:rFonts w:asciiTheme="minorHAnsi" w:hAnsiTheme="minorHAnsi" w:cstheme="minorHAnsi"/>
        </w:rPr>
      </w:pPr>
      <w:ins w:id="1711" w:author="Dr. Carsten Franke" w:date="2021-04-09T19:44:00Z">
        <w:r w:rsidRPr="0009568A">
          <w:rPr>
            <w:rStyle w:val="elementdeftypeChar"/>
          </w:rPr>
          <w:t>density</w:t>
        </w:r>
      </w:ins>
      <w:ins w:id="1712" w:author="Dr. Carsten Franke" w:date="2021-04-09T19:43:00Z">
        <w:r w:rsidRPr="0009568A">
          <w:rPr>
            <w:rFonts w:asciiTheme="minorHAnsi" w:hAnsiTheme="minorHAnsi" w:cstheme="minorHAnsi"/>
          </w:rPr>
          <w:t xml:space="preserve">: </w:t>
        </w:r>
      </w:ins>
      <w:proofErr w:type="spellStart"/>
      <w:ins w:id="1713"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14" w:author="Dr. Carsten Franke" w:date="2021-04-09T20:16:00Z">
        <w:r w:rsidR="00796D13" w:rsidRPr="001D6425">
          <w:rPr>
            <w:rFonts w:asciiTheme="minorHAnsi" w:hAnsiTheme="minorHAnsi" w:cstheme="minorHAnsi"/>
          </w:rPr>
          <w:t>density</w:t>
        </w:r>
      </w:ins>
      <w:proofErr w:type="spellEnd"/>
      <w:ins w:id="1715"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16" w:author="Dr. Carsten Franke" w:date="2021-04-09T19:54:00Z">
        <w:r w:rsidR="0009568A" w:rsidRPr="00A73740">
          <w:rPr>
            <w:rFonts w:asciiTheme="minorHAnsi" w:hAnsiTheme="minorHAnsi" w:cstheme="minorHAnsi"/>
          </w:rPr>
          <w:t xml:space="preserve"> </w:t>
        </w:r>
      </w:ins>
      <w:ins w:id="1717"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18" w:author="Dr. Carsten Franke" w:date="2021-04-09T19:43:00Z">
        <w:r w:rsidRPr="0009568A">
          <w:rPr>
            <w:rFonts w:asciiTheme="minorHAnsi" w:hAnsiTheme="minorHAnsi" w:cstheme="minorHAnsi"/>
          </w:rPr>
          <w:t xml:space="preserve">. </w:t>
        </w:r>
      </w:ins>
      <w:ins w:id="1719"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20"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21"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22"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23" w:author="nick" w:date="2021-04-11T11:30:00Z">
        <w:r w:rsidR="00EE4377">
          <w:rPr>
            <w:rFonts w:asciiTheme="minorHAnsi" w:hAnsiTheme="minorHAnsi" w:cstheme="minorHAnsi"/>
          </w:rPr>
          <w:t xml:space="preserve">the change </w:t>
        </w:r>
      </w:ins>
      <w:proofErr w:type="spellStart"/>
      <w:ins w:id="1724" w:author="Dr. Carsten Franke" w:date="2021-04-09T20:02:00Z">
        <w:r w:rsidR="00FF7031">
          <w:rPr>
            <w:rFonts w:asciiTheme="minorHAnsi" w:hAnsiTheme="minorHAnsi" w:cstheme="minorHAnsi"/>
          </w:rPr>
          <w:t>proportionally</w:t>
        </w:r>
      </w:ins>
      <w:proofErr w:type="spellEnd"/>
      <w:ins w:id="1725"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26" w:author="Dr. Carsten Franke" w:date="2021-04-09T20:02:00Z">
        <w:r w:rsidR="00FF7031">
          <w:rPr>
            <w:rFonts w:asciiTheme="minorHAnsi" w:hAnsiTheme="minorHAnsi" w:cstheme="minorHAnsi"/>
          </w:rPr>
          <w:t xml:space="preserve">. </w:t>
        </w:r>
      </w:ins>
      <w:ins w:id="1727" w:author="Dr. Carsten Franke" w:date="2021-04-09T20:16:00Z">
        <w:del w:id="1728" w:author="nick" w:date="2021-04-11T11:30:00Z">
          <w:r w:rsidR="00796D13" w:rsidDel="00EE4377">
            <w:rPr>
              <w:rFonts w:asciiTheme="minorHAnsi" w:hAnsiTheme="minorHAnsi" w:cstheme="minorHAnsi"/>
            </w:rPr>
            <w:delText xml:space="preserve">It follows that length and spacing are both to be increased by </w:delText>
          </w:r>
        </w:del>
      </w:ins>
      <w:ins w:id="1729" w:author="Dr. Carsten Franke" w:date="2021-04-09T20:18:00Z">
        <w:del w:id="1730" w:author="nick" w:date="2021-04-11T11:30:00Z">
          <w:r w:rsidR="00796D13" w:rsidDel="00EE4377">
            <w:rPr>
              <w:rFonts w:asciiTheme="minorHAnsi" w:hAnsiTheme="minorHAnsi" w:cstheme="minorHAnsi"/>
            </w:rPr>
            <w:delText>the sa</w:delText>
          </w:r>
        </w:del>
      </w:ins>
      <w:ins w:id="1731" w:author="Dr. Carsten Franke" w:date="2021-04-09T20:19:00Z">
        <w:del w:id="1732" w:author="nick" w:date="2021-04-11T11:30:00Z">
          <w:r w:rsidR="00796D13" w:rsidDel="00EE4377">
            <w:rPr>
              <w:rFonts w:asciiTheme="minorHAnsi" w:hAnsiTheme="minorHAnsi" w:cstheme="minorHAnsi"/>
            </w:rPr>
            <w:delText>me</w:delText>
          </w:r>
        </w:del>
      </w:ins>
      <w:ins w:id="1733" w:author="Dr. Carsten Franke" w:date="2021-04-09T20:16:00Z">
        <w:del w:id="1734" w:author="nick" w:date="2021-04-11T11:30:00Z">
          <w:r w:rsidR="00796D13" w:rsidDel="00EE4377">
            <w:rPr>
              <w:rFonts w:asciiTheme="minorHAnsi" w:hAnsiTheme="minorHAnsi" w:cstheme="minorHAnsi"/>
            </w:rPr>
            <w:delText xml:space="preserve"> factor</w:delText>
          </w:r>
        </w:del>
      </w:ins>
      <w:ins w:id="1735" w:author="Dr. Carsten Franke" w:date="2021-04-09T20:18:00Z">
        <w:del w:id="1736" w:author="nick" w:date="2021-04-11T11:30:00Z">
          <w:r w:rsidR="00796D13" w:rsidRPr="00796D13" w:rsidDel="00EE4377">
            <w:rPr>
              <w:rFonts w:asciiTheme="minorHAnsi" w:hAnsiTheme="minorHAnsi" w:cstheme="minorHAnsi"/>
            </w:rPr>
            <w:delText xml:space="preserve"> </w:delText>
          </w:r>
        </w:del>
      </w:ins>
      <w:ins w:id="1737" w:author="Dr. Carsten Franke" w:date="2021-04-09T20:19:00Z">
        <w:del w:id="1738"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39" w:author="Dr. Carsten Franke" w:date="2021-04-09T20:18:00Z">
        <w:del w:id="1740"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41" w:author="Dr. Carsten Franke" w:date="2021-04-09T20:17:00Z">
        <w:del w:id="1742" w:author="nick" w:date="2021-04-11T11:30:00Z">
          <w:r w:rsidR="00796D13" w:rsidDel="00EE4377">
            <w:rPr>
              <w:rFonts w:asciiTheme="minorHAnsi" w:hAnsiTheme="minorHAnsi" w:cstheme="minorHAnsi"/>
            </w:rPr>
            <w:delText xml:space="preserve">)  /  </w:delText>
          </w:r>
        </w:del>
      </w:ins>
      <w:ins w:id="1743" w:author="Dr. Carsten Franke" w:date="2021-04-09T20:18:00Z">
        <w:del w:id="1744"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F509B9"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52" w:author="nick" w:date="2021-04-19T23:38:00Z"/>
        </w:rPr>
      </w:pPr>
      <w:del w:id="1753"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54" w:author="nick" w:date="2021-04-19T23:38:00Z"/>
        </w:rPr>
      </w:pPr>
      <w:ins w:id="1755" w:author="Dr. Carsten Franke" w:date="2021-04-14T00:51:00Z">
        <w:del w:id="1756"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57" w:author="Dr. Carsten Franke" w:date="2021-04-14T00:52:00Z">
        <w:del w:id="1758" w:author="nick" w:date="2021-04-19T23:38:00Z">
          <w:r w:rsidDel="003E0390">
            <w:delText xml:space="preserve">s </w:delText>
          </w:r>
        </w:del>
      </w:ins>
      <w:ins w:id="1759" w:author="Dr. Carsten Franke" w:date="2021-04-14T00:53:00Z">
        <w:del w:id="1760" w:author="nick" w:date="2021-04-19T23:38:00Z">
          <w:r w:rsidRPr="007D5A45" w:rsidDel="003E0390">
            <w:delText>to the nearest integer</w:delText>
          </w:r>
          <w:r w:rsidDel="003E0390">
            <w:delText>.</w:delText>
          </w:r>
        </w:del>
      </w:ins>
      <w:ins w:id="1761" w:author="Dr. Carsten Franke" w:date="2021-04-14T00:51:00Z">
        <w:del w:id="1762" w:author="nick" w:date="2021-04-19T23:38:00Z">
          <w:r w:rsidDel="003E0390">
            <w:delText xml:space="preserve"> </w:delText>
          </w:r>
        </w:del>
      </w:ins>
    </w:p>
    <w:p w14:paraId="6F2E9828" w14:textId="7C8DDE3A" w:rsidR="003E0390" w:rsidRDefault="003E0390" w:rsidP="00107FB4">
      <w:pPr>
        <w:rPr>
          <w:ins w:id="1763" w:author="nick" w:date="2021-04-19T23:39:00Z"/>
        </w:rPr>
      </w:pPr>
      <w:ins w:id="1764"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65" w:author="nick" w:date="2021-04-19T23:40:00Z">
        <w:r w:rsidRPr="00822F3A">
          <w:rPr>
            <w:highlight w:val="yellow"/>
          </w:rPr>
          <w:t xml:space="preserve"> attribute</w:t>
        </w:r>
      </w:ins>
      <w:ins w:id="1766" w:author="nick" w:date="2021-04-19T23:39:00Z">
        <w:r w:rsidRPr="00822F3A">
          <w:rPr>
            <w:highlight w:val="yellow"/>
          </w:rPr>
          <w:t xml:space="preserve"> </w:t>
        </w:r>
        <w:proofErr w:type="spellStart"/>
        <w:r w:rsidRPr="00822F3A">
          <w:rPr>
            <w:rStyle w:val="elementdeftypeChar"/>
            <w:rFonts w:eastAsia="Calibri"/>
            <w:highlight w:val="yellow"/>
          </w:rPr>
          <w:t>num_segments</w:t>
        </w:r>
        <w:proofErr w:type="spellEnd"/>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F509B9"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F509B9"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F509B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lastRenderedPageBreak/>
        <w:t xml:space="preserve">and  </w:t>
      </w:r>
    </w:p>
    <w:p w14:paraId="7A90F810" w14:textId="398D92F3" w:rsidR="00107FB4" w:rsidRDefault="00F509B9"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67"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67"/>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ins w:id="1768" w:author="nick" w:date="2021-04-20T00:10:00Z">
        <w:r w:rsidR="000C6D7F">
          <w:rPr>
            <w:b/>
            <w:color w:val="0070C0"/>
          </w:rPr>
          <w:t>num_segments</w:t>
        </w:r>
        <w:proofErr w:type="spellEnd"/>
        <w:r w:rsidR="000C6D7F">
          <w:rPr>
            <w:b/>
            <w:color w:val="0070C0"/>
          </w:rPr>
          <w:t>=</w:t>
        </w:r>
      </w:ins>
      <w:ins w:id="1769" w:author="nick" w:date="2021-04-20T00:28:00Z">
        <w:r w:rsidR="00A37697">
          <w:rPr>
            <w:b/>
            <w:color w:val="0070C0"/>
          </w:rPr>
          <w:t>"</w:t>
        </w:r>
      </w:ins>
      <w:ins w:id="1770" w:author="nick" w:date="2021-04-20T00:10:00Z">
        <w:r w:rsidR="000C6D7F">
          <w:rPr>
            <w:b/>
            <w:color w:val="0070C0"/>
          </w:rPr>
          <w:t>4</w:t>
        </w:r>
      </w:ins>
      <w:ins w:id="1771" w:author="nick" w:date="2021-04-20T00:28:00Z">
        <w:r w:rsidR="00A37697">
          <w:rPr>
            <w:b/>
            <w:color w:val="0070C0"/>
          </w:rPr>
          <w:t>"</w:t>
        </w:r>
      </w:ins>
      <w:ins w:id="1772"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ins w:id="1773" w:author="nick" w:date="2021-04-20T00:11:00Z"/>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ins w:id="1774" w:author="nick" w:date="2021-04-20T00:11:00Z">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ins w:id="1775" w:author="nick" w:date="2021-04-20T00:11:00Z">
        <w:r w:rsidR="000C6D7F">
          <w:rPr>
            <w:b/>
            <w:color w:val="0070C0"/>
          </w:rPr>
          <w:t>num_segments</w:t>
        </w:r>
        <w:proofErr w:type="spellEnd"/>
        <w:r w:rsidR="000C6D7F">
          <w:rPr>
            <w:b/>
            <w:color w:val="0070C0"/>
          </w:rPr>
          <w:t xml:space="preserve">="3"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ins w:id="1776" w:author="nick" w:date="2021-04-20T00:12:00Z">
        <w:r w:rsidR="000C6D7F">
          <w:rPr>
            <w:b/>
            <w:color w:val="0070C0"/>
          </w:rPr>
          <w:t>num_segments</w:t>
        </w:r>
        <w:proofErr w:type="spellEnd"/>
        <w:r w:rsidR="000C6D7F">
          <w:rPr>
            <w:b/>
            <w:color w:val="0070C0"/>
          </w:rPr>
          <w:t xml:space="preserve">="3"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77"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77"/>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78" w:author="Dr. Carsten Franke" w:date="2021-02-17T12:25:00Z"/>
        </w:rPr>
      </w:pPr>
    </w:p>
    <w:p w14:paraId="4030D49F" w14:textId="2271CC87" w:rsidR="00DD08B1" w:rsidRPr="007055D9" w:rsidRDefault="00657551" w:rsidP="00747A5E">
      <w:pPr>
        <w:jc w:val="both"/>
        <w:rPr>
          <w:ins w:id="1779" w:author="Dr. Carsten Franke" w:date="2021-02-17T12:25:00Z"/>
        </w:rPr>
      </w:pPr>
      <w:commentRangeStart w:id="1780"/>
      <w:ins w:id="1781" w:author="Dr. Carsten Franke" w:date="2021-04-12T23:17:00Z">
        <w:r w:rsidRPr="0044734C">
          <w:rPr>
            <w:highlight w:val="yellow"/>
          </w:rPr>
          <w:t>Question CF: I assume, it is</w:t>
        </w:r>
      </w:ins>
      <w:ins w:id="1782" w:author="Dr. Carsten Franke" w:date="2021-04-12T23:18:00Z">
        <w:r w:rsidRPr="0044734C">
          <w:rPr>
            <w:highlight w:val="yellow"/>
          </w:rPr>
          <w:t xml:space="preserve"> allowed </w:t>
        </w:r>
      </w:ins>
      <w:ins w:id="1783" w:author="Dr. Carsten Franke" w:date="2021-04-14T01:12:00Z">
        <w:r w:rsidR="0035641B">
          <w:rPr>
            <w:highlight w:val="yellow"/>
          </w:rPr>
          <w:t>a</w:t>
        </w:r>
      </w:ins>
      <w:ins w:id="1784" w:author="Dr. Carsten Franke" w:date="2021-04-12T23:18:00Z">
        <w:r w:rsidRPr="0044734C">
          <w:rPr>
            <w:highlight w:val="yellow"/>
          </w:rPr>
          <w:t>n</w:t>
        </w:r>
      </w:ins>
      <w:ins w:id="1785" w:author="Dr. Carsten Franke" w:date="2021-04-14T01:12:00Z">
        <w:r w:rsidR="0035641B">
          <w:rPr>
            <w:highlight w:val="yellow"/>
          </w:rPr>
          <w:t>d</w:t>
        </w:r>
      </w:ins>
      <w:ins w:id="1786"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87" w:author="Dr. Carsten Franke" w:date="2021-04-12T23:19:00Z">
        <w:r w:rsidR="0044734C" w:rsidRPr="0044734C">
          <w:rPr>
            <w:highlight w:val="yellow"/>
          </w:rPr>
          <w:t xml:space="preserve"> we sai</w:t>
        </w:r>
      </w:ins>
      <w:ins w:id="1788" w:author="Dr. Carsten Franke" w:date="2021-04-14T01:14:00Z">
        <w:r w:rsidR="0004386D">
          <w:rPr>
            <w:highlight w:val="yellow"/>
          </w:rPr>
          <w:t>d</w:t>
        </w:r>
      </w:ins>
      <w:ins w:id="1789"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90" w:author="Dr. Carsten Franke" w:date="2021-04-12T23:18:00Z">
        <w:r w:rsidRPr="0044734C">
          <w:rPr>
            <w:highlight w:val="yellow"/>
          </w:rPr>
          <w:t xml:space="preserve"> – </w:t>
        </w:r>
      </w:ins>
      <w:ins w:id="1791" w:author="Dr. Carsten Franke" w:date="2021-04-12T23:19:00Z">
        <w:r w:rsidR="0044734C" w:rsidRPr="0044734C">
          <w:rPr>
            <w:highlight w:val="yellow"/>
          </w:rPr>
          <w:t>Am I right</w:t>
        </w:r>
      </w:ins>
      <w:ins w:id="1792" w:author="Dr. Carsten Franke" w:date="2021-04-12T23:18:00Z">
        <w:r w:rsidRPr="0044734C">
          <w:rPr>
            <w:highlight w:val="yellow"/>
          </w:rPr>
          <w:t>?</w:t>
        </w:r>
        <w:r>
          <w:t xml:space="preserve"> </w:t>
        </w:r>
      </w:ins>
      <w:commentRangeEnd w:id="1780"/>
      <w:r w:rsidR="0094605A">
        <w:rPr>
          <w:rStyle w:val="Kommentarzeichen"/>
          <w:lang w:eastAsia="x-none"/>
        </w:rPr>
        <w:commentReference w:id="1780"/>
      </w:r>
    </w:p>
    <w:p w14:paraId="56E8C128" w14:textId="77777777" w:rsidR="00246BE4" w:rsidRPr="00246BE4" w:rsidRDefault="00246BE4" w:rsidP="00327322">
      <w:pPr>
        <w:pStyle w:val="berschrift3"/>
      </w:pPr>
      <w:bookmarkStart w:id="1793" w:name="_Toc69254520"/>
      <w:r>
        <w:t>Type Specification</w:t>
      </w:r>
      <w:bookmarkEnd w:id="1403"/>
      <w:bookmarkEnd w:id="1404"/>
      <w:bookmarkEnd w:id="179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94" w:name="_Toc3566484"/>
      <w:bookmarkStart w:id="1795" w:name="_Toc34747485"/>
      <w:bookmarkStart w:id="1796"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94"/>
      <w:bookmarkEnd w:id="1795"/>
      <w:bookmarkEnd w:id="179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97" w:name="_Toc3557002"/>
      <w:bookmarkStart w:id="1798" w:name="_Toc34747252"/>
      <w:bookmarkStart w:id="1799" w:name="_Toc69254521"/>
      <w:r w:rsidRPr="007055D9">
        <w:t>Seam Weld</w:t>
      </w:r>
      <w:bookmarkEnd w:id="419"/>
      <w:r w:rsidR="007F0EFE" w:rsidRPr="007055D9">
        <w:t>s</w:t>
      </w:r>
      <w:bookmarkEnd w:id="1376"/>
      <w:bookmarkEnd w:id="1377"/>
      <w:bookmarkEnd w:id="1797"/>
      <w:bookmarkEnd w:id="1798"/>
      <w:bookmarkEnd w:id="1799"/>
    </w:p>
    <w:p w14:paraId="57ED57DC" w14:textId="77777777" w:rsidR="00255787" w:rsidRPr="007055D9" w:rsidRDefault="00C6435A" w:rsidP="00327322">
      <w:pPr>
        <w:pStyle w:val="berschrift3"/>
      </w:pPr>
      <w:bookmarkStart w:id="1800" w:name="_Toc338938903"/>
      <w:bookmarkStart w:id="1801" w:name="_Toc338939099"/>
      <w:bookmarkStart w:id="1802" w:name="_Toc3557003"/>
      <w:bookmarkStart w:id="1803" w:name="_Toc34747253"/>
      <w:bookmarkStart w:id="1804" w:name="_Toc69254522"/>
      <w:r w:rsidRPr="007055D9">
        <w:t>Description and M</w:t>
      </w:r>
      <w:r w:rsidR="007F0EFE" w:rsidRPr="007055D9">
        <w:t>odeling Parameters</w:t>
      </w:r>
      <w:bookmarkEnd w:id="420"/>
      <w:bookmarkEnd w:id="1800"/>
      <w:bookmarkEnd w:id="1801"/>
      <w:bookmarkEnd w:id="1802"/>
      <w:bookmarkEnd w:id="1803"/>
      <w:bookmarkEnd w:id="180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805" w:name="_Ref428965482"/>
      <w:bookmarkStart w:id="1806" w:name="_Toc3557120"/>
      <w:bookmarkStart w:id="1807" w:name="_Toc34747371"/>
      <w:bookmarkStart w:id="1808"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09" w:name="_Ref428965475"/>
      <w:bookmarkEnd w:id="1805"/>
      <w:r w:rsidRPr="007055D9">
        <w:t>: Weld Line Changing</w:t>
      </w:r>
      <w:r w:rsidRPr="007055D9">
        <w:rPr>
          <w:noProof/>
        </w:rPr>
        <w:t xml:space="preserve"> from Y-Joint to Overlap-Joint</w:t>
      </w:r>
      <w:bookmarkEnd w:id="1806"/>
      <w:bookmarkEnd w:id="1807"/>
      <w:bookmarkEnd w:id="1808"/>
      <w:bookmarkEnd w:id="180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810" w:name="_Toc3557121"/>
      <w:bookmarkStart w:id="1811" w:name="_Toc34747372"/>
      <w:bookmarkStart w:id="1812"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10"/>
      <w:bookmarkEnd w:id="1811"/>
      <w:bookmarkEnd w:id="181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13" w:name="_Toc288196463"/>
      <w:bookmarkStart w:id="1814" w:name="_Toc288200761"/>
      <w:bookmarkStart w:id="1815" w:name="_Toc338938907"/>
      <w:bookmarkStart w:id="1816" w:name="_Toc338939104"/>
      <w:bookmarkStart w:id="1817" w:name="_Toc3557004"/>
      <w:bookmarkStart w:id="1818" w:name="_Toc34747254"/>
      <w:bookmarkStart w:id="1819" w:name="_Toc69254523"/>
      <w:bookmarkStart w:id="1820" w:name="_Toc288196487"/>
      <w:bookmarkStart w:id="1821" w:name="_Toc288200789"/>
      <w:bookmarkStart w:id="1822" w:name="_Toc338938910"/>
      <w:bookmarkStart w:id="1823" w:name="_Toc338939129"/>
      <w:r w:rsidRPr="007055D9">
        <w:t>Seam Weld</w:t>
      </w:r>
      <w:r w:rsidR="0006113C" w:rsidRPr="007055D9">
        <w:t xml:space="preserve"> Definition</w:t>
      </w:r>
      <w:bookmarkEnd w:id="1813"/>
      <w:bookmarkEnd w:id="1814"/>
      <w:bookmarkEnd w:id="1815"/>
      <w:bookmarkEnd w:id="1816"/>
      <w:r w:rsidR="0006113C" w:rsidRPr="007055D9">
        <w:t xml:space="preserve"> Overview</w:t>
      </w:r>
      <w:bookmarkEnd w:id="1817"/>
      <w:bookmarkEnd w:id="1818"/>
      <w:bookmarkEnd w:id="1819"/>
    </w:p>
    <w:p w14:paraId="4CD3C057" w14:textId="77B7CE38" w:rsidR="0006113C" w:rsidRPr="007055D9" w:rsidRDefault="0006113C" w:rsidP="002E1524">
      <w:pPr>
        <w:jc w:val="both"/>
      </w:pPr>
      <w:r w:rsidRPr="007055D9">
        <w:t>The weld definition depends on the type of the weld. For each of the different types</w:t>
      </w:r>
      <w:ins w:id="182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2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826" w:name="_Toc3557122"/>
      <w:bookmarkStart w:id="1827" w:name="_Toc34747373"/>
      <w:bookmarkStart w:id="1828"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26"/>
      <w:bookmarkEnd w:id="1827"/>
      <w:bookmarkEnd w:id="1828"/>
    </w:p>
    <w:p w14:paraId="7F783786" w14:textId="77777777" w:rsidR="0006113C" w:rsidRPr="007055D9" w:rsidRDefault="0006113C" w:rsidP="00327322">
      <w:pPr>
        <w:pStyle w:val="berschrift3"/>
      </w:pPr>
      <w:bookmarkStart w:id="1829" w:name="_Toc3557005"/>
      <w:bookmarkStart w:id="1830" w:name="_Toc34747255"/>
      <w:bookmarkStart w:id="1831" w:name="_Toc69254524"/>
      <w:r w:rsidRPr="007055D9">
        <w:lastRenderedPageBreak/>
        <w:t>Specific XML Realization</w:t>
      </w:r>
      <w:bookmarkEnd w:id="1829"/>
      <w:bookmarkEnd w:id="1830"/>
      <w:bookmarkEnd w:id="183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32" w:name="XMLStructureSeamWelds"/>
      <w:bookmarkEnd w:id="183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33" w:name="_Toc3557123"/>
      <w:bookmarkStart w:id="1834" w:name="_Toc34747374"/>
      <w:bookmarkStart w:id="1835"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33"/>
      <w:bookmarkEnd w:id="1834"/>
      <w:bookmarkEnd w:id="1835"/>
    </w:p>
    <w:p w14:paraId="7AB87473" w14:textId="77777777" w:rsidR="00843EED" w:rsidRPr="007055D9" w:rsidRDefault="00843EED" w:rsidP="00327322">
      <w:pPr>
        <w:pStyle w:val="berschrift3"/>
        <w:tabs>
          <w:tab w:val="clear" w:pos="720"/>
        </w:tabs>
      </w:pPr>
      <w:bookmarkStart w:id="1836" w:name="_Toc3557006"/>
      <w:bookmarkStart w:id="1837" w:name="_Toc34747256"/>
      <w:bookmarkStart w:id="1838" w:name="_Toc69254525"/>
      <w:r w:rsidRPr="007055D9">
        <w:t>Generic Seam Weld Definition</w:t>
      </w:r>
      <w:bookmarkEnd w:id="1820"/>
      <w:bookmarkEnd w:id="1821"/>
      <w:bookmarkEnd w:id="1822"/>
      <w:bookmarkEnd w:id="1823"/>
      <w:bookmarkEnd w:id="1836"/>
      <w:bookmarkEnd w:id="1837"/>
      <w:bookmarkEnd w:id="1838"/>
    </w:p>
    <w:p w14:paraId="1158557E" w14:textId="77777777" w:rsidR="008C58F6" w:rsidRPr="007055D9" w:rsidRDefault="008C58F6" w:rsidP="008C58F6">
      <w:pPr>
        <w:pStyle w:val="berschrift4"/>
      </w:pPr>
      <w:bookmarkStart w:id="1839" w:name="_Toc3557007"/>
      <w:bookmarkStart w:id="1840" w:name="_Toc34747257"/>
      <w:bookmarkStart w:id="1841" w:name="_Toc69254526"/>
      <w:r w:rsidRPr="007055D9">
        <w:t>Identification</w:t>
      </w:r>
      <w:bookmarkEnd w:id="1839"/>
      <w:bookmarkEnd w:id="1840"/>
      <w:bookmarkEnd w:id="184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42" w:name="_Toc3566485"/>
      <w:bookmarkStart w:id="1843" w:name="_Toc34747486"/>
      <w:bookmarkStart w:id="1844"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42"/>
      <w:bookmarkEnd w:id="1843"/>
      <w:bookmarkEnd w:id="184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4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46" w:name="_Ref414571756"/>
      <w:bookmarkStart w:id="1847" w:name="_Toc3557008"/>
      <w:bookmarkStart w:id="1848" w:name="_Toc34747258"/>
      <w:bookmarkStart w:id="1849" w:name="_Toc69254527"/>
      <w:r w:rsidRPr="007055D9">
        <w:lastRenderedPageBreak/>
        <w:t>Type</w:t>
      </w:r>
      <w:r w:rsidR="008C58F6" w:rsidRPr="007055D9">
        <w:t xml:space="preserve"> Specification</w:t>
      </w:r>
      <w:bookmarkEnd w:id="1846"/>
      <w:bookmarkEnd w:id="1847"/>
      <w:bookmarkEnd w:id="1848"/>
      <w:bookmarkEnd w:id="184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50" w:name="_Toc3566486"/>
      <w:bookmarkStart w:id="1851" w:name="_Toc34747487"/>
      <w:bookmarkStart w:id="1852" w:name="_Toc69254920"/>
      <w:bookmarkStart w:id="1853" w:name="_Toc338939134"/>
      <w:bookmarkStart w:id="1854" w:name="_Toc288196488"/>
      <w:bookmarkStart w:id="1855" w:name="_Toc288200790"/>
      <w:bookmarkStart w:id="1856"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50"/>
      <w:bookmarkEnd w:id="1851"/>
      <w:bookmarkEnd w:id="185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5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57"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58"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59"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60" w:author="Dr. Carsten Franke" w:date="2021-02-09T12:39:00Z">
        <w:r w:rsidR="002B7246">
          <w:t xml:space="preserve"> (M</w:t>
        </w:r>
        <w:r w:rsidR="002B7246" w:rsidRPr="002B7246">
          <w:t xml:space="preserve">ust </w:t>
        </w:r>
        <w:r w:rsidR="002B7246">
          <w:t>not be confused wi</w:t>
        </w:r>
      </w:ins>
      <w:ins w:id="1861" w:author="Dr. Carsten Franke" w:date="2021-02-09T12:40:00Z">
        <w:r w:rsidR="002B7246">
          <w:t>th cross section "</w:t>
        </w:r>
        <w:r w:rsidR="002B7246" w:rsidRPr="007055D9">
          <w:t>I</w:t>
        </w:r>
        <w:r w:rsidR="002B7246">
          <w:t xml:space="preserve">", cf. section </w:t>
        </w:r>
      </w:ins>
      <w:ins w:id="1862" w:author="Dr. Carsten Franke" w:date="2021-02-09T12:41:00Z">
        <w:r w:rsidR="002B7246">
          <w:fldChar w:fldCharType="begin"/>
        </w:r>
        <w:r w:rsidR="002B7246">
          <w:instrText xml:space="preserve"> REF _Ref397524978 \r \h </w:instrText>
        </w:r>
      </w:ins>
      <w:r w:rsidR="002B7246">
        <w:fldChar w:fldCharType="separate"/>
      </w:r>
      <w:r w:rsidR="00C4720B">
        <w:t>8.2.4.3.2</w:t>
      </w:r>
      <w:ins w:id="1863" w:author="Dr. Carsten Franke" w:date="2021-02-09T12:41:00Z">
        <w:r w:rsidR="002B7246">
          <w:fldChar w:fldCharType="end"/>
        </w:r>
        <w:r w:rsidR="002B7246">
          <w:t>!</w:t>
        </w:r>
      </w:ins>
      <w:ins w:id="186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865"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66"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67"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68"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869" w:author="Dr. Carsten Franke" w:date="2021-02-09T12:35:00Z">
        <w:r w:rsidR="00856BD3">
          <w:rPr>
            <w:rStyle w:val="XMLElement"/>
          </w:rPr>
          <w:t xml:space="preserve"> </w:t>
        </w:r>
      </w:ins>
    </w:p>
    <w:p w14:paraId="1D415643" w14:textId="77777777" w:rsidR="00911496" w:rsidRPr="007055D9" w:rsidRDefault="00911496" w:rsidP="00911496">
      <w:bookmarkStart w:id="1870" w:name="_Toc288196490"/>
      <w:bookmarkStart w:id="1871" w:name="_Toc288200792"/>
      <w:bookmarkStart w:id="1872" w:name="_Toc338939132"/>
      <w:bookmarkStart w:id="1873" w:name="_Toc288196468"/>
      <w:bookmarkStart w:id="1874" w:name="_Toc288200771"/>
      <w:bookmarkStart w:id="1875" w:name="_Toc338938904"/>
      <w:bookmarkStart w:id="1876" w:name="_Toc338939100"/>
      <w:bookmarkEnd w:id="1854"/>
      <w:bookmarkEnd w:id="1855"/>
      <w:bookmarkEnd w:id="18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77" w:name="_Toc3566487"/>
      <w:bookmarkStart w:id="1878" w:name="_Toc34747488"/>
      <w:bookmarkStart w:id="1879"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77"/>
      <w:bookmarkEnd w:id="1878"/>
      <w:bookmarkEnd w:id="187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80" w:name="_Toc3566488"/>
      <w:bookmarkStart w:id="1881" w:name="_Toc34747489"/>
      <w:bookmarkStart w:id="1882"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0"/>
      <w:bookmarkEnd w:id="1881"/>
      <w:bookmarkEnd w:id="188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8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84" w:name="_Toc288196493"/>
      <w:bookmarkStart w:id="188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86" w:name="GenericSeamWeldWeldPosition"/>
      <w:bookmarkStart w:id="1887" w:name="GenericSeamWelParameters"/>
      <w:bookmarkStart w:id="1888" w:name="GenericSeamWeldSubType"/>
      <w:bookmarkStart w:id="1889" w:name="GenericSeamWeldWeldingPosition"/>
      <w:bookmarkStart w:id="1890" w:name="_Toc3557009"/>
      <w:bookmarkStart w:id="1891" w:name="_Toc34747259"/>
      <w:bookmarkStart w:id="1892" w:name="_Toc69254528"/>
      <w:bookmarkStart w:id="1893" w:name="_Toc338938905"/>
      <w:bookmarkStart w:id="1894" w:name="_Toc338939101"/>
      <w:bookmarkStart w:id="1895" w:name="_Toc338939136"/>
      <w:bookmarkEnd w:id="1870"/>
      <w:bookmarkEnd w:id="1871"/>
      <w:bookmarkEnd w:id="1872"/>
      <w:bookmarkEnd w:id="1873"/>
      <w:bookmarkEnd w:id="1874"/>
      <w:bookmarkEnd w:id="1875"/>
      <w:bookmarkEnd w:id="1876"/>
      <w:bookmarkEnd w:id="1884"/>
      <w:bookmarkEnd w:id="1885"/>
      <w:bookmarkEnd w:id="1886"/>
      <w:bookmarkEnd w:id="1887"/>
      <w:bookmarkEnd w:id="1888"/>
      <w:bookmarkEnd w:id="1889"/>
      <w:r>
        <w:t>W</w:t>
      </w:r>
      <w:r w:rsidR="00433A07">
        <w:t>eld Position and Sheet Metal Parameters</w:t>
      </w:r>
      <w:bookmarkEnd w:id="1890"/>
      <w:bookmarkEnd w:id="1891"/>
      <w:bookmarkEnd w:id="1892"/>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896" w:name="_Ref397587838"/>
      <w:bookmarkStart w:id="1897" w:name="_Toc3557124"/>
      <w:bookmarkStart w:id="1898" w:name="_Toc34747375"/>
      <w:bookmarkStart w:id="1899"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96"/>
      <w:r w:rsidRPr="007055D9">
        <w:t xml:space="preserve">: Sheet Parameters vs. </w:t>
      </w:r>
      <w:r w:rsidRPr="007055D9">
        <w:rPr>
          <w:noProof/>
        </w:rPr>
        <w:t xml:space="preserve"> Weld Position Parameters</w:t>
      </w:r>
      <w:bookmarkEnd w:id="1897"/>
      <w:bookmarkEnd w:id="1898"/>
      <w:bookmarkEnd w:id="1899"/>
    </w:p>
    <w:p w14:paraId="7C8D9624" w14:textId="77777777" w:rsidR="000E5FC5" w:rsidRDefault="000E5FC5" w:rsidP="00433A07">
      <w:pPr>
        <w:pStyle w:val="berschrift4"/>
        <w:numPr>
          <w:ilvl w:val="4"/>
          <w:numId w:val="1"/>
        </w:numPr>
        <w:ind w:left="1009" w:hanging="1009"/>
      </w:pPr>
      <w:bookmarkStart w:id="1900" w:name="_Toc3557010"/>
      <w:bookmarkStart w:id="1901" w:name="_Toc34747260"/>
      <w:bookmarkStart w:id="1902" w:name="_Toc69254529"/>
      <w:bookmarkStart w:id="1903" w:name="_Ref397525982"/>
      <w:r w:rsidRPr="007055D9">
        <w:t>Parameters Assigned to a Specific Sheet of the Flange</w:t>
      </w:r>
      <w:bookmarkEnd w:id="1900"/>
      <w:bookmarkEnd w:id="1901"/>
      <w:bookmarkEnd w:id="1902"/>
      <w:r w:rsidRPr="007055D9">
        <w:t xml:space="preserve"> </w:t>
      </w:r>
      <w:bookmarkEnd w:id="190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904" w:author="Dr. Carsten Franke" w:date="2021-02-03T12:08:00Z">
        <w:r w:rsidR="000E4A8B">
          <w:t>,</w:t>
        </w:r>
      </w:ins>
      <w:r w:rsidR="00007D4F">
        <w:t xml:space="preserve"> it defines as </w:t>
      </w:r>
      <w:ins w:id="1905" w:author="Dr. Carsten Franke" w:date="2021-02-03T12:10:00Z">
        <w:r w:rsidR="000E4A8B">
          <w:t xml:space="preserve">an </w:t>
        </w:r>
      </w:ins>
      <w:r w:rsidR="00007D4F">
        <w:t>attribute</w:t>
      </w:r>
      <w:del w:id="1906"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907" w:name="_Toc3566489"/>
      <w:bookmarkStart w:id="1908" w:name="_Toc34747490"/>
      <w:bookmarkStart w:id="1909"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07"/>
      <w:bookmarkEnd w:id="1908"/>
      <w:bookmarkEnd w:id="190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10" w:name="_Welding_Position"/>
      <w:bookmarkStart w:id="1911" w:name="_Ref397524978"/>
      <w:bookmarkStart w:id="1912" w:name="_Toc3557011"/>
      <w:bookmarkStart w:id="1913" w:name="_Toc34747261"/>
      <w:bookmarkStart w:id="1914" w:name="_Toc69254530"/>
      <w:bookmarkEnd w:id="1910"/>
      <w:r w:rsidRPr="007055D9">
        <w:t>Welding Position</w:t>
      </w:r>
      <w:bookmarkEnd w:id="1893"/>
      <w:bookmarkEnd w:id="1894"/>
      <w:bookmarkEnd w:id="1911"/>
      <w:bookmarkEnd w:id="1912"/>
      <w:bookmarkEnd w:id="1913"/>
      <w:bookmarkEnd w:id="1914"/>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15"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916" w:name="_Ref397529286"/>
      <w:bookmarkStart w:id="1917" w:name="_Toc3557125"/>
      <w:bookmarkStart w:id="1918" w:name="_Toc34747376"/>
      <w:bookmarkStart w:id="1919" w:name="_Toc69255819"/>
      <w:r w:rsidRPr="007055D9">
        <w:t xml:space="preserve">Figure </w:t>
      </w:r>
      <w:bookmarkStart w:id="1920"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16"/>
      <w:bookmarkEnd w:id="1920"/>
      <w:r w:rsidRPr="007055D9">
        <w:t>: Welding Position of a Y-Joint</w:t>
      </w:r>
      <w:bookmarkEnd w:id="1917"/>
      <w:bookmarkEnd w:id="1918"/>
      <w:bookmarkEnd w:id="191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1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21" w:name="_Toc288196495"/>
      <w:bookmarkStart w:id="1922" w:name="_Toc288200797"/>
      <w:bookmarkStart w:id="1923" w:name="_Toc338939138"/>
      <w:bookmarkEnd w:id="1895"/>
      <w:r w:rsidRPr="007055D9">
        <w:t xml:space="preserve">Element </w:t>
      </w:r>
      <w:r w:rsidR="00194316">
        <w:t>"</w:t>
      </w:r>
      <w:proofErr w:type="spellStart"/>
      <w:r w:rsidRPr="007055D9">
        <w:t>weld_position</w:t>
      </w:r>
      <w:bookmarkEnd w:id="1921"/>
      <w:bookmarkEnd w:id="1922"/>
      <w:bookmarkEnd w:id="1923"/>
      <w:proofErr w:type="spellEnd"/>
      <w:r w:rsidR="00194316">
        <w:t>"</w:t>
      </w:r>
    </w:p>
    <w:p w14:paraId="17C74D91" w14:textId="48454D28" w:rsidR="00344058" w:rsidRDefault="00B540EB" w:rsidP="003918DE">
      <w:pPr>
        <w:jc w:val="both"/>
        <w:rPr>
          <w:ins w:id="1924"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925" w:author="Dr. Carsten Franke" w:date="2021-04-12T10:06:00Z"/>
        </w:rPr>
      </w:pPr>
      <w:ins w:id="1926"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27"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28" w:author="Dr. Carsten Franke" w:date="2021-04-12T10:06:00Z"/>
                <w:b/>
                <w:i/>
              </w:rPr>
            </w:pPr>
            <w:ins w:id="1929"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30" w:author="Dr. Carsten Franke" w:date="2021-04-12T10:06:00Z"/>
                <w:b/>
                <w:i/>
              </w:rPr>
            </w:pPr>
            <w:ins w:id="1931"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32" w:author="Dr. Carsten Franke" w:date="2021-04-12T10:06:00Z"/>
                <w:b/>
                <w:i/>
              </w:rPr>
            </w:pPr>
            <w:ins w:id="1933"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34" w:author="Dr. Carsten Franke" w:date="2021-04-12T10:06:00Z"/>
                <w:b/>
                <w:i/>
              </w:rPr>
            </w:pPr>
            <w:ins w:id="1935" w:author="Dr. Carsten Franke" w:date="2021-04-12T10:06:00Z">
              <w:r w:rsidRPr="007055D9">
                <w:rPr>
                  <w:b/>
                  <w:i/>
                </w:rPr>
                <w:t>Constraint</w:t>
              </w:r>
            </w:ins>
          </w:p>
        </w:tc>
      </w:tr>
      <w:tr w:rsidR="00344058" w:rsidRPr="007055D9" w14:paraId="05E72E72" w14:textId="77777777" w:rsidTr="00471B1B">
        <w:trPr>
          <w:jc w:val="center"/>
          <w:ins w:id="1936"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37" w:author="Dr. Carsten Franke" w:date="2021-04-12T10:06:00Z"/>
                <w:sz w:val="20"/>
                <w:szCs w:val="20"/>
              </w:rPr>
            </w:pPr>
            <w:proofErr w:type="spellStart"/>
            <w:ins w:id="1938"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39" w:author="Dr. Carsten Franke" w:date="2021-04-12T10:06:00Z"/>
                <w:sz w:val="20"/>
                <w:szCs w:val="20"/>
              </w:rPr>
            </w:pPr>
            <w:ins w:id="1940" w:author="Dr. Carsten Franke" w:date="2021-04-12T10:07:00Z">
              <w:r>
                <w:rPr>
                  <w:sz w:val="20"/>
                  <w:szCs w:val="20"/>
                </w:rPr>
                <w:t>0</w:t>
              </w:r>
            </w:ins>
            <w:ins w:id="1941" w:author="Dr. Carsten Franke" w:date="2021-04-12T10:06:00Z">
              <w:r w:rsidRPr="006C3ECF">
                <w:rPr>
                  <w:sz w:val="20"/>
                  <w:szCs w:val="20"/>
                </w:rPr>
                <w:t xml:space="preserve"> </w:t>
              </w:r>
            </w:ins>
            <w:ins w:id="1942" w:author="Dr. Carsten Franke" w:date="2021-04-12T10:07:00Z">
              <w:r>
                <w:rPr>
                  <w:sz w:val="20"/>
                  <w:szCs w:val="20"/>
                </w:rPr>
                <w:t>-</w:t>
              </w:r>
            </w:ins>
            <w:ins w:id="1943" w:author="Dr. Carsten Franke" w:date="2021-04-12T10:06:00Z">
              <w:r w:rsidRPr="006C3ECF">
                <w:rPr>
                  <w:sz w:val="20"/>
                  <w:szCs w:val="20"/>
                </w:rPr>
                <w:t xml:space="preserve"> </w:t>
              </w:r>
            </w:ins>
            <w:ins w:id="1944"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45" w:author="Dr. Carsten Franke" w:date="2021-04-12T10:06:00Z"/>
                <w:sz w:val="20"/>
                <w:szCs w:val="20"/>
              </w:rPr>
            </w:pPr>
            <w:ins w:id="1946"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47" w:author="Dr. Carsten Franke" w:date="2021-04-12T10:06:00Z"/>
                <w:sz w:val="20"/>
                <w:szCs w:val="20"/>
              </w:rPr>
            </w:pPr>
            <w:ins w:id="1948" w:author="Dr. Carsten Franke" w:date="2021-04-12T10:08:00Z">
              <w:r>
                <w:rPr>
                  <w:sz w:val="20"/>
                  <w:szCs w:val="20"/>
                </w:rPr>
                <w:t xml:space="preserve">mutually exclusive </w:t>
              </w:r>
            </w:ins>
            <w:ins w:id="1949" w:author="Dr. Carsten Franke" w:date="2021-04-12T10:11:00Z">
              <w:r w:rsidR="00471B1B">
                <w:rPr>
                  <w:sz w:val="20"/>
                  <w:szCs w:val="20"/>
                </w:rPr>
                <w:t xml:space="preserve">– </w:t>
              </w:r>
            </w:ins>
            <w:ins w:id="1950"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51" w:author="Dr. Carsten Franke" w:date="2021-04-12T10:09:00Z">
              <w:r w:rsidR="00471B1B" w:rsidRPr="00471B1B">
                <w:rPr>
                  <w:sz w:val="20"/>
                  <w:szCs w:val="20"/>
                </w:rPr>
                <w:fldChar w:fldCharType="end"/>
              </w:r>
            </w:ins>
            <w:ins w:id="1952"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53" w:author="Dr. Carsten Franke" w:date="2021-04-12T10:10:00Z">
              <w:r w:rsidR="00471B1B" w:rsidRPr="00471B1B">
                <w:rPr>
                  <w:sz w:val="20"/>
                  <w:szCs w:val="20"/>
                </w:rPr>
                <w:fldChar w:fldCharType="end"/>
              </w:r>
            </w:ins>
            <w:ins w:id="1954"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55"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56" w:author="Dr. Carsten Franke" w:date="2021-04-12T10:06:00Z"/>
                <w:sz w:val="20"/>
                <w:szCs w:val="20"/>
              </w:rPr>
            </w:pPr>
            <w:proofErr w:type="spellStart"/>
            <w:ins w:id="1957"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58" w:author="Dr. Carsten Franke" w:date="2021-04-12T10:06:00Z"/>
                <w:sz w:val="20"/>
                <w:szCs w:val="20"/>
              </w:rPr>
            </w:pPr>
            <w:ins w:id="1959"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60" w:author="Dr. Carsten Franke" w:date="2021-04-12T10:06:00Z"/>
                <w:sz w:val="20"/>
                <w:szCs w:val="20"/>
              </w:rPr>
            </w:pPr>
            <w:ins w:id="1961"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62" w:author="Dr. Carsten Franke" w:date="2021-04-12T10:06:00Z"/>
                <w:sz w:val="20"/>
                <w:szCs w:val="20"/>
              </w:rPr>
            </w:pPr>
          </w:p>
        </w:tc>
      </w:tr>
    </w:tbl>
    <w:p w14:paraId="01A3A211" w14:textId="7EBDAED4" w:rsidR="00344058" w:rsidRDefault="00344058" w:rsidP="00344058">
      <w:pPr>
        <w:pStyle w:val="Beschriftung"/>
        <w:spacing w:before="120"/>
        <w:rPr>
          <w:ins w:id="1963" w:author="Dr. Carsten Franke" w:date="2021-04-12T10:06:00Z"/>
        </w:rPr>
      </w:pPr>
      <w:bookmarkStart w:id="1964" w:name="_Toc69254924"/>
      <w:ins w:id="1965" w:author="Dr. Carsten Franke" w:date="2021-04-12T10:06:00Z">
        <w:r>
          <w:t xml:space="preserve">Table </w:t>
        </w:r>
        <w:r>
          <w:fldChar w:fldCharType="begin"/>
        </w:r>
        <w:r>
          <w:instrText xml:space="preserve"> SEQ Table \* ARABIC </w:instrText>
        </w:r>
        <w:r>
          <w:fldChar w:fldCharType="separate"/>
        </w:r>
      </w:ins>
      <w:r w:rsidR="00C4720B">
        <w:rPr>
          <w:noProof/>
        </w:rPr>
        <w:t>88</w:t>
      </w:r>
      <w:ins w:id="1966"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64"/>
      </w:ins>
    </w:p>
    <w:p w14:paraId="4D873970" w14:textId="6C161B59" w:rsidR="00B540EB" w:rsidRPr="007055D9" w:rsidRDefault="00344058" w:rsidP="003918DE">
      <w:pPr>
        <w:jc w:val="both"/>
      </w:pPr>
      <w:ins w:id="1967"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68"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69" w:name="_Toc3566490"/>
      <w:bookmarkStart w:id="1970" w:name="_Toc34747491"/>
      <w:bookmarkStart w:id="1971"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69"/>
      <w:bookmarkEnd w:id="1970"/>
      <w:bookmarkEnd w:id="197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7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73" w:name="_Ref397529572"/>
      <w:bookmarkStart w:id="1974" w:name="Figure11"/>
      <w:bookmarkStart w:id="1975" w:name="_Toc3557126"/>
      <w:bookmarkStart w:id="1976" w:name="_Toc34747377"/>
      <w:bookmarkStart w:id="1977"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73"/>
      <w:bookmarkEnd w:id="1974"/>
      <w:r w:rsidRPr="007055D9">
        <w:t xml:space="preserve">: Welding Position </w:t>
      </w:r>
      <w:r>
        <w:t>vector direction and length</w:t>
      </w:r>
      <w:bookmarkEnd w:id="1975"/>
      <w:bookmarkEnd w:id="1976"/>
      <w:bookmarkEnd w:id="1977"/>
    </w:p>
    <w:p w14:paraId="39D4E066" w14:textId="088F097E" w:rsidR="00B540EB" w:rsidRPr="007055D9" w:rsidRDefault="00B540EB" w:rsidP="004F2F09">
      <w:pPr>
        <w:pStyle w:val="berschrift5"/>
      </w:pPr>
      <w:bookmarkStart w:id="1978" w:name="_Toc338939140"/>
      <w:bookmarkStart w:id="1979" w:name="_Toc338939137"/>
      <w:bookmarkStart w:id="1980" w:name="_Toc338938906"/>
      <w:bookmarkStart w:id="1981" w:name="_Toc338939103"/>
      <w:r w:rsidRPr="007055D9">
        <w:lastRenderedPageBreak/>
        <w:t xml:space="preserve">Attribute </w:t>
      </w:r>
      <w:r w:rsidR="00194316">
        <w:t>"</w:t>
      </w:r>
      <w:r w:rsidRPr="007055D9">
        <w:t>reference</w:t>
      </w:r>
      <w:bookmarkEnd w:id="197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82" w:author="Dr. Carsten Franke" w:date="2021-02-09T12:36:00Z">
        <w:r w:rsidR="00643A6A" w:rsidRPr="00D977AB">
          <w:rPr>
            <w:lang w:val="en-US"/>
          </w:rPr>
          <w:t xml:space="preserve"> </w:t>
        </w:r>
      </w:ins>
    </w:p>
    <w:p w14:paraId="717E8986" w14:textId="5DC3D5AF" w:rsidR="00456F63" w:rsidRDefault="00456F63" w:rsidP="00621D1B">
      <w:pPr>
        <w:jc w:val="both"/>
        <w:rPr>
          <w:ins w:id="198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4" w:author="Dr. Carsten Franke" w:date="2021-02-09T12:33:00Z">
        <w:r w:rsidR="00856BD3">
          <w:t xml:space="preserve"> </w:t>
        </w:r>
      </w:ins>
    </w:p>
    <w:p w14:paraId="3CE9735D" w14:textId="562D1DF8" w:rsidR="00856BD3" w:rsidRPr="007055D9" w:rsidRDefault="00856BD3" w:rsidP="00621D1B">
      <w:pPr>
        <w:jc w:val="both"/>
      </w:pPr>
      <w:ins w:id="198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86" w:author="Dr. Carsten Franke" w:date="2021-02-09T12:35:00Z">
        <w:r w:rsidRPr="006A21C5">
          <w:rPr>
            <w:rStyle w:val="XMLElement"/>
          </w:rPr>
          <w:t>i</w:t>
        </w:r>
        <w:r>
          <w:rPr>
            <w:rStyle w:val="XMLElement"/>
          </w:rPr>
          <w:t>_</w:t>
        </w:r>
        <w:r w:rsidRPr="006A21C5">
          <w:rPr>
            <w:rStyle w:val="XMLElement"/>
          </w:rPr>
          <w:t>weld</w:t>
        </w:r>
      </w:ins>
      <w:proofErr w:type="spellEnd"/>
      <w:ins w:id="1987" w:author="Dr. Carsten Franke" w:date="2021-02-09T12:34:00Z">
        <w:r>
          <w:t>"</w:t>
        </w:r>
      </w:ins>
      <w:ins w:id="1988" w:author="Dr. Carsten Franke" w:date="2021-02-09T12:35:00Z">
        <w:r>
          <w:t xml:space="preserve"> (</w:t>
        </w:r>
      </w:ins>
      <w:ins w:id="1989" w:author="Dr. Carsten Franke" w:date="2021-02-09T12:36:00Z">
        <w:r>
          <w:t>c</w:t>
        </w:r>
      </w:ins>
      <w:ins w:id="1990" w:author="Dr. Carsten Franke" w:date="2021-02-09T12:35:00Z">
        <w:r>
          <w:t>f. s</w:t>
        </w:r>
      </w:ins>
      <w:ins w:id="1991" w:author="Dr. Carsten Franke" w:date="2021-02-09T12:36:00Z">
        <w:r>
          <w:t xml:space="preserve">ection </w:t>
        </w:r>
        <w:r>
          <w:fldChar w:fldCharType="begin"/>
        </w:r>
        <w:r>
          <w:instrText xml:space="preserve"> REF _Ref414571756 \r \h </w:instrText>
        </w:r>
      </w:ins>
      <w:r>
        <w:fldChar w:fldCharType="separate"/>
      </w:r>
      <w:r w:rsidR="00C4720B">
        <w:t>8.2.4.2</w:t>
      </w:r>
      <w:ins w:id="1992"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93" w:author="Dr. Carsten Franke" w:date="2021-02-09T12:36:00Z">
        <w:r>
          <w:fldChar w:fldCharType="end"/>
        </w:r>
        <w:r>
          <w:t>)</w:t>
        </w:r>
      </w:ins>
      <w:ins w:id="1994" w:author="Dr. Carsten Franke" w:date="2021-02-09T12:34:00Z">
        <w:r>
          <w:t>!</w:t>
        </w:r>
      </w:ins>
      <w:ins w:id="1995"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996" w:name="_Toc3566491"/>
      <w:bookmarkStart w:id="1997" w:name="_Toc34747492"/>
      <w:bookmarkStart w:id="1998" w:name="_Toc69254926"/>
      <w:bookmarkStart w:id="1999" w:name="_Toc338939148"/>
      <w:bookmarkStart w:id="2000" w:name="_Toc288196499"/>
      <w:bookmarkStart w:id="2001" w:name="_Toc288200801"/>
      <w:bookmarkEnd w:id="1979"/>
      <w:bookmarkEnd w:id="1980"/>
      <w:bookmarkEnd w:id="1981"/>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96"/>
      <w:r w:rsidR="00194316">
        <w:t>"</w:t>
      </w:r>
      <w:bookmarkEnd w:id="1997"/>
      <w:bookmarkEnd w:id="1998"/>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99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2002" w:name="_Toc338939149"/>
      <w:r w:rsidRPr="007055D9">
        <w:t xml:space="preserve">Attribute </w:t>
      </w:r>
      <w:r w:rsidR="00194316">
        <w:t>"</w:t>
      </w:r>
      <w:proofErr w:type="spellStart"/>
      <w:r w:rsidRPr="007055D9">
        <w:t>penetration</w:t>
      </w:r>
      <w:bookmarkEnd w:id="2000"/>
      <w:bookmarkEnd w:id="2001"/>
      <w:bookmarkEnd w:id="200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03" w:name="ModelizationWeldDefinition"/>
      <w:bookmarkStart w:id="2004" w:name="WeldDefinition"/>
      <w:bookmarkStart w:id="2005" w:name="WeldDefinitionButtWeld"/>
      <w:bookmarkStart w:id="2006" w:name="_Toc288200762"/>
      <w:bookmarkStart w:id="2007" w:name="_Toc338939106"/>
      <w:bookmarkStart w:id="2008" w:name="_Toc3557012"/>
      <w:bookmarkStart w:id="2009" w:name="_Toc34747262"/>
      <w:bookmarkStart w:id="2010" w:name="_Toc69254531"/>
      <w:bookmarkStart w:id="2011" w:name="_Toc288196464"/>
      <w:bookmarkEnd w:id="2003"/>
      <w:bookmarkEnd w:id="2004"/>
      <w:bookmarkEnd w:id="2005"/>
      <w:r w:rsidRPr="007055D9">
        <w:t xml:space="preserve">Butt </w:t>
      </w:r>
      <w:bookmarkEnd w:id="2006"/>
      <w:r w:rsidR="003663AA" w:rsidRPr="007055D9">
        <w:t>Joint</w:t>
      </w:r>
      <w:bookmarkEnd w:id="2007"/>
      <w:bookmarkEnd w:id="2008"/>
      <w:bookmarkEnd w:id="2009"/>
      <w:bookmarkEnd w:id="201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12" w:name="_Toc3557013"/>
      <w:bookmarkStart w:id="2013" w:name="_Toc34747263"/>
      <w:bookmarkStart w:id="2014" w:name="_Toc69254532"/>
      <w:r w:rsidRPr="00654684">
        <w:rPr>
          <w:sz w:val="24"/>
        </w:rPr>
        <w:t xml:space="preserve">Sheet </w:t>
      </w:r>
      <w:r w:rsidR="00255787" w:rsidRPr="00654684">
        <w:rPr>
          <w:sz w:val="24"/>
        </w:rPr>
        <w:t>Parameters</w:t>
      </w:r>
      <w:bookmarkEnd w:id="2012"/>
      <w:bookmarkEnd w:id="2013"/>
      <w:bookmarkEnd w:id="201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3E0390" w:rsidRPr="00362FDC" w:rsidRDefault="003E0390" w:rsidP="008F3D94">
                              <w:pPr>
                                <w:pStyle w:val="Beschriftung"/>
                                <w:rPr>
                                  <w:noProof/>
                                  <w:szCs w:val="24"/>
                                </w:rPr>
                              </w:pPr>
                              <w:bookmarkStart w:id="2015" w:name="_Toc3557127"/>
                              <w:bookmarkStart w:id="2016" w:name="_Toc34747378"/>
                              <w:bookmarkStart w:id="2017"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15"/>
                              <w:bookmarkEnd w:id="2016"/>
                              <w:bookmarkEnd w:id="20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3E0390" w:rsidRPr="00362FDC" w:rsidRDefault="003E0390" w:rsidP="008F3D94">
                        <w:pPr>
                          <w:pStyle w:val="Beschriftung"/>
                          <w:rPr>
                            <w:noProof/>
                            <w:szCs w:val="24"/>
                          </w:rPr>
                        </w:pPr>
                        <w:bookmarkStart w:id="2018" w:name="_Toc3557127"/>
                        <w:bookmarkStart w:id="2019" w:name="_Toc34747378"/>
                        <w:bookmarkStart w:id="2020"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18"/>
                        <w:bookmarkEnd w:id="2019"/>
                        <w:bookmarkEnd w:id="202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21" w:name="_Toc3557014"/>
      <w:bookmarkStart w:id="2022" w:name="_Toc34747264"/>
      <w:bookmarkStart w:id="2023"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3E0390" w:rsidRPr="006C6D3C" w:rsidRDefault="003E0390" w:rsidP="008F3D94">
                              <w:pPr>
                                <w:pStyle w:val="Beschriftung"/>
                                <w:rPr>
                                  <w:noProof/>
                                  <w:szCs w:val="24"/>
                                </w:rPr>
                              </w:pPr>
                              <w:bookmarkStart w:id="2024" w:name="_Toc3557128"/>
                              <w:bookmarkStart w:id="2025" w:name="_Toc34747379"/>
                              <w:bookmarkStart w:id="2026"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4"/>
                              <w:bookmarkEnd w:id="2025"/>
                              <w:bookmarkEnd w:id="2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3E0390" w:rsidRPr="006C6D3C" w:rsidRDefault="003E0390" w:rsidP="008F3D94">
                        <w:pPr>
                          <w:pStyle w:val="Beschriftung"/>
                          <w:rPr>
                            <w:noProof/>
                            <w:szCs w:val="24"/>
                          </w:rPr>
                        </w:pPr>
                        <w:bookmarkStart w:id="2027" w:name="_Toc3557128"/>
                        <w:bookmarkStart w:id="2028" w:name="_Toc34747379"/>
                        <w:bookmarkStart w:id="2029"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27"/>
                        <w:bookmarkEnd w:id="2028"/>
                        <w:bookmarkEnd w:id="2029"/>
                      </w:p>
                    </w:txbxContent>
                  </v:textbox>
                </v:shape>
              </v:group>
            </w:pict>
          </mc:Fallback>
        </mc:AlternateContent>
      </w:r>
      <w:r w:rsidR="00B50468" w:rsidRPr="00654684">
        <w:rPr>
          <w:sz w:val="24"/>
        </w:rPr>
        <w:t>Weld Parameters</w:t>
      </w:r>
      <w:bookmarkEnd w:id="2021"/>
      <w:bookmarkEnd w:id="2022"/>
      <w:bookmarkEnd w:id="202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30" w:name="_Toc3566492"/>
      <w:bookmarkStart w:id="2031" w:name="_Toc34747493"/>
      <w:bookmarkStart w:id="2032"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30"/>
      <w:bookmarkEnd w:id="2031"/>
      <w:bookmarkEnd w:id="203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33" w:name="_Toc338939151"/>
      <w:bookmarkStart w:id="2034" w:name="_Toc3557015"/>
      <w:bookmarkStart w:id="2035" w:name="_Toc34747265"/>
      <w:bookmarkStart w:id="2036" w:name="_Toc69254534"/>
      <w:r w:rsidRPr="007055D9">
        <w:t>Attributes</w:t>
      </w:r>
      <w:bookmarkEnd w:id="2033"/>
      <w:bookmarkEnd w:id="2034"/>
      <w:bookmarkEnd w:id="2035"/>
      <w:bookmarkEnd w:id="2036"/>
    </w:p>
    <w:p w14:paraId="2F9463C1" w14:textId="2C2DBF78" w:rsidR="0006113C" w:rsidRPr="007055D9" w:rsidRDefault="00850045" w:rsidP="001D3B90">
      <w:pPr>
        <w:pStyle w:val="berschrift5"/>
      </w:pPr>
      <w:bookmarkStart w:id="2037" w:name="_Toc338939153"/>
      <w:r w:rsidRPr="007055D9">
        <w:t xml:space="preserve">Attribute </w:t>
      </w:r>
      <w:r w:rsidR="00194316">
        <w:t>"</w:t>
      </w:r>
      <w:r w:rsidRPr="007055D9">
        <w:t>b</w:t>
      </w:r>
      <w:r w:rsidR="0006113C" w:rsidRPr="007055D9">
        <w:t>ase</w:t>
      </w:r>
      <w:bookmarkEnd w:id="203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38" w:name="_Toc338939154"/>
      <w:r w:rsidRPr="007055D9">
        <w:lastRenderedPageBreak/>
        <w:t xml:space="preserve">Attribute </w:t>
      </w:r>
      <w:r w:rsidR="00194316">
        <w:t>"</w:t>
      </w:r>
      <w:proofErr w:type="spellStart"/>
      <w:r w:rsidRPr="007055D9">
        <w:t>t</w:t>
      </w:r>
      <w:r w:rsidR="0006113C" w:rsidRPr="007055D9">
        <w:t>echnology</w:t>
      </w:r>
      <w:bookmarkEnd w:id="203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39" w:name="_Toc288196505"/>
      <w:bookmarkStart w:id="2040" w:name="_Toc288200807"/>
      <w:bookmarkStart w:id="2041" w:name="_Toc338939155"/>
      <w:bookmarkStart w:id="2042" w:name="_Toc3557016"/>
      <w:bookmarkStart w:id="2043" w:name="_Toc34747266"/>
      <w:bookmarkStart w:id="2044" w:name="_Toc69254535"/>
      <w:r w:rsidRPr="007055D9">
        <w:t xml:space="preserve">Element </w:t>
      </w:r>
      <w:r w:rsidR="00194316">
        <w:t>"</w:t>
      </w:r>
      <w:proofErr w:type="spellStart"/>
      <w:r w:rsidRPr="007055D9">
        <w:t>weld_position</w:t>
      </w:r>
      <w:bookmarkEnd w:id="2039"/>
      <w:bookmarkEnd w:id="2040"/>
      <w:bookmarkEnd w:id="2041"/>
      <w:bookmarkEnd w:id="2042"/>
      <w:proofErr w:type="spellEnd"/>
      <w:r w:rsidR="00194316">
        <w:t>"</w:t>
      </w:r>
      <w:bookmarkEnd w:id="2043"/>
      <w:bookmarkEnd w:id="204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45" w:name="_Toc3566493"/>
      <w:bookmarkStart w:id="2046" w:name="_Toc34747494"/>
      <w:bookmarkStart w:id="2047" w:name="_Toc69254928"/>
      <w:bookmarkStart w:id="2048" w:name="_Toc288196507"/>
      <w:bookmarkStart w:id="2049" w:name="_Toc288200809"/>
      <w:bookmarkStart w:id="2050"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45"/>
      <w:bookmarkEnd w:id="2046"/>
      <w:bookmarkEnd w:id="2047"/>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48"/>
      <w:bookmarkEnd w:id="2049"/>
      <w:bookmarkEnd w:id="205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5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52" w:author="Dr. Carsten Franke" w:date="2021-02-09T12:43:00Z">
        <w:r w:rsidR="0071697E">
          <w:fldChar w:fldCharType="separate"/>
        </w:r>
      </w:ins>
      <w:r w:rsidR="00C4720B">
        <w:t>8.2.4.2</w:t>
      </w:r>
      <w:ins w:id="2053"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54" w:name="_Toc338939158"/>
      <w:r w:rsidRPr="007055D9">
        <w:t xml:space="preserve">Attribute </w:t>
      </w:r>
      <w:r w:rsidR="00194316">
        <w:t>"</w:t>
      </w:r>
      <w:proofErr w:type="spellStart"/>
      <w:r w:rsidRPr="007055D9">
        <w:t>width</w:t>
      </w:r>
      <w:bookmarkEnd w:id="205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55" w:name="_Toc338939159"/>
      <w:r w:rsidRPr="007055D9">
        <w:t xml:space="preserve">Attribute </w:t>
      </w:r>
      <w:r w:rsidR="00194316">
        <w:t>"</w:t>
      </w:r>
      <w:proofErr w:type="spellStart"/>
      <w:r w:rsidRPr="007055D9">
        <w:t>filler</w:t>
      </w:r>
      <w:bookmarkEnd w:id="205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56" w:name="WeldDefinitionCornerWeld"/>
      <w:bookmarkStart w:id="2057" w:name="_Toc288200763"/>
      <w:bookmarkStart w:id="2058" w:name="_Toc338939107"/>
      <w:bookmarkEnd w:id="205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59" w:name="_Toc414263397"/>
      <w:bookmarkStart w:id="2060" w:name="_Toc3557017"/>
      <w:bookmarkStart w:id="2061" w:name="_Toc34747267"/>
      <w:bookmarkStart w:id="2062" w:name="_Toc69254536"/>
      <w:bookmarkEnd w:id="2059"/>
      <w:r w:rsidRPr="007055D9">
        <w:t xml:space="preserve">Element </w:t>
      </w:r>
      <w:r w:rsidR="00194316">
        <w:t>"</w:t>
      </w:r>
      <w:proofErr w:type="spellStart"/>
      <w:r>
        <w:t>sheet_parameter</w:t>
      </w:r>
      <w:bookmarkEnd w:id="2060"/>
      <w:proofErr w:type="spellEnd"/>
      <w:r w:rsidR="00194316">
        <w:t>"</w:t>
      </w:r>
      <w:bookmarkEnd w:id="2061"/>
      <w:bookmarkEnd w:id="206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63" w:name="_Toc3566494"/>
      <w:bookmarkStart w:id="2064" w:name="_Toc34747495"/>
      <w:bookmarkStart w:id="2065"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63"/>
      <w:bookmarkEnd w:id="2064"/>
      <w:bookmarkEnd w:id="206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66" w:name="_Toc3557018"/>
      <w:bookmarkStart w:id="2067" w:name="_Toc34747268"/>
      <w:bookmarkStart w:id="2068" w:name="_Toc69254537"/>
      <w:r w:rsidRPr="007055D9">
        <w:lastRenderedPageBreak/>
        <w:t>Corner Weld</w:t>
      </w:r>
      <w:bookmarkEnd w:id="2057"/>
      <w:bookmarkEnd w:id="2058"/>
      <w:bookmarkEnd w:id="2066"/>
      <w:bookmarkEnd w:id="2067"/>
      <w:bookmarkEnd w:id="206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69" w:name="_Toc34747269"/>
      <w:bookmarkStart w:id="2070" w:name="_Toc69254538"/>
      <w:bookmarkStart w:id="2071"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3E0390" w:rsidRPr="00796AD7" w:rsidRDefault="003E0390" w:rsidP="008F3D94">
                              <w:pPr>
                                <w:pStyle w:val="Beschriftung"/>
                                <w:rPr>
                                  <w:noProof/>
                                  <w:szCs w:val="24"/>
                                </w:rPr>
                              </w:pPr>
                              <w:bookmarkStart w:id="2072" w:name="_Toc3557129"/>
                              <w:bookmarkStart w:id="2073" w:name="_Toc34747380"/>
                              <w:bookmarkStart w:id="2074"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2"/>
                              <w:bookmarkEnd w:id="2073"/>
                              <w:bookmarkEnd w:id="2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3E0390" w:rsidRPr="00796AD7" w:rsidRDefault="003E0390" w:rsidP="008F3D94">
                        <w:pPr>
                          <w:pStyle w:val="Beschriftung"/>
                          <w:rPr>
                            <w:noProof/>
                            <w:szCs w:val="24"/>
                          </w:rPr>
                        </w:pPr>
                        <w:bookmarkStart w:id="2075" w:name="_Toc3557129"/>
                        <w:bookmarkStart w:id="2076" w:name="_Toc34747380"/>
                        <w:bookmarkStart w:id="2077"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75"/>
                        <w:bookmarkEnd w:id="2076"/>
                        <w:bookmarkEnd w:id="2077"/>
                      </w:p>
                    </w:txbxContent>
                  </v:textbox>
                </v:shape>
              </v:group>
            </w:pict>
          </mc:Fallback>
        </mc:AlternateContent>
      </w:r>
      <w:r w:rsidR="00E36602">
        <w:t>Simple Corner Weld</w:t>
      </w:r>
      <w:bookmarkEnd w:id="2069"/>
      <w:bookmarkEnd w:id="2070"/>
    </w:p>
    <w:p w14:paraId="19EDE5F7" w14:textId="78748519" w:rsidR="008A6190" w:rsidRPr="007055D9" w:rsidRDefault="008A6190" w:rsidP="00E36602">
      <w:pPr>
        <w:pStyle w:val="berschrift5"/>
      </w:pPr>
      <w:r w:rsidRPr="007055D9">
        <w:t>Sheet Parameters</w:t>
      </w:r>
      <w:bookmarkEnd w:id="207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78" w:name="_Toc3557020"/>
      <w:r w:rsidRPr="007055D9">
        <w:t>Weld Parameters</w:t>
      </w:r>
      <w:bookmarkEnd w:id="207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3E0390" w:rsidRPr="00067927" w:rsidRDefault="003E0390" w:rsidP="008F3D94">
                              <w:pPr>
                                <w:pStyle w:val="Beschriftung"/>
                                <w:rPr>
                                  <w:noProof/>
                                  <w:szCs w:val="24"/>
                                </w:rPr>
                              </w:pPr>
                              <w:bookmarkStart w:id="2079" w:name="_Toc3557130"/>
                              <w:bookmarkStart w:id="2080" w:name="_Toc34747381"/>
                              <w:bookmarkStart w:id="2081"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79"/>
                              <w:bookmarkEnd w:id="2080"/>
                              <w:bookmarkEnd w:id="20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3E0390" w:rsidRPr="00067927" w:rsidRDefault="003E0390" w:rsidP="008F3D94">
                        <w:pPr>
                          <w:pStyle w:val="Beschriftung"/>
                          <w:rPr>
                            <w:noProof/>
                            <w:szCs w:val="24"/>
                          </w:rPr>
                        </w:pPr>
                        <w:bookmarkStart w:id="2082" w:name="_Toc3557130"/>
                        <w:bookmarkStart w:id="2083" w:name="_Toc34747381"/>
                        <w:bookmarkStart w:id="2084"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82"/>
                        <w:bookmarkEnd w:id="2083"/>
                        <w:bookmarkEnd w:id="208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80961632"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85" w:name="_Toc3566495"/>
      <w:bookmarkStart w:id="2086" w:name="_Toc34747496"/>
      <w:bookmarkStart w:id="2087"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85"/>
      <w:bookmarkEnd w:id="2086"/>
      <w:bookmarkEnd w:id="208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88" w:name="_Toc34747270"/>
      <w:bookmarkStart w:id="2089" w:name="_Toc69254539"/>
      <w:r>
        <w:lastRenderedPageBreak/>
        <w:t>Double Corner Weld</w:t>
      </w:r>
      <w:bookmarkEnd w:id="2088"/>
      <w:bookmarkEnd w:id="2089"/>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90" w:author="Dr. Carsten Franke" w:date="2021-04-12T18:42:00Z"/>
        </w:trPr>
        <w:tc>
          <w:tcPr>
            <w:tcW w:w="4605" w:type="dxa"/>
            <w:shd w:val="clear" w:color="auto" w:fill="auto"/>
          </w:tcPr>
          <w:p w14:paraId="4DB6BDF5" w14:textId="0005B1B2" w:rsidR="00C330B4" w:rsidRDefault="00C330B4" w:rsidP="00C330B4">
            <w:pPr>
              <w:keepNext/>
              <w:jc w:val="center"/>
              <w:rPr>
                <w:ins w:id="2091" w:author="Dr. Carsten Franke" w:date="2021-04-12T18:42:00Z"/>
              </w:rPr>
            </w:pPr>
            <w:ins w:id="2092"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93" w:author="Dr. Carsten Franke" w:date="2021-04-12T18:42:00Z"/>
              </w:rPr>
            </w:pPr>
            <w:ins w:id="2094"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95"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95"/>
          </w:p>
        </w:tc>
        <w:tc>
          <w:tcPr>
            <w:tcW w:w="4605" w:type="dxa"/>
            <w:shd w:val="clear" w:color="auto" w:fill="auto"/>
          </w:tcPr>
          <w:p w14:paraId="7246F10E" w14:textId="6B2CFCA2" w:rsidR="00C330B4" w:rsidRPr="00C330B4" w:rsidRDefault="00C330B4" w:rsidP="00C330B4">
            <w:pPr>
              <w:jc w:val="center"/>
              <w:rPr>
                <w:sz w:val="20"/>
                <w:szCs w:val="20"/>
              </w:rPr>
            </w:pPr>
            <w:bookmarkStart w:id="2096"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96"/>
            <w:r w:rsidRPr="00C330B4">
              <w:rPr>
                <w:sz w:val="20"/>
                <w:szCs w:val="20"/>
              </w:rPr>
              <w:t xml:space="preserve"> </w:t>
            </w:r>
          </w:p>
        </w:tc>
      </w:tr>
    </w:tbl>
    <w:p w14:paraId="63995DE2" w14:textId="77777777" w:rsidR="00C330B4" w:rsidRDefault="00C330B4" w:rsidP="00E36602">
      <w:pPr>
        <w:jc w:val="both"/>
        <w:rPr>
          <w:ins w:id="2097"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80961633"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098" w:name="_Toc34747497"/>
      <w:bookmarkStart w:id="2099"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098"/>
      <w:bookmarkEnd w:id="2099"/>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100" w:name="_Toc338939161"/>
      <w:bookmarkStart w:id="2101" w:name="_Toc3557021"/>
      <w:bookmarkStart w:id="2102" w:name="_Toc34747271"/>
      <w:bookmarkStart w:id="2103" w:name="_Toc69254540"/>
      <w:r w:rsidRPr="007055D9">
        <w:t>Attributes</w:t>
      </w:r>
      <w:bookmarkEnd w:id="2100"/>
      <w:bookmarkEnd w:id="2101"/>
      <w:bookmarkEnd w:id="2102"/>
      <w:bookmarkEnd w:id="2103"/>
    </w:p>
    <w:p w14:paraId="22FDBBD1" w14:textId="5050C61D" w:rsidR="0006113C" w:rsidRPr="007055D9" w:rsidRDefault="00242481" w:rsidP="001759F7">
      <w:pPr>
        <w:pStyle w:val="berschrift5"/>
      </w:pPr>
      <w:bookmarkStart w:id="2104" w:name="_Toc338939163"/>
      <w:r w:rsidRPr="007055D9">
        <w:t xml:space="preserve">Attribute </w:t>
      </w:r>
      <w:r w:rsidR="00194316">
        <w:t>"</w:t>
      </w:r>
      <w:r w:rsidRPr="007055D9">
        <w:t>b</w:t>
      </w:r>
      <w:r w:rsidR="0006113C" w:rsidRPr="007055D9">
        <w:t>ase</w:t>
      </w:r>
      <w:bookmarkEnd w:id="210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05" w:name="_Toc338939164"/>
      <w:r w:rsidRPr="007055D9">
        <w:t xml:space="preserve">Attribute </w:t>
      </w:r>
      <w:r w:rsidR="00194316">
        <w:t>"</w:t>
      </w:r>
      <w:proofErr w:type="spellStart"/>
      <w:r w:rsidRPr="007055D9">
        <w:t>t</w:t>
      </w:r>
      <w:r w:rsidR="0006113C" w:rsidRPr="007055D9">
        <w:t>echnology</w:t>
      </w:r>
      <w:bookmarkEnd w:id="210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06" w:name="_Toc338939165"/>
      <w:bookmarkStart w:id="2107" w:name="_Toc3557022"/>
      <w:bookmarkStart w:id="2108" w:name="_Toc34747272"/>
      <w:bookmarkStart w:id="2109" w:name="_Toc69254541"/>
      <w:r w:rsidRPr="007055D9">
        <w:t xml:space="preserve">Element </w:t>
      </w:r>
      <w:r w:rsidR="00194316">
        <w:t>"</w:t>
      </w:r>
      <w:proofErr w:type="spellStart"/>
      <w:r w:rsidRPr="007055D9">
        <w:t>weld_position</w:t>
      </w:r>
      <w:bookmarkEnd w:id="2106"/>
      <w:bookmarkEnd w:id="2107"/>
      <w:proofErr w:type="spellEnd"/>
      <w:r w:rsidR="00194316">
        <w:t>"</w:t>
      </w:r>
      <w:bookmarkEnd w:id="2108"/>
      <w:bookmarkEnd w:id="210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110" w:name="_Toc3566496"/>
      <w:bookmarkStart w:id="2111" w:name="_Toc34747498"/>
      <w:bookmarkStart w:id="2112" w:name="_Toc69254932"/>
      <w:bookmarkStart w:id="2113"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10"/>
      <w:bookmarkEnd w:id="2111"/>
      <w:bookmarkEnd w:id="2112"/>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11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114" w:name="_Toc338939168"/>
      <w:r w:rsidRPr="007055D9">
        <w:t xml:space="preserve">Attribute </w:t>
      </w:r>
      <w:r w:rsidR="00194316">
        <w:t>"</w:t>
      </w:r>
      <w:proofErr w:type="spellStart"/>
      <w:r w:rsidRPr="007055D9">
        <w:t>thickness</w:t>
      </w:r>
      <w:bookmarkEnd w:id="211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115" w:name="_Toc3566497"/>
      <w:bookmarkStart w:id="2116" w:name="_Toc34747499"/>
      <w:bookmarkStart w:id="2117" w:name="_Toc69254933"/>
      <w:bookmarkStart w:id="2118"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15"/>
      <w:bookmarkEnd w:id="2116"/>
      <w:bookmarkEnd w:id="2117"/>
    </w:p>
    <w:p w14:paraId="29B81C3B" w14:textId="6026B883" w:rsidR="0006113C" w:rsidRPr="007055D9" w:rsidRDefault="0006113C" w:rsidP="00B21508">
      <w:pPr>
        <w:pStyle w:val="berschrift5"/>
      </w:pPr>
      <w:r w:rsidRPr="007055D9">
        <w:t xml:space="preserve">Attribute </w:t>
      </w:r>
      <w:r w:rsidR="00194316">
        <w:t>"</w:t>
      </w:r>
      <w:r w:rsidRPr="007055D9">
        <w:t>angle</w:t>
      </w:r>
      <w:bookmarkEnd w:id="211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119" w:name="_Toc3566498"/>
      <w:bookmarkStart w:id="2120" w:name="_Toc34747500"/>
      <w:bookmarkStart w:id="2121" w:name="_Toc69254934"/>
      <w:bookmarkStart w:id="2122"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19"/>
      <w:bookmarkEnd w:id="2120"/>
      <w:bookmarkEnd w:id="2121"/>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12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123" w:name="_Toc338939171"/>
      <w:r w:rsidRPr="007055D9">
        <w:t xml:space="preserve">Attribute </w:t>
      </w:r>
      <w:r w:rsidR="00194316">
        <w:t>"</w:t>
      </w:r>
      <w:proofErr w:type="spellStart"/>
      <w:r w:rsidRPr="007055D9">
        <w:t>penetration</w:t>
      </w:r>
      <w:bookmarkEnd w:id="212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124" w:name="_Toc338939173"/>
      <w:r w:rsidRPr="007055D9">
        <w:t xml:space="preserve">Attribute </w:t>
      </w:r>
      <w:r w:rsidR="00194316">
        <w:t>"</w:t>
      </w:r>
      <w:proofErr w:type="spellStart"/>
      <w:r w:rsidRPr="007055D9">
        <w:t>filler</w:t>
      </w:r>
      <w:bookmarkEnd w:id="212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25" w:name="WeldDefinitionEdgeWeld"/>
      <w:bookmarkStart w:id="2126" w:name="_Toc3557023"/>
      <w:bookmarkStart w:id="2127" w:name="_Toc34747273"/>
      <w:bookmarkStart w:id="2128" w:name="_Toc69254542"/>
      <w:bookmarkStart w:id="2129" w:name="_Toc288200764"/>
      <w:bookmarkStart w:id="2130" w:name="_Toc338939108"/>
      <w:bookmarkEnd w:id="2125"/>
      <w:r w:rsidRPr="007055D9">
        <w:lastRenderedPageBreak/>
        <w:t xml:space="preserve">Element </w:t>
      </w:r>
      <w:r w:rsidR="00194316">
        <w:t>"</w:t>
      </w:r>
      <w:proofErr w:type="spellStart"/>
      <w:r>
        <w:t>sheet_parameter</w:t>
      </w:r>
      <w:bookmarkEnd w:id="2126"/>
      <w:proofErr w:type="spellEnd"/>
      <w:r w:rsidR="00194316">
        <w:t>"</w:t>
      </w:r>
      <w:bookmarkEnd w:id="2127"/>
      <w:bookmarkEnd w:id="212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31" w:name="_Toc3566499"/>
      <w:bookmarkStart w:id="2132" w:name="_Toc34747501"/>
      <w:bookmarkStart w:id="2133"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31"/>
      <w:bookmarkEnd w:id="2132"/>
      <w:bookmarkEnd w:id="213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34" w:name="_Toc3557024"/>
      <w:bookmarkStart w:id="2135" w:name="_Toc34747274"/>
      <w:bookmarkStart w:id="2136" w:name="_Toc69254543"/>
      <w:r w:rsidRPr="007055D9">
        <w:t>Edge Weld</w:t>
      </w:r>
      <w:bookmarkEnd w:id="2129"/>
      <w:bookmarkEnd w:id="2130"/>
      <w:bookmarkEnd w:id="2134"/>
      <w:bookmarkEnd w:id="2135"/>
      <w:bookmarkEnd w:id="213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37" w:name="_Toc3557025"/>
      <w:bookmarkStart w:id="2138" w:name="_Toc34747275"/>
      <w:bookmarkStart w:id="2139"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37"/>
      <w:bookmarkEnd w:id="2138"/>
      <w:bookmarkEnd w:id="213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3E0390" w:rsidRPr="00AF7673" w:rsidRDefault="003E0390" w:rsidP="00765F0F">
                            <w:pPr>
                              <w:pStyle w:val="Beschriftung"/>
                              <w:keepNext/>
                              <w:keepLines/>
                              <w:rPr>
                                <w:b w:val="0"/>
                                <w:bCs w:val="0"/>
                                <w:noProof/>
                                <w:sz w:val="26"/>
                                <w:szCs w:val="28"/>
                              </w:rPr>
                            </w:pPr>
                            <w:bookmarkStart w:id="2140" w:name="_Toc3557131"/>
                            <w:bookmarkStart w:id="2141" w:name="_Toc34747384"/>
                            <w:bookmarkStart w:id="2142"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0"/>
                            <w:bookmarkEnd w:id="2141"/>
                            <w:bookmarkEnd w:id="2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3E0390" w:rsidRPr="00AF7673" w:rsidRDefault="003E0390" w:rsidP="00765F0F">
                      <w:pPr>
                        <w:pStyle w:val="Beschriftung"/>
                        <w:keepNext/>
                        <w:keepLines/>
                        <w:rPr>
                          <w:b w:val="0"/>
                          <w:bCs w:val="0"/>
                          <w:noProof/>
                          <w:sz w:val="26"/>
                          <w:szCs w:val="28"/>
                        </w:rPr>
                      </w:pPr>
                      <w:bookmarkStart w:id="2143" w:name="_Toc3557131"/>
                      <w:bookmarkStart w:id="2144" w:name="_Toc34747384"/>
                      <w:bookmarkStart w:id="2145"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43"/>
                      <w:bookmarkEnd w:id="2144"/>
                      <w:bookmarkEnd w:id="214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46" w:name="_Toc3557026"/>
      <w:bookmarkStart w:id="2147" w:name="_Toc34747276"/>
      <w:bookmarkStart w:id="2148"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46"/>
      <w:bookmarkEnd w:id="2147"/>
      <w:bookmarkEnd w:id="214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3E0390" w:rsidRPr="00213139" w:rsidRDefault="003E0390" w:rsidP="008F3D94">
                            <w:pPr>
                              <w:pStyle w:val="Beschriftung"/>
                              <w:rPr>
                                <w:b w:val="0"/>
                                <w:bCs w:val="0"/>
                                <w:noProof/>
                                <w:sz w:val="26"/>
                                <w:szCs w:val="28"/>
                              </w:rPr>
                            </w:pPr>
                            <w:bookmarkStart w:id="2149" w:name="_Toc3557132"/>
                            <w:bookmarkStart w:id="2150" w:name="_Toc34747385"/>
                            <w:bookmarkStart w:id="2151"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49"/>
                            <w:bookmarkEnd w:id="2150"/>
                            <w:bookmarkEnd w:id="2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3E0390" w:rsidRPr="00213139" w:rsidRDefault="003E0390" w:rsidP="008F3D94">
                      <w:pPr>
                        <w:pStyle w:val="Beschriftung"/>
                        <w:rPr>
                          <w:b w:val="0"/>
                          <w:bCs w:val="0"/>
                          <w:noProof/>
                          <w:sz w:val="26"/>
                          <w:szCs w:val="28"/>
                        </w:rPr>
                      </w:pPr>
                      <w:bookmarkStart w:id="2152" w:name="_Toc3557132"/>
                      <w:bookmarkStart w:id="2153" w:name="_Toc34747385"/>
                      <w:bookmarkStart w:id="2154"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52"/>
                      <w:bookmarkEnd w:id="2153"/>
                      <w:bookmarkEnd w:id="215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55" w:name="_Toc3566500"/>
      <w:bookmarkStart w:id="2156" w:name="_Toc34747502"/>
      <w:bookmarkStart w:id="2157"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55"/>
      <w:bookmarkEnd w:id="2156"/>
      <w:bookmarkEnd w:id="215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58" w:name="_Toc338939175"/>
      <w:bookmarkStart w:id="2159" w:name="_Toc3557027"/>
      <w:bookmarkStart w:id="2160" w:name="_Toc34747277"/>
      <w:bookmarkStart w:id="2161" w:name="_Toc69254546"/>
      <w:r w:rsidRPr="007055D9">
        <w:t>Attributes</w:t>
      </w:r>
      <w:bookmarkEnd w:id="2158"/>
      <w:bookmarkEnd w:id="2159"/>
      <w:bookmarkEnd w:id="2160"/>
      <w:bookmarkEnd w:id="2161"/>
    </w:p>
    <w:p w14:paraId="20DE2C66" w14:textId="1F84002A" w:rsidR="0006113C" w:rsidRPr="007055D9" w:rsidRDefault="001C1D65" w:rsidP="0033252C">
      <w:pPr>
        <w:pStyle w:val="berschrift5"/>
      </w:pPr>
      <w:bookmarkStart w:id="2162" w:name="_Toc338939177"/>
      <w:r w:rsidRPr="007055D9">
        <w:t xml:space="preserve">Attribute </w:t>
      </w:r>
      <w:r w:rsidR="00194316">
        <w:t>"</w:t>
      </w:r>
      <w:r w:rsidRPr="007055D9">
        <w:t>b</w:t>
      </w:r>
      <w:r w:rsidR="0006113C" w:rsidRPr="007055D9">
        <w:t>ase</w:t>
      </w:r>
      <w:bookmarkEnd w:id="216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63" w:name="_Toc338939178"/>
      <w:r w:rsidRPr="007055D9">
        <w:t xml:space="preserve">Attribute </w:t>
      </w:r>
      <w:r w:rsidR="00194316">
        <w:t>"</w:t>
      </w:r>
      <w:proofErr w:type="spellStart"/>
      <w:r w:rsidRPr="007055D9">
        <w:t>t</w:t>
      </w:r>
      <w:r w:rsidR="0006113C" w:rsidRPr="007055D9">
        <w:t>echnology</w:t>
      </w:r>
      <w:bookmarkEnd w:id="216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64" w:name="_Toc338939179"/>
      <w:bookmarkStart w:id="2165" w:name="_Toc3557028"/>
      <w:bookmarkStart w:id="2166" w:name="_Toc34747278"/>
      <w:bookmarkStart w:id="2167" w:name="_Toc69254547"/>
      <w:r w:rsidRPr="007055D9">
        <w:t xml:space="preserve">Element </w:t>
      </w:r>
      <w:r w:rsidR="00194316">
        <w:t>"</w:t>
      </w:r>
      <w:proofErr w:type="spellStart"/>
      <w:r w:rsidRPr="007055D9">
        <w:t>weld_position</w:t>
      </w:r>
      <w:bookmarkEnd w:id="2164"/>
      <w:bookmarkEnd w:id="2165"/>
      <w:proofErr w:type="spellEnd"/>
      <w:r w:rsidR="00194316">
        <w:t>"</w:t>
      </w:r>
      <w:bookmarkEnd w:id="2166"/>
      <w:bookmarkEnd w:id="216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68" w:name="_Toc3566501"/>
      <w:bookmarkStart w:id="2169" w:name="_Toc34747503"/>
      <w:bookmarkStart w:id="2170"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68"/>
      <w:bookmarkEnd w:id="2169"/>
      <w:bookmarkEnd w:id="2170"/>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336D41BC" w:rsidR="00C44FED" w:rsidRPr="007055D9" w:rsidRDefault="0006113C" w:rsidP="00C44FED">
      <w:pPr>
        <w:pStyle w:val="Aufzhlungszeichen"/>
        <w:rPr>
          <w:ins w:id="2171" w:author="Dr. Carsten Franke" w:date="2021-02-09T12:45:00Z"/>
          <w:rStyle w:val="XMLAttribute"/>
        </w:rPr>
      </w:pPr>
      <w:r w:rsidRPr="007055D9">
        <w:rPr>
          <w:rStyle w:val="XMLAttribute"/>
        </w:rPr>
        <w:t>I</w:t>
      </w:r>
      <w:ins w:id="2172"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73" w:author="Dr. Carsten Franke" w:date="2021-02-09T12:45:00Z">
        <w:r w:rsidR="00C44FED">
          <w:fldChar w:fldCharType="separate"/>
        </w:r>
      </w:ins>
      <w:r w:rsidR="00C4720B">
        <w:t>8.2.4.2</w:t>
      </w:r>
      <w:ins w:id="2174"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75" w:name="_Toc338939182"/>
      <w:r w:rsidRPr="007055D9">
        <w:t xml:space="preserve">Attribute </w:t>
      </w:r>
      <w:r w:rsidR="00194316">
        <w:t>"</w:t>
      </w:r>
      <w:proofErr w:type="spellStart"/>
      <w:r w:rsidRPr="007055D9">
        <w:t>width</w:t>
      </w:r>
      <w:bookmarkEnd w:id="217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76" w:name="_Toc338939184"/>
      <w:r w:rsidRPr="007055D9">
        <w:t xml:space="preserve">Attribute </w:t>
      </w:r>
      <w:r w:rsidR="00194316">
        <w:t>"</w:t>
      </w:r>
      <w:proofErr w:type="spellStart"/>
      <w:r w:rsidRPr="007055D9">
        <w:t>filler</w:t>
      </w:r>
      <w:bookmarkEnd w:id="217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77" w:name="WeldDefinitionIWeld"/>
      <w:bookmarkStart w:id="2178" w:name="_Toc3557029"/>
      <w:bookmarkStart w:id="2179" w:name="_Toc34747279"/>
      <w:bookmarkStart w:id="2180" w:name="_Toc69254548"/>
      <w:bookmarkStart w:id="2181" w:name="_Toc288200765"/>
      <w:bookmarkStart w:id="2182" w:name="_Toc338939109"/>
      <w:bookmarkEnd w:id="2177"/>
      <w:r w:rsidRPr="007055D9">
        <w:t xml:space="preserve">Element </w:t>
      </w:r>
      <w:r w:rsidR="00194316">
        <w:t>"</w:t>
      </w:r>
      <w:proofErr w:type="spellStart"/>
      <w:r>
        <w:t>sheet_parameter</w:t>
      </w:r>
      <w:bookmarkEnd w:id="2178"/>
      <w:proofErr w:type="spellEnd"/>
      <w:r w:rsidR="00194316">
        <w:t>"</w:t>
      </w:r>
      <w:bookmarkEnd w:id="2179"/>
      <w:bookmarkEnd w:id="218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83" w:name="_Toc3566502"/>
      <w:bookmarkStart w:id="2184" w:name="_Toc34747504"/>
      <w:bookmarkStart w:id="2185"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83"/>
      <w:bookmarkEnd w:id="2184"/>
      <w:bookmarkEnd w:id="218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86" w:name="_Toc3557030"/>
      <w:bookmarkStart w:id="2187" w:name="_Toc34747280"/>
      <w:bookmarkStart w:id="2188" w:name="_Toc69254549"/>
      <w:r w:rsidRPr="007055D9">
        <w:t>I-Weld</w:t>
      </w:r>
      <w:bookmarkEnd w:id="2181"/>
      <w:bookmarkEnd w:id="2182"/>
      <w:bookmarkEnd w:id="2186"/>
      <w:bookmarkEnd w:id="2187"/>
      <w:bookmarkEnd w:id="218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89" w:name="_Toc3557031"/>
      <w:bookmarkStart w:id="2190" w:name="_Toc34747281"/>
      <w:bookmarkStart w:id="2191" w:name="_Toc69254550"/>
      <w:r w:rsidRPr="007055D9">
        <w:t>Sheet Parameters</w:t>
      </w:r>
      <w:bookmarkEnd w:id="2189"/>
      <w:bookmarkEnd w:id="2190"/>
      <w:bookmarkEnd w:id="219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92" w:name="_Toc3557032"/>
      <w:bookmarkStart w:id="2193" w:name="_Toc34747282"/>
      <w:bookmarkStart w:id="2194" w:name="_Toc69254551"/>
      <w:r w:rsidRPr="007055D9">
        <w:lastRenderedPageBreak/>
        <w:t>Weld Parameters</w:t>
      </w:r>
      <w:bookmarkEnd w:id="2192"/>
      <w:bookmarkEnd w:id="2193"/>
      <w:bookmarkEnd w:id="219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95" w:author="Dr. Carsten Franke" w:date="2021-04-12T18:50:00Z"/>
        </w:trPr>
        <w:tc>
          <w:tcPr>
            <w:tcW w:w="4605" w:type="dxa"/>
            <w:shd w:val="clear" w:color="auto" w:fill="auto"/>
          </w:tcPr>
          <w:p w14:paraId="0E9AE737" w14:textId="7603993F" w:rsidR="00066EE3" w:rsidRDefault="00066EE3" w:rsidP="00B638D8">
            <w:pPr>
              <w:keepNext/>
              <w:jc w:val="center"/>
              <w:rPr>
                <w:ins w:id="2196" w:author="Dr. Carsten Franke" w:date="2021-04-12T18:50:00Z"/>
              </w:rPr>
            </w:pPr>
            <w:ins w:id="2197"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198" w:author="Dr. Carsten Franke" w:date="2021-04-12T18:50:00Z"/>
              </w:rPr>
            </w:pPr>
            <w:ins w:id="2199"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00"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201"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01"/>
            <w:r>
              <w:t xml:space="preserve">  </w:t>
            </w:r>
          </w:p>
        </w:tc>
        <w:tc>
          <w:tcPr>
            <w:tcW w:w="4605" w:type="dxa"/>
            <w:shd w:val="clear" w:color="auto" w:fill="auto"/>
          </w:tcPr>
          <w:p w14:paraId="1E274D7C" w14:textId="353C76CB" w:rsidR="00066EE3" w:rsidRPr="00066EE3" w:rsidRDefault="00066EE3" w:rsidP="00D84132">
            <w:pPr>
              <w:pStyle w:val="Beschriftung"/>
              <w:rPr>
                <w:ins w:id="2202" w:author="Dr. Carsten Franke" w:date="2021-04-12T18:50:00Z"/>
                <w:b w:val="0"/>
                <w:bCs w:val="0"/>
              </w:rPr>
            </w:pPr>
            <w:bookmarkStart w:id="2203"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03"/>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204" w:name="_Toc3566503"/>
      <w:bookmarkStart w:id="2205" w:name="_Toc34747505"/>
      <w:bookmarkStart w:id="2206"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04"/>
      <w:bookmarkEnd w:id="2205"/>
      <w:bookmarkEnd w:id="220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07" w:name="_Toc338939186"/>
      <w:bookmarkStart w:id="2208" w:name="_Toc3557033"/>
      <w:bookmarkStart w:id="2209" w:name="_Toc34747283"/>
      <w:bookmarkStart w:id="2210" w:name="_Toc69254552"/>
      <w:r w:rsidRPr="007055D9">
        <w:t>Attributes</w:t>
      </w:r>
      <w:bookmarkEnd w:id="2207"/>
      <w:bookmarkEnd w:id="2208"/>
      <w:bookmarkEnd w:id="2209"/>
      <w:bookmarkEnd w:id="2210"/>
    </w:p>
    <w:p w14:paraId="7F7DD4CE" w14:textId="6A121F1A" w:rsidR="0006113C" w:rsidRPr="007055D9" w:rsidRDefault="009D7557" w:rsidP="00E67798">
      <w:pPr>
        <w:pStyle w:val="berschrift5"/>
      </w:pPr>
      <w:bookmarkStart w:id="2211" w:name="_Toc338939188"/>
      <w:r w:rsidRPr="007055D9">
        <w:t xml:space="preserve">Attribute </w:t>
      </w:r>
      <w:r w:rsidR="00194316">
        <w:t>"</w:t>
      </w:r>
      <w:r w:rsidRPr="007055D9">
        <w:t>b</w:t>
      </w:r>
      <w:r w:rsidR="0006113C" w:rsidRPr="007055D9">
        <w:t>ase</w:t>
      </w:r>
      <w:bookmarkEnd w:id="221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212" w:name="_Toc338939189"/>
      <w:r w:rsidRPr="007055D9">
        <w:t xml:space="preserve">Attribute </w:t>
      </w:r>
      <w:r w:rsidR="00194316">
        <w:t>"</w:t>
      </w:r>
      <w:proofErr w:type="spellStart"/>
      <w:r w:rsidRPr="007055D9">
        <w:t>t</w:t>
      </w:r>
      <w:r w:rsidR="0006113C" w:rsidRPr="007055D9">
        <w:t>echnology</w:t>
      </w:r>
      <w:bookmarkEnd w:id="221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13" w:name="_Toc338939190"/>
      <w:bookmarkStart w:id="2214" w:name="_Toc3557034"/>
      <w:bookmarkStart w:id="2215" w:name="_Toc34747284"/>
      <w:bookmarkStart w:id="2216" w:name="_Toc69254553"/>
      <w:r w:rsidRPr="007055D9">
        <w:t xml:space="preserve">Element </w:t>
      </w:r>
      <w:r w:rsidR="00194316">
        <w:t>"</w:t>
      </w:r>
      <w:proofErr w:type="spellStart"/>
      <w:r w:rsidRPr="007055D9">
        <w:t>weld_position</w:t>
      </w:r>
      <w:bookmarkEnd w:id="2213"/>
      <w:bookmarkEnd w:id="2214"/>
      <w:proofErr w:type="spellEnd"/>
      <w:r w:rsidR="00194316">
        <w:t>"</w:t>
      </w:r>
      <w:bookmarkEnd w:id="2215"/>
      <w:bookmarkEnd w:id="221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217" w:name="_Toc3566504"/>
      <w:bookmarkStart w:id="2218" w:name="_Toc34747506"/>
      <w:bookmarkStart w:id="2219" w:name="_Toc69254940"/>
      <w:bookmarkStart w:id="2220"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217"/>
      <w:bookmarkEnd w:id="2218"/>
      <w:bookmarkEnd w:id="2219"/>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22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21" w:name="_Toc338939194"/>
      <w:r w:rsidRPr="007055D9">
        <w:t xml:space="preserve">Attribute </w:t>
      </w:r>
      <w:r w:rsidR="00194316">
        <w:t>"</w:t>
      </w:r>
      <w:proofErr w:type="spellStart"/>
      <w:r w:rsidRPr="007055D9">
        <w:t>filler</w:t>
      </w:r>
      <w:bookmarkEnd w:id="222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22" w:name="WeldDefinitionOverlapWeld"/>
      <w:bookmarkStart w:id="2223" w:name="_Toc3557035"/>
      <w:bookmarkStart w:id="2224" w:name="_Toc34747285"/>
      <w:bookmarkStart w:id="2225" w:name="_Toc69254554"/>
      <w:bookmarkStart w:id="2226" w:name="_Toc288200766"/>
      <w:bookmarkStart w:id="2227" w:name="_Toc338939110"/>
      <w:bookmarkEnd w:id="2222"/>
      <w:r w:rsidRPr="007055D9">
        <w:t xml:space="preserve">Element </w:t>
      </w:r>
      <w:r w:rsidR="00194316">
        <w:t>"</w:t>
      </w:r>
      <w:proofErr w:type="spellStart"/>
      <w:r>
        <w:t>sheet_parameter</w:t>
      </w:r>
      <w:bookmarkEnd w:id="2223"/>
      <w:proofErr w:type="spellEnd"/>
      <w:r w:rsidR="00194316">
        <w:t>"</w:t>
      </w:r>
      <w:bookmarkEnd w:id="2224"/>
      <w:bookmarkEnd w:id="2225"/>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228" w:name="_Toc3566505"/>
      <w:bookmarkStart w:id="2229" w:name="_Toc34747507"/>
      <w:bookmarkStart w:id="2230"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228"/>
      <w:bookmarkEnd w:id="2229"/>
      <w:bookmarkEnd w:id="223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31" w:name="_Toc3557036"/>
      <w:bookmarkStart w:id="2232" w:name="_Toc34747286"/>
      <w:bookmarkStart w:id="2233" w:name="_Toc69254555"/>
      <w:r w:rsidRPr="007055D9">
        <w:t>Overlap Weld</w:t>
      </w:r>
      <w:bookmarkEnd w:id="2226"/>
      <w:bookmarkEnd w:id="2227"/>
      <w:bookmarkEnd w:id="2231"/>
      <w:bookmarkEnd w:id="2232"/>
      <w:bookmarkEnd w:id="223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34" w:name="_Toc3557037"/>
      <w:bookmarkStart w:id="2235" w:name="_Toc34747287"/>
      <w:bookmarkStart w:id="2236" w:name="_Toc69254556"/>
      <w:r w:rsidRPr="007055D9">
        <w:t>Simple Overlap Weld</w:t>
      </w:r>
      <w:bookmarkEnd w:id="2234"/>
      <w:bookmarkEnd w:id="2235"/>
      <w:bookmarkEnd w:id="2236"/>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3E0390" w:rsidRPr="0079510C" w:rsidRDefault="003E0390" w:rsidP="002A71CD">
                            <w:pPr>
                              <w:pStyle w:val="Beschriftung"/>
                              <w:rPr>
                                <w:noProof/>
                                <w:sz w:val="24"/>
                                <w:szCs w:val="26"/>
                              </w:rPr>
                            </w:pPr>
                            <w:bookmarkStart w:id="2237" w:name="_Toc3557135"/>
                            <w:bookmarkStart w:id="2238" w:name="_Toc34747388"/>
                            <w:bookmarkStart w:id="2239"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37"/>
                            <w:bookmarkEnd w:id="2238"/>
                            <w:bookmarkEnd w:id="2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3E0390" w:rsidRPr="0079510C" w:rsidRDefault="003E0390" w:rsidP="002A71CD">
                      <w:pPr>
                        <w:pStyle w:val="Beschriftung"/>
                        <w:rPr>
                          <w:noProof/>
                          <w:sz w:val="24"/>
                          <w:szCs w:val="26"/>
                        </w:rPr>
                      </w:pPr>
                      <w:bookmarkStart w:id="2240" w:name="_Toc3557135"/>
                      <w:bookmarkStart w:id="2241" w:name="_Toc34747388"/>
                      <w:bookmarkStart w:id="2242"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0"/>
                      <w:bookmarkEnd w:id="2241"/>
                      <w:bookmarkEnd w:id="224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3E0390" w:rsidRPr="00A00F34" w:rsidRDefault="003E0390" w:rsidP="002A71CD">
                            <w:pPr>
                              <w:pStyle w:val="Beschriftung"/>
                              <w:rPr>
                                <w:noProof/>
                                <w:szCs w:val="24"/>
                              </w:rPr>
                            </w:pPr>
                            <w:bookmarkStart w:id="2243" w:name="_Toc3557136"/>
                            <w:bookmarkStart w:id="2244" w:name="_Toc34747389"/>
                            <w:bookmarkStart w:id="2245"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3"/>
                            <w:bookmarkEnd w:id="2244"/>
                            <w:bookmarkEnd w:id="2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3E0390" w:rsidRPr="00A00F34" w:rsidRDefault="003E0390" w:rsidP="002A71CD">
                      <w:pPr>
                        <w:pStyle w:val="Beschriftung"/>
                        <w:rPr>
                          <w:noProof/>
                          <w:szCs w:val="24"/>
                        </w:rPr>
                      </w:pPr>
                      <w:bookmarkStart w:id="2246" w:name="_Toc3557136"/>
                      <w:bookmarkStart w:id="2247" w:name="_Toc34747389"/>
                      <w:bookmarkStart w:id="2248"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46"/>
                      <w:bookmarkEnd w:id="2247"/>
                      <w:bookmarkEnd w:id="224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80961634"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49" w:name="_Toc3566506"/>
      <w:bookmarkStart w:id="2250" w:name="_Toc34747508"/>
      <w:bookmarkStart w:id="2251"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49"/>
      <w:bookmarkEnd w:id="2250"/>
      <w:bookmarkEnd w:id="225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52" w:name="_Toc338939112"/>
      <w:bookmarkStart w:id="2253" w:name="_Toc3557038"/>
      <w:bookmarkStart w:id="2254" w:name="_Toc34747288"/>
      <w:bookmarkStart w:id="2255" w:name="_Toc69254557"/>
      <w:r w:rsidRPr="007055D9">
        <w:t>Single Sided Double Overlap Weld</w:t>
      </w:r>
      <w:bookmarkEnd w:id="2252"/>
      <w:bookmarkEnd w:id="2253"/>
      <w:bookmarkEnd w:id="2254"/>
      <w:bookmarkEnd w:id="225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3E0390" w:rsidRPr="008B5970" w:rsidRDefault="003E0390" w:rsidP="007C7FBC">
                            <w:pPr>
                              <w:pStyle w:val="Beschriftung"/>
                              <w:rPr>
                                <w:noProof/>
                                <w:sz w:val="24"/>
                                <w:szCs w:val="26"/>
                              </w:rPr>
                            </w:pPr>
                            <w:bookmarkStart w:id="2256" w:name="_Toc3557137"/>
                            <w:bookmarkStart w:id="2257" w:name="_Toc34747390"/>
                            <w:bookmarkStart w:id="2258"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6"/>
                            <w:bookmarkEnd w:id="2257"/>
                            <w:bookmarkEnd w:id="2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3E0390" w:rsidRPr="008B5970" w:rsidRDefault="003E0390" w:rsidP="007C7FBC">
                      <w:pPr>
                        <w:pStyle w:val="Beschriftung"/>
                        <w:rPr>
                          <w:noProof/>
                          <w:sz w:val="24"/>
                          <w:szCs w:val="26"/>
                        </w:rPr>
                      </w:pPr>
                      <w:bookmarkStart w:id="2259" w:name="_Toc3557137"/>
                      <w:bookmarkStart w:id="2260" w:name="_Toc34747390"/>
                      <w:bookmarkStart w:id="2261"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9"/>
                      <w:bookmarkEnd w:id="2260"/>
                      <w:bookmarkEnd w:id="226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3E0390" w:rsidRPr="008D09AE" w:rsidRDefault="003E0390" w:rsidP="00044694">
                            <w:pPr>
                              <w:pStyle w:val="Beschriftung"/>
                              <w:rPr>
                                <w:noProof/>
                                <w:szCs w:val="24"/>
                              </w:rPr>
                            </w:pPr>
                            <w:bookmarkStart w:id="2262" w:name="_Toc3557138"/>
                            <w:bookmarkStart w:id="2263" w:name="_Toc34747391"/>
                            <w:bookmarkStart w:id="2264"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2"/>
                            <w:bookmarkEnd w:id="2263"/>
                            <w:bookmarkEnd w:id="2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3E0390" w:rsidRPr="008D09AE" w:rsidRDefault="003E0390" w:rsidP="00044694">
                      <w:pPr>
                        <w:pStyle w:val="Beschriftung"/>
                        <w:rPr>
                          <w:noProof/>
                          <w:szCs w:val="24"/>
                        </w:rPr>
                      </w:pPr>
                      <w:bookmarkStart w:id="2265" w:name="_Toc3557138"/>
                      <w:bookmarkStart w:id="2266" w:name="_Toc34747391"/>
                      <w:bookmarkStart w:id="2267"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5"/>
                      <w:bookmarkEnd w:id="2266"/>
                      <w:bookmarkEnd w:id="226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80961635"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68" w:name="_Toc3566507"/>
      <w:bookmarkStart w:id="2269" w:name="_Toc34747509"/>
      <w:bookmarkStart w:id="2270"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68"/>
      <w:bookmarkEnd w:id="2269"/>
      <w:bookmarkEnd w:id="227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71" w:name="_Toc338939113"/>
      <w:bookmarkStart w:id="2272" w:name="_Toc3557039"/>
      <w:bookmarkStart w:id="2273" w:name="_Toc34747289"/>
      <w:bookmarkStart w:id="2274" w:name="_Toc69254558"/>
      <w:r w:rsidRPr="007055D9">
        <w:t>Double Sided Double Overlap Weld</w:t>
      </w:r>
      <w:bookmarkEnd w:id="2271"/>
      <w:bookmarkEnd w:id="2272"/>
      <w:bookmarkEnd w:id="2273"/>
      <w:bookmarkEnd w:id="227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3E0390" w:rsidRPr="000A25D4" w:rsidRDefault="003E0390" w:rsidP="00044694">
                            <w:pPr>
                              <w:pStyle w:val="Beschriftung"/>
                              <w:rPr>
                                <w:noProof/>
                                <w:sz w:val="24"/>
                                <w:szCs w:val="26"/>
                              </w:rPr>
                            </w:pPr>
                            <w:bookmarkStart w:id="2275" w:name="_Toc3557139"/>
                            <w:bookmarkStart w:id="2276" w:name="_Toc34747392"/>
                            <w:bookmarkStart w:id="2277"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5"/>
                            <w:bookmarkEnd w:id="2276"/>
                            <w:bookmarkEnd w:id="2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3E0390" w:rsidRPr="000A25D4" w:rsidRDefault="003E0390" w:rsidP="00044694">
                      <w:pPr>
                        <w:pStyle w:val="Beschriftung"/>
                        <w:rPr>
                          <w:noProof/>
                          <w:sz w:val="24"/>
                          <w:szCs w:val="26"/>
                        </w:rPr>
                      </w:pPr>
                      <w:bookmarkStart w:id="2278" w:name="_Toc3557139"/>
                      <w:bookmarkStart w:id="2279" w:name="_Toc34747392"/>
                      <w:bookmarkStart w:id="2280"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8"/>
                      <w:bookmarkEnd w:id="2279"/>
                      <w:bookmarkEnd w:id="2280"/>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3E0390" w:rsidRPr="00F739B3" w:rsidRDefault="003E0390" w:rsidP="00044694">
                            <w:pPr>
                              <w:pStyle w:val="Beschriftung"/>
                              <w:rPr>
                                <w:noProof/>
                                <w:szCs w:val="24"/>
                              </w:rPr>
                            </w:pPr>
                            <w:bookmarkStart w:id="2281" w:name="_Toc3557140"/>
                            <w:bookmarkStart w:id="2282" w:name="_Toc34747393"/>
                            <w:bookmarkStart w:id="2283"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1"/>
                            <w:bookmarkEnd w:id="2282"/>
                            <w:bookmarkEnd w:id="2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3E0390" w:rsidRPr="00F739B3" w:rsidRDefault="003E0390" w:rsidP="00044694">
                      <w:pPr>
                        <w:pStyle w:val="Beschriftung"/>
                        <w:rPr>
                          <w:noProof/>
                          <w:szCs w:val="24"/>
                        </w:rPr>
                      </w:pPr>
                      <w:bookmarkStart w:id="2284" w:name="_Toc3557140"/>
                      <w:bookmarkStart w:id="2285" w:name="_Toc34747393"/>
                      <w:bookmarkStart w:id="2286"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4"/>
                      <w:bookmarkEnd w:id="2285"/>
                      <w:bookmarkEnd w:id="2286"/>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80961636"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87" w:name="_Toc3566508"/>
      <w:bookmarkStart w:id="2288" w:name="_Toc34747510"/>
      <w:bookmarkStart w:id="2289"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287"/>
      <w:bookmarkEnd w:id="2288"/>
      <w:bookmarkEnd w:id="228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90" w:name="_Toc338939196"/>
      <w:bookmarkStart w:id="2291" w:name="_Toc3557040"/>
      <w:bookmarkStart w:id="2292" w:name="_Toc34747290"/>
      <w:bookmarkStart w:id="2293" w:name="_Toc69254559"/>
      <w:r w:rsidRPr="007055D9">
        <w:t>Attributes</w:t>
      </w:r>
      <w:bookmarkEnd w:id="2290"/>
      <w:bookmarkEnd w:id="2291"/>
      <w:bookmarkEnd w:id="2292"/>
      <w:bookmarkEnd w:id="2293"/>
    </w:p>
    <w:p w14:paraId="54EB1FE0" w14:textId="38DCBA66" w:rsidR="0006113C" w:rsidRPr="007055D9" w:rsidRDefault="00157A42" w:rsidP="00AB2606">
      <w:pPr>
        <w:pStyle w:val="berschrift5"/>
      </w:pPr>
      <w:bookmarkStart w:id="2294" w:name="_Toc338939198"/>
      <w:r w:rsidRPr="007055D9">
        <w:t xml:space="preserve">Attribute </w:t>
      </w:r>
      <w:r w:rsidR="00194316">
        <w:t>"</w:t>
      </w:r>
      <w:r w:rsidRPr="007055D9">
        <w:t>b</w:t>
      </w:r>
      <w:r w:rsidR="0006113C" w:rsidRPr="007055D9">
        <w:t>ase</w:t>
      </w:r>
      <w:bookmarkEnd w:id="229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95" w:name="_Toc338939199"/>
      <w:r w:rsidRPr="007055D9">
        <w:t xml:space="preserve">Attribute </w:t>
      </w:r>
      <w:r w:rsidR="00194316">
        <w:t>"</w:t>
      </w:r>
      <w:proofErr w:type="spellStart"/>
      <w:r w:rsidRPr="007055D9">
        <w:t>t</w:t>
      </w:r>
      <w:r w:rsidR="0006113C" w:rsidRPr="007055D9">
        <w:t>echnology</w:t>
      </w:r>
      <w:bookmarkEnd w:id="229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96" w:name="_Toc338939200"/>
      <w:bookmarkStart w:id="2297" w:name="_Toc3557041"/>
      <w:bookmarkStart w:id="2298" w:name="_Toc34747291"/>
      <w:bookmarkStart w:id="2299" w:name="_Toc69254560"/>
      <w:r w:rsidRPr="007055D9">
        <w:t xml:space="preserve">Element </w:t>
      </w:r>
      <w:r w:rsidR="00194316">
        <w:t>"</w:t>
      </w:r>
      <w:proofErr w:type="spellStart"/>
      <w:r w:rsidRPr="007055D9">
        <w:t>weld_position</w:t>
      </w:r>
      <w:bookmarkEnd w:id="2296"/>
      <w:bookmarkEnd w:id="2297"/>
      <w:proofErr w:type="spellEnd"/>
      <w:r w:rsidR="00194316">
        <w:t>"</w:t>
      </w:r>
      <w:bookmarkEnd w:id="2298"/>
      <w:bookmarkEnd w:id="2299"/>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300" w:name="_Toc3566509"/>
      <w:bookmarkStart w:id="2301" w:name="_Toc34747511"/>
      <w:bookmarkStart w:id="2302" w:name="_Toc69254945"/>
      <w:bookmarkStart w:id="2303"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00"/>
      <w:bookmarkEnd w:id="2301"/>
      <w:bookmarkEnd w:id="2302"/>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30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304" w:name="_Toc338939204"/>
      <w:r w:rsidRPr="007055D9">
        <w:t xml:space="preserve">Attribute </w:t>
      </w:r>
      <w:r w:rsidR="00194316">
        <w:t>"</w:t>
      </w:r>
      <w:proofErr w:type="spellStart"/>
      <w:r w:rsidRPr="007055D9">
        <w:t>thickness</w:t>
      </w:r>
      <w:bookmarkEnd w:id="230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305" w:name="_Toc338939205"/>
      <w:r w:rsidRPr="007055D9">
        <w:t xml:space="preserve">Attribute </w:t>
      </w:r>
      <w:r w:rsidR="00194316">
        <w:t>"</w:t>
      </w:r>
      <w:r w:rsidRPr="007055D9">
        <w:t>angle</w:t>
      </w:r>
      <w:bookmarkEnd w:id="230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306" w:name="_Toc338939206"/>
      <w:r w:rsidRPr="007055D9">
        <w:t xml:space="preserve">Attribute </w:t>
      </w:r>
      <w:r w:rsidR="00194316">
        <w:t>"</w:t>
      </w:r>
      <w:proofErr w:type="spellStart"/>
      <w:r w:rsidRPr="007055D9">
        <w:t>shape</w:t>
      </w:r>
      <w:bookmarkEnd w:id="230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307" w:name="_Toc338939207"/>
      <w:r w:rsidRPr="007055D9">
        <w:t xml:space="preserve">Attribute </w:t>
      </w:r>
      <w:r w:rsidR="00194316">
        <w:t>"</w:t>
      </w:r>
      <w:proofErr w:type="spellStart"/>
      <w:r w:rsidRPr="007055D9">
        <w:t>penetration</w:t>
      </w:r>
      <w:bookmarkEnd w:id="230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308" w:name="_Toc338939209"/>
      <w:r w:rsidRPr="007055D9">
        <w:t xml:space="preserve">Attribute </w:t>
      </w:r>
      <w:r w:rsidR="00194316">
        <w:t>"</w:t>
      </w:r>
      <w:proofErr w:type="spellStart"/>
      <w:r w:rsidRPr="007055D9">
        <w:t>filler</w:t>
      </w:r>
      <w:bookmarkEnd w:id="230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09" w:name="WeldDefinitionYJoint"/>
      <w:bookmarkStart w:id="2310" w:name="_Toc3557042"/>
      <w:bookmarkStart w:id="2311" w:name="_Toc34747292"/>
      <w:bookmarkStart w:id="2312" w:name="_Toc69254561"/>
      <w:bookmarkStart w:id="2313" w:name="_Toc288200767"/>
      <w:bookmarkStart w:id="2314" w:name="_Toc338939114"/>
      <w:bookmarkEnd w:id="2309"/>
      <w:r w:rsidRPr="007055D9">
        <w:t xml:space="preserve">Element </w:t>
      </w:r>
      <w:r w:rsidR="00194316">
        <w:t>"</w:t>
      </w:r>
      <w:proofErr w:type="spellStart"/>
      <w:r>
        <w:t>sheet_parameter</w:t>
      </w:r>
      <w:bookmarkEnd w:id="2310"/>
      <w:proofErr w:type="spellEnd"/>
      <w:r w:rsidR="00194316">
        <w:t>"</w:t>
      </w:r>
      <w:bookmarkEnd w:id="2311"/>
      <w:bookmarkEnd w:id="231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315" w:name="_Toc3566510"/>
      <w:bookmarkStart w:id="2316" w:name="_Toc34747512"/>
      <w:bookmarkStart w:id="2317"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15"/>
      <w:bookmarkEnd w:id="2316"/>
      <w:bookmarkEnd w:id="231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18" w:name="_Toc3557043"/>
      <w:bookmarkStart w:id="2319" w:name="_Toc34747293"/>
      <w:bookmarkStart w:id="2320" w:name="_Toc69254562"/>
      <w:r w:rsidRPr="007055D9">
        <w:t>Y-Joint</w:t>
      </w:r>
      <w:bookmarkEnd w:id="2313"/>
      <w:bookmarkEnd w:id="2314"/>
      <w:bookmarkEnd w:id="2318"/>
      <w:bookmarkEnd w:id="2319"/>
      <w:bookmarkEnd w:id="232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23" w:name="_Toc3557044"/>
      <w:bookmarkStart w:id="2324" w:name="_Toc34747294"/>
      <w:bookmarkStart w:id="2325" w:name="_Toc69254563"/>
      <w:r w:rsidRPr="007055D9">
        <w:lastRenderedPageBreak/>
        <w:t>Sheet Parameters</w:t>
      </w:r>
      <w:bookmarkEnd w:id="2323"/>
      <w:bookmarkEnd w:id="2324"/>
      <w:bookmarkEnd w:id="232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26" w:name="_Toc3557045"/>
      <w:bookmarkStart w:id="2327" w:name="_Toc34747295"/>
      <w:bookmarkStart w:id="2328" w:name="_Toc69254564"/>
      <w:r w:rsidRPr="007055D9">
        <w:t>Weld Parameters</w:t>
      </w:r>
      <w:bookmarkEnd w:id="2326"/>
      <w:bookmarkEnd w:id="2327"/>
      <w:bookmarkEnd w:id="2328"/>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29" w:author="Dr. Carsten Franke" w:date="2021-04-12T18:55:00Z"/>
        </w:trPr>
        <w:tc>
          <w:tcPr>
            <w:tcW w:w="4605" w:type="dxa"/>
            <w:shd w:val="clear" w:color="auto" w:fill="auto"/>
          </w:tcPr>
          <w:p w14:paraId="257149F3" w14:textId="65663563" w:rsidR="00D84132" w:rsidRDefault="00D84132" w:rsidP="00B638D8">
            <w:pPr>
              <w:keepNext/>
              <w:jc w:val="center"/>
              <w:rPr>
                <w:ins w:id="2330" w:author="Dr. Carsten Franke" w:date="2021-04-12T18:55:00Z"/>
              </w:rPr>
            </w:pPr>
            <w:ins w:id="2331"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32" w:author="Dr. Carsten Franke" w:date="2021-04-12T18:55:00Z"/>
              </w:rPr>
            </w:pPr>
            <w:ins w:id="2333"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CDF6BFC"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34"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35" w:name="_Ref7931629"/>
            <w:bookmarkStart w:id="2336"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35"/>
            <w:r>
              <w:t>: Y-Joint Sheet Layout</w:t>
            </w:r>
            <w:bookmarkEnd w:id="2336"/>
            <w:r>
              <w:t xml:space="preserve"> </w:t>
            </w:r>
          </w:p>
        </w:tc>
        <w:tc>
          <w:tcPr>
            <w:tcW w:w="4605" w:type="dxa"/>
            <w:shd w:val="clear" w:color="auto" w:fill="auto"/>
          </w:tcPr>
          <w:p w14:paraId="683905AE" w14:textId="577F1783" w:rsidR="00D84132" w:rsidRPr="00066EE3" w:rsidRDefault="00D84132" w:rsidP="00B638D8">
            <w:pPr>
              <w:pStyle w:val="Beschriftung"/>
              <w:rPr>
                <w:ins w:id="2337" w:author="Dr. Carsten Franke" w:date="2021-04-12T18:55:00Z"/>
                <w:b w:val="0"/>
                <w:bCs w:val="0"/>
              </w:rPr>
            </w:pPr>
            <w:bookmarkStart w:id="2338" w:name="_Toc69255838"/>
            <w:r>
              <w:t xml:space="preserve">Figure </w:t>
            </w:r>
            <w:r>
              <w:fldChar w:fldCharType="begin"/>
            </w:r>
            <w:r>
              <w:instrText xml:space="preserve"> </w:instrText>
            </w:r>
            <w:ins w:id="2339" w:author="Dr. Carsten Franke" w:date="2021-04-12T18:55:00Z">
              <w:r>
                <w:instrText xml:space="preserve">SEQ Figure \* ARABIC </w:instrText>
              </w:r>
              <w:r>
                <w:fldChar w:fldCharType="separate"/>
              </w:r>
            </w:ins>
            <w:r w:rsidR="00C4720B">
              <w:rPr>
                <w:noProof/>
              </w:rPr>
              <w:t>72</w:t>
            </w:r>
            <w:ins w:id="2340" w:author="Dr. Carsten Franke" w:date="2021-04-12T18:55:00Z">
              <w:r>
                <w:fldChar w:fldCharType="end"/>
              </w:r>
              <w:r>
                <w:t>: Parameters of Y-Joint Weld</w:t>
              </w:r>
              <w:bookmarkEnd w:id="2338"/>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80961637"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41" w:name="_Toc3566511"/>
      <w:bookmarkStart w:id="2342" w:name="_Toc34747513"/>
      <w:bookmarkStart w:id="2343" w:name="_Toc69254947"/>
      <w:bookmarkStart w:id="2344"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41"/>
      <w:bookmarkEnd w:id="2342"/>
      <w:bookmarkEnd w:id="2343"/>
    </w:p>
    <w:p w14:paraId="398C8EB2" w14:textId="77777777" w:rsidR="0006113C" w:rsidRPr="007055D9" w:rsidRDefault="0006113C" w:rsidP="00F4558F">
      <w:pPr>
        <w:pStyle w:val="berschrift4"/>
        <w:tabs>
          <w:tab w:val="clear" w:pos="864"/>
          <w:tab w:val="num" w:pos="993"/>
        </w:tabs>
      </w:pPr>
      <w:bookmarkStart w:id="2345" w:name="_Toc3557046"/>
      <w:bookmarkStart w:id="2346" w:name="_Toc34747296"/>
      <w:bookmarkStart w:id="2347" w:name="_Toc69254565"/>
      <w:r w:rsidRPr="007055D9">
        <w:t>Attributes</w:t>
      </w:r>
      <w:bookmarkEnd w:id="2344"/>
      <w:bookmarkEnd w:id="2345"/>
      <w:bookmarkEnd w:id="2346"/>
      <w:bookmarkEnd w:id="2347"/>
    </w:p>
    <w:p w14:paraId="604B195B" w14:textId="6B31D0AD" w:rsidR="0006113C" w:rsidRPr="007055D9" w:rsidRDefault="00D83FC9" w:rsidP="00C0357F">
      <w:pPr>
        <w:pStyle w:val="berschrift5"/>
      </w:pPr>
      <w:bookmarkStart w:id="2348" w:name="_Toc338939213"/>
      <w:r w:rsidRPr="007055D9">
        <w:t xml:space="preserve">Attribute </w:t>
      </w:r>
      <w:r w:rsidR="00194316">
        <w:t>"</w:t>
      </w:r>
      <w:r w:rsidRPr="007055D9">
        <w:t>b</w:t>
      </w:r>
      <w:r w:rsidR="0006113C" w:rsidRPr="007055D9">
        <w:t>ase</w:t>
      </w:r>
      <w:bookmarkEnd w:id="234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49" w:name="_Toc338939214"/>
      <w:r w:rsidRPr="007055D9">
        <w:t xml:space="preserve">Attribute </w:t>
      </w:r>
      <w:r w:rsidR="00194316">
        <w:t>"</w:t>
      </w:r>
      <w:proofErr w:type="spellStart"/>
      <w:r w:rsidRPr="007055D9">
        <w:t>t</w:t>
      </w:r>
      <w:r w:rsidR="0006113C" w:rsidRPr="007055D9">
        <w:t>echnology</w:t>
      </w:r>
      <w:bookmarkEnd w:id="2349"/>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50" w:name="_Toc338939215"/>
      <w:bookmarkStart w:id="2351" w:name="_Toc3557047"/>
      <w:bookmarkStart w:id="2352" w:name="_Toc34747297"/>
      <w:bookmarkStart w:id="2353" w:name="_Toc69254566"/>
      <w:r w:rsidRPr="007055D9">
        <w:t xml:space="preserve">Element </w:t>
      </w:r>
      <w:r w:rsidR="00194316">
        <w:t>"</w:t>
      </w:r>
      <w:proofErr w:type="spellStart"/>
      <w:r w:rsidRPr="007055D9">
        <w:t>weld_position</w:t>
      </w:r>
      <w:bookmarkEnd w:id="2350"/>
      <w:bookmarkEnd w:id="2351"/>
      <w:proofErr w:type="spellEnd"/>
      <w:r w:rsidR="00194316">
        <w:t>"</w:t>
      </w:r>
      <w:bookmarkEnd w:id="2352"/>
      <w:bookmarkEnd w:id="2353"/>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54" w:name="_Toc3566512"/>
      <w:bookmarkStart w:id="2355" w:name="_Toc34747514"/>
      <w:bookmarkStart w:id="2356" w:name="_Toc69254948"/>
      <w:bookmarkStart w:id="2357"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54"/>
      <w:bookmarkEnd w:id="2355"/>
      <w:bookmarkEnd w:id="2356"/>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5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58" w:name="_Toc338939219"/>
      <w:r w:rsidRPr="007055D9">
        <w:t xml:space="preserve">Attribute </w:t>
      </w:r>
      <w:r w:rsidR="00194316">
        <w:t>"</w:t>
      </w:r>
      <w:proofErr w:type="spellStart"/>
      <w:r w:rsidRPr="007055D9">
        <w:t>thickness</w:t>
      </w:r>
      <w:bookmarkEnd w:id="235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59" w:name="_Toc3566513"/>
      <w:bookmarkStart w:id="2360" w:name="_Toc34747515"/>
      <w:bookmarkStart w:id="2361" w:name="_Toc69254949"/>
      <w:bookmarkStart w:id="2362"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59"/>
      <w:bookmarkEnd w:id="2360"/>
      <w:bookmarkEnd w:id="2361"/>
    </w:p>
    <w:p w14:paraId="5886F713" w14:textId="2DB5B350" w:rsidR="0006113C" w:rsidRPr="007055D9" w:rsidRDefault="0006113C" w:rsidP="003E1F0A">
      <w:pPr>
        <w:pStyle w:val="berschrift5"/>
      </w:pPr>
      <w:r w:rsidRPr="007055D9">
        <w:t xml:space="preserve">Attribute </w:t>
      </w:r>
      <w:r w:rsidR="00194316">
        <w:t>"</w:t>
      </w:r>
      <w:r w:rsidRPr="007055D9">
        <w:t>angle</w:t>
      </w:r>
      <w:bookmarkEnd w:id="236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63" w:name="_Toc338939221"/>
      <w:r w:rsidRPr="007055D9">
        <w:t xml:space="preserve">Attribute </w:t>
      </w:r>
      <w:r w:rsidR="00194316">
        <w:t>"</w:t>
      </w:r>
      <w:proofErr w:type="spellStart"/>
      <w:r w:rsidRPr="007055D9">
        <w:t>penetration</w:t>
      </w:r>
      <w:bookmarkEnd w:id="236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64" w:name="_Toc338939223"/>
      <w:r w:rsidRPr="007055D9">
        <w:t xml:space="preserve">Attribute </w:t>
      </w:r>
      <w:r w:rsidR="00194316">
        <w:t>"</w:t>
      </w:r>
      <w:proofErr w:type="spellStart"/>
      <w:r w:rsidRPr="007055D9">
        <w:t>shape</w:t>
      </w:r>
      <w:bookmarkEnd w:id="236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65" w:name="_Toc338939224"/>
      <w:r w:rsidRPr="007055D9">
        <w:t xml:space="preserve">Attribute </w:t>
      </w:r>
      <w:r w:rsidR="00194316">
        <w:t>"</w:t>
      </w:r>
      <w:proofErr w:type="spellStart"/>
      <w:r w:rsidRPr="007055D9">
        <w:t>filler</w:t>
      </w:r>
      <w:bookmarkEnd w:id="236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66" w:name="_Toc3557048"/>
      <w:bookmarkStart w:id="2367" w:name="_Toc34747298"/>
      <w:bookmarkStart w:id="2368" w:name="_Toc69254567"/>
      <w:r w:rsidRPr="007055D9">
        <w:lastRenderedPageBreak/>
        <w:t xml:space="preserve">Element </w:t>
      </w:r>
      <w:r w:rsidR="00194316">
        <w:t>"</w:t>
      </w:r>
      <w:proofErr w:type="spellStart"/>
      <w:r>
        <w:t>sheet_parameter</w:t>
      </w:r>
      <w:bookmarkEnd w:id="2366"/>
      <w:proofErr w:type="spellEnd"/>
      <w:r w:rsidR="00194316">
        <w:t>"</w:t>
      </w:r>
      <w:bookmarkEnd w:id="2367"/>
      <w:bookmarkEnd w:id="2368"/>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69" w:name="_Toc3566514"/>
      <w:bookmarkStart w:id="2370" w:name="_Toc34747516"/>
      <w:bookmarkStart w:id="2371"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69"/>
      <w:bookmarkEnd w:id="2370"/>
      <w:bookmarkEnd w:id="237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72" w:name="WeldDefinitionKJoint"/>
      <w:bookmarkStart w:id="2373" w:name="_Toc338939115"/>
      <w:bookmarkStart w:id="2374" w:name="_Toc3557049"/>
      <w:bookmarkStart w:id="2375" w:name="_Toc34747299"/>
      <w:bookmarkStart w:id="2376" w:name="_Toc69254568"/>
      <w:bookmarkEnd w:id="2372"/>
      <w:r w:rsidRPr="007055D9">
        <w:t>K-Joint</w:t>
      </w:r>
      <w:bookmarkEnd w:id="2373"/>
      <w:bookmarkEnd w:id="2374"/>
      <w:bookmarkEnd w:id="2375"/>
      <w:bookmarkEnd w:id="237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79" w:name="_Toc3557050"/>
      <w:bookmarkStart w:id="2380" w:name="_Toc34747300"/>
      <w:bookmarkStart w:id="2381" w:name="_Toc69254569"/>
      <w:r w:rsidRPr="007055D9">
        <w:t>Sheet Parameters</w:t>
      </w:r>
      <w:bookmarkEnd w:id="2379"/>
      <w:bookmarkEnd w:id="2380"/>
      <w:bookmarkEnd w:id="238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3E0390" w:rsidRPr="003670AB" w:rsidRDefault="003E0390" w:rsidP="008A1560">
                            <w:pPr>
                              <w:pStyle w:val="Beschriftung"/>
                              <w:rPr>
                                <w:b w:val="0"/>
                                <w:bCs w:val="0"/>
                                <w:noProof/>
                                <w:sz w:val="26"/>
                                <w:szCs w:val="28"/>
                              </w:rPr>
                            </w:pPr>
                            <w:bookmarkStart w:id="2382" w:name="_Ref7932243"/>
                            <w:bookmarkStart w:id="2383" w:name="_Toc3557143"/>
                            <w:bookmarkStart w:id="2384" w:name="_Ref7932230"/>
                            <w:bookmarkStart w:id="2385" w:name="_Toc34747396"/>
                            <w:bookmarkStart w:id="2386" w:name="_Toc69255839"/>
                            <w:r>
                              <w:t xml:space="preserve">Figure </w:t>
                            </w:r>
                            <w:r>
                              <w:fldChar w:fldCharType="begin"/>
                            </w:r>
                            <w:r>
                              <w:instrText xml:space="preserve"> SEQ Figure \* ARABIC </w:instrText>
                            </w:r>
                            <w:r>
                              <w:fldChar w:fldCharType="separate"/>
                            </w:r>
                            <w:r>
                              <w:rPr>
                                <w:noProof/>
                              </w:rPr>
                              <w:t>73</w:t>
                            </w:r>
                            <w:r>
                              <w:fldChar w:fldCharType="end"/>
                            </w:r>
                            <w:bookmarkEnd w:id="2382"/>
                            <w:r>
                              <w:t>: K-Joint Sheet Layout</w:t>
                            </w:r>
                            <w:bookmarkEnd w:id="2383"/>
                            <w:bookmarkEnd w:id="2384"/>
                            <w:bookmarkEnd w:id="2385"/>
                            <w:bookmarkEnd w:id="2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3E0390" w:rsidRPr="003670AB" w:rsidRDefault="003E0390" w:rsidP="008A1560">
                      <w:pPr>
                        <w:pStyle w:val="Beschriftung"/>
                        <w:rPr>
                          <w:b w:val="0"/>
                          <w:bCs w:val="0"/>
                          <w:noProof/>
                          <w:sz w:val="26"/>
                          <w:szCs w:val="28"/>
                        </w:rPr>
                      </w:pPr>
                      <w:bookmarkStart w:id="2387" w:name="_Ref7932243"/>
                      <w:bookmarkStart w:id="2388" w:name="_Toc3557143"/>
                      <w:bookmarkStart w:id="2389" w:name="_Ref7932230"/>
                      <w:bookmarkStart w:id="2390" w:name="_Toc34747396"/>
                      <w:bookmarkStart w:id="2391" w:name="_Toc69255839"/>
                      <w:r>
                        <w:t xml:space="preserve">Figure </w:t>
                      </w:r>
                      <w:r>
                        <w:fldChar w:fldCharType="begin"/>
                      </w:r>
                      <w:r>
                        <w:instrText xml:space="preserve"> SEQ Figure \* ARABIC </w:instrText>
                      </w:r>
                      <w:r>
                        <w:fldChar w:fldCharType="separate"/>
                      </w:r>
                      <w:r>
                        <w:rPr>
                          <w:noProof/>
                        </w:rPr>
                        <w:t>73</w:t>
                      </w:r>
                      <w:r>
                        <w:fldChar w:fldCharType="end"/>
                      </w:r>
                      <w:bookmarkEnd w:id="2387"/>
                      <w:r>
                        <w:t>: K-Joint Sheet Layout</w:t>
                      </w:r>
                      <w:bookmarkEnd w:id="2388"/>
                      <w:bookmarkEnd w:id="2389"/>
                      <w:bookmarkEnd w:id="2390"/>
                      <w:bookmarkEnd w:id="239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92" w:name="_Toc3557051"/>
      <w:bookmarkStart w:id="2393" w:name="_Toc34747301"/>
      <w:bookmarkStart w:id="2394" w:name="_Toc69254570"/>
      <w:r w:rsidRPr="007055D9">
        <w:t>Weld Parameters</w:t>
      </w:r>
      <w:bookmarkEnd w:id="2392"/>
      <w:bookmarkEnd w:id="2393"/>
      <w:bookmarkEnd w:id="2394"/>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3E0390" w:rsidRPr="00C21C59" w:rsidRDefault="003E0390" w:rsidP="008A1560">
                            <w:pPr>
                              <w:pStyle w:val="Beschriftung"/>
                              <w:rPr>
                                <w:noProof/>
                                <w:szCs w:val="24"/>
                              </w:rPr>
                            </w:pPr>
                            <w:bookmarkStart w:id="2395" w:name="_Toc3557144"/>
                            <w:bookmarkStart w:id="2396" w:name="_Toc34747397"/>
                            <w:bookmarkStart w:id="2397"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5"/>
                            <w:bookmarkEnd w:id="2396"/>
                            <w:bookmarkEnd w:id="2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3E0390" w:rsidRPr="00C21C59" w:rsidRDefault="003E0390" w:rsidP="008A1560">
                      <w:pPr>
                        <w:pStyle w:val="Beschriftung"/>
                        <w:rPr>
                          <w:noProof/>
                          <w:szCs w:val="24"/>
                        </w:rPr>
                      </w:pPr>
                      <w:bookmarkStart w:id="2398" w:name="_Toc3557144"/>
                      <w:bookmarkStart w:id="2399" w:name="_Toc34747397"/>
                      <w:bookmarkStart w:id="2400"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8"/>
                      <w:bookmarkEnd w:id="2399"/>
                      <w:bookmarkEnd w:id="2400"/>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80961638"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401" w:name="_Toc3566515"/>
      <w:bookmarkStart w:id="2402" w:name="_Toc34747517"/>
      <w:bookmarkStart w:id="2403"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01"/>
      <w:bookmarkEnd w:id="2402"/>
      <w:bookmarkEnd w:id="2403"/>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04"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05" w:name="_Toc338939226"/>
      <w:bookmarkStart w:id="2406" w:name="_Toc3557052"/>
      <w:bookmarkStart w:id="2407" w:name="_Toc34747302"/>
      <w:bookmarkStart w:id="2408" w:name="_Toc69254571"/>
      <w:r w:rsidRPr="007055D9">
        <w:t>Attributes</w:t>
      </w:r>
      <w:bookmarkEnd w:id="2405"/>
      <w:bookmarkEnd w:id="2406"/>
      <w:bookmarkEnd w:id="2407"/>
      <w:bookmarkEnd w:id="2408"/>
    </w:p>
    <w:p w14:paraId="6CD2696C" w14:textId="0CB68550" w:rsidR="0006113C" w:rsidRPr="007055D9" w:rsidRDefault="008140DB" w:rsidP="003E1F0A">
      <w:pPr>
        <w:pStyle w:val="berschrift5"/>
      </w:pPr>
      <w:bookmarkStart w:id="2409" w:name="_Toc338939228"/>
      <w:r w:rsidRPr="007055D9">
        <w:t xml:space="preserve">Attribute </w:t>
      </w:r>
      <w:r w:rsidR="00194316">
        <w:t>"</w:t>
      </w:r>
      <w:r w:rsidRPr="007055D9">
        <w:t>b</w:t>
      </w:r>
      <w:r w:rsidR="0006113C" w:rsidRPr="007055D9">
        <w:t>ase</w:t>
      </w:r>
      <w:bookmarkEnd w:id="240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410" w:name="_Toc338939229"/>
      <w:r w:rsidRPr="007055D9">
        <w:t xml:space="preserve">Attribute </w:t>
      </w:r>
      <w:r w:rsidR="00194316">
        <w:t>"</w:t>
      </w:r>
      <w:proofErr w:type="spellStart"/>
      <w:r w:rsidRPr="007055D9">
        <w:t>t</w:t>
      </w:r>
      <w:r w:rsidR="0006113C" w:rsidRPr="007055D9">
        <w:t>echnology</w:t>
      </w:r>
      <w:bookmarkEnd w:id="241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11" w:name="_Toc338939230"/>
      <w:bookmarkStart w:id="2412" w:name="_Toc3557053"/>
      <w:bookmarkStart w:id="2413" w:name="_Toc34747303"/>
      <w:bookmarkStart w:id="2414" w:name="_Toc69254572"/>
      <w:r w:rsidRPr="007055D9">
        <w:t xml:space="preserve">Element </w:t>
      </w:r>
      <w:r w:rsidR="00194316">
        <w:t>"</w:t>
      </w:r>
      <w:proofErr w:type="spellStart"/>
      <w:r w:rsidRPr="007055D9">
        <w:t>weld_position</w:t>
      </w:r>
      <w:bookmarkEnd w:id="2411"/>
      <w:bookmarkEnd w:id="2412"/>
      <w:proofErr w:type="spellEnd"/>
      <w:r w:rsidR="00194316">
        <w:t>"</w:t>
      </w:r>
      <w:bookmarkEnd w:id="2413"/>
      <w:bookmarkEnd w:id="2414"/>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415" w:name="_Toc3566516"/>
      <w:bookmarkStart w:id="2416" w:name="_Toc34747518"/>
      <w:bookmarkStart w:id="2417" w:name="_Toc69254952"/>
      <w:bookmarkStart w:id="2418"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415"/>
      <w:bookmarkEnd w:id="2416"/>
      <w:bookmarkEnd w:id="2417"/>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19"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41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420" w:name="_Toc338939234"/>
      <w:r w:rsidRPr="007055D9">
        <w:t xml:space="preserve">Attribute </w:t>
      </w:r>
      <w:r w:rsidR="00194316">
        <w:t>"</w:t>
      </w:r>
      <w:proofErr w:type="spellStart"/>
      <w:r w:rsidRPr="007055D9">
        <w:t>thickness</w:t>
      </w:r>
      <w:bookmarkEnd w:id="242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421" w:name="_Toc3566517"/>
      <w:bookmarkStart w:id="2422" w:name="_Toc34747519"/>
      <w:bookmarkStart w:id="2423" w:name="_Toc69254953"/>
      <w:bookmarkStart w:id="2424"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21"/>
      <w:bookmarkEnd w:id="2422"/>
      <w:bookmarkEnd w:id="2423"/>
    </w:p>
    <w:p w14:paraId="484E78C3" w14:textId="0E604EA6" w:rsidR="0006113C" w:rsidRPr="007055D9" w:rsidRDefault="0006113C" w:rsidP="00DA7B31">
      <w:pPr>
        <w:pStyle w:val="berschrift5"/>
      </w:pPr>
      <w:r w:rsidRPr="007055D9">
        <w:t xml:space="preserve">Attribute </w:t>
      </w:r>
      <w:r w:rsidR="00194316">
        <w:t>"</w:t>
      </w:r>
      <w:r w:rsidRPr="007055D9">
        <w:t>angle</w:t>
      </w:r>
      <w:bookmarkEnd w:id="242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425" w:name="_Toc338939236"/>
      <w:r w:rsidRPr="007055D9">
        <w:t xml:space="preserve">Attribute </w:t>
      </w:r>
      <w:r w:rsidR="00194316">
        <w:t>"</w:t>
      </w:r>
      <w:proofErr w:type="spellStart"/>
      <w:r w:rsidRPr="007055D9">
        <w:t>penetration</w:t>
      </w:r>
      <w:bookmarkEnd w:id="2425"/>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426" w:name="_Toc338939238"/>
      <w:r w:rsidRPr="007055D9">
        <w:t xml:space="preserve">Attribute </w:t>
      </w:r>
      <w:r w:rsidR="00194316">
        <w:t>"</w:t>
      </w:r>
      <w:proofErr w:type="spellStart"/>
      <w:r w:rsidRPr="007055D9">
        <w:t>shape</w:t>
      </w:r>
      <w:bookmarkEnd w:id="2426"/>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427" w:name="_Toc338939239"/>
      <w:r w:rsidRPr="007055D9">
        <w:t xml:space="preserve">Attribute </w:t>
      </w:r>
      <w:r w:rsidR="00194316">
        <w:t>"</w:t>
      </w:r>
      <w:proofErr w:type="spellStart"/>
      <w:r w:rsidRPr="007055D9">
        <w:t>filler</w:t>
      </w:r>
      <w:bookmarkEnd w:id="2427"/>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428" w:name="WeldDefinitionCrossJoint"/>
      <w:bookmarkStart w:id="2429" w:name="_Ref397588351"/>
      <w:bookmarkStart w:id="2430" w:name="_Toc3557054"/>
      <w:bookmarkStart w:id="2431" w:name="_Toc34747304"/>
      <w:bookmarkStart w:id="2432" w:name="_Toc69254573"/>
      <w:bookmarkStart w:id="2433" w:name="_Toc338939116"/>
      <w:bookmarkEnd w:id="2428"/>
      <w:r w:rsidRPr="007055D9">
        <w:t xml:space="preserve">Element </w:t>
      </w:r>
      <w:r w:rsidR="00194316">
        <w:t>"</w:t>
      </w:r>
      <w:proofErr w:type="spellStart"/>
      <w:r>
        <w:t>sheet_parameter</w:t>
      </w:r>
      <w:bookmarkEnd w:id="2429"/>
      <w:bookmarkEnd w:id="2430"/>
      <w:proofErr w:type="spellEnd"/>
      <w:r w:rsidR="00194316">
        <w:t>"</w:t>
      </w:r>
      <w:bookmarkEnd w:id="2431"/>
      <w:bookmarkEnd w:id="243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34" w:name="_Toc3566518"/>
      <w:bookmarkStart w:id="2435" w:name="_Toc34747520"/>
      <w:bookmarkStart w:id="2436"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34"/>
      <w:bookmarkEnd w:id="2435"/>
      <w:bookmarkEnd w:id="243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37" w:name="_Toc3557055"/>
      <w:bookmarkStart w:id="2438" w:name="_Toc34747305"/>
      <w:bookmarkStart w:id="2439" w:name="_Toc69254574"/>
      <w:r>
        <w:t>Cruciform Joint</w:t>
      </w:r>
      <w:bookmarkEnd w:id="2433"/>
      <w:bookmarkEnd w:id="2437"/>
      <w:bookmarkEnd w:id="2438"/>
      <w:bookmarkEnd w:id="243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40" w:name="GenericSeamWeldWeldingTechnology"/>
      <w:bookmarkEnd w:id="244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41" w:name="_Toc3557056"/>
      <w:bookmarkStart w:id="2442" w:name="_Toc34747306"/>
      <w:bookmarkStart w:id="2443"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41"/>
      <w:bookmarkEnd w:id="2442"/>
      <w:bookmarkEnd w:id="244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44" w:name="_Toc3557057"/>
      <w:bookmarkStart w:id="2445" w:name="_Toc34747307"/>
      <w:bookmarkStart w:id="2446"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3E0390" w:rsidRPr="00412853" w:rsidRDefault="003E0390" w:rsidP="00AA1695">
                            <w:pPr>
                              <w:pStyle w:val="Beschriftung"/>
                              <w:rPr>
                                <w:noProof/>
                                <w:szCs w:val="24"/>
                              </w:rPr>
                            </w:pPr>
                            <w:bookmarkStart w:id="2447" w:name="_Toc3557145"/>
                            <w:bookmarkStart w:id="2448" w:name="_Toc34747398"/>
                            <w:bookmarkStart w:id="2449"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47"/>
                            <w:bookmarkEnd w:id="2448"/>
                            <w:bookmarkEnd w:id="2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3E0390" w:rsidRPr="00412853" w:rsidRDefault="003E0390" w:rsidP="00AA1695">
                      <w:pPr>
                        <w:pStyle w:val="Beschriftung"/>
                        <w:rPr>
                          <w:noProof/>
                          <w:szCs w:val="24"/>
                        </w:rPr>
                      </w:pPr>
                      <w:bookmarkStart w:id="2450" w:name="_Toc3557145"/>
                      <w:bookmarkStart w:id="2451" w:name="_Toc34747398"/>
                      <w:bookmarkStart w:id="2452"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0"/>
                      <w:bookmarkEnd w:id="2451"/>
                      <w:bookmarkEnd w:id="2452"/>
                    </w:p>
                  </w:txbxContent>
                </v:textbox>
              </v:shape>
            </w:pict>
          </mc:Fallback>
        </mc:AlternateContent>
      </w:r>
      <w:r w:rsidR="00255787" w:rsidRPr="007055D9">
        <w:t>Weld Parameters</w:t>
      </w:r>
      <w:bookmarkEnd w:id="2444"/>
      <w:bookmarkEnd w:id="2445"/>
      <w:bookmarkEnd w:id="2446"/>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3E0390" w:rsidRPr="006E5062" w:rsidRDefault="003E0390" w:rsidP="00AA1695">
                            <w:pPr>
                              <w:pStyle w:val="Beschriftung"/>
                              <w:rPr>
                                <w:noProof/>
                                <w:szCs w:val="24"/>
                              </w:rPr>
                            </w:pPr>
                            <w:bookmarkStart w:id="2453" w:name="_Toc3557146"/>
                            <w:bookmarkStart w:id="2454" w:name="_Toc34747399"/>
                            <w:bookmarkStart w:id="2455"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3"/>
                            <w:bookmarkEnd w:id="2454"/>
                            <w:bookmarkEnd w:id="2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3E0390" w:rsidRPr="006E5062" w:rsidRDefault="003E0390" w:rsidP="00AA1695">
                      <w:pPr>
                        <w:pStyle w:val="Beschriftung"/>
                        <w:rPr>
                          <w:noProof/>
                          <w:szCs w:val="24"/>
                        </w:rPr>
                      </w:pPr>
                      <w:bookmarkStart w:id="2456" w:name="_Toc3557146"/>
                      <w:bookmarkStart w:id="2457" w:name="_Toc34747399"/>
                      <w:bookmarkStart w:id="2458"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56"/>
                      <w:bookmarkEnd w:id="2457"/>
                      <w:bookmarkEnd w:id="245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59"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80961639"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60" w:name="_Toc3566519"/>
      <w:bookmarkStart w:id="2461" w:name="_Toc34747521"/>
      <w:bookmarkStart w:id="2462" w:name="_Toc69254955"/>
      <w:bookmarkStart w:id="2463" w:name="_Toc338939241"/>
      <w:bookmarkStart w:id="2464" w:name="_Toc288196482"/>
      <w:bookmarkStart w:id="2465" w:name="_Toc288200784"/>
      <w:bookmarkStart w:id="2466" w:name="_Toc338938909"/>
      <w:bookmarkStart w:id="2467" w:name="_Toc338939128"/>
      <w:bookmarkEnd w:id="2011"/>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60"/>
      <w:bookmarkEnd w:id="2461"/>
      <w:bookmarkEnd w:id="2462"/>
    </w:p>
    <w:p w14:paraId="114455A9" w14:textId="77777777" w:rsidR="0006113C" w:rsidRPr="007055D9" w:rsidRDefault="0006113C" w:rsidP="005E1694">
      <w:pPr>
        <w:pStyle w:val="berschrift4"/>
        <w:tabs>
          <w:tab w:val="clear" w:pos="864"/>
          <w:tab w:val="num" w:pos="993"/>
        </w:tabs>
      </w:pPr>
      <w:bookmarkStart w:id="2468" w:name="_Toc3557058"/>
      <w:bookmarkStart w:id="2469" w:name="_Toc34747308"/>
      <w:bookmarkStart w:id="2470" w:name="_Toc69254577"/>
      <w:r w:rsidRPr="007055D9">
        <w:lastRenderedPageBreak/>
        <w:t>Attributes</w:t>
      </w:r>
      <w:bookmarkEnd w:id="2463"/>
      <w:bookmarkEnd w:id="2468"/>
      <w:bookmarkEnd w:id="2469"/>
      <w:bookmarkEnd w:id="2470"/>
    </w:p>
    <w:p w14:paraId="0596FA3B" w14:textId="4F2C2B8D" w:rsidR="0006113C" w:rsidRPr="007055D9" w:rsidRDefault="007D42C3" w:rsidP="003C4247">
      <w:pPr>
        <w:pStyle w:val="berschrift5"/>
      </w:pPr>
      <w:bookmarkStart w:id="2471" w:name="_Toc338939243"/>
      <w:r w:rsidRPr="007055D9">
        <w:t xml:space="preserve">Attribute </w:t>
      </w:r>
      <w:r w:rsidR="00194316">
        <w:t>"</w:t>
      </w:r>
      <w:r w:rsidRPr="007055D9">
        <w:t>b</w:t>
      </w:r>
      <w:r w:rsidR="0006113C" w:rsidRPr="007055D9">
        <w:t>ase</w:t>
      </w:r>
      <w:bookmarkEnd w:id="247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72" w:name="_Toc338939244"/>
      <w:r w:rsidRPr="007055D9">
        <w:t xml:space="preserve">Attribute </w:t>
      </w:r>
      <w:r w:rsidR="00194316">
        <w:t>"</w:t>
      </w:r>
      <w:proofErr w:type="spellStart"/>
      <w:r w:rsidRPr="007055D9">
        <w:t>t</w:t>
      </w:r>
      <w:r w:rsidR="0006113C" w:rsidRPr="007055D9">
        <w:t>echnology</w:t>
      </w:r>
      <w:bookmarkEnd w:id="247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73" w:name="_Toc338939245"/>
      <w:bookmarkStart w:id="2474" w:name="_Toc3557059"/>
      <w:bookmarkStart w:id="2475" w:name="_Toc34747309"/>
      <w:bookmarkStart w:id="2476" w:name="_Toc69254578"/>
      <w:r w:rsidRPr="007055D9">
        <w:t xml:space="preserve">Element </w:t>
      </w:r>
      <w:r w:rsidR="00194316">
        <w:t>"</w:t>
      </w:r>
      <w:proofErr w:type="spellStart"/>
      <w:r w:rsidRPr="007055D9">
        <w:t>weld_position</w:t>
      </w:r>
      <w:bookmarkEnd w:id="2473"/>
      <w:bookmarkEnd w:id="2474"/>
      <w:proofErr w:type="spellEnd"/>
      <w:r w:rsidR="00194316">
        <w:t>"</w:t>
      </w:r>
      <w:bookmarkEnd w:id="2475"/>
      <w:bookmarkEnd w:id="247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77" w:name="_Toc3566520"/>
      <w:bookmarkStart w:id="2478" w:name="_Toc34747522"/>
      <w:bookmarkStart w:id="2479" w:name="_Toc69254956"/>
      <w:bookmarkStart w:id="2480"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77"/>
      <w:bookmarkEnd w:id="2478"/>
      <w:bookmarkEnd w:id="2479"/>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81"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8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82" w:name="_Toc338939249"/>
      <w:r w:rsidRPr="007055D9">
        <w:t xml:space="preserve">Attribute </w:t>
      </w:r>
      <w:r w:rsidR="00194316">
        <w:t>"</w:t>
      </w:r>
      <w:proofErr w:type="spellStart"/>
      <w:r w:rsidRPr="007055D9">
        <w:t>thickness</w:t>
      </w:r>
      <w:bookmarkEnd w:id="2482"/>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83" w:name="_Toc3566521"/>
      <w:bookmarkStart w:id="2484" w:name="_Toc34747523"/>
      <w:bookmarkStart w:id="2485" w:name="_Toc69254957"/>
      <w:bookmarkStart w:id="2486"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83"/>
      <w:bookmarkEnd w:id="2484"/>
      <w:bookmarkEnd w:id="2485"/>
    </w:p>
    <w:p w14:paraId="73A13EF8" w14:textId="296C58B7" w:rsidR="0006113C" w:rsidRPr="007055D9" w:rsidRDefault="0006113C" w:rsidP="008641A9">
      <w:pPr>
        <w:pStyle w:val="berschrift5"/>
      </w:pPr>
      <w:r w:rsidRPr="007055D9">
        <w:t xml:space="preserve">Attribute </w:t>
      </w:r>
      <w:r w:rsidR="00194316">
        <w:t>"</w:t>
      </w:r>
      <w:r w:rsidRPr="007055D9">
        <w:t>angle</w:t>
      </w:r>
      <w:bookmarkEnd w:id="248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87" w:name="_Toc338939251"/>
      <w:r w:rsidRPr="007055D9">
        <w:t xml:space="preserve">Attribute </w:t>
      </w:r>
      <w:r w:rsidR="00194316">
        <w:t>"</w:t>
      </w:r>
      <w:proofErr w:type="spellStart"/>
      <w:r w:rsidRPr="007055D9">
        <w:t>penetration</w:t>
      </w:r>
      <w:bookmarkEnd w:id="2487"/>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88" w:name="_Toc338939253"/>
      <w:r w:rsidRPr="007055D9">
        <w:t xml:space="preserve">Attribute </w:t>
      </w:r>
      <w:r w:rsidR="00194316">
        <w:t>"</w:t>
      </w:r>
      <w:proofErr w:type="spellStart"/>
      <w:r w:rsidRPr="007055D9">
        <w:t>shape</w:t>
      </w:r>
      <w:bookmarkEnd w:id="2488"/>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89" w:name="_Toc338939254"/>
      <w:r w:rsidRPr="007055D9">
        <w:t xml:space="preserve">Attribute </w:t>
      </w:r>
      <w:r w:rsidR="00194316">
        <w:t>"</w:t>
      </w:r>
      <w:proofErr w:type="spellStart"/>
      <w:r w:rsidRPr="007055D9">
        <w:t>filler</w:t>
      </w:r>
      <w:bookmarkEnd w:id="2489"/>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90" w:name="GenericSeamWeldWeld"/>
      <w:bookmarkStart w:id="2491" w:name="_Toc3557060"/>
      <w:bookmarkStart w:id="2492" w:name="_Toc34747310"/>
      <w:bookmarkStart w:id="2493" w:name="_Toc69254579"/>
      <w:bookmarkStart w:id="2494" w:name="_Toc338938919"/>
      <w:bookmarkStart w:id="2495" w:name="_Toc338939255"/>
      <w:bookmarkStart w:id="2496" w:name="_Toc334183560"/>
      <w:bookmarkStart w:id="2497" w:name="_Toc288196537"/>
      <w:bookmarkStart w:id="2498" w:name="_Toc288200840"/>
      <w:bookmarkEnd w:id="2464"/>
      <w:bookmarkEnd w:id="2465"/>
      <w:bookmarkEnd w:id="2466"/>
      <w:bookmarkEnd w:id="2467"/>
      <w:bookmarkEnd w:id="2490"/>
      <w:r w:rsidRPr="007055D9">
        <w:t xml:space="preserve">Element </w:t>
      </w:r>
      <w:r w:rsidR="00194316">
        <w:t>"</w:t>
      </w:r>
      <w:proofErr w:type="spellStart"/>
      <w:r>
        <w:t>sheet_parameter</w:t>
      </w:r>
      <w:bookmarkEnd w:id="2491"/>
      <w:proofErr w:type="spellEnd"/>
      <w:r w:rsidR="00194316">
        <w:t>"</w:t>
      </w:r>
      <w:bookmarkEnd w:id="2492"/>
      <w:bookmarkEnd w:id="2493"/>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499" w:name="_Toc3566522"/>
      <w:bookmarkStart w:id="2500" w:name="_Toc34747524"/>
      <w:bookmarkStart w:id="2501"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499"/>
      <w:bookmarkEnd w:id="2500"/>
      <w:bookmarkEnd w:id="250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02" w:name="_Toc413861928"/>
      <w:bookmarkStart w:id="2503" w:name="_Toc3557061"/>
      <w:bookmarkStart w:id="2504" w:name="_Toc34747311"/>
      <w:bookmarkStart w:id="2505" w:name="_Toc69254580"/>
      <w:bookmarkStart w:id="2506" w:name="_Toc413359615"/>
      <w:bookmarkStart w:id="2507" w:name="_Toc338938920"/>
      <w:bookmarkStart w:id="2508" w:name="_Toc338939256"/>
      <w:bookmarkStart w:id="2509" w:name="_Toc391571769"/>
      <w:bookmarkEnd w:id="2494"/>
      <w:bookmarkEnd w:id="2495"/>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3E0390" w:rsidRPr="000E4598" w:rsidRDefault="003E0390" w:rsidP="00AA1695">
                              <w:pPr>
                                <w:pStyle w:val="Beschriftung"/>
                                <w:rPr>
                                  <w:noProof/>
                                  <w:sz w:val="30"/>
                                  <w:szCs w:val="26"/>
                                </w:rPr>
                              </w:pPr>
                              <w:bookmarkStart w:id="2510" w:name="_Toc3557147"/>
                              <w:bookmarkStart w:id="2511" w:name="_Toc34747400"/>
                              <w:bookmarkStart w:id="2512"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0"/>
                              <w:bookmarkEnd w:id="2511"/>
                              <w:bookmarkEnd w:id="2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3E0390" w:rsidRPr="000E4598" w:rsidRDefault="003E0390" w:rsidP="00AA1695">
                        <w:pPr>
                          <w:pStyle w:val="Beschriftung"/>
                          <w:rPr>
                            <w:noProof/>
                            <w:sz w:val="30"/>
                            <w:szCs w:val="26"/>
                          </w:rPr>
                        </w:pPr>
                        <w:bookmarkStart w:id="2513" w:name="_Toc3557147"/>
                        <w:bookmarkStart w:id="2514" w:name="_Toc34747400"/>
                        <w:bookmarkStart w:id="2515"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3"/>
                        <w:bookmarkEnd w:id="2514"/>
                        <w:bookmarkEnd w:id="2515"/>
                      </w:p>
                    </w:txbxContent>
                  </v:textbox>
                </v:shape>
              </v:group>
            </w:pict>
          </mc:Fallback>
        </mc:AlternateContent>
      </w:r>
      <w:r w:rsidR="00504BAD" w:rsidRPr="00226A3F">
        <w:t>Flared Joint</w:t>
      </w:r>
      <w:bookmarkEnd w:id="2502"/>
      <w:bookmarkEnd w:id="2503"/>
      <w:bookmarkEnd w:id="2504"/>
      <w:bookmarkEnd w:id="2505"/>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3E0390" w:rsidRPr="000C12FE" w:rsidRDefault="003E0390" w:rsidP="00AA1695">
                              <w:pPr>
                                <w:pStyle w:val="Beschriftung"/>
                                <w:rPr>
                                  <w:i/>
                                  <w:iCs/>
                                  <w:noProof/>
                                  <w:sz w:val="24"/>
                                  <w:szCs w:val="26"/>
                                  <w:lang w:val="x-none"/>
                                </w:rPr>
                              </w:pPr>
                              <w:bookmarkStart w:id="2516" w:name="_Toc3557148"/>
                              <w:bookmarkStart w:id="2517" w:name="_Toc34747401"/>
                              <w:bookmarkStart w:id="2518"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6"/>
                              <w:bookmarkEnd w:id="2517"/>
                              <w:bookmarkEnd w:id="2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3E0390" w:rsidRPr="000C12FE" w:rsidRDefault="003E0390" w:rsidP="00AA1695">
                        <w:pPr>
                          <w:pStyle w:val="Beschriftung"/>
                          <w:rPr>
                            <w:i/>
                            <w:iCs/>
                            <w:noProof/>
                            <w:sz w:val="24"/>
                            <w:szCs w:val="26"/>
                            <w:lang w:val="x-none"/>
                          </w:rPr>
                        </w:pPr>
                        <w:bookmarkStart w:id="2519" w:name="_Toc3557148"/>
                        <w:bookmarkStart w:id="2520" w:name="_Toc34747401"/>
                        <w:bookmarkStart w:id="2521"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19"/>
                        <w:bookmarkEnd w:id="2520"/>
                        <w:bookmarkEnd w:id="252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522" w:name="_Toc3566523"/>
      <w:bookmarkStart w:id="2523" w:name="_Toc34747525"/>
      <w:bookmarkStart w:id="2524"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22"/>
      <w:bookmarkEnd w:id="2523"/>
      <w:bookmarkEnd w:id="252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525" w:name="_Toc3557062"/>
      <w:bookmarkStart w:id="2526" w:name="_Toc34747312"/>
      <w:bookmarkStart w:id="2527" w:name="_Toc69254581"/>
      <w:r>
        <w:t>Attributes</w:t>
      </w:r>
      <w:bookmarkEnd w:id="2525"/>
      <w:bookmarkEnd w:id="2526"/>
      <w:bookmarkEnd w:id="2527"/>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528" w:name="_Toc3557063"/>
      <w:bookmarkStart w:id="2529" w:name="_Toc34747313"/>
      <w:bookmarkStart w:id="2530" w:name="_Toc69254582"/>
      <w:r>
        <w:t xml:space="preserve">Element </w:t>
      </w:r>
      <w:r w:rsidR="00194316">
        <w:t>"</w:t>
      </w:r>
      <w:proofErr w:type="spellStart"/>
      <w:r>
        <w:t>weld_position</w:t>
      </w:r>
      <w:bookmarkEnd w:id="2528"/>
      <w:proofErr w:type="spellEnd"/>
      <w:r w:rsidR="00194316">
        <w:t>"</w:t>
      </w:r>
      <w:bookmarkEnd w:id="2529"/>
      <w:bookmarkEnd w:id="2530"/>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31" w:name="_Toc3566524"/>
      <w:bookmarkStart w:id="2532" w:name="_Toc34747526"/>
      <w:bookmarkStart w:id="2533"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31"/>
      <w:bookmarkEnd w:id="2532"/>
      <w:bookmarkEnd w:id="2533"/>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34" w:name="_Toc3557064"/>
      <w:bookmarkStart w:id="2535" w:name="_Toc34747314"/>
      <w:bookmarkStart w:id="2536" w:name="_Toc69254583"/>
      <w:r>
        <w:t xml:space="preserve">Element </w:t>
      </w:r>
      <w:r w:rsidR="00194316">
        <w:t>"</w:t>
      </w:r>
      <w:proofErr w:type="spellStart"/>
      <w:r>
        <w:t>sheet_parameter</w:t>
      </w:r>
      <w:bookmarkEnd w:id="2534"/>
      <w:proofErr w:type="spellEnd"/>
      <w:r w:rsidR="00194316">
        <w:t>"</w:t>
      </w:r>
      <w:bookmarkEnd w:id="2535"/>
      <w:bookmarkEnd w:id="2536"/>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37" w:name="_Toc3566525"/>
      <w:bookmarkStart w:id="2538" w:name="_Toc34747527"/>
      <w:bookmarkStart w:id="2539"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37"/>
      <w:bookmarkEnd w:id="2538"/>
      <w:bookmarkEnd w:id="253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40" w:name="_Ref414345739"/>
      <w:bookmarkStart w:id="2541" w:name="_Ref414345749"/>
      <w:bookmarkStart w:id="2542" w:name="_Ref414345786"/>
      <w:bookmarkStart w:id="2543" w:name="_Ref414345798"/>
      <w:bookmarkStart w:id="2544" w:name="_Toc3557065"/>
      <w:bookmarkStart w:id="2545" w:name="_Toc34747315"/>
      <w:bookmarkStart w:id="2546" w:name="_Toc69254584"/>
      <w:r w:rsidRPr="00226A3F">
        <w:lastRenderedPageBreak/>
        <w:t>Adhesive Lines</w:t>
      </w:r>
      <w:bookmarkEnd w:id="2506"/>
      <w:bookmarkEnd w:id="2540"/>
      <w:bookmarkEnd w:id="2541"/>
      <w:bookmarkEnd w:id="2542"/>
      <w:bookmarkEnd w:id="2543"/>
      <w:bookmarkEnd w:id="2544"/>
      <w:bookmarkEnd w:id="2545"/>
      <w:bookmarkEnd w:id="254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47" w:name="_Toc3566526"/>
      <w:bookmarkStart w:id="2548" w:name="_Toc34747528"/>
      <w:bookmarkStart w:id="2549"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47"/>
      <w:bookmarkEnd w:id="2548"/>
      <w:bookmarkEnd w:id="254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50" w:name="_Toc3566527"/>
      <w:bookmarkStart w:id="2551" w:name="_Toc34747529"/>
      <w:bookmarkStart w:id="2552"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50"/>
      <w:bookmarkEnd w:id="2551"/>
      <w:bookmarkEnd w:id="2552"/>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53" w:name="_Toc3566528"/>
      <w:bookmarkStart w:id="2554" w:name="_Toc34747530"/>
      <w:bookmarkStart w:id="2555"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53"/>
      <w:bookmarkEnd w:id="2554"/>
      <w:bookmarkEnd w:id="2555"/>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5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57"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58"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59"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60" w:name="_Toc428279602"/>
      <w:bookmarkStart w:id="2561" w:name="_Toc428456348"/>
      <w:bookmarkStart w:id="2562" w:name="_Toc428537316"/>
      <w:bookmarkStart w:id="2563" w:name="_Toc428969638"/>
      <w:bookmarkStart w:id="2564" w:name="_Toc429053029"/>
      <w:bookmarkStart w:id="2565" w:name="_Toc413861930"/>
      <w:bookmarkStart w:id="2566" w:name="_Toc3557066"/>
      <w:bookmarkStart w:id="2567" w:name="_Toc34747316"/>
      <w:bookmarkStart w:id="2568" w:name="_Toc69254585"/>
      <w:bookmarkStart w:id="2569" w:name="_Toc413359617"/>
      <w:bookmarkEnd w:id="2560"/>
      <w:bookmarkEnd w:id="2561"/>
      <w:bookmarkEnd w:id="2562"/>
      <w:bookmarkEnd w:id="2563"/>
      <w:bookmarkEnd w:id="2564"/>
      <w:r w:rsidRPr="00226A3F">
        <w:lastRenderedPageBreak/>
        <w:t>Hemming Flanges</w:t>
      </w:r>
      <w:bookmarkEnd w:id="2565"/>
      <w:bookmarkEnd w:id="2566"/>
      <w:bookmarkEnd w:id="2567"/>
      <w:bookmarkEnd w:id="2568"/>
    </w:p>
    <w:p w14:paraId="66448657" w14:textId="77777777" w:rsidR="000E64EA" w:rsidRDefault="000E64EA" w:rsidP="00327322">
      <w:pPr>
        <w:pStyle w:val="berschrift3"/>
      </w:pPr>
      <w:bookmarkStart w:id="2570" w:name="_Toc413861931"/>
      <w:bookmarkStart w:id="2571" w:name="_Toc3557067"/>
      <w:bookmarkStart w:id="2572" w:name="_Toc34747317"/>
      <w:bookmarkStart w:id="2573" w:name="_Toc69254586"/>
      <w:r>
        <w:t>Introduction</w:t>
      </w:r>
      <w:bookmarkEnd w:id="2570"/>
      <w:bookmarkEnd w:id="2571"/>
      <w:bookmarkEnd w:id="2572"/>
      <w:bookmarkEnd w:id="257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74"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75" w:name="_Ref413858805"/>
      <w:bookmarkStart w:id="2576" w:name="_Toc413861952"/>
      <w:bookmarkStart w:id="2577" w:name="_Toc3557149"/>
      <w:bookmarkStart w:id="2578" w:name="_Toc34747402"/>
      <w:bookmarkStart w:id="2579"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75"/>
      <w:r>
        <w:t>: The Three Regions of a Hemming</w:t>
      </w:r>
      <w:bookmarkEnd w:id="2576"/>
      <w:bookmarkEnd w:id="2577"/>
      <w:bookmarkEnd w:id="2578"/>
      <w:bookmarkEnd w:id="257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80" w:name="_Ref413850590"/>
      <w:bookmarkStart w:id="2581" w:name="_Toc413861953"/>
      <w:bookmarkStart w:id="2582" w:name="_Toc3557150"/>
      <w:bookmarkStart w:id="2583" w:name="_Toc34747403"/>
      <w:bookmarkStart w:id="2584"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8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81"/>
      <w:bookmarkEnd w:id="2582"/>
      <w:bookmarkEnd w:id="2583"/>
      <w:bookmarkEnd w:id="258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85" w:name="_Toc413861954"/>
      <w:bookmarkStart w:id="2586" w:name="_Toc3557151"/>
      <w:bookmarkStart w:id="2587" w:name="_Toc34747404"/>
      <w:bookmarkStart w:id="2588"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85"/>
      <w:bookmarkEnd w:id="2586"/>
      <w:bookmarkEnd w:id="2587"/>
      <w:bookmarkEnd w:id="258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89" w:name="_Toc3557152"/>
      <w:bookmarkStart w:id="2590" w:name="_Toc34747405"/>
      <w:bookmarkStart w:id="2591"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89"/>
      <w:bookmarkEnd w:id="2590"/>
      <w:bookmarkEnd w:id="259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92" w:name="_Toc413861932"/>
      <w:bookmarkStart w:id="2593" w:name="_Toc3557068"/>
      <w:bookmarkStart w:id="2594" w:name="_Toc34747318"/>
      <w:bookmarkStart w:id="2595"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92"/>
      <w:bookmarkEnd w:id="2593"/>
      <w:bookmarkEnd w:id="2594"/>
      <w:bookmarkEnd w:id="259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596" w:name="_Toc3566529"/>
      <w:bookmarkStart w:id="2597" w:name="_Toc34747531"/>
      <w:bookmarkStart w:id="2598"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96"/>
      <w:bookmarkEnd w:id="2597"/>
      <w:bookmarkEnd w:id="259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599" w:name="_Toc3566530"/>
      <w:bookmarkStart w:id="2600" w:name="_Toc34747532"/>
      <w:bookmarkStart w:id="2601"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99"/>
      <w:bookmarkEnd w:id="2600"/>
      <w:bookmarkEnd w:id="2601"/>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0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0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604"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05"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606" w:name="_Toc413861979"/>
      <w:bookmarkStart w:id="2607" w:name="_Toc3566531"/>
      <w:bookmarkStart w:id="2608" w:name="_Toc34747533"/>
      <w:bookmarkStart w:id="2609"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06"/>
      <w:bookmarkEnd w:id="2607"/>
      <w:bookmarkEnd w:id="2608"/>
      <w:bookmarkEnd w:id="2609"/>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610" w:name="_Toc413861980"/>
      <w:bookmarkStart w:id="2611" w:name="_Toc3566532"/>
      <w:bookmarkStart w:id="2612" w:name="_Toc34747534"/>
      <w:bookmarkStart w:id="2613"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10"/>
      <w:bookmarkEnd w:id="2611"/>
      <w:bookmarkEnd w:id="2612"/>
      <w:bookmarkEnd w:id="2613"/>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614" w:name="_Toc413861981"/>
      <w:bookmarkStart w:id="2615" w:name="_Toc3566533"/>
      <w:bookmarkStart w:id="2616" w:name="_Toc34747535"/>
      <w:bookmarkStart w:id="2617"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14"/>
      <w:bookmarkEnd w:id="2615"/>
      <w:bookmarkEnd w:id="2616"/>
      <w:bookmarkEnd w:id="261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618" w:name="_Toc3566534"/>
      <w:bookmarkStart w:id="2619" w:name="_Toc34747536"/>
      <w:bookmarkStart w:id="2620"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18"/>
      <w:bookmarkEnd w:id="2619"/>
      <w:bookmarkEnd w:id="2620"/>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21" w:name="_Toc428537321"/>
      <w:bookmarkStart w:id="2622" w:name="_Toc428969643"/>
      <w:bookmarkStart w:id="2623" w:name="_Toc429053034"/>
      <w:bookmarkStart w:id="2624" w:name="_Toc428537324"/>
      <w:bookmarkStart w:id="2625" w:name="_Toc428969646"/>
      <w:bookmarkStart w:id="2626" w:name="_Toc429053037"/>
      <w:bookmarkStart w:id="2627" w:name="_Toc428537325"/>
      <w:bookmarkStart w:id="2628" w:name="_Toc428969647"/>
      <w:bookmarkStart w:id="2629" w:name="_Toc429053038"/>
      <w:bookmarkStart w:id="2630" w:name="_Toc428537328"/>
      <w:bookmarkStart w:id="2631" w:name="_Toc428969650"/>
      <w:bookmarkStart w:id="2632" w:name="_Toc429053041"/>
      <w:bookmarkStart w:id="2633" w:name="_Toc428537330"/>
      <w:bookmarkStart w:id="2634" w:name="_Toc428969652"/>
      <w:bookmarkStart w:id="2635" w:name="_Toc429053043"/>
      <w:bookmarkStart w:id="2636" w:name="_Toc3557069"/>
      <w:bookmarkStart w:id="2637" w:name="_Toc34747319"/>
      <w:bookmarkStart w:id="2638" w:name="_Toc69254588"/>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r w:rsidRPr="00226A3F">
        <w:t>Sequence Connections</w:t>
      </w:r>
      <w:bookmarkEnd w:id="2569"/>
      <w:bookmarkEnd w:id="2636"/>
      <w:bookmarkEnd w:id="2637"/>
      <w:bookmarkEnd w:id="263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39" w:name="_Toc413359638"/>
      <w:bookmarkStart w:id="2640" w:name="_Toc3557153"/>
      <w:bookmarkStart w:id="2641" w:name="_Toc34747406"/>
      <w:bookmarkStart w:id="2642"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39"/>
      <w:bookmarkEnd w:id="2640"/>
      <w:bookmarkEnd w:id="2641"/>
      <w:bookmarkEnd w:id="264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43" w:name="_Toc413359639"/>
      <w:bookmarkStart w:id="2644" w:name="_Toc3557154"/>
      <w:bookmarkStart w:id="2645" w:name="_Toc34747407"/>
      <w:bookmarkStart w:id="2646"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43"/>
      <w:r w:rsidR="00307532">
        <w:t xml:space="preserve"> and spacing</w:t>
      </w:r>
      <w:bookmarkEnd w:id="2644"/>
      <w:bookmarkEnd w:id="2645"/>
      <w:bookmarkEnd w:id="264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47" w:name="_Toc3557155"/>
      <w:bookmarkStart w:id="2648" w:name="_Toc34747408"/>
      <w:bookmarkStart w:id="2649"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47"/>
      <w:bookmarkEnd w:id="2648"/>
      <w:bookmarkEnd w:id="264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50" w:name="_Toc3557156"/>
      <w:bookmarkStart w:id="2651" w:name="_Toc34747409"/>
      <w:bookmarkStart w:id="2652"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50"/>
      <w:bookmarkEnd w:id="2651"/>
      <w:bookmarkEnd w:id="2652"/>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53" w:name="_Toc3566535"/>
      <w:bookmarkStart w:id="2654" w:name="_Toc34747537"/>
      <w:bookmarkStart w:id="2655"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53"/>
      <w:bookmarkEnd w:id="2654"/>
      <w:bookmarkEnd w:id="265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56" w:name="_Toc3566536"/>
      <w:bookmarkStart w:id="2657" w:name="_Toc34747538"/>
      <w:bookmarkStart w:id="2658"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56"/>
      <w:bookmarkEnd w:id="2657"/>
      <w:bookmarkEnd w:id="265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59" w:name="_Toc3566537"/>
      <w:bookmarkStart w:id="2660" w:name="_Toc34747539"/>
      <w:bookmarkStart w:id="2661"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59"/>
      <w:bookmarkEnd w:id="2660"/>
      <w:bookmarkEnd w:id="266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62" w:name="_Toc413359618"/>
      <w:bookmarkStart w:id="2663" w:name="_Toc3557070"/>
      <w:bookmarkStart w:id="2664" w:name="_Toc34747320"/>
      <w:bookmarkStart w:id="2665" w:name="_Toc69254589"/>
      <w:bookmarkStart w:id="2666" w:name="_Toc338938922"/>
      <w:bookmarkStart w:id="2667" w:name="_Toc338939258"/>
      <w:bookmarkEnd w:id="2507"/>
      <w:bookmarkEnd w:id="2508"/>
      <w:bookmarkEnd w:id="2509"/>
      <w:r w:rsidRPr="00226A3F">
        <w:lastRenderedPageBreak/>
        <w:t>2D connections</w:t>
      </w:r>
      <w:bookmarkEnd w:id="2662"/>
      <w:bookmarkEnd w:id="2663"/>
      <w:bookmarkEnd w:id="2664"/>
      <w:bookmarkEnd w:id="2665"/>
    </w:p>
    <w:p w14:paraId="20394566" w14:textId="77777777" w:rsidR="00042E3F" w:rsidRPr="00226A3F" w:rsidRDefault="00042E3F" w:rsidP="00042E3F">
      <w:pPr>
        <w:pStyle w:val="berschrift2"/>
      </w:pPr>
      <w:bookmarkStart w:id="2668" w:name="_Toc413359619"/>
      <w:bookmarkStart w:id="2669" w:name="_Toc3557071"/>
      <w:bookmarkStart w:id="2670" w:name="_Toc34747321"/>
      <w:bookmarkStart w:id="2671" w:name="_Toc69254590"/>
      <w:r w:rsidRPr="00226A3F">
        <w:t>Generic Definitions</w:t>
      </w:r>
      <w:bookmarkEnd w:id="2668"/>
      <w:bookmarkEnd w:id="2669"/>
      <w:bookmarkEnd w:id="2670"/>
      <w:bookmarkEnd w:id="2671"/>
    </w:p>
    <w:p w14:paraId="50281300" w14:textId="77777777" w:rsidR="00042E3F" w:rsidRPr="00226A3F" w:rsidRDefault="00042E3F" w:rsidP="00327322">
      <w:pPr>
        <w:pStyle w:val="berschrift3"/>
      </w:pPr>
      <w:bookmarkStart w:id="2672" w:name="_Toc413359620"/>
      <w:bookmarkStart w:id="2673" w:name="_Toc3557072"/>
      <w:bookmarkStart w:id="2674" w:name="_Toc34747322"/>
      <w:bookmarkStart w:id="2675" w:name="_Toc69254591"/>
      <w:r w:rsidRPr="00226A3F">
        <w:t>Identification</w:t>
      </w:r>
      <w:bookmarkEnd w:id="2672"/>
      <w:bookmarkEnd w:id="2673"/>
      <w:bookmarkEnd w:id="2674"/>
      <w:bookmarkEnd w:id="267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76" w:name="_Toc3566538"/>
      <w:bookmarkStart w:id="2677" w:name="_Toc34747540"/>
      <w:bookmarkStart w:id="2678"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76"/>
      <w:bookmarkEnd w:id="2677"/>
      <w:bookmarkEnd w:id="267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79" w:name="_Toc413359621"/>
      <w:bookmarkStart w:id="2680" w:name="_Toc3557073"/>
      <w:bookmarkStart w:id="2681" w:name="_Toc34747323"/>
      <w:bookmarkStart w:id="2682" w:name="_Toc69254592"/>
      <w:r w:rsidRPr="00226A3F">
        <w:t>Connection Face</w:t>
      </w:r>
      <w:bookmarkEnd w:id="2679"/>
      <w:bookmarkEnd w:id="2680"/>
      <w:bookmarkEnd w:id="2681"/>
      <w:bookmarkEnd w:id="268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83" w:name="_Toc3566539"/>
      <w:bookmarkStart w:id="2684" w:name="_Toc34747541"/>
      <w:bookmarkStart w:id="2685"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83"/>
      <w:bookmarkEnd w:id="2684"/>
      <w:bookmarkEnd w:id="268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86" w:name="_Toc3566540"/>
      <w:bookmarkStart w:id="2687" w:name="_Toc34747542"/>
      <w:bookmarkStart w:id="2688"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86"/>
      <w:bookmarkEnd w:id="2687"/>
      <w:bookmarkEnd w:id="268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89" w:name="_Toc3566541"/>
      <w:bookmarkStart w:id="2690" w:name="_Toc34747543"/>
      <w:bookmarkStart w:id="2691"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89"/>
      <w:bookmarkEnd w:id="2690"/>
      <w:bookmarkEnd w:id="269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92" w:name="_Toc3566542"/>
      <w:bookmarkStart w:id="2693" w:name="_Toc34747544"/>
      <w:bookmarkStart w:id="2694"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92"/>
      <w:bookmarkEnd w:id="2693"/>
      <w:bookmarkEnd w:id="2694"/>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695" w:name="_Toc413359622"/>
      <w:bookmarkStart w:id="2696" w:name="_Toc3557074"/>
      <w:bookmarkStart w:id="2697" w:name="_Toc34747324"/>
      <w:bookmarkStart w:id="2698" w:name="_Toc69254593"/>
      <w:r w:rsidRPr="00226A3F">
        <w:t>Type Specification</w:t>
      </w:r>
      <w:bookmarkEnd w:id="2695"/>
      <w:bookmarkEnd w:id="2696"/>
      <w:bookmarkEnd w:id="2697"/>
      <w:bookmarkEnd w:id="269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699" w:name="_Toc3566543"/>
      <w:bookmarkStart w:id="2700" w:name="_Toc34747545"/>
      <w:bookmarkStart w:id="2701"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99"/>
      <w:bookmarkEnd w:id="2700"/>
      <w:bookmarkEnd w:id="270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02" w:name="_Toc413359623"/>
      <w:bookmarkStart w:id="2703" w:name="_Ref414345836"/>
      <w:bookmarkStart w:id="2704" w:name="_Ref414345889"/>
      <w:bookmarkStart w:id="2705" w:name="_Ref414350043"/>
      <w:bookmarkStart w:id="2706" w:name="_Ref429051261"/>
      <w:bookmarkStart w:id="2707" w:name="_Toc3557075"/>
      <w:bookmarkStart w:id="2708" w:name="_Toc34747325"/>
      <w:bookmarkStart w:id="2709" w:name="_Toc69254594"/>
      <w:r w:rsidRPr="00226A3F">
        <w:lastRenderedPageBreak/>
        <w:t xml:space="preserve">Adhesive </w:t>
      </w:r>
      <w:r>
        <w:t>F</w:t>
      </w:r>
      <w:r w:rsidRPr="00226A3F">
        <w:t>aces</w:t>
      </w:r>
      <w:bookmarkEnd w:id="2702"/>
      <w:bookmarkEnd w:id="2703"/>
      <w:bookmarkEnd w:id="2704"/>
      <w:bookmarkEnd w:id="2705"/>
      <w:bookmarkEnd w:id="2706"/>
      <w:bookmarkEnd w:id="2707"/>
      <w:bookmarkEnd w:id="2708"/>
      <w:bookmarkEnd w:id="270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710" w:name="_Toc413359640"/>
      <w:bookmarkStart w:id="2711" w:name="_Toc3557157"/>
      <w:bookmarkStart w:id="2712" w:name="_Toc34747410"/>
      <w:bookmarkStart w:id="2713"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10"/>
      <w:bookmarkEnd w:id="2711"/>
      <w:bookmarkEnd w:id="2712"/>
      <w:bookmarkEnd w:id="271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714" w:name="_Toc3566544"/>
      <w:bookmarkStart w:id="2715" w:name="_Toc34747546"/>
      <w:bookmarkStart w:id="2716"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14"/>
      <w:bookmarkEnd w:id="2715"/>
      <w:bookmarkEnd w:id="271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717" w:name="_Toc3566545"/>
      <w:bookmarkStart w:id="2718" w:name="_Toc34747547"/>
      <w:bookmarkStart w:id="2719"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17"/>
      <w:bookmarkEnd w:id="2718"/>
      <w:bookmarkEnd w:id="271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720" w:name="_Toc413359658"/>
      <w:bookmarkStart w:id="2721" w:name="_Toc3566546"/>
      <w:bookmarkStart w:id="2722" w:name="_Toc34747548"/>
      <w:bookmarkStart w:id="2723"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20"/>
      <w:bookmarkEnd w:id="2721"/>
      <w:bookmarkEnd w:id="2722"/>
      <w:bookmarkEnd w:id="2723"/>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24" w:name="_Toc69254595"/>
      <w:r>
        <w:lastRenderedPageBreak/>
        <w:t>Appendix</w:t>
      </w:r>
      <w:bookmarkEnd w:id="2724"/>
    </w:p>
    <w:p w14:paraId="55BAD4F7" w14:textId="6C8B7707" w:rsidR="00DD05D8" w:rsidRDefault="00DD05D8" w:rsidP="00DD05D8">
      <w:pPr>
        <w:pStyle w:val="berschrift2"/>
      </w:pPr>
      <w:bookmarkStart w:id="2725" w:name="_Ref69238344"/>
      <w:bookmarkStart w:id="2726" w:name="_Toc69254596"/>
      <w:r>
        <w:t xml:space="preserve">Derivation of </w:t>
      </w:r>
      <w:r w:rsidR="00C4720B">
        <w:t>F</w:t>
      </w:r>
      <w:r>
        <w:t>ormulae used for Regular Intermittent Welds</w:t>
      </w:r>
      <w:bookmarkEnd w:id="2725"/>
      <w:bookmarkEnd w:id="2726"/>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727"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728" w:author="Dr. Carsten Franke" w:date="2021-04-14T01:20:00Z">
        <w:r w:rsidR="00F21DA3">
          <w:t>.</w:t>
        </w:r>
        <w:bookmarkEnd w:id="2727"/>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729"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29"/>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30" w:author="nick" w:date="2021-04-19T23:47:00Z">
              <w:r w:rsidRPr="000C5051">
                <w:rPr>
                  <w:highlight w:val="yellow"/>
                </w:rPr>
                <w:t>"</w:t>
              </w:r>
              <w:proofErr w:type="spellStart"/>
              <w:r w:rsidRPr="000C5051">
                <w:rPr>
                  <w:highlight w:val="yellow"/>
                </w:rPr>
                <w:t>num_segments</w:t>
              </w:r>
              <w:proofErr w:type="spellEnd"/>
              <w:r w:rsidRPr="000C5051">
                <w:rPr>
                  <w:highlight w:val="yellow"/>
                </w:rPr>
                <w:t>",</w:t>
              </w:r>
              <w:r>
                <w:t xml:space="preserve"> </w:t>
              </w:r>
            </w:ins>
            <w:del w:id="2731" w:author="nick" w:date="2021-04-19T23:47:00Z">
              <w:r w:rsidR="00DD05D8" w:rsidDel="00925630">
                <w:delText xml:space="preserve">The </w:delText>
              </w:r>
            </w:del>
            <w:ins w:id="2732"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F509B9" w:rsidP="00DD05D8">
      <w:pPr>
        <w:jc w:val="center"/>
        <w:rPr>
          <w:ins w:id="2733" w:author="nick" w:date="2021-04-11T11:31:00Z"/>
        </w:rPr>
      </w:pPr>
      <m:oMathPara>
        <m:oMath>
          <m:sSub>
            <m:sSubPr>
              <m:ctrlPr>
                <w:ins w:id="2734" w:author="nick" w:date="2021-04-11T11:31:00Z">
                  <w:rPr>
                    <w:rFonts w:ascii="Cambria Math" w:hAnsi="Cambria Math"/>
                    <w:i/>
                  </w:rPr>
                </w:ins>
              </m:ctrlPr>
            </m:sSubPr>
            <m:e>
              <m:r>
                <w:ins w:id="2735" w:author="nick" w:date="2021-04-11T11:31:00Z">
                  <w:rPr>
                    <w:rFonts w:ascii="Cambria Math" w:hAnsi="Cambria Math"/>
                  </w:rPr>
                  <m:t>L=L</m:t>
                </w:ins>
              </m:r>
            </m:e>
            <m:sub>
              <m:r>
                <w:ins w:id="2736" w:author="nick" w:date="2021-04-11T11:31:00Z">
                  <w:rPr>
                    <w:rFonts w:ascii="Cambria Math" w:hAnsi="Cambria Math"/>
                  </w:rPr>
                  <m:t>total</m:t>
                </w:ins>
              </m:r>
            </m:sub>
          </m:sSub>
          <m:r>
            <w:ins w:id="2737" w:author="nick" w:date="2021-04-11T11:31:00Z">
              <w:rPr>
                <w:rFonts w:ascii="Cambria Math" w:hAnsi="Cambria Math"/>
              </w:rPr>
              <m:t>-</m:t>
            </w:ins>
          </m:r>
          <m:sSub>
            <m:sSubPr>
              <m:ctrlPr>
                <w:ins w:id="2738" w:author="nick" w:date="2021-04-11T11:38:00Z">
                  <w:rPr>
                    <w:rFonts w:ascii="Cambria Math" w:hAnsi="Cambria Math"/>
                    <w:i/>
                  </w:rPr>
                </w:ins>
              </m:ctrlPr>
            </m:sSubPr>
            <m:e>
              <m:r>
                <w:ins w:id="2739" w:author="nick" w:date="2021-04-11T11:38:00Z">
                  <w:rPr>
                    <w:rFonts w:ascii="Cambria Math" w:hAnsi="Cambria Math"/>
                  </w:rPr>
                  <m:t>m</m:t>
                </w:ins>
              </m:r>
            </m:e>
            <m:sub>
              <m:r>
                <w:ins w:id="2740" w:author="nick" w:date="2021-04-11T11:38:00Z">
                  <w:rPr>
                    <w:rFonts w:ascii="Cambria Math" w:hAnsi="Cambria Math"/>
                  </w:rPr>
                  <m:t>first</m:t>
                </w:ins>
              </m:r>
            </m:sub>
          </m:sSub>
          <m:r>
            <w:ins w:id="2741" w:author="nick" w:date="2021-04-11T11:31:00Z">
              <w:rPr>
                <w:rFonts w:ascii="Cambria Math" w:hAnsi="Cambria Math"/>
              </w:rPr>
              <m:t>-</m:t>
            </w:ins>
          </m:r>
          <m:sSub>
            <m:sSubPr>
              <m:ctrlPr>
                <w:ins w:id="2742" w:author="nick" w:date="2021-04-11T11:38:00Z">
                  <w:rPr>
                    <w:rFonts w:ascii="Cambria Math" w:hAnsi="Cambria Math"/>
                    <w:i/>
                  </w:rPr>
                </w:ins>
              </m:ctrlPr>
            </m:sSubPr>
            <m:e>
              <m:r>
                <w:ins w:id="2743" w:author="nick" w:date="2021-04-11T11:38:00Z">
                  <w:rPr>
                    <w:rFonts w:ascii="Cambria Math" w:hAnsi="Cambria Math"/>
                  </w:rPr>
                  <m:t>m</m:t>
                </w:ins>
              </m:r>
            </m:e>
            <m:sub>
              <m:r>
                <w:ins w:id="2744"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745"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45"/>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746"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46"/>
          </w:p>
        </w:tc>
      </w:tr>
    </w:tbl>
    <w:p w14:paraId="569DD3C6" w14:textId="2D8DC331" w:rsidR="00DD05D8" w:rsidDel="00925630" w:rsidRDefault="00DD05D8" w:rsidP="00DD05D8">
      <w:pPr>
        <w:rPr>
          <w:del w:id="2747" w:author="nick" w:date="2021-04-19T23:50:00Z"/>
        </w:rPr>
      </w:pPr>
      <w:del w:id="2748"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49" w:author="nick" w:date="2021-04-19T23:50:00Z"/>
        </w:trPr>
        <w:tc>
          <w:tcPr>
            <w:tcW w:w="3095" w:type="dxa"/>
            <w:vAlign w:val="center"/>
          </w:tcPr>
          <w:p w14:paraId="7FD23010" w14:textId="3285FC21" w:rsidR="00DD05D8" w:rsidDel="00925630" w:rsidRDefault="00DD05D8" w:rsidP="003E0390">
            <w:pPr>
              <w:jc w:val="center"/>
              <w:rPr>
                <w:del w:id="2750" w:author="nick" w:date="2021-04-19T23:50:00Z"/>
              </w:rPr>
            </w:pPr>
          </w:p>
        </w:tc>
        <w:tc>
          <w:tcPr>
            <w:tcW w:w="3095" w:type="dxa"/>
            <w:vAlign w:val="center"/>
          </w:tcPr>
          <w:p w14:paraId="3D8ACD8C" w14:textId="7649FB05" w:rsidR="00DD05D8" w:rsidDel="00925630" w:rsidRDefault="00F509B9" w:rsidP="003E0390">
            <w:pPr>
              <w:jc w:val="center"/>
              <w:rPr>
                <w:del w:id="2751" w:author="nick" w:date="2021-04-19T23:50:00Z"/>
              </w:rPr>
            </w:pPr>
            <m:oMath>
              <m:box>
                <m:boxPr>
                  <m:opEmu m:val="1"/>
                  <m:ctrlPr>
                    <w:del w:id="2752" w:author="nick" w:date="2021-04-19T23:50:00Z">
                      <w:rPr>
                        <w:rFonts w:ascii="Cambria Math" w:hAnsi="Cambria Math"/>
                        <w:i/>
                      </w:rPr>
                    </w:del>
                  </m:ctrlPr>
                </m:boxPr>
                <m:e>
                  <m:groupChr>
                    <m:groupChrPr>
                      <m:chr m:val="⇒"/>
                      <m:vertJc m:val="bot"/>
                      <m:ctrlPr>
                        <w:del w:id="2753" w:author="nick" w:date="2021-04-19T23:50:00Z">
                          <w:rPr>
                            <w:rFonts w:ascii="Cambria Math" w:hAnsi="Cambria Math"/>
                            <w:i/>
                          </w:rPr>
                        </w:del>
                      </m:ctrlPr>
                    </m:groupChrPr>
                    <m:e/>
                  </m:groupChr>
                </m:e>
              </m:box>
            </m:oMath>
            <w:del w:id="2754" w:author="nick" w:date="2021-04-19T23:50:00Z">
              <w:r w:rsidR="00DD05D8" w:rsidDel="00925630">
                <w:delText xml:space="preserve"> </w:delText>
              </w:r>
            </w:del>
            <m:oMath>
              <m:r>
                <w:del w:id="2755" w:author="nick" w:date="2021-04-19T23:50:00Z">
                  <w:rPr>
                    <w:rFonts w:ascii="Cambria Math" w:hAnsi="Cambria Math"/>
                  </w:rPr>
                  <m:t>L=n</m:t>
                </w:del>
              </m:r>
              <m:d>
                <m:dPr>
                  <m:ctrlPr>
                    <w:del w:id="2756" w:author="nick" w:date="2021-04-19T23:50:00Z">
                      <w:rPr>
                        <w:rFonts w:ascii="Cambria Math" w:hAnsi="Cambria Math"/>
                        <w:i/>
                      </w:rPr>
                    </w:del>
                  </m:ctrlPr>
                </m:dPr>
                <m:e>
                  <m:r>
                    <w:del w:id="2757" w:author="nick" w:date="2021-04-19T23:50:00Z">
                      <w:rPr>
                        <w:rFonts w:ascii="Cambria Math" w:hAnsi="Cambria Math"/>
                      </w:rPr>
                      <m:t>l+s</m:t>
                    </w:del>
                  </m:r>
                </m:e>
              </m:d>
              <m:r>
                <w:del w:id="2758"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59" w:author="nick" w:date="2021-04-19T23:50:00Z"/>
              </w:rPr>
            </w:pPr>
          </w:p>
        </w:tc>
      </w:tr>
    </w:tbl>
    <w:p w14:paraId="7E3FF68B" w14:textId="6C2E125A" w:rsidR="00DD05D8" w:rsidRPr="00E275F6" w:rsidDel="00925630" w:rsidRDefault="00F509B9" w:rsidP="00DD05D8">
      <w:pPr>
        <w:jc w:val="center"/>
        <w:rPr>
          <w:del w:id="2760" w:author="nick" w:date="2021-04-19T23:50:00Z"/>
        </w:rPr>
      </w:pPr>
      <m:oMathPara>
        <m:oMathParaPr>
          <m:jc m:val="center"/>
        </m:oMathParaPr>
        <m:oMath>
          <m:box>
            <m:boxPr>
              <m:opEmu m:val="1"/>
              <m:ctrlPr>
                <w:del w:id="2761" w:author="nick" w:date="2021-04-19T23:50:00Z">
                  <w:rPr>
                    <w:rFonts w:ascii="Cambria Math" w:hAnsi="Cambria Math"/>
                    <w:i/>
                  </w:rPr>
                </w:del>
              </m:ctrlPr>
            </m:boxPr>
            <m:e>
              <m:groupChr>
                <m:groupChrPr>
                  <m:chr m:val="⇒"/>
                  <m:vertJc m:val="bot"/>
                  <m:ctrlPr>
                    <w:del w:id="2762" w:author="nick" w:date="2021-04-19T23:50:00Z">
                      <w:rPr>
                        <w:rFonts w:ascii="Cambria Math" w:hAnsi="Cambria Math"/>
                        <w:i/>
                      </w:rPr>
                    </w:del>
                  </m:ctrlPr>
                </m:groupChrPr>
                <m:e/>
              </m:groupChr>
            </m:e>
          </m:box>
          <m:r>
            <w:del w:id="2763" w:author="nick" w:date="2021-04-19T23:50:00Z">
              <w:rPr>
                <w:rFonts w:ascii="Cambria Math" w:hAnsi="Cambria Math"/>
              </w:rPr>
              <m:t xml:space="preserve">n= </m:t>
            </w:del>
          </m:r>
          <m:f>
            <m:fPr>
              <m:ctrlPr>
                <w:del w:id="2764" w:author="nick" w:date="2021-04-19T23:50:00Z">
                  <w:rPr>
                    <w:rFonts w:ascii="Cambria Math" w:hAnsi="Cambria Math"/>
                    <w:i/>
                  </w:rPr>
                </w:del>
              </m:ctrlPr>
            </m:fPr>
            <m:num>
              <m:r>
                <w:del w:id="2765" w:author="nick" w:date="2021-04-19T23:50:00Z">
                  <w:rPr>
                    <w:rFonts w:ascii="Cambria Math" w:hAnsi="Cambria Math"/>
                  </w:rPr>
                  <m:t>L+s</m:t>
                </w:del>
              </m:r>
            </m:num>
            <m:den>
              <m:r>
                <w:del w:id="2766" w:author="nick" w:date="2021-04-19T23:50:00Z">
                  <w:rPr>
                    <w:rFonts w:ascii="Cambria Math" w:hAnsi="Cambria Math"/>
                  </w:rPr>
                  <m:t>l+s</m:t>
                </w:del>
              </m:r>
            </m:den>
          </m:f>
        </m:oMath>
      </m:oMathPara>
    </w:p>
    <w:p w14:paraId="76E233AB" w14:textId="175F216A" w:rsidR="00DD05D8" w:rsidDel="00925630" w:rsidRDefault="00DD05D8" w:rsidP="00DD05D8">
      <w:pPr>
        <w:rPr>
          <w:del w:id="2767" w:author="nick" w:date="2021-04-19T23:50:00Z"/>
        </w:rPr>
      </w:pPr>
      <w:del w:id="2768"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69" w:author="nick" w:date="2021-04-19T23:50:00Z"/>
        </w:trPr>
        <w:tc>
          <w:tcPr>
            <w:tcW w:w="3095" w:type="dxa"/>
          </w:tcPr>
          <w:p w14:paraId="5EE52D04" w14:textId="043E4046" w:rsidR="00DD05D8" w:rsidDel="00925630" w:rsidRDefault="00F509B9" w:rsidP="003E0390">
            <w:pPr>
              <w:jc w:val="center"/>
              <w:rPr>
                <w:del w:id="2770" w:author="nick" w:date="2021-04-19T23:50:00Z"/>
              </w:rPr>
            </w:pPr>
            <m:oMathPara>
              <m:oMath>
                <m:box>
                  <m:boxPr>
                    <m:opEmu m:val="1"/>
                    <m:ctrlPr>
                      <w:del w:id="2771" w:author="nick" w:date="2021-04-19T23:50:00Z">
                        <w:rPr>
                          <w:rFonts w:ascii="Cambria Math" w:hAnsi="Cambria Math"/>
                          <w:i/>
                        </w:rPr>
                      </w:del>
                    </m:ctrlPr>
                  </m:boxPr>
                  <m:e>
                    <m:groupChr>
                      <m:groupChrPr>
                        <m:chr m:val="⇒"/>
                        <m:vertJc m:val="bot"/>
                        <m:ctrlPr>
                          <w:del w:id="2772"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73" w:author="nick" w:date="2021-04-19T23:50:00Z"/>
              </w:rPr>
            </w:pPr>
            <m:oMathPara>
              <m:oMath>
                <m:r>
                  <w:del w:id="2774" w:author="nick" w:date="2021-04-19T23:50:00Z">
                    <w:rPr>
                      <w:rFonts w:ascii="Cambria Math" w:hAnsi="Cambria Math"/>
                    </w:rPr>
                    <m:t xml:space="preserve">n= round </m:t>
                  </w:del>
                </m:r>
                <m:d>
                  <m:dPr>
                    <m:ctrlPr>
                      <w:del w:id="2775" w:author="nick" w:date="2021-04-19T23:50:00Z">
                        <w:rPr>
                          <w:rFonts w:ascii="Cambria Math" w:hAnsi="Cambria Math"/>
                          <w:i/>
                        </w:rPr>
                      </w:del>
                    </m:ctrlPr>
                  </m:dPr>
                  <m:e>
                    <m:f>
                      <m:fPr>
                        <m:ctrlPr>
                          <w:del w:id="2776" w:author="nick" w:date="2021-04-19T23:50:00Z">
                            <w:rPr>
                              <w:rFonts w:ascii="Cambria Math" w:hAnsi="Cambria Math"/>
                              <w:i/>
                            </w:rPr>
                          </w:del>
                        </m:ctrlPr>
                      </m:fPr>
                      <m:num>
                        <m:r>
                          <w:del w:id="2777" w:author="nick" w:date="2021-04-19T23:50:00Z">
                            <w:rPr>
                              <w:rFonts w:ascii="Cambria Math" w:hAnsi="Cambria Math"/>
                            </w:rPr>
                            <m:t>L+s</m:t>
                          </w:del>
                        </m:r>
                      </m:num>
                      <m:den>
                        <m:r>
                          <w:del w:id="2778"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79"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80" w:author="nick" w:date="2021-04-19T23:51:00Z"/>
        </w:rPr>
      </w:pPr>
      <w:r>
        <w:rPr>
          <w:rFonts w:ascii="Book Antiqua" w:hAnsi="Book Antiqua"/>
          <w:i/>
          <w:sz w:val="24"/>
        </w:rPr>
        <w:t>n</w:t>
      </w:r>
      <w:r>
        <w:t xml:space="preserve"> is t</w:t>
      </w:r>
      <w:r w:rsidRPr="00DC2C7A">
        <w:t xml:space="preserve">he </w:t>
      </w:r>
      <w:ins w:id="2781"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82"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83" w:author="nick" w:date="2021-04-19T23:51:00Z">
        <w:r w:rsidR="00925630" w:rsidRPr="00925630">
          <w:t xml:space="preserve"> </w:t>
        </w:r>
        <w:r w:rsidR="00925630" w:rsidRPr="000C5051">
          <w:rPr>
            <w:highlight w:val="yellow"/>
          </w:rPr>
          <w:t xml:space="preserve">Therefore, the length </w:t>
        </w:r>
      </w:ins>
      <w:ins w:id="2784" w:author="nick" w:date="2021-04-19T23:52:00Z">
        <w:r w:rsidR="000C5051" w:rsidRPr="000C5051">
          <w:rPr>
            <w:highlight w:val="yellow"/>
          </w:rPr>
          <w:t xml:space="preserve">and/or </w:t>
        </w:r>
      </w:ins>
      <w:ins w:id="2785" w:author="nick" w:date="2021-04-19T23:51:00Z">
        <w:r w:rsidR="00925630" w:rsidRPr="000C5051">
          <w:rPr>
            <w:highlight w:val="yellow"/>
          </w:rPr>
          <w:t xml:space="preserve">spacing </w:t>
        </w:r>
      </w:ins>
      <w:ins w:id="2786"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F509B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F509B9"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F509B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F509B9"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F509B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F509B9"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787"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87"/>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F509B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F509B9"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F509B9"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F509B9"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F509B9"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88" w:name="_Toc3557076"/>
      <w:bookmarkStart w:id="2789" w:name="_Toc34747326"/>
      <w:bookmarkStart w:id="2790" w:name="_Toc69254597"/>
      <w:r w:rsidRPr="007055D9">
        <w:lastRenderedPageBreak/>
        <w:t>Future extensions</w:t>
      </w:r>
      <w:bookmarkEnd w:id="2496"/>
      <w:bookmarkEnd w:id="2666"/>
      <w:bookmarkEnd w:id="2667"/>
      <w:bookmarkEnd w:id="2788"/>
      <w:bookmarkEnd w:id="2789"/>
      <w:bookmarkEnd w:id="2790"/>
    </w:p>
    <w:p w14:paraId="73353AE4" w14:textId="77777777" w:rsidR="00C107D0" w:rsidRPr="00226A3F" w:rsidRDefault="00C107D0" w:rsidP="00235336">
      <w:pPr>
        <w:jc w:val="both"/>
      </w:pPr>
      <w:bookmarkStart w:id="2791" w:name="_Toc338938925"/>
      <w:bookmarkStart w:id="2792" w:name="_Toc338939261"/>
      <w:r w:rsidRPr="00226A3F">
        <w:t>So far, only the above</w:t>
      </w:r>
      <w:del w:id="2793"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94" w:name="_Toc338938923"/>
      <w:bookmarkStart w:id="2795" w:name="_Toc338939259"/>
      <w:bookmarkStart w:id="2796" w:name="_Toc413359625"/>
      <w:bookmarkStart w:id="2797" w:name="_Toc3557077"/>
      <w:bookmarkStart w:id="2798" w:name="_Toc34747327"/>
      <w:bookmarkStart w:id="2799" w:name="_Toc69254598"/>
      <w:r w:rsidRPr="00226A3F">
        <w:t>Additional parameters for spot and seam welds</w:t>
      </w:r>
      <w:bookmarkEnd w:id="2794"/>
      <w:bookmarkEnd w:id="2795"/>
      <w:bookmarkEnd w:id="2796"/>
      <w:bookmarkEnd w:id="2797"/>
      <w:bookmarkEnd w:id="2798"/>
      <w:bookmarkEnd w:id="279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00" w:name="_Ref338846673"/>
      <w:bookmarkStart w:id="2801" w:name="_Toc338938924"/>
      <w:bookmarkStart w:id="2802" w:name="_Toc338939260"/>
      <w:bookmarkStart w:id="2803" w:name="_Toc413359626"/>
      <w:bookmarkStart w:id="2804" w:name="_Toc3557078"/>
      <w:bookmarkStart w:id="2805" w:name="_Toc34747328"/>
      <w:bookmarkStart w:id="2806" w:name="_Toc69254599"/>
      <w:r w:rsidRPr="00226A3F">
        <w:t>Other relevant and new joint types</w:t>
      </w:r>
      <w:bookmarkEnd w:id="2800"/>
      <w:bookmarkEnd w:id="2801"/>
      <w:bookmarkEnd w:id="2802"/>
      <w:bookmarkEnd w:id="2803"/>
      <w:bookmarkEnd w:id="2804"/>
      <w:bookmarkEnd w:id="2805"/>
      <w:bookmarkEnd w:id="280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07" w:name="_Toc3557079"/>
      <w:bookmarkStart w:id="2808" w:name="_Toc34747329"/>
      <w:bookmarkStart w:id="2809" w:name="_Toc69254600"/>
      <w:r w:rsidRPr="009F23CF">
        <w:lastRenderedPageBreak/>
        <w:t>Disclaimer</w:t>
      </w:r>
      <w:bookmarkEnd w:id="2807"/>
      <w:bookmarkEnd w:id="2808"/>
      <w:bookmarkEnd w:id="280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10" w:name="_Toc3557080"/>
      <w:bookmarkStart w:id="2811" w:name="_Toc34747330"/>
      <w:bookmarkStart w:id="2812" w:name="_Toc69254601"/>
      <w:r w:rsidRPr="007055D9">
        <w:lastRenderedPageBreak/>
        <w:t>References</w:t>
      </w:r>
      <w:bookmarkEnd w:id="2497"/>
      <w:bookmarkEnd w:id="2498"/>
      <w:bookmarkEnd w:id="2791"/>
      <w:bookmarkEnd w:id="2792"/>
      <w:bookmarkEnd w:id="2810"/>
      <w:bookmarkEnd w:id="2811"/>
      <w:bookmarkEnd w:id="2812"/>
    </w:p>
    <w:p w14:paraId="70EC254B" w14:textId="77777777" w:rsidR="00C107D0" w:rsidRPr="00226A3F" w:rsidRDefault="00255787" w:rsidP="00C107D0">
      <w:pPr>
        <w:pStyle w:val="Literaturverzeichnis"/>
        <w:rPr>
          <w:kern w:val="22"/>
        </w:rPr>
      </w:pPr>
      <w:bookmarkStart w:id="2813" w:name="ReferenceHuf2001"/>
      <w:r w:rsidRPr="007055D9">
        <w:t>[</w:t>
      </w:r>
      <w:r w:rsidR="007A7FDF" w:rsidRPr="007055D9">
        <w:t>1</w:t>
      </w:r>
      <w:r w:rsidRPr="007055D9">
        <w:t>]</w:t>
      </w:r>
      <w:bookmarkEnd w:id="281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14" w:name="ReferenceZha2005"/>
      <w:r w:rsidRPr="00226A3F">
        <w:rPr>
          <w:kern w:val="22"/>
        </w:rPr>
        <w:t>[2]</w:t>
      </w:r>
      <w:bookmarkEnd w:id="281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15" w:name="ReferenceGai2006"/>
      <w:r w:rsidRPr="00226A3F">
        <w:rPr>
          <w:kern w:val="22"/>
        </w:rPr>
        <w:t>[3]</w:t>
      </w:r>
      <w:bookmarkEnd w:id="281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16" w:name="ReferenceBet2008"/>
      <w:r w:rsidRPr="00226A3F">
        <w:rPr>
          <w:kern w:val="22"/>
        </w:rPr>
        <w:t>[4]</w:t>
      </w:r>
      <w:bookmarkEnd w:id="281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17" w:name="ReferenceMik20061"/>
      <w:r w:rsidRPr="00226A3F">
        <w:rPr>
          <w:kern w:val="22"/>
        </w:rPr>
        <w:t>[5]</w:t>
      </w:r>
      <w:bookmarkEnd w:id="281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18" w:name="CiteFATXML"/>
      <w:r w:rsidRPr="00D977AB">
        <w:t>[</w:t>
      </w:r>
      <w:r w:rsidR="00AF1592" w:rsidRPr="00D977AB">
        <w:t>7</w:t>
      </w:r>
      <w:r w:rsidRPr="00D977AB">
        <w:t>]</w:t>
      </w:r>
      <w:bookmarkEnd w:id="281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19"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820" w:author="Dr. Carsten Franke" w:date="2021-04-12T19:55:00Z"/>
          <w:noProof/>
          <w:kern w:val="22"/>
        </w:rPr>
      </w:pPr>
      <w:ins w:id="2821" w:author="Dr. Carsten Franke" w:date="2021-04-12T10:28:00Z">
        <w:r w:rsidRPr="00B17E85">
          <w:rPr>
            <w:kern w:val="22"/>
          </w:rPr>
          <w:t>[</w:t>
        </w:r>
        <w:r>
          <w:rPr>
            <w:kern w:val="22"/>
          </w:rPr>
          <w:t>9</w:t>
        </w:r>
        <w:r w:rsidRPr="00B17E85">
          <w:rPr>
            <w:kern w:val="22"/>
          </w:rPr>
          <w:t>]</w:t>
        </w:r>
        <w:r w:rsidRPr="00B17E85">
          <w:rPr>
            <w:kern w:val="22"/>
          </w:rPr>
          <w:tab/>
        </w:r>
      </w:ins>
      <w:ins w:id="2822"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23" w:author="Dr. Carsten Franke" w:date="2021-04-12T19:55:00Z">
        <w:r w:rsidR="002A50E0">
          <w:rPr>
            <w:noProof/>
            <w:kern w:val="22"/>
          </w:rPr>
          <w:t>May</w:t>
        </w:r>
      </w:ins>
      <w:ins w:id="2824" w:author="Dr. Carsten Franke" w:date="2021-04-12T10:27:00Z">
        <w:r w:rsidRPr="00226A3F">
          <w:rPr>
            <w:noProof/>
            <w:kern w:val="22"/>
          </w:rPr>
          <w:t xml:space="preserve"> </w:t>
        </w:r>
        <w:r w:rsidRPr="00F72843">
          <w:rPr>
            <w:b/>
            <w:noProof/>
            <w:kern w:val="22"/>
          </w:rPr>
          <w:t>20</w:t>
        </w:r>
      </w:ins>
      <w:ins w:id="2825" w:author="Dr. Carsten Franke" w:date="2021-04-12T19:56:00Z">
        <w:r w:rsidR="002A50E0">
          <w:rPr>
            <w:b/>
            <w:noProof/>
            <w:kern w:val="22"/>
          </w:rPr>
          <w:t>16</w:t>
        </w:r>
      </w:ins>
      <w:ins w:id="2826" w:author="Dr. Carsten Franke" w:date="2021-04-12T10:27:00Z">
        <w:r w:rsidRPr="00226A3F">
          <w:rPr>
            <w:noProof/>
            <w:kern w:val="22"/>
          </w:rPr>
          <w:t>.</w:t>
        </w:r>
      </w:ins>
      <w:ins w:id="2827"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828" w:author="Dr. Carsten Franke" w:date="2021-04-12T19:55:00Z"/>
          <w:noProof/>
          <w:kern w:val="22"/>
        </w:rPr>
      </w:pPr>
      <w:ins w:id="2829"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30" w:author="Dr. Carsten Franke" w:date="2021-04-12T19:57:00Z">
        <w:r>
          <w:rPr>
            <w:noProof/>
            <w:kern w:val="22"/>
          </w:rPr>
          <w:t>1</w:t>
        </w:r>
      </w:ins>
      <w:ins w:id="2831"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32"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Dr. Carsten Franke" w:date="2021-01-27T11:49:00Z" w:initials="CF">
    <w:p w14:paraId="250B9745" w14:textId="3EE1EA78" w:rsidR="003E0390" w:rsidRDefault="003E039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3" w:author="m.kalaitzaki" w:date="2020-04-19T18:58:00Z" w:initials="m">
    <w:p w14:paraId="4C00160C" w14:textId="7BC23355" w:rsidR="003E0390" w:rsidRPr="00B14B2C" w:rsidRDefault="003E0390">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2" w:author="Dr. Carsten Franke" w:date="2020-04-19T18:58:00Z" w:initials="CF">
    <w:p w14:paraId="12973899" w14:textId="1B336903" w:rsidR="003E0390" w:rsidRDefault="003E0390">
      <w:pPr>
        <w:pStyle w:val="Kommentartext"/>
      </w:pPr>
      <w:r>
        <w:rPr>
          <w:rStyle w:val="Kommentarzeichen"/>
        </w:rPr>
        <w:annotationRef/>
      </w:r>
      <w:r>
        <w:t xml:space="preserve">You mean ≥ ? (greater </w:t>
      </w:r>
      <w:r w:rsidRPr="00F1371D">
        <w:rPr>
          <w:i/>
        </w:rPr>
        <w:t>or equal</w:t>
      </w:r>
      <w:r>
        <w:t xml:space="preserve">)  ;-) </w:t>
      </w:r>
    </w:p>
    <w:p w14:paraId="51AAA972" w14:textId="1A92E6CC" w:rsidR="003E0390" w:rsidRDefault="003E0390">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E0390" w:rsidRDefault="003E0390" w:rsidP="007A6E34">
      <w:pPr>
        <w:pStyle w:val="Kommentartext"/>
        <w:numPr>
          <w:ilvl w:val="0"/>
          <w:numId w:val="51"/>
        </w:numPr>
      </w:pPr>
      <w:r>
        <w:t xml:space="preserve">I suggest to have them "all or none" – and to discuss this with the AK, on next occasion! </w:t>
      </w:r>
    </w:p>
  </w:comment>
  <w:comment w:id="1239" w:author="Dr. Carsten Franke" w:date="2021-04-14T01:31:00Z" w:initials="CF">
    <w:p w14:paraId="2FF0E568" w14:textId="77FFD0B3" w:rsidR="003E0390" w:rsidRDefault="003E0390">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4" w:author="Dr. Carsten Franke" w:date="2021-04-14T01:33:00Z" w:initials="CF">
    <w:p w14:paraId="6508CDDE" w14:textId="30BA9631"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292" w:author="Dr. Carsten Franke" w:date="2021-04-14T01:35:00Z" w:initials="CF">
    <w:p w14:paraId="420F924D" w14:textId="13CB9E84" w:rsidR="003E0390" w:rsidRDefault="003E0390">
      <w:pPr>
        <w:pStyle w:val="Kommentartext"/>
      </w:pPr>
      <w:r>
        <w:rPr>
          <w:rStyle w:val="Kommentarzeichen"/>
        </w:rPr>
        <w:annotationRef/>
      </w:r>
      <w:r>
        <w:t xml:space="preserve">Hyperlink does not work </w:t>
      </w:r>
      <w:proofErr w:type="spellStart"/>
      <w:r>
        <w:t>any more</w:t>
      </w:r>
      <w:proofErr w:type="spellEnd"/>
      <w:r>
        <w:t xml:space="preserve">. </w:t>
      </w:r>
    </w:p>
  </w:comment>
  <w:comment w:id="1518" w:author="nick" w:date="2021-04-11T11:19:00Z" w:initials="n">
    <w:p w14:paraId="17217D49" w14:textId="77777777" w:rsidR="003E0390" w:rsidRDefault="003E0390">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3E0390" w:rsidRDefault="003E0390">
      <w:pPr>
        <w:pStyle w:val="Kommentartext"/>
      </w:pPr>
    </w:p>
    <w:p w14:paraId="5742BCD8" w14:textId="60257D2F" w:rsidR="003E0390" w:rsidRDefault="003E0390">
      <w:pPr>
        <w:pStyle w:val="Kommentartext"/>
      </w:pPr>
      <w:r>
        <w:t xml:space="preserve">Read the corresponding section below. </w:t>
      </w:r>
    </w:p>
  </w:comment>
  <w:comment w:id="1639" w:author="Dr. Carsten Franke" w:date="2021-04-12T21:19:00Z" w:initials="CF">
    <w:p w14:paraId="74A4D801" w14:textId="28447E8D" w:rsidR="003E0390" w:rsidRDefault="003E0390">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52" w:author="nick" w:date="2021-04-11T03:53:00Z" w:initials="n">
    <w:p w14:paraId="1C9836D1" w14:textId="77777777" w:rsidR="003E0390" w:rsidRDefault="003E0390">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3E0390" w:rsidRDefault="003E0390">
      <w:pPr>
        <w:pStyle w:val="Kommentartext"/>
      </w:pPr>
      <w:r>
        <w:t>You could use the derivations in comment:</w:t>
      </w:r>
    </w:p>
    <w:p w14:paraId="073AAAEA" w14:textId="7EAD2B33" w:rsidR="003E0390" w:rsidRDefault="00F509B9">
      <w:pPr>
        <w:pStyle w:val="Kommentartext"/>
      </w:pPr>
      <w:hyperlink r:id="rId1" w:anchor="issuecomment-774135014" w:history="1">
        <w:r w:rsidR="003E0390" w:rsidRPr="00210EC6">
          <w:rPr>
            <w:rStyle w:val="Hyperlink"/>
          </w:rPr>
          <w:t>https://github.com/economidis-nick/createXSDforxMCF/issues/53#issuecomment-774135014</w:t>
        </w:r>
      </w:hyperlink>
    </w:p>
    <w:p w14:paraId="545F3FC2" w14:textId="77777777" w:rsidR="003E0390" w:rsidRDefault="003E0390">
      <w:pPr>
        <w:pStyle w:val="Kommentartext"/>
      </w:pPr>
    </w:p>
    <w:p w14:paraId="6C9F6C33" w14:textId="7D986A92" w:rsidR="003E0390" w:rsidRPr="00AE4E72" w:rsidRDefault="003E0390">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 w:id="1780" w:author="nick" w:date="2021-04-20T00:13:00Z" w:initials="n">
    <w:p w14:paraId="34F661D5" w14:textId="04DAEFAE" w:rsidR="0094605A" w:rsidRDefault="0094605A">
      <w:pPr>
        <w:pStyle w:val="Kommentartext"/>
      </w:pPr>
      <w:r>
        <w:rPr>
          <w:rStyle w:val="Kommentarzeichen"/>
        </w:rPr>
        <w:annotationRef/>
      </w:r>
      <w:r>
        <w:t>Correct. The order is implicit, as long as the segments do not overlap.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Ex w15:paraId="34F66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Id w16cid:paraId="34F661D5" w16cid:durableId="243163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99FC9" w14:textId="77777777" w:rsidR="00F509B9" w:rsidRDefault="00F509B9">
      <w:r>
        <w:separator/>
      </w:r>
    </w:p>
  </w:endnote>
  <w:endnote w:type="continuationSeparator" w:id="0">
    <w:p w14:paraId="366AC2FF" w14:textId="77777777" w:rsidR="00F509B9" w:rsidRDefault="00F509B9">
      <w:r>
        <w:continuationSeparator/>
      </w:r>
    </w:p>
  </w:endnote>
  <w:endnote w:type="continuationNotice" w:id="1">
    <w:p w14:paraId="5A6018C2" w14:textId="77777777" w:rsidR="00F509B9" w:rsidRDefault="00F509B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3E039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E0390" w:rsidRPr="00A713A1" w:rsidRDefault="003E0390" w:rsidP="00FC39A1">
          <w:pPr>
            <w:pStyle w:val="Fuzeile"/>
            <w:rPr>
              <w:sz w:val="16"/>
              <w:szCs w:val="16"/>
            </w:rPr>
          </w:pPr>
        </w:p>
      </w:tc>
    </w:tr>
    <w:tr w:rsidR="003E039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3E0390" w:rsidRPr="00823E25" w:rsidRDefault="003E039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4" w:author="nick" w:date="2021-04-19T23:21:00Z">
            <w:r>
              <w:rPr>
                <w:noProof/>
                <w:sz w:val="16"/>
                <w:szCs w:val="16"/>
              </w:rPr>
              <w:t>April 19, 2021</w:t>
            </w:r>
          </w:ins>
          <w:ins w:id="2835" w:author="Dr. Carsten Franke" w:date="2021-04-15T09:57:00Z">
            <w:del w:id="2836" w:author="nick" w:date="2021-04-19T23:21:00Z">
              <w:r w:rsidDel="003E0390">
                <w:rPr>
                  <w:noProof/>
                  <w:sz w:val="16"/>
                  <w:szCs w:val="16"/>
                </w:rPr>
                <w:delText>April 15, 2021</w:delText>
              </w:r>
            </w:del>
          </w:ins>
          <w:del w:id="2837"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E0390" w:rsidRPr="00A713A1" w:rsidRDefault="003E039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A37697">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3E0390" w:rsidRPr="00A713A1" w:rsidRDefault="003E039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3E0390" w:rsidRPr="00263F8C" w:rsidRDefault="003E039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D7A41" w14:textId="77777777" w:rsidR="00F509B9" w:rsidRDefault="00F509B9">
      <w:r>
        <w:separator/>
      </w:r>
    </w:p>
  </w:footnote>
  <w:footnote w:type="continuationSeparator" w:id="0">
    <w:p w14:paraId="1950C308" w14:textId="77777777" w:rsidR="00F509B9" w:rsidRDefault="00F509B9">
      <w:r>
        <w:continuationSeparator/>
      </w:r>
    </w:p>
  </w:footnote>
  <w:footnote w:type="continuationNotice" w:id="1">
    <w:p w14:paraId="7F66AAD8" w14:textId="77777777" w:rsidR="00F509B9" w:rsidRDefault="00F509B9">
      <w:pPr>
        <w:spacing w:after="0"/>
      </w:pPr>
    </w:p>
  </w:footnote>
  <w:footnote w:id="2">
    <w:p w14:paraId="6F81E59D" w14:textId="7B35D24D" w:rsidR="003E0390" w:rsidRPr="00DB42BD" w:rsidRDefault="003E039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E0390" w:rsidRPr="001C48A8" w:rsidRDefault="003E039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E0390" w:rsidRPr="00E211E6" w:rsidRDefault="003E0390"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3E0390" w:rsidRPr="00860E71" w:rsidRDefault="003E039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E0390" w:rsidRPr="005779C6" w:rsidRDefault="003E0390">
      <w:pPr>
        <w:pStyle w:val="Funotentext"/>
      </w:pPr>
      <w:r>
        <w:rPr>
          <w:rStyle w:val="Funotenzeichen"/>
        </w:rPr>
        <w:footnoteRef/>
      </w:r>
      <w:r>
        <w:t xml:space="preserve"> MEDINA support for v3.0 is unforeseen.</w:t>
      </w:r>
    </w:p>
  </w:footnote>
  <w:footnote w:id="7">
    <w:p w14:paraId="44B1FD77" w14:textId="77777777" w:rsidR="003E0390" w:rsidRPr="00E11D02" w:rsidRDefault="003E039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E0390" w:rsidRPr="006E4DF4" w:rsidRDefault="003E0390">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E0390" w:rsidRPr="00A81382" w:rsidRDefault="003E0390">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E0390" w:rsidRDefault="003E039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E0390" w:rsidRDefault="003E0390">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E0390" w:rsidRPr="00B17E85" w:rsidRDefault="003E039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E0390" w:rsidRPr="00F70171" w:rsidRDefault="003E039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E0390" w:rsidRDefault="003E039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E0390" w:rsidRPr="003974C3" w:rsidRDefault="003E039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E0390" w:rsidRPr="00D74FE5" w:rsidRDefault="003E039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E0390" w:rsidRPr="00E41964" w:rsidRDefault="003E0390">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3E0390" w:rsidRPr="00C01C5C" w:rsidRDefault="003E039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E0390" w:rsidRPr="006C3E10" w:rsidRDefault="003E039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3E0390" w:rsidRDefault="003E0390">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3E0390" w:rsidRPr="008420EC" w:rsidRDefault="003E0390"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3E0390" w:rsidRPr="00BB3FF7" w:rsidRDefault="003E0390" w:rsidP="00624D39">
      <w:pPr>
        <w:pStyle w:val="Funotentext"/>
        <w:rPr>
          <w:lang w:val="de-DE"/>
        </w:rPr>
      </w:pPr>
      <w:ins w:id="140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7"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8" w:author="Dr. Carsten Franke" w:date="2021-04-09T20:35:00Z">
        <w:r w:rsidRPr="00624D39">
          <w:rPr>
            <w:highlight w:val="yellow"/>
            <w:lang w:val="de-DE"/>
          </w:rPr>
          <w:t xml:space="preserve"> is</w:t>
        </w:r>
      </w:ins>
      <w:ins w:id="1409" w:author="Dr. Carsten Franke" w:date="2021-04-09T20:34:00Z">
        <w:r w:rsidRPr="00624D39">
          <w:rPr>
            <w:highlight w:val="yellow"/>
            <w:lang w:val="de-DE"/>
          </w:rPr>
          <w:t xml:space="preserve"> </w:t>
        </w:r>
      </w:ins>
      <w:ins w:id="1410"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1" w:author="Dr. Carsten Franke" w:date="2021-04-09T20:34:00Z">
        <w:r w:rsidRPr="00624D39">
          <w:rPr>
            <w:highlight w:val="yellow"/>
            <w:lang w:val="de-DE"/>
          </w:rPr>
          <w:instrText>https://github.com/economidis-nick/createXSDforxMCF/issues/62</w:instrText>
        </w:r>
      </w:ins>
      <w:ins w:id="1412" w:author="Dr. Carsten Franke" w:date="2021-04-09T20:35:00Z">
        <w:r w:rsidRPr="00624D39">
          <w:rPr>
            <w:highlight w:val="yellow"/>
            <w:lang w:val="de-DE"/>
          </w:rPr>
          <w:instrText xml:space="preserve">" </w:instrText>
        </w:r>
        <w:r w:rsidRPr="00624D39">
          <w:rPr>
            <w:highlight w:val="yellow"/>
            <w:lang w:val="de-DE"/>
          </w:rPr>
          <w:fldChar w:fldCharType="separate"/>
        </w:r>
      </w:ins>
      <w:ins w:id="1413" w:author="Dr. Carsten Franke" w:date="2021-04-09T20:34:00Z">
        <w:r w:rsidRPr="00624D39">
          <w:rPr>
            <w:rStyle w:val="Hyperlink"/>
            <w:highlight w:val="yellow"/>
            <w:lang w:val="de-DE"/>
          </w:rPr>
          <w:t>https://github.com/economidis-nick/createXSDforxMCF/issues/62</w:t>
        </w:r>
      </w:ins>
      <w:ins w:id="1414" w:author="Dr. Carsten Franke" w:date="2021-04-09T20:35:00Z">
        <w:r w:rsidRPr="00624D39">
          <w:rPr>
            <w:highlight w:val="yellow"/>
            <w:lang w:val="de-DE"/>
          </w:rPr>
          <w:fldChar w:fldCharType="end"/>
        </w:r>
      </w:ins>
      <w:ins w:id="1415" w:author="Dr. Carsten Franke" w:date="2021-04-09T20:34:00Z">
        <w:r w:rsidRPr="00624D39">
          <w:rPr>
            <w:highlight w:val="yellow"/>
            <w:lang w:val="de-DE"/>
          </w:rPr>
          <w:t>.</w:t>
        </w:r>
      </w:ins>
      <w:ins w:id="1416" w:author="Dr. Carsten Franke" w:date="2021-04-09T20:35:00Z">
        <w:r>
          <w:rPr>
            <w:lang w:val="de-DE"/>
          </w:rPr>
          <w:t xml:space="preserve"> </w:t>
        </w:r>
      </w:ins>
    </w:p>
  </w:footnote>
  <w:footnote w:id="23">
    <w:p w14:paraId="0B73204E" w14:textId="018E42F5" w:rsidR="003E0390" w:rsidRDefault="003E0390" w:rsidP="00107FB4">
      <w:pPr>
        <w:rPr>
          <w:ins w:id="1745" w:author="nick" w:date="2021-04-11T11:31:00Z"/>
          <w:lang w:val="de-DE"/>
        </w:rPr>
      </w:pPr>
      <w:bookmarkStart w:id="1746" w:name="_Hlk69116624"/>
      <w:ins w:id="1747" w:author="nick" w:date="2021-04-11T11:31:00Z">
        <w:r>
          <w:rPr>
            <w:rStyle w:val="Funotenzeichen"/>
          </w:rPr>
          <w:footnoteRef/>
        </w:r>
        <w:r>
          <w:t xml:space="preserve"> The derivation of this formulae can be found in</w:t>
        </w:r>
      </w:ins>
      <w:ins w:id="1748" w:author="Dr. Carsten Franke" w:date="2021-04-14T01:04:00Z">
        <w:r>
          <w:t xml:space="preserve"> section </w:t>
        </w:r>
        <w:r>
          <w:fldChar w:fldCharType="begin"/>
        </w:r>
        <w:r>
          <w:instrText xml:space="preserve"> REF _Ref69238344 \r \h </w:instrText>
        </w:r>
      </w:ins>
      <w:r>
        <w:fldChar w:fldCharType="separate"/>
      </w:r>
      <w:ins w:id="1749" w:author="Dr. Carsten Franke" w:date="2021-04-14T01:04:00Z">
        <w:r>
          <w:t>10.1</w:t>
        </w:r>
        <w:r>
          <w:fldChar w:fldCharType="end"/>
        </w:r>
        <w:r>
          <w:t xml:space="preserve"> </w:t>
        </w:r>
        <w:r>
          <w:fldChar w:fldCharType="begin"/>
        </w:r>
        <w:r>
          <w:instrText xml:space="preserve"> REF _Ref69238344 \h </w:instrText>
        </w:r>
      </w:ins>
      <w:r>
        <w:fldChar w:fldCharType="separate"/>
      </w:r>
      <w:ins w:id="1750" w:author="Dr. Carsten Franke" w:date="2021-04-14T01:04:00Z">
        <w:r>
          <w:t>Derivation of Formulae used for Regular Intermittent Welds</w:t>
        </w:r>
        <w:r>
          <w:fldChar w:fldCharType="end"/>
        </w:r>
      </w:ins>
      <w:r>
        <w:t xml:space="preserve">. </w:t>
      </w:r>
    </w:p>
    <w:bookmarkEnd w:id="1746"/>
    <w:p w14:paraId="5AAB1472" w14:textId="77777777" w:rsidR="003E0390" w:rsidRDefault="003E0390" w:rsidP="00107FB4">
      <w:pPr>
        <w:pStyle w:val="Funotentext"/>
        <w:rPr>
          <w:ins w:id="1751" w:author="nick" w:date="2021-04-11T11:31:00Z"/>
          <w:lang w:val="de-DE"/>
        </w:rPr>
      </w:pPr>
    </w:p>
  </w:footnote>
  <w:footnote w:id="24">
    <w:p w14:paraId="65624952" w14:textId="22F38ABB" w:rsidR="003E0390" w:rsidRDefault="003E0390">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3E0390" w:rsidRDefault="003E039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21" w:author="Dr. Carsten Franke" w:date="2021-04-12T18:45:00Z">
        <w:r>
          <w:t xml:space="preserve">Figure </w:t>
        </w:r>
        <w:r>
          <w:rPr>
            <w:noProof/>
          </w:rPr>
          <w:t>73</w:t>
        </w:r>
      </w:ins>
      <w:del w:id="2322"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3E0390" w:rsidRDefault="003E039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77" w:author="Dr. Carsten Franke" w:date="2021-04-12T18:45:00Z">
        <w:r>
          <w:t xml:space="preserve">Figure </w:t>
        </w:r>
        <w:r>
          <w:rPr>
            <w:noProof/>
          </w:rPr>
          <w:t>74</w:t>
        </w:r>
      </w:ins>
      <w:del w:id="2378"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3E0390" w:rsidRPr="00FA0EDB" w:rsidRDefault="003E0390">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3E0390" w14:paraId="4D6F4B17" w14:textId="77777777" w:rsidTr="00A713A1">
      <w:trPr>
        <w:trHeight w:val="355"/>
      </w:trPr>
      <w:tc>
        <w:tcPr>
          <w:tcW w:w="2500" w:type="pct"/>
          <w:shd w:val="clear" w:color="auto" w:fill="auto"/>
          <w:vAlign w:val="bottom"/>
        </w:tcPr>
        <w:p w14:paraId="62C79BAD" w14:textId="77777777" w:rsidR="003E0390" w:rsidRPr="000C0927" w:rsidRDefault="003E039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3E0390" w:rsidRPr="000C0927" w:rsidRDefault="003E039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33" w:author="Dr. Carsten Franke" w:date="2021-02-01T12:29:00Z">
            <w:r>
              <w:rPr>
                <w:lang w:val="en-US"/>
              </w:rPr>
              <w:t>.1</w:t>
            </w:r>
          </w:ins>
        </w:p>
      </w:tc>
    </w:tr>
  </w:tbl>
  <w:p w14:paraId="41A09A8E" w14:textId="77777777" w:rsidR="003E0390" w:rsidRPr="00263F8C" w:rsidRDefault="003E039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44037</Words>
  <Characters>277440</Characters>
  <Application>Microsoft Office Word</Application>
  <DocSecurity>0</DocSecurity>
  <Lines>2312</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320836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83</cp:revision>
  <cp:lastPrinted>2015-03-23T01:59:00Z</cp:lastPrinted>
  <dcterms:created xsi:type="dcterms:W3CDTF">2021-04-11T08:34:00Z</dcterms:created>
  <dcterms:modified xsi:type="dcterms:W3CDTF">2021-04-26T15:00:00Z</dcterms:modified>
</cp:coreProperties>
</file>