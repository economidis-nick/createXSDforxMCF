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52420BCA" w:rsidR="001A33D0" w:rsidRPr="00BC394B" w:rsidRDefault="000F0E7A" w:rsidP="001A33D0">
      <w:pPr>
        <w:spacing w:after="2000"/>
        <w:jc w:val="right"/>
      </w:pPr>
      <w:r>
        <w:t>Date</w:t>
      </w:r>
      <w:r w:rsidR="001A33D0" w:rsidRPr="00BC394B">
        <w:t xml:space="preserve">: </w:t>
      </w:r>
      <w:r w:rsidR="00657B4B">
        <w:rPr>
          <w:noProof/>
        </w:rPr>
        <w:t>202</w:t>
      </w:r>
      <w:ins w:id="0" w:author="Weinert, Matthias (M.)" w:date="2022-02-24T10:03:00Z">
        <w:r w:rsidR="00750B1C">
          <w:rPr>
            <w:noProof/>
          </w:rPr>
          <w:t>2</w:t>
        </w:r>
      </w:ins>
      <w:del w:id="1" w:author="Weinert, Matthias (M.)" w:date="2022-02-24T10:03:00Z">
        <w:r w:rsidR="00657B4B" w:rsidDel="00750B1C">
          <w:rPr>
            <w:noProof/>
          </w:rPr>
          <w:delText>1</w:delText>
        </w:r>
      </w:del>
      <w:r>
        <w:rPr>
          <w:noProof/>
        </w:rPr>
        <w:t>-</w:t>
      </w:r>
      <w:del w:id="2" w:author="Dr. Carsten Franke" w:date="2021-09-15T21:15:00Z">
        <w:r w:rsidR="00657B4B" w:rsidDel="007D631A">
          <w:rPr>
            <w:noProof/>
          </w:rPr>
          <w:delText>08</w:delText>
        </w:r>
      </w:del>
      <w:ins w:id="3" w:author="Weinert, Matthias (M.)" w:date="2022-02-24T10:03:00Z">
        <w:r w:rsidR="00750B1C">
          <w:rPr>
            <w:noProof/>
          </w:rPr>
          <w:t>02</w:t>
        </w:r>
      </w:ins>
      <w:ins w:id="4" w:author="Dr. Carsten Franke" w:date="2021-10-20T11:10:00Z">
        <w:del w:id="5" w:author="Weinert, Matthias (M.)" w:date="2022-02-24T10:03:00Z">
          <w:r w:rsidR="000B0F9C" w:rsidDel="00750B1C">
            <w:rPr>
              <w:noProof/>
            </w:rPr>
            <w:delText>1</w:delText>
          </w:r>
        </w:del>
      </w:ins>
      <w:ins w:id="6" w:author="Dr. Carsten Franke" w:date="2021-11-03T19:37:00Z">
        <w:del w:id="7" w:author="Weinert, Matthias (M.)" w:date="2022-02-24T10:03:00Z">
          <w:r w:rsidR="00306366" w:rsidDel="00750B1C">
            <w:rPr>
              <w:noProof/>
            </w:rPr>
            <w:delText>1</w:delText>
          </w:r>
        </w:del>
      </w:ins>
      <w:r>
        <w:rPr>
          <w:noProof/>
        </w:rPr>
        <w:t>-</w:t>
      </w:r>
      <w:del w:id="8" w:author="Dr. Carsten Franke" w:date="2021-09-15T21:15:00Z">
        <w:r w:rsidR="00657B4B" w:rsidDel="007D631A">
          <w:rPr>
            <w:noProof/>
          </w:rPr>
          <w:delText>20</w:delText>
        </w:r>
      </w:del>
      <w:ins w:id="9" w:author="Weinert, Matthias (M.)" w:date="2022-02-24T10:03:00Z">
        <w:r w:rsidR="00750B1C">
          <w:rPr>
            <w:noProof/>
          </w:rPr>
          <w:t>24</w:t>
        </w:r>
      </w:ins>
      <w:ins w:id="10" w:author="Dr. Carsten Franke" w:date="2021-11-16T08:41:00Z">
        <w:del w:id="11" w:author="Weinert, Matthias (M.)" w:date="2022-02-24T10:03:00Z">
          <w:r w:rsidR="008E6CB0" w:rsidDel="00750B1C">
            <w:rPr>
              <w:noProof/>
            </w:rPr>
            <w:delText>16</w:delText>
          </w:r>
        </w:del>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0AD89FCE"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ins w:id="12" w:author="Weinert, Matthias (M.)" w:date="2022-02-21T14:07:00Z">
            <w:r w:rsidR="00261D7A">
              <w:rPr>
                <w:noProof/>
                <w:color w:val="auto"/>
                <w:sz w:val="20"/>
                <w:lang w:val="de-DE"/>
              </w:rPr>
              <w:t xml:space="preserve"> </w:t>
            </w:r>
            <w:r w:rsidR="00261D7A" w:rsidRPr="00261D7A">
              <w:rPr>
                <w:noProof/>
                <w:color w:val="auto"/>
                <w:sz w:val="20"/>
                <w:lang w:val="de-DE"/>
                <w:rPrChange w:id="13" w:author="Weinert, Matthias (M.)" w:date="2022-02-21T14:07:00Z">
                  <w:rPr>
                    <w:rFonts w:eastAsia="Times New Roman"/>
                  </w:rPr>
                </w:rPrChange>
              </w:rPr>
              <w:t>[1]</w:t>
            </w:r>
          </w:ins>
          <w:del w:id="14" w:author="Weinert, Matthias (M.)" w:date="2022-02-16T15:43:00Z">
            <w:r w:rsidR="0050351B" w:rsidDel="00F16E77">
              <w:rPr>
                <w:noProof/>
                <w:color w:val="auto"/>
                <w:sz w:val="20"/>
                <w:lang w:val="de-DE"/>
              </w:rPr>
              <w:delText xml:space="preserve"> </w:delText>
            </w:r>
            <w:r w:rsidR="0050351B" w:rsidRPr="0050351B" w:rsidDel="00F16E77">
              <w:rPr>
                <w:noProof/>
                <w:color w:val="auto"/>
                <w:sz w:val="20"/>
                <w:lang w:val="de-DE"/>
              </w:rPr>
              <w:delText>[1]</w:delText>
            </w:r>
          </w:del>
          <w:r w:rsidR="00BC3AA8">
            <w:rPr>
              <w:color w:val="auto"/>
              <w:sz w:val="20"/>
              <w:lang w:val="de-DE"/>
            </w:rPr>
            <w:fldChar w:fldCharType="end"/>
          </w:r>
        </w:sdtContent>
      </w:sdt>
      <w:sdt>
        <w:sdtPr>
          <w:rPr>
            <w:color w:val="auto"/>
            <w:sz w:val="20"/>
            <w:lang w:val="de-DE"/>
          </w:rPr>
          <w:id w:val="-1944289898"/>
          <w:citation/>
        </w:sdt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ins w:id="15" w:author="Weinert, Matthias (M.)" w:date="2022-02-21T14:07:00Z">
            <w:r w:rsidR="00261D7A">
              <w:rPr>
                <w:noProof/>
                <w:color w:val="auto"/>
                <w:sz w:val="20"/>
                <w:lang w:val="de-DE"/>
              </w:rPr>
              <w:t xml:space="preserve"> </w:t>
            </w:r>
            <w:r w:rsidR="00261D7A" w:rsidRPr="00261D7A">
              <w:rPr>
                <w:noProof/>
                <w:color w:val="auto"/>
                <w:sz w:val="20"/>
                <w:lang w:val="de-DE"/>
                <w:rPrChange w:id="16" w:author="Weinert, Matthias (M.)" w:date="2022-02-21T14:07:00Z">
                  <w:rPr>
                    <w:rFonts w:eastAsia="Times New Roman"/>
                  </w:rPr>
                </w:rPrChange>
              </w:rPr>
              <w:t>[2]</w:t>
            </w:r>
          </w:ins>
          <w:del w:id="17" w:author="Weinert, Matthias (M.)" w:date="2022-02-16T15:43:00Z">
            <w:r w:rsidR="0050351B" w:rsidDel="00F16E77">
              <w:rPr>
                <w:noProof/>
                <w:color w:val="auto"/>
                <w:sz w:val="20"/>
                <w:lang w:val="de-DE"/>
              </w:rPr>
              <w:delText xml:space="preserve"> </w:delText>
            </w:r>
            <w:r w:rsidR="0050351B" w:rsidRPr="0050351B" w:rsidDel="00F16E77">
              <w:rPr>
                <w:noProof/>
                <w:color w:val="auto"/>
                <w:sz w:val="20"/>
                <w:lang w:val="de-DE"/>
              </w:rPr>
              <w:delText>[2]</w:delText>
            </w:r>
          </w:del>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4EB2C547" w14:textId="78B41790" w:rsidR="00261D7A" w:rsidRDefault="0054733A">
      <w:pPr>
        <w:pStyle w:val="Verzeichnis1"/>
        <w:rPr>
          <w:ins w:id="18" w:author="Weinert, Matthias (M.)" w:date="2022-02-21T14:07:00Z"/>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ins w:id="19" w:author="Weinert, Matthias (M.)" w:date="2022-02-21T14:07:00Z">
        <w:r w:rsidR="00261D7A" w:rsidRPr="00520478">
          <w:rPr>
            <w:rStyle w:val="Hyperlink"/>
            <w:noProof/>
          </w:rPr>
          <w:fldChar w:fldCharType="begin"/>
        </w:r>
        <w:r w:rsidR="00261D7A" w:rsidRPr="00520478">
          <w:rPr>
            <w:rStyle w:val="Hyperlink"/>
            <w:noProof/>
          </w:rPr>
          <w:instrText xml:space="preserve"> </w:instrText>
        </w:r>
        <w:r w:rsidR="00261D7A">
          <w:rPr>
            <w:noProof/>
          </w:rPr>
          <w:instrText>HYPERLINK \l "_Toc96345207"</w:instrText>
        </w:r>
        <w:r w:rsidR="00261D7A" w:rsidRPr="00520478">
          <w:rPr>
            <w:rStyle w:val="Hyperlink"/>
            <w:noProof/>
          </w:rPr>
          <w:instrText xml:space="preserve"> </w:instrText>
        </w:r>
        <w:r w:rsidR="00261D7A" w:rsidRPr="00520478">
          <w:rPr>
            <w:rStyle w:val="Hyperlink"/>
            <w:noProof/>
          </w:rPr>
          <w:fldChar w:fldCharType="separate"/>
        </w:r>
        <w:r w:rsidR="00261D7A" w:rsidRPr="00520478">
          <w:rPr>
            <w:rStyle w:val="Hyperlink"/>
            <w:noProof/>
          </w:rPr>
          <w:t>Foreword</w:t>
        </w:r>
        <w:r w:rsidR="00261D7A">
          <w:rPr>
            <w:noProof/>
            <w:webHidden/>
          </w:rPr>
          <w:tab/>
        </w:r>
        <w:r w:rsidR="00261D7A">
          <w:rPr>
            <w:noProof/>
            <w:webHidden/>
          </w:rPr>
          <w:fldChar w:fldCharType="begin"/>
        </w:r>
        <w:r w:rsidR="00261D7A">
          <w:rPr>
            <w:noProof/>
            <w:webHidden/>
          </w:rPr>
          <w:instrText xml:space="preserve"> PAGEREF _Toc96345207 \h </w:instrText>
        </w:r>
      </w:ins>
      <w:r w:rsidR="00261D7A">
        <w:rPr>
          <w:noProof/>
          <w:webHidden/>
        </w:rPr>
      </w:r>
      <w:r w:rsidR="00261D7A">
        <w:rPr>
          <w:noProof/>
          <w:webHidden/>
        </w:rPr>
        <w:fldChar w:fldCharType="separate"/>
      </w:r>
      <w:ins w:id="20" w:author="Weinert, Matthias (M.)" w:date="2022-02-21T14:07:00Z">
        <w:r w:rsidR="00261D7A">
          <w:rPr>
            <w:noProof/>
            <w:webHidden/>
          </w:rPr>
          <w:t>xii</w:t>
        </w:r>
        <w:r w:rsidR="00261D7A">
          <w:rPr>
            <w:noProof/>
            <w:webHidden/>
          </w:rPr>
          <w:fldChar w:fldCharType="end"/>
        </w:r>
        <w:r w:rsidR="00261D7A" w:rsidRPr="00520478">
          <w:rPr>
            <w:rStyle w:val="Hyperlink"/>
            <w:noProof/>
          </w:rPr>
          <w:fldChar w:fldCharType="end"/>
        </w:r>
      </w:ins>
    </w:p>
    <w:p w14:paraId="3B471620" w14:textId="0E326F98" w:rsidR="00261D7A" w:rsidRDefault="00261D7A">
      <w:pPr>
        <w:pStyle w:val="Verzeichnis1"/>
        <w:rPr>
          <w:ins w:id="21" w:author="Weinert, Matthias (M.)" w:date="2022-02-21T14:07:00Z"/>
          <w:rFonts w:asciiTheme="minorHAnsi" w:eastAsiaTheme="minorEastAsia" w:hAnsiTheme="minorHAnsi" w:cstheme="minorBidi"/>
          <w:b w:val="0"/>
          <w:noProof/>
          <w:lang w:val="de-DE" w:eastAsia="de-DE"/>
        </w:rPr>
      </w:pPr>
      <w:ins w:id="2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"_Toc96345208"</w:instrText>
        </w:r>
        <w:r w:rsidRPr="00520478">
          <w:rPr>
            <w:rStyle w:val="Hyperlink"/>
            <w:noProof/>
          </w:rPr>
          <w:instrText xml:space="preserve"> </w:instrText>
        </w:r>
        <w:r w:rsidRPr="00520478">
          <w:rPr>
            <w:rStyle w:val="Hyperlink"/>
            <w:noProof/>
          </w:rPr>
          <w:fldChar w:fldCharType="separate"/>
        </w:r>
        <w:r w:rsidRPr="00520478">
          <w:rPr>
            <w:rStyle w:val="Hyperlink"/>
            <w:noProof/>
          </w:rPr>
          <w:t>Introduction</w:t>
        </w:r>
        <w:r>
          <w:rPr>
            <w:noProof/>
            <w:webHidden/>
          </w:rPr>
          <w:tab/>
        </w:r>
        <w:r>
          <w:rPr>
            <w:noProof/>
            <w:webHidden/>
          </w:rPr>
          <w:fldChar w:fldCharType="begin"/>
        </w:r>
        <w:r>
          <w:rPr>
            <w:noProof/>
            <w:webHidden/>
          </w:rPr>
          <w:instrText xml:space="preserve"> PAGEREF _Toc96345208 \h </w:instrText>
        </w:r>
      </w:ins>
      <w:r>
        <w:rPr>
          <w:noProof/>
          <w:webHidden/>
        </w:rPr>
      </w:r>
      <w:r>
        <w:rPr>
          <w:noProof/>
          <w:webHidden/>
        </w:rPr>
        <w:fldChar w:fldCharType="separate"/>
      </w:r>
      <w:ins w:id="23" w:author="Weinert, Matthias (M.)" w:date="2022-02-21T14:07:00Z">
        <w:r>
          <w:rPr>
            <w:noProof/>
            <w:webHidden/>
          </w:rPr>
          <w:t>xiii</w:t>
        </w:r>
        <w:r>
          <w:rPr>
            <w:noProof/>
            <w:webHidden/>
          </w:rPr>
          <w:fldChar w:fldCharType="end"/>
        </w:r>
        <w:r w:rsidRPr="00520478">
          <w:rPr>
            <w:rStyle w:val="Hyperlink"/>
            <w:noProof/>
          </w:rPr>
          <w:fldChar w:fldCharType="end"/>
        </w:r>
      </w:ins>
    </w:p>
    <w:p w14:paraId="3128A198" w14:textId="55DB8EC3" w:rsidR="00261D7A" w:rsidRDefault="00261D7A">
      <w:pPr>
        <w:pStyle w:val="Verzeichnis1"/>
        <w:rPr>
          <w:ins w:id="24" w:author="Weinert, Matthias (M.)" w:date="2022-02-21T14:07:00Z"/>
          <w:rFonts w:asciiTheme="minorHAnsi" w:eastAsiaTheme="minorEastAsia" w:hAnsiTheme="minorHAnsi" w:cstheme="minorBidi"/>
          <w:b w:val="0"/>
          <w:noProof/>
          <w:lang w:val="de-DE" w:eastAsia="de-DE"/>
        </w:rPr>
      </w:pPr>
      <w:ins w:id="2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"_Toc96345209"</w:instrText>
        </w:r>
        <w:r w:rsidRPr="00520478">
          <w:rPr>
            <w:rStyle w:val="Hyperlink"/>
            <w:noProof/>
          </w:rPr>
          <w:instrText xml:space="preserve"> </w:instrText>
        </w:r>
        <w:r w:rsidRPr="00520478">
          <w:rPr>
            <w:rStyle w:val="Hyperlink"/>
            <w:noProof/>
          </w:rPr>
          <w:fldChar w:fldCharType="separate"/>
        </w:r>
        <w:r w:rsidRPr="00520478">
          <w:rPr>
            <w:rStyle w:val="Hyperlink"/>
            <w:noProof/>
          </w:rPr>
          <w:t>1</w:t>
        </w:r>
        <w:r>
          <w:rPr>
            <w:rFonts w:asciiTheme="minorHAnsi" w:eastAsiaTheme="minorEastAsia" w:hAnsiTheme="minorHAnsi" w:cstheme="minorBidi"/>
            <w:b w:val="0"/>
            <w:noProof/>
            <w:lang w:val="de-DE" w:eastAsia="de-DE"/>
          </w:rPr>
          <w:tab/>
        </w:r>
        <w:r w:rsidRPr="00520478">
          <w:rPr>
            <w:rStyle w:val="Hyperlink"/>
            <w:noProof/>
          </w:rPr>
          <w:t>Scope</w:t>
        </w:r>
        <w:r>
          <w:rPr>
            <w:noProof/>
            <w:webHidden/>
          </w:rPr>
          <w:tab/>
        </w:r>
        <w:r>
          <w:rPr>
            <w:noProof/>
            <w:webHidden/>
          </w:rPr>
          <w:fldChar w:fldCharType="begin"/>
        </w:r>
        <w:r>
          <w:rPr>
            <w:noProof/>
            <w:webHidden/>
          </w:rPr>
          <w:instrText xml:space="preserve"> PAGEREF _Toc96345209 \h </w:instrText>
        </w:r>
      </w:ins>
      <w:r>
        <w:rPr>
          <w:noProof/>
          <w:webHidden/>
        </w:rPr>
      </w:r>
      <w:r>
        <w:rPr>
          <w:noProof/>
          <w:webHidden/>
        </w:rPr>
        <w:fldChar w:fldCharType="separate"/>
      </w:r>
      <w:ins w:id="26" w:author="Weinert, Matthias (M.)" w:date="2022-02-21T14:07:00Z">
        <w:r>
          <w:rPr>
            <w:noProof/>
            <w:webHidden/>
          </w:rPr>
          <w:t>1</w:t>
        </w:r>
        <w:r>
          <w:rPr>
            <w:noProof/>
            <w:webHidden/>
          </w:rPr>
          <w:fldChar w:fldCharType="end"/>
        </w:r>
        <w:r w:rsidRPr="00520478">
          <w:rPr>
            <w:rStyle w:val="Hyperlink"/>
            <w:noProof/>
          </w:rPr>
          <w:fldChar w:fldCharType="end"/>
        </w:r>
      </w:ins>
    </w:p>
    <w:p w14:paraId="7ECC0122" w14:textId="74ECD227" w:rsidR="00261D7A" w:rsidRDefault="00261D7A">
      <w:pPr>
        <w:pStyle w:val="Verzeichnis1"/>
        <w:rPr>
          <w:ins w:id="27" w:author="Weinert, Matthias (M.)" w:date="2022-02-21T14:07:00Z"/>
          <w:rFonts w:asciiTheme="minorHAnsi" w:eastAsiaTheme="minorEastAsia" w:hAnsiTheme="minorHAnsi" w:cstheme="minorBidi"/>
          <w:b w:val="0"/>
          <w:noProof/>
          <w:lang w:val="de-DE" w:eastAsia="de-DE"/>
        </w:rPr>
      </w:pPr>
      <w:ins w:id="2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"_Toc96345210"</w:instrText>
        </w:r>
        <w:r w:rsidRPr="00520478">
          <w:rPr>
            <w:rStyle w:val="Hyperlink"/>
            <w:noProof/>
          </w:rPr>
          <w:instrText xml:space="preserve"> </w:instrText>
        </w:r>
        <w:r w:rsidRPr="00520478">
          <w:rPr>
            <w:rStyle w:val="Hyperlink"/>
            <w:noProof/>
          </w:rPr>
          <w:fldChar w:fldCharType="separate"/>
        </w:r>
        <w:r w:rsidRPr="00520478">
          <w:rPr>
            <w:rStyle w:val="Hyperlink"/>
            <w:noProof/>
          </w:rPr>
          <w:t>2</w:t>
        </w:r>
        <w:r>
          <w:rPr>
            <w:rFonts w:asciiTheme="minorHAnsi" w:eastAsiaTheme="minorEastAsia" w:hAnsiTheme="minorHAnsi" w:cstheme="minorBidi"/>
            <w:b w:val="0"/>
            <w:noProof/>
            <w:lang w:val="de-DE" w:eastAsia="de-DE"/>
          </w:rPr>
          <w:tab/>
        </w:r>
        <w:r w:rsidRPr="00520478">
          <w:rPr>
            <w:rStyle w:val="Hyperlink"/>
            <w:noProof/>
          </w:rPr>
          <w:t>Normative references</w:t>
        </w:r>
        <w:r>
          <w:rPr>
            <w:noProof/>
            <w:webHidden/>
          </w:rPr>
          <w:tab/>
        </w:r>
        <w:r>
          <w:rPr>
            <w:noProof/>
            <w:webHidden/>
          </w:rPr>
          <w:fldChar w:fldCharType="begin"/>
        </w:r>
        <w:r>
          <w:rPr>
            <w:noProof/>
            <w:webHidden/>
          </w:rPr>
          <w:instrText xml:space="preserve"> PAGEREF _Toc96345210 \h </w:instrText>
        </w:r>
      </w:ins>
      <w:r>
        <w:rPr>
          <w:noProof/>
          <w:webHidden/>
        </w:rPr>
      </w:r>
      <w:r>
        <w:rPr>
          <w:noProof/>
          <w:webHidden/>
        </w:rPr>
        <w:fldChar w:fldCharType="separate"/>
      </w:r>
      <w:ins w:id="29" w:author="Weinert, Matthias (M.)" w:date="2022-02-21T14:07:00Z">
        <w:r>
          <w:rPr>
            <w:noProof/>
            <w:webHidden/>
          </w:rPr>
          <w:t>1</w:t>
        </w:r>
        <w:r>
          <w:rPr>
            <w:noProof/>
            <w:webHidden/>
          </w:rPr>
          <w:fldChar w:fldCharType="end"/>
        </w:r>
        <w:r w:rsidRPr="00520478">
          <w:rPr>
            <w:rStyle w:val="Hyperlink"/>
            <w:noProof/>
          </w:rPr>
          <w:fldChar w:fldCharType="end"/>
        </w:r>
      </w:ins>
    </w:p>
    <w:p w14:paraId="7354690A" w14:textId="095E5537" w:rsidR="00261D7A" w:rsidRDefault="00261D7A">
      <w:pPr>
        <w:pStyle w:val="Verzeichnis1"/>
        <w:rPr>
          <w:ins w:id="30" w:author="Weinert, Matthias (M.)" w:date="2022-02-21T14:07:00Z"/>
          <w:rFonts w:asciiTheme="minorHAnsi" w:eastAsiaTheme="minorEastAsia" w:hAnsiTheme="minorHAnsi" w:cstheme="minorBidi"/>
          <w:b w:val="0"/>
          <w:noProof/>
          <w:lang w:val="de-DE" w:eastAsia="de-DE"/>
        </w:rPr>
      </w:pPr>
      <w:ins w:id="3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"_Toc96345211"</w:instrText>
        </w:r>
        <w:r w:rsidRPr="00520478">
          <w:rPr>
            <w:rStyle w:val="Hyperlink"/>
            <w:noProof/>
          </w:rPr>
          <w:instrText xml:space="preserve"> </w:instrText>
        </w:r>
        <w:r w:rsidRPr="00520478">
          <w:rPr>
            <w:rStyle w:val="Hyperlink"/>
            <w:noProof/>
          </w:rPr>
          <w:fldChar w:fldCharType="separate"/>
        </w:r>
        <w:r w:rsidRPr="00520478">
          <w:rPr>
            <w:rStyle w:val="Hyperlink"/>
            <w:noProof/>
          </w:rPr>
          <w:t>3</w:t>
        </w:r>
        <w:r>
          <w:rPr>
            <w:rFonts w:asciiTheme="minorHAnsi" w:eastAsiaTheme="minorEastAsia" w:hAnsiTheme="minorHAnsi" w:cstheme="minorBidi"/>
            <w:b w:val="0"/>
            <w:noProof/>
            <w:lang w:val="de-DE" w:eastAsia="de-DE"/>
          </w:rPr>
          <w:tab/>
        </w:r>
        <w:r w:rsidRPr="00520478">
          <w:rPr>
            <w:rStyle w:val="Hyperlink"/>
            <w:noProof/>
          </w:rPr>
          <w:t>Terms and definitions</w:t>
        </w:r>
        <w:r>
          <w:rPr>
            <w:noProof/>
            <w:webHidden/>
          </w:rPr>
          <w:tab/>
        </w:r>
        <w:r>
          <w:rPr>
            <w:noProof/>
            <w:webHidden/>
          </w:rPr>
          <w:fldChar w:fldCharType="begin"/>
        </w:r>
        <w:r>
          <w:rPr>
            <w:noProof/>
            <w:webHidden/>
          </w:rPr>
          <w:instrText xml:space="preserve"> PAGEREF _Toc96345211 \h </w:instrText>
        </w:r>
      </w:ins>
      <w:r>
        <w:rPr>
          <w:noProof/>
          <w:webHidden/>
        </w:rPr>
      </w:r>
      <w:r>
        <w:rPr>
          <w:noProof/>
          <w:webHidden/>
        </w:rPr>
        <w:fldChar w:fldCharType="separate"/>
      </w:r>
      <w:ins w:id="32" w:author="Weinert, Matthias (M.)" w:date="2022-02-21T14:07:00Z">
        <w:r>
          <w:rPr>
            <w:noProof/>
            <w:webHidden/>
          </w:rPr>
          <w:t>1</w:t>
        </w:r>
        <w:r>
          <w:rPr>
            <w:noProof/>
            <w:webHidden/>
          </w:rPr>
          <w:fldChar w:fldCharType="end"/>
        </w:r>
        <w:r w:rsidRPr="00520478">
          <w:rPr>
            <w:rStyle w:val="Hyperlink"/>
            <w:noProof/>
          </w:rPr>
          <w:fldChar w:fldCharType="end"/>
        </w:r>
      </w:ins>
    </w:p>
    <w:p w14:paraId="084E8FDC" w14:textId="6E3AEC53" w:rsidR="00261D7A" w:rsidRDefault="00261D7A">
      <w:pPr>
        <w:pStyle w:val="Verzeichnis1"/>
        <w:rPr>
          <w:ins w:id="33" w:author="Weinert, Matthias (M.)" w:date="2022-02-21T14:07:00Z"/>
          <w:rFonts w:asciiTheme="minorHAnsi" w:eastAsiaTheme="minorEastAsia" w:hAnsiTheme="minorHAnsi" w:cstheme="minorBidi"/>
          <w:b w:val="0"/>
          <w:noProof/>
          <w:lang w:val="de-DE" w:eastAsia="de-DE"/>
        </w:rPr>
      </w:pPr>
      <w:ins w:id="3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"_Toc96345212"</w:instrText>
        </w:r>
        <w:r w:rsidRPr="00520478">
          <w:rPr>
            <w:rStyle w:val="Hyperlink"/>
            <w:noProof/>
          </w:rPr>
          <w:instrText xml:space="preserve"> </w:instrText>
        </w:r>
        <w:r w:rsidRPr="00520478">
          <w:rPr>
            <w:rStyle w:val="Hyperlink"/>
            <w:noProof/>
          </w:rPr>
          <w:fldChar w:fldCharType="separate"/>
        </w:r>
        <w:r w:rsidRPr="00520478">
          <w:rPr>
            <w:rStyle w:val="Hyperlink"/>
            <w:noProof/>
          </w:rPr>
          <w:t>4</w:t>
        </w:r>
        <w:r>
          <w:rPr>
            <w:rFonts w:asciiTheme="minorHAnsi" w:eastAsiaTheme="minorEastAsia" w:hAnsiTheme="minorHAnsi" w:cstheme="minorBidi"/>
            <w:b w:val="0"/>
            <w:noProof/>
            <w:lang w:val="de-DE" w:eastAsia="de-DE"/>
          </w:rPr>
          <w:tab/>
        </w:r>
        <w:r w:rsidRPr="00520478">
          <w:rPr>
            <w:rStyle w:val="Hyperlink"/>
            <w:noProof/>
          </w:rPr>
          <w:t>Design Principles and Basic Features of χMCF</w:t>
        </w:r>
        <w:r>
          <w:rPr>
            <w:noProof/>
            <w:webHidden/>
          </w:rPr>
          <w:tab/>
        </w:r>
        <w:r>
          <w:rPr>
            <w:noProof/>
            <w:webHidden/>
          </w:rPr>
          <w:fldChar w:fldCharType="begin"/>
        </w:r>
        <w:r>
          <w:rPr>
            <w:noProof/>
            <w:webHidden/>
          </w:rPr>
          <w:instrText xml:space="preserve"> PAGEREF _Toc96345212 \h </w:instrText>
        </w:r>
      </w:ins>
      <w:r>
        <w:rPr>
          <w:noProof/>
          <w:webHidden/>
        </w:rPr>
      </w:r>
      <w:r>
        <w:rPr>
          <w:noProof/>
          <w:webHidden/>
        </w:rPr>
        <w:fldChar w:fldCharType="separate"/>
      </w:r>
      <w:ins w:id="35" w:author="Weinert, Matthias (M.)" w:date="2022-02-21T14:07:00Z">
        <w:r>
          <w:rPr>
            <w:noProof/>
            <w:webHidden/>
          </w:rPr>
          <w:t>2</w:t>
        </w:r>
        <w:r>
          <w:rPr>
            <w:noProof/>
            <w:webHidden/>
          </w:rPr>
          <w:fldChar w:fldCharType="end"/>
        </w:r>
        <w:r w:rsidRPr="00520478">
          <w:rPr>
            <w:rStyle w:val="Hyperlink"/>
            <w:noProof/>
          </w:rPr>
          <w:fldChar w:fldCharType="end"/>
        </w:r>
      </w:ins>
    </w:p>
    <w:p w14:paraId="48F19BB3" w14:textId="0A65C6B5" w:rsidR="00261D7A" w:rsidRDefault="00261D7A">
      <w:pPr>
        <w:pStyle w:val="Verzeichnis2"/>
        <w:rPr>
          <w:ins w:id="36" w:author="Weinert, Matthias (M.)" w:date="2022-02-21T14:07:00Z"/>
          <w:rFonts w:asciiTheme="minorHAnsi" w:eastAsiaTheme="minorEastAsia" w:hAnsiTheme="minorHAnsi" w:cstheme="minorBidi"/>
          <w:b w:val="0"/>
          <w:noProof/>
          <w:lang w:val="de-DE" w:eastAsia="de-DE"/>
        </w:rPr>
      </w:pPr>
      <w:ins w:id="3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"_Toc96345213"</w:instrText>
        </w:r>
        <w:r w:rsidRPr="00520478">
          <w:rPr>
            <w:rStyle w:val="Hyperlink"/>
            <w:noProof/>
          </w:rPr>
          <w:instrText xml:space="preserve"> </w:instrText>
        </w:r>
        <w:r w:rsidRPr="00520478">
          <w:rPr>
            <w:rStyle w:val="Hyperlink"/>
            <w:noProof/>
          </w:rPr>
          <w:fldChar w:fldCharType="separate"/>
        </w:r>
        <w:r w:rsidRPr="00520478">
          <w:rPr>
            <w:rStyle w:val="Hyperlink"/>
            <w:noProof/>
          </w:rPr>
          <w:t>4.1</w:t>
        </w:r>
        <w:r>
          <w:rPr>
            <w:rFonts w:asciiTheme="minorHAnsi" w:eastAsiaTheme="minorEastAsia" w:hAnsiTheme="minorHAnsi" w:cstheme="minorBidi"/>
            <w:b w:val="0"/>
            <w:noProof/>
            <w:lang w:val="de-DE" w:eastAsia="de-DE"/>
          </w:rPr>
          <w:tab/>
        </w:r>
        <w:r w:rsidRPr="00520478">
          <w:rPr>
            <w:rStyle w:val="Hyperlink"/>
            <w:noProof/>
          </w:rPr>
          <w:t>Design Principles</w:t>
        </w:r>
        <w:r>
          <w:rPr>
            <w:noProof/>
            <w:webHidden/>
          </w:rPr>
          <w:tab/>
        </w:r>
        <w:r>
          <w:rPr>
            <w:noProof/>
            <w:webHidden/>
          </w:rPr>
          <w:fldChar w:fldCharType="begin"/>
        </w:r>
        <w:r>
          <w:rPr>
            <w:noProof/>
            <w:webHidden/>
          </w:rPr>
          <w:instrText xml:space="preserve"> PAGEREF _Toc96345213 \h </w:instrText>
        </w:r>
      </w:ins>
      <w:r>
        <w:rPr>
          <w:noProof/>
          <w:webHidden/>
        </w:rPr>
      </w:r>
      <w:r>
        <w:rPr>
          <w:noProof/>
          <w:webHidden/>
        </w:rPr>
        <w:fldChar w:fldCharType="separate"/>
      </w:r>
      <w:ins w:id="38" w:author="Weinert, Matthias (M.)" w:date="2022-02-21T14:07:00Z">
        <w:r>
          <w:rPr>
            <w:noProof/>
            <w:webHidden/>
          </w:rPr>
          <w:t>2</w:t>
        </w:r>
        <w:r>
          <w:rPr>
            <w:noProof/>
            <w:webHidden/>
          </w:rPr>
          <w:fldChar w:fldCharType="end"/>
        </w:r>
        <w:r w:rsidRPr="00520478">
          <w:rPr>
            <w:rStyle w:val="Hyperlink"/>
            <w:noProof/>
          </w:rPr>
          <w:fldChar w:fldCharType="end"/>
        </w:r>
      </w:ins>
    </w:p>
    <w:p w14:paraId="77EF0561" w14:textId="51AA0EF1" w:rsidR="00261D7A" w:rsidRDefault="00261D7A">
      <w:pPr>
        <w:pStyle w:val="Verzeichnis2"/>
        <w:rPr>
          <w:ins w:id="39" w:author="Weinert, Matthias (M.)" w:date="2022-02-21T14:07:00Z"/>
          <w:rFonts w:asciiTheme="minorHAnsi" w:eastAsiaTheme="minorEastAsia" w:hAnsiTheme="minorHAnsi" w:cstheme="minorBidi"/>
          <w:b w:val="0"/>
          <w:noProof/>
          <w:lang w:val="de-DE" w:eastAsia="de-DE"/>
        </w:rPr>
      </w:pPr>
      <w:ins w:id="4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"_Toc96345214"</w:instrText>
        </w:r>
        <w:r w:rsidRPr="00520478">
          <w:rPr>
            <w:rStyle w:val="Hyperlink"/>
            <w:noProof/>
          </w:rPr>
          <w:instrText xml:space="preserve"> </w:instrText>
        </w:r>
        <w:r w:rsidRPr="00520478">
          <w:rPr>
            <w:rStyle w:val="Hyperlink"/>
            <w:noProof/>
          </w:rPr>
          <w:fldChar w:fldCharType="separate"/>
        </w:r>
        <w:r w:rsidRPr="00520478">
          <w:rPr>
            <w:rStyle w:val="Hyperlink"/>
            <w:noProof/>
          </w:rPr>
          <w:t>4.2</w:t>
        </w:r>
        <w:r>
          <w:rPr>
            <w:rFonts w:asciiTheme="minorHAnsi" w:eastAsiaTheme="minorEastAsia" w:hAnsiTheme="minorHAnsi" w:cstheme="minorBidi"/>
            <w:b w:val="0"/>
            <w:noProof/>
            <w:lang w:val="de-DE" w:eastAsia="de-DE"/>
          </w:rPr>
          <w:tab/>
        </w:r>
        <w:r w:rsidRPr="00520478">
          <w:rPr>
            <w:rStyle w:val="Hyperlink"/>
            <w:noProof/>
          </w:rPr>
          <w:t>Idealization of Joints</w:t>
        </w:r>
        <w:r>
          <w:rPr>
            <w:noProof/>
            <w:webHidden/>
          </w:rPr>
          <w:tab/>
        </w:r>
        <w:r>
          <w:rPr>
            <w:noProof/>
            <w:webHidden/>
          </w:rPr>
          <w:fldChar w:fldCharType="begin"/>
        </w:r>
        <w:r>
          <w:rPr>
            <w:noProof/>
            <w:webHidden/>
          </w:rPr>
          <w:instrText xml:space="preserve"> PAGEREF _Toc96345214 \h </w:instrText>
        </w:r>
      </w:ins>
      <w:r>
        <w:rPr>
          <w:noProof/>
          <w:webHidden/>
        </w:rPr>
      </w:r>
      <w:r>
        <w:rPr>
          <w:noProof/>
          <w:webHidden/>
        </w:rPr>
        <w:fldChar w:fldCharType="separate"/>
      </w:r>
      <w:ins w:id="41" w:author="Weinert, Matthias (M.)" w:date="2022-02-21T14:07:00Z">
        <w:r>
          <w:rPr>
            <w:noProof/>
            <w:webHidden/>
          </w:rPr>
          <w:t>2</w:t>
        </w:r>
        <w:r>
          <w:rPr>
            <w:noProof/>
            <w:webHidden/>
          </w:rPr>
          <w:fldChar w:fldCharType="end"/>
        </w:r>
        <w:r w:rsidRPr="00520478">
          <w:rPr>
            <w:rStyle w:val="Hyperlink"/>
            <w:noProof/>
          </w:rPr>
          <w:fldChar w:fldCharType="end"/>
        </w:r>
      </w:ins>
    </w:p>
    <w:p w14:paraId="27AE54E6" w14:textId="01EE715D" w:rsidR="00261D7A" w:rsidRDefault="00261D7A">
      <w:pPr>
        <w:pStyle w:val="Verzeichnis2"/>
        <w:rPr>
          <w:ins w:id="42" w:author="Weinert, Matthias (M.)" w:date="2022-02-21T14:07:00Z"/>
          <w:rFonts w:asciiTheme="minorHAnsi" w:eastAsiaTheme="minorEastAsia" w:hAnsiTheme="minorHAnsi" w:cstheme="minorBidi"/>
          <w:b w:val="0"/>
          <w:noProof/>
          <w:lang w:val="de-DE" w:eastAsia="de-DE"/>
        </w:rPr>
      </w:pPr>
      <w:ins w:id="4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"_Toc96345215"</w:instrText>
        </w:r>
        <w:r w:rsidRPr="00520478">
          <w:rPr>
            <w:rStyle w:val="Hyperlink"/>
            <w:noProof/>
          </w:rPr>
          <w:instrText xml:space="preserve"> </w:instrText>
        </w:r>
        <w:r w:rsidRPr="00520478">
          <w:rPr>
            <w:rStyle w:val="Hyperlink"/>
            <w:noProof/>
          </w:rPr>
          <w:fldChar w:fldCharType="separate"/>
        </w:r>
        <w:r w:rsidRPr="00520478">
          <w:rPr>
            <w:rStyle w:val="Hyperlink"/>
            <w:noProof/>
          </w:rPr>
          <w:t>4.3</w:t>
        </w:r>
        <w:r>
          <w:rPr>
            <w:rFonts w:asciiTheme="minorHAnsi" w:eastAsiaTheme="minorEastAsia" w:hAnsiTheme="minorHAnsi" w:cstheme="minorBidi"/>
            <w:b w:val="0"/>
            <w:noProof/>
            <w:lang w:val="de-DE" w:eastAsia="de-DE"/>
          </w:rPr>
          <w:tab/>
        </w:r>
        <w:r w:rsidRPr="00520478">
          <w:rPr>
            <w:rStyle w:val="Hyperlink"/>
            <w:noProof/>
          </w:rPr>
          <w:t>Reconstruction of Joints from χMCF</w:t>
        </w:r>
        <w:r>
          <w:rPr>
            <w:noProof/>
            <w:webHidden/>
          </w:rPr>
          <w:tab/>
        </w:r>
        <w:r>
          <w:rPr>
            <w:noProof/>
            <w:webHidden/>
          </w:rPr>
          <w:fldChar w:fldCharType="begin"/>
        </w:r>
        <w:r>
          <w:rPr>
            <w:noProof/>
            <w:webHidden/>
          </w:rPr>
          <w:instrText xml:space="preserve"> PAGEREF _Toc96345215 \h </w:instrText>
        </w:r>
      </w:ins>
      <w:r>
        <w:rPr>
          <w:noProof/>
          <w:webHidden/>
        </w:rPr>
      </w:r>
      <w:r>
        <w:rPr>
          <w:noProof/>
          <w:webHidden/>
        </w:rPr>
        <w:fldChar w:fldCharType="separate"/>
      </w:r>
      <w:ins w:id="44" w:author="Weinert, Matthias (M.)" w:date="2022-02-21T14:07:00Z">
        <w:r>
          <w:rPr>
            <w:noProof/>
            <w:webHidden/>
          </w:rPr>
          <w:t>3</w:t>
        </w:r>
        <w:r>
          <w:rPr>
            <w:noProof/>
            <w:webHidden/>
          </w:rPr>
          <w:fldChar w:fldCharType="end"/>
        </w:r>
        <w:r w:rsidRPr="00520478">
          <w:rPr>
            <w:rStyle w:val="Hyperlink"/>
            <w:noProof/>
          </w:rPr>
          <w:fldChar w:fldCharType="end"/>
        </w:r>
      </w:ins>
    </w:p>
    <w:p w14:paraId="65FBBC5E" w14:textId="43519501" w:rsidR="00261D7A" w:rsidRDefault="00261D7A">
      <w:pPr>
        <w:pStyle w:val="Verzeichnis2"/>
        <w:rPr>
          <w:ins w:id="45" w:author="Weinert, Matthias (M.)" w:date="2022-02-21T14:07:00Z"/>
          <w:rFonts w:asciiTheme="minorHAnsi" w:eastAsiaTheme="minorEastAsia" w:hAnsiTheme="minorHAnsi" w:cstheme="minorBidi"/>
          <w:b w:val="0"/>
          <w:noProof/>
          <w:lang w:val="de-DE" w:eastAsia="de-DE"/>
        </w:rPr>
      </w:pPr>
      <w:ins w:id="4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"_Toc96345216"</w:instrText>
        </w:r>
        <w:r w:rsidRPr="00520478">
          <w:rPr>
            <w:rStyle w:val="Hyperlink"/>
            <w:noProof/>
          </w:rPr>
          <w:instrText xml:space="preserve"> </w:instrText>
        </w:r>
        <w:r w:rsidRPr="00520478">
          <w:rPr>
            <w:rStyle w:val="Hyperlink"/>
            <w:noProof/>
          </w:rPr>
          <w:fldChar w:fldCharType="separate"/>
        </w:r>
        <w:r w:rsidRPr="00520478">
          <w:rPr>
            <w:rStyle w:val="Hyperlink"/>
            <w:noProof/>
          </w:rPr>
          <w:t>4.4</w:t>
        </w:r>
        <w:r>
          <w:rPr>
            <w:rFonts w:asciiTheme="minorHAnsi" w:eastAsiaTheme="minorEastAsia" w:hAnsiTheme="minorHAnsi" w:cstheme="minorBidi"/>
            <w:b w:val="0"/>
            <w:noProof/>
            <w:lang w:val="de-DE" w:eastAsia="de-DE"/>
          </w:rPr>
          <w:tab/>
        </w:r>
        <w:r w:rsidRPr="00520478">
          <w:rPr>
            <w:rStyle w:val="Hyperlink"/>
            <w:noProof/>
          </w:rPr>
          <w:t>Description of Topology</w:t>
        </w:r>
        <w:r>
          <w:rPr>
            <w:noProof/>
            <w:webHidden/>
          </w:rPr>
          <w:tab/>
        </w:r>
        <w:r>
          <w:rPr>
            <w:noProof/>
            <w:webHidden/>
          </w:rPr>
          <w:fldChar w:fldCharType="begin"/>
        </w:r>
        <w:r>
          <w:rPr>
            <w:noProof/>
            <w:webHidden/>
          </w:rPr>
          <w:instrText xml:space="preserve"> PAGEREF _Toc96345216 \h </w:instrText>
        </w:r>
      </w:ins>
      <w:r>
        <w:rPr>
          <w:noProof/>
          <w:webHidden/>
        </w:rPr>
      </w:r>
      <w:r>
        <w:rPr>
          <w:noProof/>
          <w:webHidden/>
        </w:rPr>
        <w:fldChar w:fldCharType="separate"/>
      </w:r>
      <w:ins w:id="47" w:author="Weinert, Matthias (M.)" w:date="2022-02-21T14:07:00Z">
        <w:r>
          <w:rPr>
            <w:noProof/>
            <w:webHidden/>
          </w:rPr>
          <w:t>3</w:t>
        </w:r>
        <w:r>
          <w:rPr>
            <w:noProof/>
            <w:webHidden/>
          </w:rPr>
          <w:fldChar w:fldCharType="end"/>
        </w:r>
        <w:r w:rsidRPr="00520478">
          <w:rPr>
            <w:rStyle w:val="Hyperlink"/>
            <w:noProof/>
          </w:rPr>
          <w:fldChar w:fldCharType="end"/>
        </w:r>
      </w:ins>
    </w:p>
    <w:p w14:paraId="05764090" w14:textId="3B81007B" w:rsidR="00261D7A" w:rsidRDefault="00261D7A">
      <w:pPr>
        <w:pStyle w:val="Verzeichnis2"/>
        <w:rPr>
          <w:ins w:id="48" w:author="Weinert, Matthias (M.)" w:date="2022-02-21T14:07:00Z"/>
          <w:rFonts w:asciiTheme="minorHAnsi" w:eastAsiaTheme="minorEastAsia" w:hAnsiTheme="minorHAnsi" w:cstheme="minorBidi"/>
          <w:b w:val="0"/>
          <w:noProof/>
          <w:lang w:val="de-DE" w:eastAsia="de-DE"/>
        </w:rPr>
      </w:pPr>
      <w:ins w:id="4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"_Toc96345217"</w:instrText>
        </w:r>
        <w:r w:rsidRPr="00520478">
          <w:rPr>
            <w:rStyle w:val="Hyperlink"/>
            <w:noProof/>
          </w:rPr>
          <w:instrText xml:space="preserve"> </w:instrText>
        </w:r>
        <w:r w:rsidRPr="00520478">
          <w:rPr>
            <w:rStyle w:val="Hyperlink"/>
            <w:noProof/>
          </w:rPr>
          <w:fldChar w:fldCharType="separate"/>
        </w:r>
        <w:r w:rsidRPr="00520478">
          <w:rPr>
            <w:rStyle w:val="Hyperlink"/>
            <w:noProof/>
          </w:rPr>
          <w:t>4.5</w:t>
        </w:r>
        <w:r>
          <w:rPr>
            <w:rFonts w:asciiTheme="minorHAnsi" w:eastAsiaTheme="minorEastAsia" w:hAnsiTheme="minorHAnsi" w:cstheme="minorBidi"/>
            <w:b w:val="0"/>
            <w:noProof/>
            <w:lang w:val="de-DE" w:eastAsia="de-DE"/>
          </w:rPr>
          <w:tab/>
        </w:r>
        <w:r w:rsidRPr="00520478">
          <w:rPr>
            <w:rStyle w:val="Hyperlink"/>
            <w:noProof/>
          </w:rPr>
          <w:t>χMCF in the Development Processes</w:t>
        </w:r>
        <w:r>
          <w:rPr>
            <w:noProof/>
            <w:webHidden/>
          </w:rPr>
          <w:tab/>
        </w:r>
        <w:r>
          <w:rPr>
            <w:noProof/>
            <w:webHidden/>
          </w:rPr>
          <w:fldChar w:fldCharType="begin"/>
        </w:r>
        <w:r>
          <w:rPr>
            <w:noProof/>
            <w:webHidden/>
          </w:rPr>
          <w:instrText xml:space="preserve"> PAGEREF _Toc96345217 \h </w:instrText>
        </w:r>
      </w:ins>
      <w:r>
        <w:rPr>
          <w:noProof/>
          <w:webHidden/>
        </w:rPr>
      </w:r>
      <w:r>
        <w:rPr>
          <w:noProof/>
          <w:webHidden/>
        </w:rPr>
        <w:fldChar w:fldCharType="separate"/>
      </w:r>
      <w:ins w:id="50" w:author="Weinert, Matthias (M.)" w:date="2022-02-21T14:07:00Z">
        <w:r>
          <w:rPr>
            <w:noProof/>
            <w:webHidden/>
          </w:rPr>
          <w:t>4</w:t>
        </w:r>
        <w:r>
          <w:rPr>
            <w:noProof/>
            <w:webHidden/>
          </w:rPr>
          <w:fldChar w:fldCharType="end"/>
        </w:r>
        <w:r w:rsidRPr="00520478">
          <w:rPr>
            <w:rStyle w:val="Hyperlink"/>
            <w:noProof/>
          </w:rPr>
          <w:fldChar w:fldCharType="end"/>
        </w:r>
      </w:ins>
    </w:p>
    <w:p w14:paraId="249782B2" w14:textId="70F6D00D" w:rsidR="00261D7A" w:rsidRDefault="00261D7A">
      <w:pPr>
        <w:pStyle w:val="Verzeichnis1"/>
        <w:rPr>
          <w:ins w:id="51" w:author="Weinert, Matthias (M.)" w:date="2022-02-21T14:07:00Z"/>
          <w:rFonts w:asciiTheme="minorHAnsi" w:eastAsiaTheme="minorEastAsia" w:hAnsiTheme="minorHAnsi" w:cstheme="minorBidi"/>
          <w:b w:val="0"/>
          <w:noProof/>
          <w:lang w:val="de-DE" w:eastAsia="de-DE"/>
        </w:rPr>
      </w:pPr>
      <w:ins w:id="5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"_Toc96345218"</w:instrText>
        </w:r>
        <w:r w:rsidRPr="00520478">
          <w:rPr>
            <w:rStyle w:val="Hyperlink"/>
            <w:noProof/>
          </w:rPr>
          <w:instrText xml:space="preserve"> </w:instrText>
        </w:r>
        <w:r w:rsidRPr="00520478">
          <w:rPr>
            <w:rStyle w:val="Hyperlink"/>
            <w:noProof/>
          </w:rPr>
          <w:fldChar w:fldCharType="separate"/>
        </w:r>
        <w:r w:rsidRPr="00520478">
          <w:rPr>
            <w:rStyle w:val="Hyperlink"/>
            <w:noProof/>
          </w:rPr>
          <w:t>5</w:t>
        </w:r>
        <w:r>
          <w:rPr>
            <w:rFonts w:asciiTheme="minorHAnsi" w:eastAsiaTheme="minorEastAsia" w:hAnsiTheme="minorHAnsi" w:cstheme="minorBidi"/>
            <w:b w:val="0"/>
            <w:noProof/>
            <w:lang w:val="de-DE" w:eastAsia="de-DE"/>
          </w:rPr>
          <w:tab/>
        </w:r>
        <w:r w:rsidRPr="00520478">
          <w:rPr>
            <w:rStyle w:val="Hyperlink"/>
            <w:noProof/>
          </w:rPr>
          <w:t>Keywords of XML specification</w:t>
        </w:r>
        <w:r>
          <w:rPr>
            <w:noProof/>
            <w:webHidden/>
          </w:rPr>
          <w:tab/>
        </w:r>
        <w:r>
          <w:rPr>
            <w:noProof/>
            <w:webHidden/>
          </w:rPr>
          <w:fldChar w:fldCharType="begin"/>
        </w:r>
        <w:r>
          <w:rPr>
            <w:noProof/>
            <w:webHidden/>
          </w:rPr>
          <w:instrText xml:space="preserve"> PAGEREF _Toc96345218 \h </w:instrText>
        </w:r>
      </w:ins>
      <w:r>
        <w:rPr>
          <w:noProof/>
          <w:webHidden/>
        </w:rPr>
      </w:r>
      <w:r>
        <w:rPr>
          <w:noProof/>
          <w:webHidden/>
        </w:rPr>
        <w:fldChar w:fldCharType="separate"/>
      </w:r>
      <w:ins w:id="53" w:author="Weinert, Matthias (M.)" w:date="2022-02-21T14:07:00Z">
        <w:r>
          <w:rPr>
            <w:noProof/>
            <w:webHidden/>
          </w:rPr>
          <w:t>6</w:t>
        </w:r>
        <w:r>
          <w:rPr>
            <w:noProof/>
            <w:webHidden/>
          </w:rPr>
          <w:fldChar w:fldCharType="end"/>
        </w:r>
        <w:r w:rsidRPr="00520478">
          <w:rPr>
            <w:rStyle w:val="Hyperlink"/>
            <w:noProof/>
          </w:rPr>
          <w:fldChar w:fldCharType="end"/>
        </w:r>
      </w:ins>
    </w:p>
    <w:p w14:paraId="637DAAD9" w14:textId="42394714" w:rsidR="00261D7A" w:rsidRDefault="00261D7A">
      <w:pPr>
        <w:pStyle w:val="Verzeichnis2"/>
        <w:rPr>
          <w:ins w:id="54" w:author="Weinert, Matthias (M.)" w:date="2022-02-21T14:07:00Z"/>
          <w:rFonts w:asciiTheme="minorHAnsi" w:eastAsiaTheme="minorEastAsia" w:hAnsiTheme="minorHAnsi" w:cstheme="minorBidi"/>
          <w:b w:val="0"/>
          <w:noProof/>
          <w:lang w:val="de-DE" w:eastAsia="de-DE"/>
        </w:rPr>
      </w:pPr>
      <w:ins w:id="5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"_Toc96345219"</w:instrText>
        </w:r>
        <w:r w:rsidRPr="00520478">
          <w:rPr>
            <w:rStyle w:val="Hyperlink"/>
            <w:noProof/>
          </w:rPr>
          <w:instrText xml:space="preserve"> </w:instrText>
        </w:r>
        <w:r w:rsidRPr="00520478">
          <w:rPr>
            <w:rStyle w:val="Hyperlink"/>
            <w:noProof/>
          </w:rPr>
          <w:fldChar w:fldCharType="separate"/>
        </w:r>
        <w:r w:rsidRPr="00520478">
          <w:rPr>
            <w:rStyle w:val="Hyperlink"/>
            <w:noProof/>
          </w:rPr>
          <w:t>5.1</w:t>
        </w:r>
        <w:r>
          <w:rPr>
            <w:rFonts w:asciiTheme="minorHAnsi" w:eastAsiaTheme="minorEastAsia" w:hAnsiTheme="minorHAnsi" w:cstheme="minorBidi"/>
            <w:b w:val="0"/>
            <w:noProof/>
            <w:lang w:val="de-DE" w:eastAsia="de-DE"/>
          </w:rPr>
          <w:tab/>
        </w:r>
        <w:r w:rsidRPr="00520478">
          <w:rPr>
            <w:rStyle w:val="Hyperlink"/>
            <w:noProof/>
          </w:rPr>
          <w:t>Keywords</w:t>
        </w:r>
        <w:r>
          <w:rPr>
            <w:noProof/>
            <w:webHidden/>
          </w:rPr>
          <w:tab/>
        </w:r>
        <w:r>
          <w:rPr>
            <w:noProof/>
            <w:webHidden/>
          </w:rPr>
          <w:fldChar w:fldCharType="begin"/>
        </w:r>
        <w:r>
          <w:rPr>
            <w:noProof/>
            <w:webHidden/>
          </w:rPr>
          <w:instrText xml:space="preserve"> PAGEREF _Toc96345219 \h </w:instrText>
        </w:r>
      </w:ins>
      <w:r>
        <w:rPr>
          <w:noProof/>
          <w:webHidden/>
        </w:rPr>
      </w:r>
      <w:r>
        <w:rPr>
          <w:noProof/>
          <w:webHidden/>
        </w:rPr>
        <w:fldChar w:fldCharType="separate"/>
      </w:r>
      <w:ins w:id="56" w:author="Weinert, Matthias (M.)" w:date="2022-02-21T14:07:00Z">
        <w:r>
          <w:rPr>
            <w:noProof/>
            <w:webHidden/>
          </w:rPr>
          <w:t>6</w:t>
        </w:r>
        <w:r>
          <w:rPr>
            <w:noProof/>
            <w:webHidden/>
          </w:rPr>
          <w:fldChar w:fldCharType="end"/>
        </w:r>
        <w:r w:rsidRPr="00520478">
          <w:rPr>
            <w:rStyle w:val="Hyperlink"/>
            <w:noProof/>
          </w:rPr>
          <w:fldChar w:fldCharType="end"/>
        </w:r>
      </w:ins>
    </w:p>
    <w:p w14:paraId="67102BE9" w14:textId="54768BB0" w:rsidR="00261D7A" w:rsidRDefault="00261D7A">
      <w:pPr>
        <w:pStyle w:val="Verzeichnis1"/>
        <w:rPr>
          <w:ins w:id="57" w:author="Weinert, Matthias (M.)" w:date="2022-02-21T14:07:00Z"/>
          <w:rFonts w:asciiTheme="minorHAnsi" w:eastAsiaTheme="minorEastAsia" w:hAnsiTheme="minorHAnsi" w:cstheme="minorBidi"/>
          <w:b w:val="0"/>
          <w:noProof/>
          <w:lang w:val="de-DE" w:eastAsia="de-DE"/>
        </w:rPr>
      </w:pPr>
      <w:ins w:id="5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"_Toc96345220"</w:instrText>
        </w:r>
        <w:r w:rsidRPr="00520478">
          <w:rPr>
            <w:rStyle w:val="Hyperlink"/>
            <w:noProof/>
          </w:rPr>
          <w:instrText xml:space="preserve"> </w:instrText>
        </w:r>
        <w:r w:rsidRPr="00520478">
          <w:rPr>
            <w:rStyle w:val="Hyperlink"/>
            <w:noProof/>
          </w:rPr>
          <w:fldChar w:fldCharType="separate"/>
        </w:r>
        <w:r w:rsidRPr="00520478">
          <w:rPr>
            <w:rStyle w:val="Hyperlink"/>
            <w:noProof/>
          </w:rPr>
          <w:t>6</w:t>
        </w:r>
        <w:r>
          <w:rPr>
            <w:rFonts w:asciiTheme="minorHAnsi" w:eastAsiaTheme="minorEastAsia" w:hAnsiTheme="minorHAnsi" w:cstheme="minorBidi"/>
            <w:b w:val="0"/>
            <w:noProof/>
            <w:lang w:val="de-DE" w:eastAsia="de-DE"/>
          </w:rPr>
          <w:tab/>
        </w:r>
        <w:r w:rsidRPr="00520478">
          <w:rPr>
            <w:rStyle w:val="Hyperlink"/>
            <w:noProof/>
          </w:rPr>
          <w:t>Parts, Properties and Assemblies</w:t>
        </w:r>
        <w:r>
          <w:rPr>
            <w:noProof/>
            <w:webHidden/>
          </w:rPr>
          <w:tab/>
        </w:r>
        <w:r>
          <w:rPr>
            <w:noProof/>
            <w:webHidden/>
          </w:rPr>
          <w:fldChar w:fldCharType="begin"/>
        </w:r>
        <w:r>
          <w:rPr>
            <w:noProof/>
            <w:webHidden/>
          </w:rPr>
          <w:instrText xml:space="preserve"> PAGEREF _Toc96345220 \h </w:instrText>
        </w:r>
      </w:ins>
      <w:r>
        <w:rPr>
          <w:noProof/>
          <w:webHidden/>
        </w:rPr>
      </w:r>
      <w:r>
        <w:rPr>
          <w:noProof/>
          <w:webHidden/>
        </w:rPr>
        <w:fldChar w:fldCharType="separate"/>
      </w:r>
      <w:ins w:id="59" w:author="Weinert, Matthias (M.)" w:date="2022-02-21T14:07:00Z">
        <w:r>
          <w:rPr>
            <w:noProof/>
            <w:webHidden/>
          </w:rPr>
          <w:t>7</w:t>
        </w:r>
        <w:r>
          <w:rPr>
            <w:noProof/>
            <w:webHidden/>
          </w:rPr>
          <w:fldChar w:fldCharType="end"/>
        </w:r>
        <w:r w:rsidRPr="00520478">
          <w:rPr>
            <w:rStyle w:val="Hyperlink"/>
            <w:noProof/>
          </w:rPr>
          <w:fldChar w:fldCharType="end"/>
        </w:r>
      </w:ins>
    </w:p>
    <w:p w14:paraId="727164C1" w14:textId="0C0CF9AD" w:rsidR="00261D7A" w:rsidRDefault="00261D7A">
      <w:pPr>
        <w:pStyle w:val="Verzeichnis2"/>
        <w:rPr>
          <w:ins w:id="60" w:author="Weinert, Matthias (M.)" w:date="2022-02-21T14:07:00Z"/>
          <w:rFonts w:asciiTheme="minorHAnsi" w:eastAsiaTheme="minorEastAsia" w:hAnsiTheme="minorHAnsi" w:cstheme="minorBidi"/>
          <w:b w:val="0"/>
          <w:noProof/>
          <w:lang w:val="de-DE" w:eastAsia="de-DE"/>
        </w:rPr>
      </w:pPr>
      <w:ins w:id="6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"_Toc96345221"</w:instrText>
        </w:r>
        <w:r w:rsidRPr="00520478">
          <w:rPr>
            <w:rStyle w:val="Hyperlink"/>
            <w:noProof/>
          </w:rPr>
          <w:instrText xml:space="preserve"> </w:instrText>
        </w:r>
        <w:r w:rsidRPr="00520478">
          <w:rPr>
            <w:rStyle w:val="Hyperlink"/>
            <w:noProof/>
          </w:rPr>
          <w:fldChar w:fldCharType="separate"/>
        </w:r>
        <w:r w:rsidRPr="00520478">
          <w:rPr>
            <w:rStyle w:val="Hyperlink"/>
            <w:noProof/>
          </w:rPr>
          <w:t>6.1</w:t>
        </w:r>
        <w:r>
          <w:rPr>
            <w:rFonts w:asciiTheme="minorHAnsi" w:eastAsiaTheme="minorEastAsia" w:hAnsiTheme="minorHAnsi" w:cstheme="minorBidi"/>
            <w:b w:val="0"/>
            <w:noProof/>
            <w:lang w:val="de-DE" w:eastAsia="de-DE"/>
          </w:rPr>
          <w:tab/>
        </w:r>
        <w:r w:rsidRPr="00520478">
          <w:rPr>
            <w:rStyle w:val="Hyperlink"/>
            <w:noProof/>
          </w:rPr>
          <w:t>Parts</w:t>
        </w:r>
        <w:r>
          <w:rPr>
            <w:noProof/>
            <w:webHidden/>
          </w:rPr>
          <w:tab/>
        </w:r>
        <w:r>
          <w:rPr>
            <w:noProof/>
            <w:webHidden/>
          </w:rPr>
          <w:fldChar w:fldCharType="begin"/>
        </w:r>
        <w:r>
          <w:rPr>
            <w:noProof/>
            <w:webHidden/>
          </w:rPr>
          <w:instrText xml:space="preserve"> PAGEREF _Toc96345221 \h </w:instrText>
        </w:r>
      </w:ins>
      <w:r>
        <w:rPr>
          <w:noProof/>
          <w:webHidden/>
        </w:rPr>
      </w:r>
      <w:r>
        <w:rPr>
          <w:noProof/>
          <w:webHidden/>
        </w:rPr>
        <w:fldChar w:fldCharType="separate"/>
      </w:r>
      <w:ins w:id="62" w:author="Weinert, Matthias (M.)" w:date="2022-02-21T14:07:00Z">
        <w:r>
          <w:rPr>
            <w:noProof/>
            <w:webHidden/>
          </w:rPr>
          <w:t>7</w:t>
        </w:r>
        <w:r>
          <w:rPr>
            <w:noProof/>
            <w:webHidden/>
          </w:rPr>
          <w:fldChar w:fldCharType="end"/>
        </w:r>
        <w:r w:rsidRPr="00520478">
          <w:rPr>
            <w:rStyle w:val="Hyperlink"/>
            <w:noProof/>
          </w:rPr>
          <w:fldChar w:fldCharType="end"/>
        </w:r>
      </w:ins>
    </w:p>
    <w:p w14:paraId="03333B86" w14:textId="77B4AACA" w:rsidR="00261D7A" w:rsidRDefault="00261D7A">
      <w:pPr>
        <w:pStyle w:val="Verzeichnis3"/>
        <w:rPr>
          <w:ins w:id="63" w:author="Weinert, Matthias (M.)" w:date="2022-02-21T14:07:00Z"/>
          <w:rFonts w:asciiTheme="minorHAnsi" w:eastAsiaTheme="minorEastAsia" w:hAnsiTheme="minorHAnsi" w:cstheme="minorBidi"/>
          <w:b w:val="0"/>
          <w:noProof/>
          <w:lang w:val="de-DE" w:eastAsia="de-DE"/>
        </w:rPr>
      </w:pPr>
      <w:ins w:id="6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"_Toc96345222"</w:instrText>
        </w:r>
        <w:r w:rsidRPr="00520478">
          <w:rPr>
            <w:rStyle w:val="Hyperlink"/>
            <w:noProof/>
          </w:rPr>
          <w:instrText xml:space="preserve"> </w:instrText>
        </w:r>
        <w:r w:rsidRPr="00520478">
          <w:rPr>
            <w:rStyle w:val="Hyperlink"/>
            <w:noProof/>
          </w:rPr>
          <w:fldChar w:fldCharType="separate"/>
        </w:r>
        <w:r w:rsidRPr="00520478">
          <w:rPr>
            <w:rStyle w:val="Hyperlink"/>
            <w:noProof/>
          </w:rPr>
          <w:t>6.1.1</w:t>
        </w:r>
        <w:r>
          <w:rPr>
            <w:rFonts w:asciiTheme="minorHAnsi" w:eastAsiaTheme="minorEastAsia" w:hAnsiTheme="minorHAnsi" w:cstheme="minorBidi"/>
            <w:b w:val="0"/>
            <w:noProof/>
            <w:lang w:val="de-DE" w:eastAsia="de-DE"/>
          </w:rPr>
          <w:tab/>
        </w:r>
        <w:r w:rsidRPr="00520478">
          <w:rPr>
            <w:rStyle w:val="Hyperlink"/>
            <w:noProof/>
          </w:rPr>
          <w:t>Part Labels</w:t>
        </w:r>
        <w:r>
          <w:rPr>
            <w:noProof/>
            <w:webHidden/>
          </w:rPr>
          <w:tab/>
        </w:r>
        <w:r>
          <w:rPr>
            <w:noProof/>
            <w:webHidden/>
          </w:rPr>
          <w:fldChar w:fldCharType="begin"/>
        </w:r>
        <w:r>
          <w:rPr>
            <w:noProof/>
            <w:webHidden/>
          </w:rPr>
          <w:instrText xml:space="preserve"> PAGEREF _Toc96345222 \h </w:instrText>
        </w:r>
      </w:ins>
      <w:r>
        <w:rPr>
          <w:noProof/>
          <w:webHidden/>
        </w:rPr>
      </w:r>
      <w:r>
        <w:rPr>
          <w:noProof/>
          <w:webHidden/>
        </w:rPr>
        <w:fldChar w:fldCharType="separate"/>
      </w:r>
      <w:ins w:id="65" w:author="Weinert, Matthias (M.)" w:date="2022-02-21T14:07:00Z">
        <w:r>
          <w:rPr>
            <w:noProof/>
            <w:webHidden/>
          </w:rPr>
          <w:t>7</w:t>
        </w:r>
        <w:r>
          <w:rPr>
            <w:noProof/>
            <w:webHidden/>
          </w:rPr>
          <w:fldChar w:fldCharType="end"/>
        </w:r>
        <w:r w:rsidRPr="00520478">
          <w:rPr>
            <w:rStyle w:val="Hyperlink"/>
            <w:noProof/>
          </w:rPr>
          <w:fldChar w:fldCharType="end"/>
        </w:r>
      </w:ins>
    </w:p>
    <w:p w14:paraId="5F7F3D73" w14:textId="084D03ED" w:rsidR="00261D7A" w:rsidRDefault="00261D7A">
      <w:pPr>
        <w:pStyle w:val="Verzeichnis3"/>
        <w:rPr>
          <w:ins w:id="66" w:author="Weinert, Matthias (M.)" w:date="2022-02-21T14:07:00Z"/>
          <w:rFonts w:asciiTheme="minorHAnsi" w:eastAsiaTheme="minorEastAsia" w:hAnsiTheme="minorHAnsi" w:cstheme="minorBidi"/>
          <w:b w:val="0"/>
          <w:noProof/>
          <w:lang w:val="de-DE" w:eastAsia="de-DE"/>
        </w:rPr>
      </w:pPr>
      <w:ins w:id="6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"_Toc96345223"</w:instrText>
        </w:r>
        <w:r w:rsidRPr="00520478">
          <w:rPr>
            <w:rStyle w:val="Hyperlink"/>
            <w:noProof/>
          </w:rPr>
          <w:instrText xml:space="preserve"> </w:instrText>
        </w:r>
        <w:r w:rsidRPr="00520478">
          <w:rPr>
            <w:rStyle w:val="Hyperlink"/>
            <w:noProof/>
          </w:rPr>
          <w:fldChar w:fldCharType="separate"/>
        </w:r>
        <w:r w:rsidRPr="00520478">
          <w:rPr>
            <w:rStyle w:val="Hyperlink"/>
            <w:noProof/>
          </w:rPr>
          <w:t>6.1.2</w:t>
        </w:r>
        <w:r>
          <w:rPr>
            <w:rFonts w:asciiTheme="minorHAnsi" w:eastAsiaTheme="minorEastAsia" w:hAnsiTheme="minorHAnsi" w:cstheme="minorBidi"/>
            <w:b w:val="0"/>
            <w:noProof/>
            <w:lang w:val="de-DE" w:eastAsia="de-DE"/>
          </w:rPr>
          <w:tab/>
        </w:r>
        <w:r w:rsidRPr="00520478">
          <w:rPr>
            <w:rStyle w:val="Hyperlink"/>
            <w:noProof/>
          </w:rPr>
          <w:t>Part Instances</w:t>
        </w:r>
        <w:r>
          <w:rPr>
            <w:noProof/>
            <w:webHidden/>
          </w:rPr>
          <w:tab/>
        </w:r>
        <w:r>
          <w:rPr>
            <w:noProof/>
            <w:webHidden/>
          </w:rPr>
          <w:fldChar w:fldCharType="begin"/>
        </w:r>
        <w:r>
          <w:rPr>
            <w:noProof/>
            <w:webHidden/>
          </w:rPr>
          <w:instrText xml:space="preserve"> PAGEREF _Toc96345223 \h </w:instrText>
        </w:r>
      </w:ins>
      <w:r>
        <w:rPr>
          <w:noProof/>
          <w:webHidden/>
        </w:rPr>
      </w:r>
      <w:r>
        <w:rPr>
          <w:noProof/>
          <w:webHidden/>
        </w:rPr>
        <w:fldChar w:fldCharType="separate"/>
      </w:r>
      <w:ins w:id="68" w:author="Weinert, Matthias (M.)" w:date="2022-02-21T14:07:00Z">
        <w:r>
          <w:rPr>
            <w:noProof/>
            <w:webHidden/>
          </w:rPr>
          <w:t>8</w:t>
        </w:r>
        <w:r>
          <w:rPr>
            <w:noProof/>
            <w:webHidden/>
          </w:rPr>
          <w:fldChar w:fldCharType="end"/>
        </w:r>
        <w:r w:rsidRPr="00520478">
          <w:rPr>
            <w:rStyle w:val="Hyperlink"/>
            <w:noProof/>
          </w:rPr>
          <w:fldChar w:fldCharType="end"/>
        </w:r>
      </w:ins>
    </w:p>
    <w:p w14:paraId="2F654058" w14:textId="37B1270E" w:rsidR="00261D7A" w:rsidRDefault="00261D7A">
      <w:pPr>
        <w:pStyle w:val="Verzeichnis2"/>
        <w:rPr>
          <w:ins w:id="69" w:author="Weinert, Matthias (M.)" w:date="2022-02-21T14:07:00Z"/>
          <w:rFonts w:asciiTheme="minorHAnsi" w:eastAsiaTheme="minorEastAsia" w:hAnsiTheme="minorHAnsi" w:cstheme="minorBidi"/>
          <w:b w:val="0"/>
          <w:noProof/>
          <w:lang w:val="de-DE" w:eastAsia="de-DE"/>
        </w:rPr>
      </w:pPr>
      <w:ins w:id="7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"_Toc96345224"</w:instrText>
        </w:r>
        <w:r w:rsidRPr="00520478">
          <w:rPr>
            <w:rStyle w:val="Hyperlink"/>
            <w:noProof/>
          </w:rPr>
          <w:instrText xml:space="preserve"> </w:instrText>
        </w:r>
        <w:r w:rsidRPr="00520478">
          <w:rPr>
            <w:rStyle w:val="Hyperlink"/>
            <w:noProof/>
          </w:rPr>
          <w:fldChar w:fldCharType="separate"/>
        </w:r>
        <w:r w:rsidRPr="00520478">
          <w:rPr>
            <w:rStyle w:val="Hyperlink"/>
            <w:noProof/>
          </w:rPr>
          <w:t>6.2</w:t>
        </w:r>
        <w:r>
          <w:rPr>
            <w:rFonts w:asciiTheme="minorHAnsi" w:eastAsiaTheme="minorEastAsia" w:hAnsiTheme="minorHAnsi" w:cstheme="minorBidi"/>
            <w:b w:val="0"/>
            <w:noProof/>
            <w:lang w:val="de-DE" w:eastAsia="de-DE"/>
          </w:rPr>
          <w:tab/>
        </w:r>
        <w:r w:rsidRPr="00520478">
          <w:rPr>
            <w:rStyle w:val="Hyperlink"/>
            <w:noProof/>
          </w:rPr>
          <w:t>Properties</w:t>
        </w:r>
        <w:r>
          <w:rPr>
            <w:noProof/>
            <w:webHidden/>
          </w:rPr>
          <w:tab/>
        </w:r>
        <w:r>
          <w:rPr>
            <w:noProof/>
            <w:webHidden/>
          </w:rPr>
          <w:fldChar w:fldCharType="begin"/>
        </w:r>
        <w:r>
          <w:rPr>
            <w:noProof/>
            <w:webHidden/>
          </w:rPr>
          <w:instrText xml:space="preserve"> PAGEREF _Toc96345224 \h </w:instrText>
        </w:r>
      </w:ins>
      <w:r>
        <w:rPr>
          <w:noProof/>
          <w:webHidden/>
        </w:rPr>
      </w:r>
      <w:r>
        <w:rPr>
          <w:noProof/>
          <w:webHidden/>
        </w:rPr>
        <w:fldChar w:fldCharType="separate"/>
      </w:r>
      <w:ins w:id="71" w:author="Weinert, Matthias (M.)" w:date="2022-02-21T14:07:00Z">
        <w:r>
          <w:rPr>
            <w:noProof/>
            <w:webHidden/>
          </w:rPr>
          <w:t>8</w:t>
        </w:r>
        <w:r>
          <w:rPr>
            <w:noProof/>
            <w:webHidden/>
          </w:rPr>
          <w:fldChar w:fldCharType="end"/>
        </w:r>
        <w:r w:rsidRPr="00520478">
          <w:rPr>
            <w:rStyle w:val="Hyperlink"/>
            <w:noProof/>
          </w:rPr>
          <w:fldChar w:fldCharType="end"/>
        </w:r>
      </w:ins>
    </w:p>
    <w:p w14:paraId="5A623919" w14:textId="51F6E754" w:rsidR="00261D7A" w:rsidRDefault="00261D7A">
      <w:pPr>
        <w:pStyle w:val="Verzeichnis2"/>
        <w:rPr>
          <w:ins w:id="72" w:author="Weinert, Matthias (M.)" w:date="2022-02-21T14:07:00Z"/>
          <w:rFonts w:asciiTheme="minorHAnsi" w:eastAsiaTheme="minorEastAsia" w:hAnsiTheme="minorHAnsi" w:cstheme="minorBidi"/>
          <w:b w:val="0"/>
          <w:noProof/>
          <w:lang w:val="de-DE" w:eastAsia="de-DE"/>
        </w:rPr>
      </w:pPr>
      <w:ins w:id="7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"_Toc96345225"</w:instrText>
        </w:r>
        <w:r w:rsidRPr="00520478">
          <w:rPr>
            <w:rStyle w:val="Hyperlink"/>
            <w:noProof/>
          </w:rPr>
          <w:instrText xml:space="preserve"> </w:instrText>
        </w:r>
        <w:r w:rsidRPr="00520478">
          <w:rPr>
            <w:rStyle w:val="Hyperlink"/>
            <w:noProof/>
          </w:rPr>
          <w:fldChar w:fldCharType="separate"/>
        </w:r>
        <w:r w:rsidRPr="00520478">
          <w:rPr>
            <w:rStyle w:val="Hyperlink"/>
            <w:noProof/>
          </w:rPr>
          <w:t>6.3</w:t>
        </w:r>
        <w:r>
          <w:rPr>
            <w:rFonts w:asciiTheme="minorHAnsi" w:eastAsiaTheme="minorEastAsia" w:hAnsiTheme="minorHAnsi" w:cstheme="minorBidi"/>
            <w:b w:val="0"/>
            <w:noProof/>
            <w:lang w:val="de-DE" w:eastAsia="de-DE"/>
          </w:rPr>
          <w:tab/>
        </w:r>
        <w:r w:rsidRPr="00520478">
          <w:rPr>
            <w:rStyle w:val="Hyperlink"/>
            <w:noProof/>
          </w:rPr>
          <w:t>Assemblies</w:t>
        </w:r>
        <w:r>
          <w:rPr>
            <w:noProof/>
            <w:webHidden/>
          </w:rPr>
          <w:tab/>
        </w:r>
        <w:r>
          <w:rPr>
            <w:noProof/>
            <w:webHidden/>
          </w:rPr>
          <w:fldChar w:fldCharType="begin"/>
        </w:r>
        <w:r>
          <w:rPr>
            <w:noProof/>
            <w:webHidden/>
          </w:rPr>
          <w:instrText xml:space="preserve"> PAGEREF _Toc96345225 \h </w:instrText>
        </w:r>
      </w:ins>
      <w:r>
        <w:rPr>
          <w:noProof/>
          <w:webHidden/>
        </w:rPr>
      </w:r>
      <w:r>
        <w:rPr>
          <w:noProof/>
          <w:webHidden/>
        </w:rPr>
        <w:fldChar w:fldCharType="separate"/>
      </w:r>
      <w:ins w:id="74" w:author="Weinert, Matthias (M.)" w:date="2022-02-21T14:07:00Z">
        <w:r>
          <w:rPr>
            <w:noProof/>
            <w:webHidden/>
          </w:rPr>
          <w:t>8</w:t>
        </w:r>
        <w:r>
          <w:rPr>
            <w:noProof/>
            <w:webHidden/>
          </w:rPr>
          <w:fldChar w:fldCharType="end"/>
        </w:r>
        <w:r w:rsidRPr="00520478">
          <w:rPr>
            <w:rStyle w:val="Hyperlink"/>
            <w:noProof/>
          </w:rPr>
          <w:fldChar w:fldCharType="end"/>
        </w:r>
      </w:ins>
    </w:p>
    <w:p w14:paraId="053558B7" w14:textId="76A97DFC" w:rsidR="00261D7A" w:rsidRDefault="00261D7A">
      <w:pPr>
        <w:pStyle w:val="Verzeichnis1"/>
        <w:rPr>
          <w:ins w:id="75" w:author="Weinert, Matthias (M.)" w:date="2022-02-21T14:07:00Z"/>
          <w:rFonts w:asciiTheme="minorHAnsi" w:eastAsiaTheme="minorEastAsia" w:hAnsiTheme="minorHAnsi" w:cstheme="minorBidi"/>
          <w:b w:val="0"/>
          <w:noProof/>
          <w:lang w:val="de-DE" w:eastAsia="de-DE"/>
        </w:rPr>
      </w:pPr>
      <w:ins w:id="7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"_Toc96345226"</w:instrText>
        </w:r>
        <w:r w:rsidRPr="00520478">
          <w:rPr>
            <w:rStyle w:val="Hyperlink"/>
            <w:noProof/>
          </w:rPr>
          <w:instrText xml:space="preserve"> </w:instrText>
        </w:r>
        <w:r w:rsidRPr="00520478">
          <w:rPr>
            <w:rStyle w:val="Hyperlink"/>
            <w:noProof/>
          </w:rPr>
          <w:fldChar w:fldCharType="separate"/>
        </w:r>
        <w:r w:rsidRPr="00520478">
          <w:rPr>
            <w:rStyle w:val="Hyperlink"/>
            <w:noProof/>
          </w:rPr>
          <w:t>7</w:t>
        </w:r>
        <w:r>
          <w:rPr>
            <w:rFonts w:asciiTheme="minorHAnsi" w:eastAsiaTheme="minorEastAsia" w:hAnsiTheme="minorHAnsi" w:cstheme="minorBidi"/>
            <w:b w:val="0"/>
            <w:noProof/>
            <w:lang w:val="de-DE" w:eastAsia="de-DE"/>
          </w:rPr>
          <w:tab/>
        </w:r>
        <w:r w:rsidRPr="00520478">
          <w:rPr>
            <w:rStyle w:val="Hyperlink"/>
            <w:noProof/>
          </w:rPr>
          <w:t>File Structure of χMCF</w:t>
        </w:r>
        <w:r>
          <w:rPr>
            <w:noProof/>
            <w:webHidden/>
          </w:rPr>
          <w:tab/>
        </w:r>
        <w:r>
          <w:rPr>
            <w:noProof/>
            <w:webHidden/>
          </w:rPr>
          <w:fldChar w:fldCharType="begin"/>
        </w:r>
        <w:r>
          <w:rPr>
            <w:noProof/>
            <w:webHidden/>
          </w:rPr>
          <w:instrText xml:space="preserve"> PAGEREF _Toc96345226 \h </w:instrText>
        </w:r>
      </w:ins>
      <w:r>
        <w:rPr>
          <w:noProof/>
          <w:webHidden/>
        </w:rPr>
      </w:r>
      <w:r>
        <w:rPr>
          <w:noProof/>
          <w:webHidden/>
        </w:rPr>
        <w:fldChar w:fldCharType="separate"/>
      </w:r>
      <w:ins w:id="77" w:author="Weinert, Matthias (M.)" w:date="2022-02-21T14:07:00Z">
        <w:r>
          <w:rPr>
            <w:noProof/>
            <w:webHidden/>
          </w:rPr>
          <w:t>9</w:t>
        </w:r>
        <w:r>
          <w:rPr>
            <w:noProof/>
            <w:webHidden/>
          </w:rPr>
          <w:fldChar w:fldCharType="end"/>
        </w:r>
        <w:r w:rsidRPr="00520478">
          <w:rPr>
            <w:rStyle w:val="Hyperlink"/>
            <w:noProof/>
          </w:rPr>
          <w:fldChar w:fldCharType="end"/>
        </w:r>
      </w:ins>
    </w:p>
    <w:p w14:paraId="6A9915C8" w14:textId="7BECBD25" w:rsidR="00261D7A" w:rsidRDefault="00261D7A">
      <w:pPr>
        <w:pStyle w:val="Verzeichnis2"/>
        <w:rPr>
          <w:ins w:id="78" w:author="Weinert, Matthias (M.)" w:date="2022-02-21T14:07:00Z"/>
          <w:rFonts w:asciiTheme="minorHAnsi" w:eastAsiaTheme="minorEastAsia" w:hAnsiTheme="minorHAnsi" w:cstheme="minorBidi"/>
          <w:b w:val="0"/>
          <w:noProof/>
          <w:lang w:val="de-DE" w:eastAsia="de-DE"/>
        </w:rPr>
      </w:pPr>
      <w:ins w:id="7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"_Toc96345227"</w:instrText>
        </w:r>
        <w:r w:rsidRPr="00520478">
          <w:rPr>
            <w:rStyle w:val="Hyperlink"/>
            <w:noProof/>
          </w:rPr>
          <w:instrText xml:space="preserve"> </w:instrText>
        </w:r>
        <w:r w:rsidRPr="00520478">
          <w:rPr>
            <w:rStyle w:val="Hyperlink"/>
            <w:noProof/>
          </w:rPr>
          <w:fldChar w:fldCharType="separate"/>
        </w:r>
        <w:r w:rsidRPr="00520478">
          <w:rPr>
            <w:rStyle w:val="Hyperlink"/>
            <w:noProof/>
          </w:rPr>
          <w:t>7.1</w:t>
        </w:r>
        <w:r>
          <w:rPr>
            <w:rFonts w:asciiTheme="minorHAnsi" w:eastAsiaTheme="minorEastAsia" w:hAnsiTheme="minorHAnsi" w:cstheme="minorBidi"/>
            <w:b w:val="0"/>
            <w:noProof/>
            <w:lang w:val="de-DE" w:eastAsia="de-DE"/>
          </w:rPr>
          <w:tab/>
        </w:r>
        <w:r w:rsidRPr="00520478">
          <w:rPr>
            <w:rStyle w:val="Hyperlink"/>
            <w:noProof/>
          </w:rPr>
          <w:t>Elements containing general information</w:t>
        </w:r>
        <w:r>
          <w:rPr>
            <w:noProof/>
            <w:webHidden/>
          </w:rPr>
          <w:tab/>
        </w:r>
        <w:r>
          <w:rPr>
            <w:noProof/>
            <w:webHidden/>
          </w:rPr>
          <w:fldChar w:fldCharType="begin"/>
        </w:r>
        <w:r>
          <w:rPr>
            <w:noProof/>
            <w:webHidden/>
          </w:rPr>
          <w:instrText xml:space="preserve"> PAGEREF _Toc96345227 \h </w:instrText>
        </w:r>
      </w:ins>
      <w:r>
        <w:rPr>
          <w:noProof/>
          <w:webHidden/>
        </w:rPr>
      </w:r>
      <w:r>
        <w:rPr>
          <w:noProof/>
          <w:webHidden/>
        </w:rPr>
        <w:fldChar w:fldCharType="separate"/>
      </w:r>
      <w:ins w:id="80" w:author="Weinert, Matthias (M.)" w:date="2022-02-21T14:07:00Z">
        <w:r>
          <w:rPr>
            <w:noProof/>
            <w:webHidden/>
          </w:rPr>
          <w:t>9</w:t>
        </w:r>
        <w:r>
          <w:rPr>
            <w:noProof/>
            <w:webHidden/>
          </w:rPr>
          <w:fldChar w:fldCharType="end"/>
        </w:r>
        <w:r w:rsidRPr="00520478">
          <w:rPr>
            <w:rStyle w:val="Hyperlink"/>
            <w:noProof/>
          </w:rPr>
          <w:fldChar w:fldCharType="end"/>
        </w:r>
      </w:ins>
    </w:p>
    <w:p w14:paraId="0DE5876E" w14:textId="5645F065" w:rsidR="00261D7A" w:rsidRDefault="00261D7A">
      <w:pPr>
        <w:pStyle w:val="Verzeichnis3"/>
        <w:rPr>
          <w:ins w:id="81" w:author="Weinert, Matthias (M.)" w:date="2022-02-21T14:07:00Z"/>
          <w:rFonts w:asciiTheme="minorHAnsi" w:eastAsiaTheme="minorEastAsia" w:hAnsiTheme="minorHAnsi" w:cstheme="minorBidi"/>
          <w:b w:val="0"/>
          <w:noProof/>
          <w:lang w:val="de-DE" w:eastAsia="de-DE"/>
        </w:rPr>
      </w:pPr>
      <w:ins w:id="8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"_Toc96345228"</w:instrText>
        </w:r>
        <w:r w:rsidRPr="00520478">
          <w:rPr>
            <w:rStyle w:val="Hyperlink"/>
            <w:noProof/>
          </w:rPr>
          <w:instrText xml:space="preserve"> </w:instrText>
        </w:r>
        <w:r w:rsidRPr="00520478">
          <w:rPr>
            <w:rStyle w:val="Hyperlink"/>
            <w:noProof/>
          </w:rPr>
          <w:fldChar w:fldCharType="separate"/>
        </w:r>
        <w:r w:rsidRPr="00520478">
          <w:rPr>
            <w:rStyle w:val="Hyperlink"/>
            <w:noProof/>
          </w:rPr>
          <w:t>7.1.1</w:t>
        </w:r>
        <w:r>
          <w:rPr>
            <w:rFonts w:asciiTheme="minorHAnsi" w:eastAsiaTheme="minorEastAsia" w:hAnsiTheme="minorHAnsi" w:cstheme="minorBidi"/>
            <w:b w:val="0"/>
            <w:noProof/>
            <w:lang w:val="de-DE" w:eastAsia="de-DE"/>
          </w:rPr>
          <w:tab/>
        </w:r>
        <w:r w:rsidRPr="00520478">
          <w:rPr>
            <w:rStyle w:val="Hyperlink"/>
            <w:noProof/>
          </w:rPr>
          <w:t>Date</w:t>
        </w:r>
        <w:r>
          <w:rPr>
            <w:noProof/>
            <w:webHidden/>
          </w:rPr>
          <w:tab/>
        </w:r>
        <w:r>
          <w:rPr>
            <w:noProof/>
            <w:webHidden/>
          </w:rPr>
          <w:fldChar w:fldCharType="begin"/>
        </w:r>
        <w:r>
          <w:rPr>
            <w:noProof/>
            <w:webHidden/>
          </w:rPr>
          <w:instrText xml:space="preserve"> PAGEREF _Toc96345228 \h </w:instrText>
        </w:r>
      </w:ins>
      <w:r>
        <w:rPr>
          <w:noProof/>
          <w:webHidden/>
        </w:rPr>
      </w:r>
      <w:r>
        <w:rPr>
          <w:noProof/>
          <w:webHidden/>
        </w:rPr>
        <w:fldChar w:fldCharType="separate"/>
      </w:r>
      <w:ins w:id="83" w:author="Weinert, Matthias (M.)" w:date="2022-02-21T14:07:00Z">
        <w:r>
          <w:rPr>
            <w:noProof/>
            <w:webHidden/>
          </w:rPr>
          <w:t>10</w:t>
        </w:r>
        <w:r>
          <w:rPr>
            <w:noProof/>
            <w:webHidden/>
          </w:rPr>
          <w:fldChar w:fldCharType="end"/>
        </w:r>
        <w:r w:rsidRPr="00520478">
          <w:rPr>
            <w:rStyle w:val="Hyperlink"/>
            <w:noProof/>
          </w:rPr>
          <w:fldChar w:fldCharType="end"/>
        </w:r>
      </w:ins>
    </w:p>
    <w:p w14:paraId="39893E69" w14:textId="66A41C2F" w:rsidR="00261D7A" w:rsidRDefault="00261D7A">
      <w:pPr>
        <w:pStyle w:val="Verzeichnis3"/>
        <w:rPr>
          <w:ins w:id="84" w:author="Weinert, Matthias (M.)" w:date="2022-02-21T14:07:00Z"/>
          <w:rFonts w:asciiTheme="minorHAnsi" w:eastAsiaTheme="minorEastAsia" w:hAnsiTheme="minorHAnsi" w:cstheme="minorBidi"/>
          <w:b w:val="0"/>
          <w:noProof/>
          <w:lang w:val="de-DE" w:eastAsia="de-DE"/>
        </w:rPr>
      </w:pPr>
      <w:ins w:id="8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"_Toc96345229"</w:instrText>
        </w:r>
        <w:r w:rsidRPr="00520478">
          <w:rPr>
            <w:rStyle w:val="Hyperlink"/>
            <w:noProof/>
          </w:rPr>
          <w:instrText xml:space="preserve"> </w:instrText>
        </w:r>
        <w:r w:rsidRPr="00520478">
          <w:rPr>
            <w:rStyle w:val="Hyperlink"/>
            <w:noProof/>
          </w:rPr>
          <w:fldChar w:fldCharType="separate"/>
        </w:r>
        <w:r w:rsidRPr="00520478">
          <w:rPr>
            <w:rStyle w:val="Hyperlink"/>
            <w:noProof/>
          </w:rPr>
          <w:t>7.1.2</w:t>
        </w:r>
        <w:r>
          <w:rPr>
            <w:rFonts w:asciiTheme="minorHAnsi" w:eastAsiaTheme="minorEastAsia" w:hAnsiTheme="minorHAnsi" w:cstheme="minorBidi"/>
            <w:b w:val="0"/>
            <w:noProof/>
            <w:lang w:val="de-DE" w:eastAsia="de-DE"/>
          </w:rPr>
          <w:tab/>
        </w:r>
        <w:r w:rsidRPr="00520478">
          <w:rPr>
            <w:rStyle w:val="Hyperlink"/>
            <w:noProof/>
          </w:rPr>
          <w:t>Version</w:t>
        </w:r>
        <w:r>
          <w:rPr>
            <w:noProof/>
            <w:webHidden/>
          </w:rPr>
          <w:tab/>
        </w:r>
        <w:r>
          <w:rPr>
            <w:noProof/>
            <w:webHidden/>
          </w:rPr>
          <w:fldChar w:fldCharType="begin"/>
        </w:r>
        <w:r>
          <w:rPr>
            <w:noProof/>
            <w:webHidden/>
          </w:rPr>
          <w:instrText xml:space="preserve"> PAGEREF _Toc96345229 \h </w:instrText>
        </w:r>
      </w:ins>
      <w:r>
        <w:rPr>
          <w:noProof/>
          <w:webHidden/>
        </w:rPr>
      </w:r>
      <w:r>
        <w:rPr>
          <w:noProof/>
          <w:webHidden/>
        </w:rPr>
        <w:fldChar w:fldCharType="separate"/>
      </w:r>
      <w:ins w:id="86" w:author="Weinert, Matthias (M.)" w:date="2022-02-21T14:07:00Z">
        <w:r>
          <w:rPr>
            <w:noProof/>
            <w:webHidden/>
          </w:rPr>
          <w:t>10</w:t>
        </w:r>
        <w:r>
          <w:rPr>
            <w:noProof/>
            <w:webHidden/>
          </w:rPr>
          <w:fldChar w:fldCharType="end"/>
        </w:r>
        <w:r w:rsidRPr="00520478">
          <w:rPr>
            <w:rStyle w:val="Hyperlink"/>
            <w:noProof/>
          </w:rPr>
          <w:fldChar w:fldCharType="end"/>
        </w:r>
      </w:ins>
    </w:p>
    <w:p w14:paraId="612C0581" w14:textId="4EC092FC" w:rsidR="00261D7A" w:rsidRDefault="00261D7A">
      <w:pPr>
        <w:pStyle w:val="Verzeichnis3"/>
        <w:rPr>
          <w:ins w:id="87" w:author="Weinert, Matthias (M.)" w:date="2022-02-21T14:07:00Z"/>
          <w:rFonts w:asciiTheme="minorHAnsi" w:eastAsiaTheme="minorEastAsia" w:hAnsiTheme="minorHAnsi" w:cstheme="minorBidi"/>
          <w:b w:val="0"/>
          <w:noProof/>
          <w:lang w:val="de-DE" w:eastAsia="de-DE"/>
        </w:rPr>
      </w:pPr>
      <w:ins w:id="8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"_Toc96345230"</w:instrText>
        </w:r>
        <w:r w:rsidRPr="00520478">
          <w:rPr>
            <w:rStyle w:val="Hyperlink"/>
            <w:noProof/>
          </w:rPr>
          <w:instrText xml:space="preserve"> </w:instrText>
        </w:r>
        <w:r w:rsidRPr="00520478">
          <w:rPr>
            <w:rStyle w:val="Hyperlink"/>
            <w:noProof/>
          </w:rPr>
          <w:fldChar w:fldCharType="separate"/>
        </w:r>
        <w:r w:rsidRPr="00520478">
          <w:rPr>
            <w:rStyle w:val="Hyperlink"/>
            <w:noProof/>
          </w:rPr>
          <w:t>7.1.3</w:t>
        </w:r>
        <w:r>
          <w:rPr>
            <w:rFonts w:asciiTheme="minorHAnsi" w:eastAsiaTheme="minorEastAsia" w:hAnsiTheme="minorHAnsi" w:cstheme="minorBidi"/>
            <w:b w:val="0"/>
            <w:noProof/>
            <w:lang w:val="de-DE" w:eastAsia="de-DE"/>
          </w:rPr>
          <w:tab/>
        </w:r>
        <w:r w:rsidRPr="00520478">
          <w:rPr>
            <w:rStyle w:val="Hyperlink"/>
            <w:noProof/>
          </w:rPr>
          <w:t>Unit System</w:t>
        </w:r>
        <w:r>
          <w:rPr>
            <w:noProof/>
            <w:webHidden/>
          </w:rPr>
          <w:tab/>
        </w:r>
        <w:r>
          <w:rPr>
            <w:noProof/>
            <w:webHidden/>
          </w:rPr>
          <w:fldChar w:fldCharType="begin"/>
        </w:r>
        <w:r>
          <w:rPr>
            <w:noProof/>
            <w:webHidden/>
          </w:rPr>
          <w:instrText xml:space="preserve"> PAGEREF _Toc96345230 \h </w:instrText>
        </w:r>
      </w:ins>
      <w:r>
        <w:rPr>
          <w:noProof/>
          <w:webHidden/>
        </w:rPr>
      </w:r>
      <w:r>
        <w:rPr>
          <w:noProof/>
          <w:webHidden/>
        </w:rPr>
        <w:fldChar w:fldCharType="separate"/>
      </w:r>
      <w:ins w:id="89" w:author="Weinert, Matthias (M.)" w:date="2022-02-21T14:07:00Z">
        <w:r>
          <w:rPr>
            <w:noProof/>
            <w:webHidden/>
          </w:rPr>
          <w:t>10</w:t>
        </w:r>
        <w:r>
          <w:rPr>
            <w:noProof/>
            <w:webHidden/>
          </w:rPr>
          <w:fldChar w:fldCharType="end"/>
        </w:r>
        <w:r w:rsidRPr="00520478">
          <w:rPr>
            <w:rStyle w:val="Hyperlink"/>
            <w:noProof/>
          </w:rPr>
          <w:fldChar w:fldCharType="end"/>
        </w:r>
      </w:ins>
    </w:p>
    <w:p w14:paraId="70DC0B04" w14:textId="50878A7E" w:rsidR="00261D7A" w:rsidRDefault="00261D7A">
      <w:pPr>
        <w:pStyle w:val="Verzeichnis2"/>
        <w:rPr>
          <w:ins w:id="90" w:author="Weinert, Matthias (M.)" w:date="2022-02-21T14:07:00Z"/>
          <w:rFonts w:asciiTheme="minorHAnsi" w:eastAsiaTheme="minorEastAsia" w:hAnsiTheme="minorHAnsi" w:cstheme="minorBidi"/>
          <w:b w:val="0"/>
          <w:noProof/>
          <w:lang w:val="de-DE" w:eastAsia="de-DE"/>
        </w:rPr>
      </w:pPr>
      <w:ins w:id="9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"_Toc96345231"</w:instrText>
        </w:r>
        <w:r w:rsidRPr="00520478">
          <w:rPr>
            <w:rStyle w:val="Hyperlink"/>
            <w:noProof/>
          </w:rPr>
          <w:instrText xml:space="preserve"> </w:instrText>
        </w:r>
        <w:r w:rsidRPr="00520478">
          <w:rPr>
            <w:rStyle w:val="Hyperlink"/>
            <w:noProof/>
          </w:rPr>
          <w:fldChar w:fldCharType="separate"/>
        </w:r>
        <w:r w:rsidRPr="00520478">
          <w:rPr>
            <w:rStyle w:val="Hyperlink"/>
            <w:noProof/>
          </w:rPr>
          <w:t>7.2</w:t>
        </w:r>
        <w:r>
          <w:rPr>
            <w:rFonts w:asciiTheme="minorHAnsi" w:eastAsiaTheme="minorEastAsia" w:hAnsiTheme="minorHAnsi" w:cstheme="minorBidi"/>
            <w:b w:val="0"/>
            <w:noProof/>
            <w:lang w:val="de-DE" w:eastAsia="de-DE"/>
          </w:rPr>
          <w:tab/>
        </w:r>
        <w:r w:rsidRPr="00520478">
          <w:rPr>
            <w:rStyle w:val="Hyperlink"/>
            <w:noProof/>
          </w:rPr>
          <w:t>Application, User and Process Specific Data</w:t>
        </w:r>
        <w:r>
          <w:rPr>
            <w:noProof/>
            <w:webHidden/>
          </w:rPr>
          <w:tab/>
        </w:r>
        <w:r>
          <w:rPr>
            <w:noProof/>
            <w:webHidden/>
          </w:rPr>
          <w:fldChar w:fldCharType="begin"/>
        </w:r>
        <w:r>
          <w:rPr>
            <w:noProof/>
            <w:webHidden/>
          </w:rPr>
          <w:instrText xml:space="preserve"> PAGEREF _Toc96345231 \h </w:instrText>
        </w:r>
      </w:ins>
      <w:r>
        <w:rPr>
          <w:noProof/>
          <w:webHidden/>
        </w:rPr>
      </w:r>
      <w:r>
        <w:rPr>
          <w:noProof/>
          <w:webHidden/>
        </w:rPr>
        <w:fldChar w:fldCharType="separate"/>
      </w:r>
      <w:ins w:id="92" w:author="Weinert, Matthias (M.)" w:date="2022-02-21T14:07:00Z">
        <w:r>
          <w:rPr>
            <w:noProof/>
            <w:webHidden/>
          </w:rPr>
          <w:t>11</w:t>
        </w:r>
        <w:r>
          <w:rPr>
            <w:noProof/>
            <w:webHidden/>
          </w:rPr>
          <w:fldChar w:fldCharType="end"/>
        </w:r>
        <w:r w:rsidRPr="00520478">
          <w:rPr>
            <w:rStyle w:val="Hyperlink"/>
            <w:noProof/>
          </w:rPr>
          <w:fldChar w:fldCharType="end"/>
        </w:r>
      </w:ins>
    </w:p>
    <w:p w14:paraId="449F7A89" w14:textId="7F6130A3" w:rsidR="00261D7A" w:rsidRDefault="00261D7A">
      <w:pPr>
        <w:pStyle w:val="Verzeichnis3"/>
        <w:rPr>
          <w:ins w:id="93" w:author="Weinert, Matthias (M.)" w:date="2022-02-21T14:07:00Z"/>
          <w:rFonts w:asciiTheme="minorHAnsi" w:eastAsiaTheme="minorEastAsia" w:hAnsiTheme="minorHAnsi" w:cstheme="minorBidi"/>
          <w:b w:val="0"/>
          <w:noProof/>
          <w:lang w:val="de-DE" w:eastAsia="de-DE"/>
        </w:rPr>
      </w:pPr>
      <w:ins w:id="9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"_Toc96345232"</w:instrText>
        </w:r>
        <w:r w:rsidRPr="00520478">
          <w:rPr>
            <w:rStyle w:val="Hyperlink"/>
            <w:noProof/>
          </w:rPr>
          <w:instrText xml:space="preserve"> </w:instrText>
        </w:r>
        <w:r w:rsidRPr="00520478">
          <w:rPr>
            <w:rStyle w:val="Hyperlink"/>
            <w:noProof/>
          </w:rPr>
          <w:fldChar w:fldCharType="separate"/>
        </w:r>
        <w:r w:rsidRPr="00520478">
          <w:rPr>
            <w:rStyle w:val="Hyperlink"/>
            <w:noProof/>
          </w:rPr>
          <w:t>7.2.1</w:t>
        </w:r>
        <w:r>
          <w:rPr>
            <w:rFonts w:asciiTheme="minorHAnsi" w:eastAsiaTheme="minorEastAsia" w:hAnsiTheme="minorHAnsi" w:cstheme="minorBidi"/>
            <w:b w:val="0"/>
            <w:noProof/>
            <w:lang w:val="de-DE" w:eastAsia="de-DE"/>
          </w:rPr>
          <w:tab/>
        </w:r>
        <w:r w:rsidRPr="00520478">
          <w:rPr>
            <w:rStyle w:val="Hyperlink"/>
            <w:noProof/>
          </w:rPr>
          <w:t xml:space="preserve">User Specific Data </w:t>
        </w:r>
        <w:r w:rsidRPr="00520478">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_Toc96345232 \h </w:instrText>
        </w:r>
      </w:ins>
      <w:r>
        <w:rPr>
          <w:noProof/>
          <w:webHidden/>
        </w:rPr>
      </w:r>
      <w:r>
        <w:rPr>
          <w:noProof/>
          <w:webHidden/>
        </w:rPr>
        <w:fldChar w:fldCharType="separate"/>
      </w:r>
      <w:ins w:id="95" w:author="Weinert, Matthias (M.)" w:date="2022-02-21T14:07:00Z">
        <w:r>
          <w:rPr>
            <w:noProof/>
            <w:webHidden/>
          </w:rPr>
          <w:t>11</w:t>
        </w:r>
        <w:r>
          <w:rPr>
            <w:noProof/>
            <w:webHidden/>
          </w:rPr>
          <w:fldChar w:fldCharType="end"/>
        </w:r>
        <w:r w:rsidRPr="00520478">
          <w:rPr>
            <w:rStyle w:val="Hyperlink"/>
            <w:noProof/>
          </w:rPr>
          <w:fldChar w:fldCharType="end"/>
        </w:r>
      </w:ins>
    </w:p>
    <w:p w14:paraId="352CAAC5" w14:textId="7D661E7F" w:rsidR="00261D7A" w:rsidRDefault="00261D7A">
      <w:pPr>
        <w:pStyle w:val="Verzeichnis3"/>
        <w:rPr>
          <w:ins w:id="96" w:author="Weinert, Matthias (M.)" w:date="2022-02-21T14:07:00Z"/>
          <w:rFonts w:asciiTheme="minorHAnsi" w:eastAsiaTheme="minorEastAsia" w:hAnsiTheme="minorHAnsi" w:cstheme="minorBidi"/>
          <w:b w:val="0"/>
          <w:noProof/>
          <w:lang w:val="de-DE" w:eastAsia="de-DE"/>
        </w:rPr>
      </w:pPr>
      <w:ins w:id="9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"_Toc96345233"</w:instrText>
        </w:r>
        <w:r w:rsidRPr="00520478">
          <w:rPr>
            <w:rStyle w:val="Hyperlink"/>
            <w:noProof/>
          </w:rPr>
          <w:instrText xml:space="preserve"> </w:instrText>
        </w:r>
        <w:r w:rsidRPr="00520478">
          <w:rPr>
            <w:rStyle w:val="Hyperlink"/>
            <w:noProof/>
          </w:rPr>
          <w:fldChar w:fldCharType="separate"/>
        </w:r>
        <w:r w:rsidRPr="00520478">
          <w:rPr>
            <w:rStyle w:val="Hyperlink"/>
            <w:noProof/>
          </w:rPr>
          <w:t>7.2.2</w:t>
        </w:r>
        <w:r>
          <w:rPr>
            <w:rFonts w:asciiTheme="minorHAnsi" w:eastAsiaTheme="minorEastAsia" w:hAnsiTheme="minorHAnsi" w:cstheme="minorBidi"/>
            <w:b w:val="0"/>
            <w:noProof/>
            <w:lang w:val="de-DE" w:eastAsia="de-DE"/>
          </w:rPr>
          <w:tab/>
        </w:r>
        <w:r w:rsidRPr="00520478">
          <w:rPr>
            <w:rStyle w:val="Hyperlink"/>
            <w:noProof/>
          </w:rPr>
          <w:t xml:space="preserve">Finite Element Specific Data </w:t>
        </w:r>
        <w:r w:rsidRPr="00520478">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_Toc96345233 \h </w:instrText>
        </w:r>
      </w:ins>
      <w:r>
        <w:rPr>
          <w:noProof/>
          <w:webHidden/>
        </w:rPr>
      </w:r>
      <w:r>
        <w:rPr>
          <w:noProof/>
          <w:webHidden/>
        </w:rPr>
        <w:fldChar w:fldCharType="separate"/>
      </w:r>
      <w:ins w:id="98" w:author="Weinert, Matthias (M.)" w:date="2022-02-21T14:07:00Z">
        <w:r>
          <w:rPr>
            <w:noProof/>
            <w:webHidden/>
          </w:rPr>
          <w:t>12</w:t>
        </w:r>
        <w:r>
          <w:rPr>
            <w:noProof/>
            <w:webHidden/>
          </w:rPr>
          <w:fldChar w:fldCharType="end"/>
        </w:r>
        <w:r w:rsidRPr="00520478">
          <w:rPr>
            <w:rStyle w:val="Hyperlink"/>
            <w:noProof/>
          </w:rPr>
          <w:fldChar w:fldCharType="end"/>
        </w:r>
      </w:ins>
    </w:p>
    <w:p w14:paraId="0DA0089C" w14:textId="7BD9E4B6" w:rsidR="00261D7A" w:rsidRDefault="00261D7A">
      <w:pPr>
        <w:pStyle w:val="Verzeichnis2"/>
        <w:rPr>
          <w:ins w:id="99" w:author="Weinert, Matthias (M.)" w:date="2022-02-21T14:07:00Z"/>
          <w:rFonts w:asciiTheme="minorHAnsi" w:eastAsiaTheme="minorEastAsia" w:hAnsiTheme="minorHAnsi" w:cstheme="minorBidi"/>
          <w:b w:val="0"/>
          <w:noProof/>
          <w:lang w:val="de-DE" w:eastAsia="de-DE"/>
        </w:rPr>
      </w:pPr>
      <w:ins w:id="10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"_Toc96345234"</w:instrText>
        </w:r>
        <w:r w:rsidRPr="00520478">
          <w:rPr>
            <w:rStyle w:val="Hyperlink"/>
            <w:noProof/>
          </w:rPr>
          <w:instrText xml:space="preserve"> </w:instrText>
        </w:r>
        <w:r w:rsidRPr="00520478">
          <w:rPr>
            <w:rStyle w:val="Hyperlink"/>
            <w:noProof/>
          </w:rPr>
          <w:fldChar w:fldCharType="separate"/>
        </w:r>
        <w:r w:rsidRPr="00520478">
          <w:rPr>
            <w:rStyle w:val="Hyperlink"/>
            <w:noProof/>
          </w:rPr>
          <w:t>7.3</w:t>
        </w:r>
        <w:r>
          <w:rPr>
            <w:rFonts w:asciiTheme="minorHAnsi" w:eastAsiaTheme="minorEastAsia" w:hAnsiTheme="minorHAnsi" w:cstheme="minorBidi"/>
            <w:b w:val="0"/>
            <w:noProof/>
            <w:lang w:val="de-DE" w:eastAsia="de-DE"/>
          </w:rPr>
          <w:tab/>
        </w:r>
        <w:r w:rsidRPr="00520478">
          <w:rPr>
            <w:rStyle w:val="Hyperlink"/>
            <w:noProof/>
          </w:rPr>
          <w:t xml:space="preserve">Connection Data </w:t>
        </w:r>
        <w:r w:rsidRPr="00520478">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_Toc96345234 \h </w:instrText>
        </w:r>
      </w:ins>
      <w:r>
        <w:rPr>
          <w:noProof/>
          <w:webHidden/>
        </w:rPr>
      </w:r>
      <w:r>
        <w:rPr>
          <w:noProof/>
          <w:webHidden/>
        </w:rPr>
        <w:fldChar w:fldCharType="separate"/>
      </w:r>
      <w:ins w:id="101" w:author="Weinert, Matthias (M.)" w:date="2022-02-21T14:07:00Z">
        <w:r>
          <w:rPr>
            <w:noProof/>
            <w:webHidden/>
          </w:rPr>
          <w:t>15</w:t>
        </w:r>
        <w:r>
          <w:rPr>
            <w:noProof/>
            <w:webHidden/>
          </w:rPr>
          <w:fldChar w:fldCharType="end"/>
        </w:r>
        <w:r w:rsidRPr="00520478">
          <w:rPr>
            <w:rStyle w:val="Hyperlink"/>
            <w:noProof/>
          </w:rPr>
          <w:fldChar w:fldCharType="end"/>
        </w:r>
      </w:ins>
    </w:p>
    <w:p w14:paraId="4F76EF42" w14:textId="4DAAE03A" w:rsidR="00261D7A" w:rsidRDefault="00261D7A">
      <w:pPr>
        <w:pStyle w:val="Verzeichnis3"/>
        <w:rPr>
          <w:ins w:id="102" w:author="Weinert, Matthias (M.)" w:date="2022-02-21T14:07:00Z"/>
          <w:rFonts w:asciiTheme="minorHAnsi" w:eastAsiaTheme="minorEastAsia" w:hAnsiTheme="minorHAnsi" w:cstheme="minorBidi"/>
          <w:b w:val="0"/>
          <w:noProof/>
          <w:lang w:val="de-DE" w:eastAsia="de-DE"/>
        </w:rPr>
      </w:pPr>
      <w:ins w:id="10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"_Toc96345235"</w:instrText>
        </w:r>
        <w:r w:rsidRPr="00520478">
          <w:rPr>
            <w:rStyle w:val="Hyperlink"/>
            <w:noProof/>
          </w:rPr>
          <w:instrText xml:space="preserve"> </w:instrText>
        </w:r>
        <w:r w:rsidRPr="00520478">
          <w:rPr>
            <w:rStyle w:val="Hyperlink"/>
            <w:noProof/>
          </w:rPr>
          <w:fldChar w:fldCharType="separate"/>
        </w:r>
        <w:r w:rsidRPr="00520478">
          <w:rPr>
            <w:rStyle w:val="Hyperlink"/>
            <w:noProof/>
          </w:rPr>
          <w:t>7.3.1</w:t>
        </w:r>
        <w:r>
          <w:rPr>
            <w:rFonts w:asciiTheme="minorHAnsi" w:eastAsiaTheme="minorEastAsia" w:hAnsiTheme="minorHAnsi" w:cstheme="minorBidi"/>
            <w:b w:val="0"/>
            <w:noProof/>
            <w:lang w:val="de-DE" w:eastAsia="de-DE"/>
          </w:rPr>
          <w:tab/>
        </w:r>
        <w:r w:rsidRPr="00520478">
          <w:rPr>
            <w:rStyle w:val="Hyperlink"/>
            <w:noProof/>
          </w:rPr>
          <w:t>Connected Objects</w:t>
        </w:r>
        <w:r>
          <w:rPr>
            <w:noProof/>
            <w:webHidden/>
          </w:rPr>
          <w:tab/>
        </w:r>
        <w:r>
          <w:rPr>
            <w:noProof/>
            <w:webHidden/>
          </w:rPr>
          <w:fldChar w:fldCharType="begin"/>
        </w:r>
        <w:r>
          <w:rPr>
            <w:noProof/>
            <w:webHidden/>
          </w:rPr>
          <w:instrText xml:space="preserve"> PAGEREF _Toc96345235 \h </w:instrText>
        </w:r>
      </w:ins>
      <w:r>
        <w:rPr>
          <w:noProof/>
          <w:webHidden/>
        </w:rPr>
      </w:r>
      <w:r>
        <w:rPr>
          <w:noProof/>
          <w:webHidden/>
        </w:rPr>
        <w:fldChar w:fldCharType="separate"/>
      </w:r>
      <w:ins w:id="104" w:author="Weinert, Matthias (M.)" w:date="2022-02-21T14:07:00Z">
        <w:r>
          <w:rPr>
            <w:noProof/>
            <w:webHidden/>
          </w:rPr>
          <w:t>15</w:t>
        </w:r>
        <w:r>
          <w:rPr>
            <w:noProof/>
            <w:webHidden/>
          </w:rPr>
          <w:fldChar w:fldCharType="end"/>
        </w:r>
        <w:r w:rsidRPr="00520478">
          <w:rPr>
            <w:rStyle w:val="Hyperlink"/>
            <w:noProof/>
          </w:rPr>
          <w:fldChar w:fldCharType="end"/>
        </w:r>
      </w:ins>
    </w:p>
    <w:p w14:paraId="20C5A5B9" w14:textId="05D85B8A" w:rsidR="00261D7A" w:rsidRDefault="00261D7A">
      <w:pPr>
        <w:pStyle w:val="Verzeichnis3"/>
        <w:rPr>
          <w:ins w:id="105" w:author="Weinert, Matthias (M.)" w:date="2022-02-21T14:07:00Z"/>
          <w:rFonts w:asciiTheme="minorHAnsi" w:eastAsiaTheme="minorEastAsia" w:hAnsiTheme="minorHAnsi" w:cstheme="minorBidi"/>
          <w:b w:val="0"/>
          <w:noProof/>
          <w:lang w:val="de-DE" w:eastAsia="de-DE"/>
        </w:rPr>
      </w:pPr>
      <w:ins w:id="10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"_Toc96345236"</w:instrText>
        </w:r>
        <w:r w:rsidRPr="00520478">
          <w:rPr>
            <w:rStyle w:val="Hyperlink"/>
            <w:noProof/>
          </w:rPr>
          <w:instrText xml:space="preserve"> </w:instrText>
        </w:r>
        <w:r w:rsidRPr="00520478">
          <w:rPr>
            <w:rStyle w:val="Hyperlink"/>
            <w:noProof/>
          </w:rPr>
          <w:fldChar w:fldCharType="separate"/>
        </w:r>
        <w:r w:rsidRPr="00520478">
          <w:rPr>
            <w:rStyle w:val="Hyperlink"/>
            <w:noProof/>
          </w:rPr>
          <w:t>7.3.2</w:t>
        </w:r>
        <w:r>
          <w:rPr>
            <w:rFonts w:asciiTheme="minorHAnsi" w:eastAsiaTheme="minorEastAsia" w:hAnsiTheme="minorHAnsi" w:cstheme="minorBidi"/>
            <w:b w:val="0"/>
            <w:noProof/>
            <w:lang w:val="de-DE" w:eastAsia="de-DE"/>
          </w:rPr>
          <w:tab/>
        </w:r>
        <w:r w:rsidRPr="00520478">
          <w:rPr>
            <w:rStyle w:val="Hyperlink"/>
            <w:noProof/>
          </w:rPr>
          <w:t>Contacts and Friction</w:t>
        </w:r>
        <w:r>
          <w:rPr>
            <w:noProof/>
            <w:webHidden/>
          </w:rPr>
          <w:tab/>
        </w:r>
        <w:r>
          <w:rPr>
            <w:noProof/>
            <w:webHidden/>
          </w:rPr>
          <w:fldChar w:fldCharType="begin"/>
        </w:r>
        <w:r>
          <w:rPr>
            <w:noProof/>
            <w:webHidden/>
          </w:rPr>
          <w:instrText xml:space="preserve"> PAGEREF _Toc96345236 \h </w:instrText>
        </w:r>
      </w:ins>
      <w:r>
        <w:rPr>
          <w:noProof/>
          <w:webHidden/>
        </w:rPr>
      </w:r>
      <w:r>
        <w:rPr>
          <w:noProof/>
          <w:webHidden/>
        </w:rPr>
        <w:fldChar w:fldCharType="separate"/>
      </w:r>
      <w:ins w:id="107" w:author="Weinert, Matthias (M.)" w:date="2022-02-21T14:07:00Z">
        <w:r>
          <w:rPr>
            <w:noProof/>
            <w:webHidden/>
          </w:rPr>
          <w:t>21</w:t>
        </w:r>
        <w:r>
          <w:rPr>
            <w:noProof/>
            <w:webHidden/>
          </w:rPr>
          <w:fldChar w:fldCharType="end"/>
        </w:r>
        <w:r w:rsidRPr="00520478">
          <w:rPr>
            <w:rStyle w:val="Hyperlink"/>
            <w:noProof/>
          </w:rPr>
          <w:fldChar w:fldCharType="end"/>
        </w:r>
      </w:ins>
    </w:p>
    <w:p w14:paraId="59736F84" w14:textId="0CFB21F9" w:rsidR="00261D7A" w:rsidRDefault="00261D7A">
      <w:pPr>
        <w:pStyle w:val="Verzeichnis3"/>
        <w:rPr>
          <w:ins w:id="108" w:author="Weinert, Matthias (M.)" w:date="2022-02-21T14:07:00Z"/>
          <w:rFonts w:asciiTheme="minorHAnsi" w:eastAsiaTheme="minorEastAsia" w:hAnsiTheme="minorHAnsi" w:cstheme="minorBidi"/>
          <w:b w:val="0"/>
          <w:noProof/>
          <w:lang w:val="de-DE" w:eastAsia="de-DE"/>
        </w:rPr>
      </w:pPr>
      <w:ins w:id="10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"_Toc96345237"</w:instrText>
        </w:r>
        <w:r w:rsidRPr="00520478">
          <w:rPr>
            <w:rStyle w:val="Hyperlink"/>
            <w:noProof/>
          </w:rPr>
          <w:instrText xml:space="preserve"> </w:instrText>
        </w:r>
        <w:r w:rsidRPr="00520478">
          <w:rPr>
            <w:rStyle w:val="Hyperlink"/>
            <w:noProof/>
          </w:rPr>
          <w:fldChar w:fldCharType="separate"/>
        </w:r>
        <w:r w:rsidRPr="00520478">
          <w:rPr>
            <w:rStyle w:val="Hyperlink"/>
            <w:noProof/>
          </w:rPr>
          <w:t>7.3.3</w:t>
        </w:r>
        <w:r>
          <w:rPr>
            <w:rFonts w:asciiTheme="minorHAnsi" w:eastAsiaTheme="minorEastAsia" w:hAnsiTheme="minorHAnsi" w:cstheme="minorBidi"/>
            <w:b w:val="0"/>
            <w:noProof/>
            <w:lang w:val="de-DE" w:eastAsia="de-DE"/>
          </w:rPr>
          <w:tab/>
        </w:r>
        <w:r w:rsidRPr="00520478">
          <w:rPr>
            <w:rStyle w:val="Hyperlink"/>
            <w:noProof/>
          </w:rPr>
          <w:t>Joints</w:t>
        </w:r>
        <w:r>
          <w:rPr>
            <w:noProof/>
            <w:webHidden/>
          </w:rPr>
          <w:tab/>
        </w:r>
        <w:r>
          <w:rPr>
            <w:noProof/>
            <w:webHidden/>
          </w:rPr>
          <w:fldChar w:fldCharType="begin"/>
        </w:r>
        <w:r>
          <w:rPr>
            <w:noProof/>
            <w:webHidden/>
          </w:rPr>
          <w:instrText xml:space="preserve"> PAGEREF _Toc96345237 \h </w:instrText>
        </w:r>
      </w:ins>
      <w:r>
        <w:rPr>
          <w:noProof/>
          <w:webHidden/>
        </w:rPr>
      </w:r>
      <w:r>
        <w:rPr>
          <w:noProof/>
          <w:webHidden/>
        </w:rPr>
        <w:fldChar w:fldCharType="separate"/>
      </w:r>
      <w:ins w:id="110" w:author="Weinert, Matthias (M.)" w:date="2022-02-21T14:07:00Z">
        <w:r>
          <w:rPr>
            <w:noProof/>
            <w:webHidden/>
          </w:rPr>
          <w:t>23</w:t>
        </w:r>
        <w:r>
          <w:rPr>
            <w:noProof/>
            <w:webHidden/>
          </w:rPr>
          <w:fldChar w:fldCharType="end"/>
        </w:r>
        <w:r w:rsidRPr="00520478">
          <w:rPr>
            <w:rStyle w:val="Hyperlink"/>
            <w:noProof/>
          </w:rPr>
          <w:fldChar w:fldCharType="end"/>
        </w:r>
      </w:ins>
    </w:p>
    <w:p w14:paraId="3C89F578" w14:textId="6A515FF4" w:rsidR="00261D7A" w:rsidRDefault="00261D7A">
      <w:pPr>
        <w:pStyle w:val="Verzeichnis2"/>
        <w:rPr>
          <w:ins w:id="111" w:author="Weinert, Matthias (M.)" w:date="2022-02-21T14:07:00Z"/>
          <w:rFonts w:asciiTheme="minorHAnsi" w:eastAsiaTheme="minorEastAsia" w:hAnsiTheme="minorHAnsi" w:cstheme="minorBidi"/>
          <w:b w:val="0"/>
          <w:noProof/>
          <w:lang w:val="de-DE" w:eastAsia="de-DE"/>
        </w:rPr>
      </w:pPr>
      <w:ins w:id="11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"_Toc96345238"</w:instrText>
        </w:r>
        <w:r w:rsidRPr="00520478">
          <w:rPr>
            <w:rStyle w:val="Hyperlink"/>
            <w:noProof/>
          </w:rPr>
          <w:instrText xml:space="preserve"> </w:instrText>
        </w:r>
        <w:r w:rsidRPr="00520478">
          <w:rPr>
            <w:rStyle w:val="Hyperlink"/>
            <w:noProof/>
          </w:rPr>
          <w:fldChar w:fldCharType="separate"/>
        </w:r>
        <w:r w:rsidRPr="00520478">
          <w:rPr>
            <w:rStyle w:val="Hyperlink"/>
            <w:noProof/>
          </w:rPr>
          <w:t>7.4</w:t>
        </w:r>
        <w:r>
          <w:rPr>
            <w:rFonts w:asciiTheme="minorHAnsi" w:eastAsiaTheme="minorEastAsia" w:hAnsiTheme="minorHAnsi" w:cstheme="minorBidi"/>
            <w:b w:val="0"/>
            <w:noProof/>
            <w:lang w:val="de-DE" w:eastAsia="de-DE"/>
          </w:rPr>
          <w:tab/>
        </w:r>
        <w:r w:rsidRPr="00520478">
          <w:rPr>
            <w:rStyle w:val="Hyperlink"/>
            <w:noProof/>
          </w:rPr>
          <w:t>A Minimalistic Example of a χMCF file</w:t>
        </w:r>
        <w:r>
          <w:rPr>
            <w:noProof/>
            <w:webHidden/>
          </w:rPr>
          <w:tab/>
        </w:r>
        <w:r>
          <w:rPr>
            <w:noProof/>
            <w:webHidden/>
          </w:rPr>
          <w:fldChar w:fldCharType="begin"/>
        </w:r>
        <w:r>
          <w:rPr>
            <w:noProof/>
            <w:webHidden/>
          </w:rPr>
          <w:instrText xml:space="preserve"> PAGEREF _Toc96345238 \h </w:instrText>
        </w:r>
      </w:ins>
      <w:r>
        <w:rPr>
          <w:noProof/>
          <w:webHidden/>
        </w:rPr>
      </w:r>
      <w:r>
        <w:rPr>
          <w:noProof/>
          <w:webHidden/>
        </w:rPr>
        <w:fldChar w:fldCharType="separate"/>
      </w:r>
      <w:ins w:id="113" w:author="Weinert, Matthias (M.)" w:date="2022-02-21T14:07:00Z">
        <w:r>
          <w:rPr>
            <w:noProof/>
            <w:webHidden/>
          </w:rPr>
          <w:t>23</w:t>
        </w:r>
        <w:r>
          <w:rPr>
            <w:noProof/>
            <w:webHidden/>
          </w:rPr>
          <w:fldChar w:fldCharType="end"/>
        </w:r>
        <w:r w:rsidRPr="00520478">
          <w:rPr>
            <w:rStyle w:val="Hyperlink"/>
            <w:noProof/>
          </w:rPr>
          <w:fldChar w:fldCharType="end"/>
        </w:r>
      </w:ins>
    </w:p>
    <w:p w14:paraId="139AC042" w14:textId="6CF7A4DB" w:rsidR="00261D7A" w:rsidRDefault="00261D7A">
      <w:pPr>
        <w:pStyle w:val="Verzeichnis2"/>
        <w:rPr>
          <w:ins w:id="114" w:author="Weinert, Matthias (M.)" w:date="2022-02-21T14:07:00Z"/>
          <w:rFonts w:asciiTheme="minorHAnsi" w:eastAsiaTheme="minorEastAsia" w:hAnsiTheme="minorHAnsi" w:cstheme="minorBidi"/>
          <w:b w:val="0"/>
          <w:noProof/>
          <w:lang w:val="de-DE" w:eastAsia="de-DE"/>
        </w:rPr>
      </w:pPr>
      <w:ins w:id="11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"_Toc96345239"</w:instrText>
        </w:r>
        <w:r w:rsidRPr="00520478">
          <w:rPr>
            <w:rStyle w:val="Hyperlink"/>
            <w:noProof/>
          </w:rPr>
          <w:instrText xml:space="preserve"> </w:instrText>
        </w:r>
        <w:r w:rsidRPr="00520478">
          <w:rPr>
            <w:rStyle w:val="Hyperlink"/>
            <w:noProof/>
          </w:rPr>
          <w:fldChar w:fldCharType="separate"/>
        </w:r>
        <w:r w:rsidRPr="00520478">
          <w:rPr>
            <w:rStyle w:val="Hyperlink"/>
            <w:noProof/>
          </w:rPr>
          <w:t>7.5</w:t>
        </w:r>
        <w:r>
          <w:rPr>
            <w:rFonts w:asciiTheme="minorHAnsi" w:eastAsiaTheme="minorEastAsia" w:hAnsiTheme="minorHAnsi" w:cstheme="minorBidi"/>
            <w:b w:val="0"/>
            <w:noProof/>
            <w:lang w:val="de-DE" w:eastAsia="de-DE"/>
          </w:rPr>
          <w:tab/>
        </w:r>
        <w:r w:rsidRPr="00520478">
          <w:rPr>
            <w:rStyle w:val="Hyperlink"/>
            <w:noProof/>
          </w:rPr>
          <w:t>XML Schema Definition</w:t>
        </w:r>
        <w:r>
          <w:rPr>
            <w:noProof/>
            <w:webHidden/>
          </w:rPr>
          <w:tab/>
        </w:r>
        <w:r>
          <w:rPr>
            <w:noProof/>
            <w:webHidden/>
          </w:rPr>
          <w:fldChar w:fldCharType="begin"/>
        </w:r>
        <w:r>
          <w:rPr>
            <w:noProof/>
            <w:webHidden/>
          </w:rPr>
          <w:instrText xml:space="preserve"> PAGEREF _Toc96345239 \h </w:instrText>
        </w:r>
      </w:ins>
      <w:r>
        <w:rPr>
          <w:noProof/>
          <w:webHidden/>
        </w:rPr>
      </w:r>
      <w:r>
        <w:rPr>
          <w:noProof/>
          <w:webHidden/>
        </w:rPr>
        <w:fldChar w:fldCharType="separate"/>
      </w:r>
      <w:ins w:id="116" w:author="Weinert, Matthias (M.)" w:date="2022-02-21T14:07:00Z">
        <w:r>
          <w:rPr>
            <w:noProof/>
            <w:webHidden/>
          </w:rPr>
          <w:t>24</w:t>
        </w:r>
        <w:r>
          <w:rPr>
            <w:noProof/>
            <w:webHidden/>
          </w:rPr>
          <w:fldChar w:fldCharType="end"/>
        </w:r>
        <w:r w:rsidRPr="00520478">
          <w:rPr>
            <w:rStyle w:val="Hyperlink"/>
            <w:noProof/>
          </w:rPr>
          <w:fldChar w:fldCharType="end"/>
        </w:r>
      </w:ins>
    </w:p>
    <w:p w14:paraId="32CE5847" w14:textId="0A984EE4" w:rsidR="00261D7A" w:rsidRDefault="00261D7A">
      <w:pPr>
        <w:pStyle w:val="Verzeichnis1"/>
        <w:rPr>
          <w:ins w:id="117" w:author="Weinert, Matthias (M.)" w:date="2022-02-21T14:07:00Z"/>
          <w:rFonts w:asciiTheme="minorHAnsi" w:eastAsiaTheme="minorEastAsia" w:hAnsiTheme="minorHAnsi" w:cstheme="minorBidi"/>
          <w:b w:val="0"/>
          <w:noProof/>
          <w:lang w:val="de-DE" w:eastAsia="de-DE"/>
        </w:rPr>
      </w:pPr>
      <w:ins w:id="11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"_Toc96345240"</w:instrText>
        </w:r>
        <w:r w:rsidRPr="00520478">
          <w:rPr>
            <w:rStyle w:val="Hyperlink"/>
            <w:noProof/>
          </w:rPr>
          <w:instrText xml:space="preserve"> </w:instrText>
        </w:r>
        <w:r w:rsidRPr="00520478">
          <w:rPr>
            <w:rStyle w:val="Hyperlink"/>
            <w:noProof/>
          </w:rPr>
          <w:fldChar w:fldCharType="separate"/>
        </w:r>
        <w:r w:rsidRPr="00520478">
          <w:rPr>
            <w:rStyle w:val="Hyperlink"/>
            <w:noProof/>
          </w:rPr>
          <w:t>8</w:t>
        </w:r>
        <w:r>
          <w:rPr>
            <w:rFonts w:asciiTheme="minorHAnsi" w:eastAsiaTheme="minorEastAsia" w:hAnsiTheme="minorHAnsi" w:cstheme="minorBidi"/>
            <w:b w:val="0"/>
            <w:noProof/>
            <w:lang w:val="de-DE" w:eastAsia="de-DE"/>
          </w:rPr>
          <w:tab/>
        </w:r>
        <w:r w:rsidRPr="00520478">
          <w:rPr>
            <w:rStyle w:val="Hyperlink"/>
            <w:noProof/>
          </w:rPr>
          <w:t>Data Common to any Connection</w:t>
        </w:r>
        <w:r>
          <w:rPr>
            <w:noProof/>
            <w:webHidden/>
          </w:rPr>
          <w:tab/>
        </w:r>
        <w:r>
          <w:rPr>
            <w:noProof/>
            <w:webHidden/>
          </w:rPr>
          <w:fldChar w:fldCharType="begin"/>
        </w:r>
        <w:r>
          <w:rPr>
            <w:noProof/>
            <w:webHidden/>
          </w:rPr>
          <w:instrText xml:space="preserve"> PAGEREF _Toc96345240 \h </w:instrText>
        </w:r>
      </w:ins>
      <w:r>
        <w:rPr>
          <w:noProof/>
          <w:webHidden/>
        </w:rPr>
      </w:r>
      <w:r>
        <w:rPr>
          <w:noProof/>
          <w:webHidden/>
        </w:rPr>
        <w:fldChar w:fldCharType="separate"/>
      </w:r>
      <w:ins w:id="119" w:author="Weinert, Matthias (M.)" w:date="2022-02-21T14:07:00Z">
        <w:r>
          <w:rPr>
            <w:noProof/>
            <w:webHidden/>
          </w:rPr>
          <w:t>24</w:t>
        </w:r>
        <w:r>
          <w:rPr>
            <w:noProof/>
            <w:webHidden/>
          </w:rPr>
          <w:fldChar w:fldCharType="end"/>
        </w:r>
        <w:r w:rsidRPr="00520478">
          <w:rPr>
            <w:rStyle w:val="Hyperlink"/>
            <w:noProof/>
          </w:rPr>
          <w:fldChar w:fldCharType="end"/>
        </w:r>
      </w:ins>
    </w:p>
    <w:p w14:paraId="311D6D64" w14:textId="779ACD53" w:rsidR="00261D7A" w:rsidRDefault="00261D7A">
      <w:pPr>
        <w:pStyle w:val="Verzeichnis2"/>
        <w:rPr>
          <w:ins w:id="120" w:author="Weinert, Matthias (M.)" w:date="2022-02-21T14:07:00Z"/>
          <w:rFonts w:asciiTheme="minorHAnsi" w:eastAsiaTheme="minorEastAsia" w:hAnsiTheme="minorHAnsi" w:cstheme="minorBidi"/>
          <w:b w:val="0"/>
          <w:noProof/>
          <w:lang w:val="de-DE" w:eastAsia="de-DE"/>
        </w:rPr>
      </w:pPr>
      <w:ins w:id="12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"_Toc96345241"</w:instrText>
        </w:r>
        <w:r w:rsidRPr="00520478">
          <w:rPr>
            <w:rStyle w:val="Hyperlink"/>
            <w:noProof/>
          </w:rPr>
          <w:instrText xml:space="preserve"> </w:instrText>
        </w:r>
        <w:r w:rsidRPr="00520478">
          <w:rPr>
            <w:rStyle w:val="Hyperlink"/>
            <w:noProof/>
          </w:rPr>
          <w:fldChar w:fldCharType="separate"/>
        </w:r>
        <w:r w:rsidRPr="00520478">
          <w:rPr>
            <w:rStyle w:val="Hyperlink"/>
            <w:noProof/>
          </w:rPr>
          <w:t>8.1</w:t>
        </w:r>
        <w:r>
          <w:rPr>
            <w:rFonts w:asciiTheme="minorHAnsi" w:eastAsiaTheme="minorEastAsia" w:hAnsiTheme="minorHAnsi" w:cstheme="minorBidi"/>
            <w:b w:val="0"/>
            <w:noProof/>
            <w:lang w:val="de-DE" w:eastAsia="de-DE"/>
          </w:rPr>
          <w:tab/>
        </w:r>
        <w:r w:rsidRPr="00520478">
          <w:rPr>
            <w:rStyle w:val="Hyperlink"/>
            <w:noProof/>
          </w:rPr>
          <w:t>Indices and their properties</w:t>
        </w:r>
        <w:r>
          <w:rPr>
            <w:noProof/>
            <w:webHidden/>
          </w:rPr>
          <w:tab/>
        </w:r>
        <w:r>
          <w:rPr>
            <w:noProof/>
            <w:webHidden/>
          </w:rPr>
          <w:fldChar w:fldCharType="begin"/>
        </w:r>
        <w:r>
          <w:rPr>
            <w:noProof/>
            <w:webHidden/>
          </w:rPr>
          <w:instrText xml:space="preserve"> PAGEREF _Toc96345241 \h </w:instrText>
        </w:r>
      </w:ins>
      <w:r>
        <w:rPr>
          <w:noProof/>
          <w:webHidden/>
        </w:rPr>
      </w:r>
      <w:r>
        <w:rPr>
          <w:noProof/>
          <w:webHidden/>
        </w:rPr>
        <w:fldChar w:fldCharType="separate"/>
      </w:r>
      <w:ins w:id="122" w:author="Weinert, Matthias (M.)" w:date="2022-02-21T14:07:00Z">
        <w:r>
          <w:rPr>
            <w:noProof/>
            <w:webHidden/>
          </w:rPr>
          <w:t>24</w:t>
        </w:r>
        <w:r>
          <w:rPr>
            <w:noProof/>
            <w:webHidden/>
          </w:rPr>
          <w:fldChar w:fldCharType="end"/>
        </w:r>
        <w:r w:rsidRPr="00520478">
          <w:rPr>
            <w:rStyle w:val="Hyperlink"/>
            <w:noProof/>
          </w:rPr>
          <w:fldChar w:fldCharType="end"/>
        </w:r>
      </w:ins>
    </w:p>
    <w:p w14:paraId="50FA67C0" w14:textId="18F785F2" w:rsidR="00261D7A" w:rsidRDefault="00261D7A">
      <w:pPr>
        <w:pStyle w:val="Verzeichnis2"/>
        <w:rPr>
          <w:ins w:id="123" w:author="Weinert, Matthias (M.)" w:date="2022-02-21T14:07:00Z"/>
          <w:rFonts w:asciiTheme="minorHAnsi" w:eastAsiaTheme="minorEastAsia" w:hAnsiTheme="minorHAnsi" w:cstheme="minorBidi"/>
          <w:b w:val="0"/>
          <w:noProof/>
          <w:lang w:val="de-DE" w:eastAsia="de-DE"/>
        </w:rPr>
      </w:pPr>
      <w:ins w:id="12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"_Toc96345242"</w:instrText>
        </w:r>
        <w:r w:rsidRPr="00520478">
          <w:rPr>
            <w:rStyle w:val="Hyperlink"/>
            <w:noProof/>
          </w:rPr>
          <w:instrText xml:space="preserve"> </w:instrText>
        </w:r>
        <w:r w:rsidRPr="00520478">
          <w:rPr>
            <w:rStyle w:val="Hyperlink"/>
            <w:noProof/>
          </w:rPr>
          <w:fldChar w:fldCharType="separate"/>
        </w:r>
        <w:r w:rsidRPr="00520478">
          <w:rPr>
            <w:rStyle w:val="Hyperlink"/>
            <w:noProof/>
          </w:rPr>
          <w:t>8.2</w:t>
        </w:r>
        <w:r>
          <w:rPr>
            <w:rFonts w:asciiTheme="minorHAnsi" w:eastAsiaTheme="minorEastAsia" w:hAnsiTheme="minorHAnsi" w:cstheme="minorBidi"/>
            <w:b w:val="0"/>
            <w:noProof/>
            <w:lang w:val="de-DE" w:eastAsia="de-DE"/>
          </w:rPr>
          <w:tab/>
        </w:r>
        <w:r w:rsidRPr="00520478">
          <w:rPr>
            <w:rStyle w:val="Hyperlink"/>
            <w:noProof/>
          </w:rPr>
          <w:t>Connection Referencing</w:t>
        </w:r>
        <w:r>
          <w:rPr>
            <w:noProof/>
            <w:webHidden/>
          </w:rPr>
          <w:tab/>
        </w:r>
        <w:r>
          <w:rPr>
            <w:noProof/>
            <w:webHidden/>
          </w:rPr>
          <w:fldChar w:fldCharType="begin"/>
        </w:r>
        <w:r>
          <w:rPr>
            <w:noProof/>
            <w:webHidden/>
          </w:rPr>
          <w:instrText xml:space="preserve"> PAGEREF _Toc96345242 \h </w:instrText>
        </w:r>
      </w:ins>
      <w:r>
        <w:rPr>
          <w:noProof/>
          <w:webHidden/>
        </w:rPr>
      </w:r>
      <w:r>
        <w:rPr>
          <w:noProof/>
          <w:webHidden/>
        </w:rPr>
        <w:fldChar w:fldCharType="separate"/>
      </w:r>
      <w:ins w:id="125" w:author="Weinert, Matthias (M.)" w:date="2022-02-21T14:07:00Z">
        <w:r>
          <w:rPr>
            <w:noProof/>
            <w:webHidden/>
          </w:rPr>
          <w:t>24</w:t>
        </w:r>
        <w:r>
          <w:rPr>
            <w:noProof/>
            <w:webHidden/>
          </w:rPr>
          <w:fldChar w:fldCharType="end"/>
        </w:r>
        <w:r w:rsidRPr="00520478">
          <w:rPr>
            <w:rStyle w:val="Hyperlink"/>
            <w:noProof/>
          </w:rPr>
          <w:fldChar w:fldCharType="end"/>
        </w:r>
      </w:ins>
    </w:p>
    <w:p w14:paraId="316B0319" w14:textId="355E6B9C" w:rsidR="00261D7A" w:rsidRDefault="00261D7A">
      <w:pPr>
        <w:pStyle w:val="Verzeichnis3"/>
        <w:rPr>
          <w:ins w:id="126" w:author="Weinert, Matthias (M.)" w:date="2022-02-21T14:07:00Z"/>
          <w:rFonts w:asciiTheme="minorHAnsi" w:eastAsiaTheme="minorEastAsia" w:hAnsiTheme="minorHAnsi" w:cstheme="minorBidi"/>
          <w:b w:val="0"/>
          <w:noProof/>
          <w:lang w:val="de-DE" w:eastAsia="de-DE"/>
        </w:rPr>
      </w:pPr>
      <w:ins w:id="12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"_Toc96345243"</w:instrText>
        </w:r>
        <w:r w:rsidRPr="00520478">
          <w:rPr>
            <w:rStyle w:val="Hyperlink"/>
            <w:noProof/>
          </w:rPr>
          <w:instrText xml:space="preserve"> </w:instrText>
        </w:r>
        <w:r w:rsidRPr="00520478">
          <w:rPr>
            <w:rStyle w:val="Hyperlink"/>
            <w:noProof/>
          </w:rPr>
          <w:fldChar w:fldCharType="separate"/>
        </w:r>
        <w:r w:rsidRPr="00520478">
          <w:rPr>
            <w:rStyle w:val="Hyperlink"/>
            <w:noProof/>
          </w:rPr>
          <w:t>8.2.1</w:t>
        </w:r>
        <w:r>
          <w:rPr>
            <w:rFonts w:asciiTheme="minorHAnsi" w:eastAsiaTheme="minorEastAsia" w:hAnsiTheme="minorHAnsi" w:cstheme="minorBidi"/>
            <w:b w:val="0"/>
            <w:noProof/>
            <w:lang w:val="de-DE" w:eastAsia="de-DE"/>
          </w:rPr>
          <w:tab/>
        </w:r>
        <w:r w:rsidRPr="00520478">
          <w:rPr>
            <w:rStyle w:val="Hyperlink"/>
            <w:noProof/>
          </w:rPr>
          <w:t xml:space="preserve">Attribute </w:t>
        </w:r>
        <w:r w:rsidRPr="0052047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_Toc96345243 \h </w:instrText>
        </w:r>
      </w:ins>
      <w:r>
        <w:rPr>
          <w:noProof/>
          <w:webHidden/>
        </w:rPr>
      </w:r>
      <w:r>
        <w:rPr>
          <w:noProof/>
          <w:webHidden/>
        </w:rPr>
        <w:fldChar w:fldCharType="separate"/>
      </w:r>
      <w:ins w:id="128" w:author="Weinert, Matthias (M.)" w:date="2022-02-21T14:07:00Z">
        <w:r>
          <w:rPr>
            <w:noProof/>
            <w:webHidden/>
          </w:rPr>
          <w:t>25</w:t>
        </w:r>
        <w:r>
          <w:rPr>
            <w:noProof/>
            <w:webHidden/>
          </w:rPr>
          <w:fldChar w:fldCharType="end"/>
        </w:r>
        <w:r w:rsidRPr="00520478">
          <w:rPr>
            <w:rStyle w:val="Hyperlink"/>
            <w:noProof/>
          </w:rPr>
          <w:fldChar w:fldCharType="end"/>
        </w:r>
      </w:ins>
    </w:p>
    <w:p w14:paraId="7162A175" w14:textId="3CA1987D" w:rsidR="00261D7A" w:rsidRDefault="00261D7A">
      <w:pPr>
        <w:pStyle w:val="Verzeichnis3"/>
        <w:rPr>
          <w:ins w:id="129" w:author="Weinert, Matthias (M.)" w:date="2022-02-21T14:07:00Z"/>
          <w:rFonts w:asciiTheme="minorHAnsi" w:eastAsiaTheme="minorEastAsia" w:hAnsiTheme="minorHAnsi" w:cstheme="minorBidi"/>
          <w:b w:val="0"/>
          <w:noProof/>
          <w:lang w:val="de-DE" w:eastAsia="de-DE"/>
        </w:rPr>
      </w:pPr>
      <w:ins w:id="13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"_Toc96345244"</w:instrText>
        </w:r>
        <w:r w:rsidRPr="00520478">
          <w:rPr>
            <w:rStyle w:val="Hyperlink"/>
            <w:noProof/>
          </w:rPr>
          <w:instrText xml:space="preserve"> </w:instrText>
        </w:r>
        <w:r w:rsidRPr="00520478">
          <w:rPr>
            <w:rStyle w:val="Hyperlink"/>
            <w:noProof/>
          </w:rPr>
          <w:fldChar w:fldCharType="separate"/>
        </w:r>
        <w:r w:rsidRPr="00520478">
          <w:rPr>
            <w:rStyle w:val="Hyperlink"/>
            <w:noProof/>
          </w:rPr>
          <w:t>8.2.2</w:t>
        </w:r>
        <w:r>
          <w:rPr>
            <w:rFonts w:asciiTheme="minorHAnsi" w:eastAsiaTheme="minorEastAsia" w:hAnsiTheme="minorHAnsi" w:cstheme="minorBidi"/>
            <w:b w:val="0"/>
            <w:noProof/>
            <w:lang w:val="de-DE" w:eastAsia="de-DE"/>
          </w:rPr>
          <w:tab/>
        </w:r>
        <w:r w:rsidRPr="00520478">
          <w:rPr>
            <w:rStyle w:val="Hyperlink"/>
            <w:noProof/>
          </w:rPr>
          <w:t xml:space="preserve">Attribute </w:t>
        </w:r>
        <w:r w:rsidRPr="00520478">
          <w:rPr>
            <w:rStyle w:val="Hyperlink"/>
            <w:rFonts w:ascii="Courier New" w:hAnsi="Courier New" w:cs="Courier New"/>
            <w:noProof/>
            <w:highlight w:val="white"/>
          </w:rPr>
          <w:t>ident</w:t>
        </w:r>
        <w:r w:rsidRPr="00520478">
          <w:rPr>
            <w:rStyle w:val="Hyperlink"/>
            <w:noProof/>
          </w:rPr>
          <w:t xml:space="preserve"> </w:t>
        </w:r>
        <w:r>
          <w:rPr>
            <w:noProof/>
            <w:webHidden/>
          </w:rPr>
          <w:tab/>
        </w:r>
        <w:r>
          <w:rPr>
            <w:noProof/>
            <w:webHidden/>
          </w:rPr>
          <w:fldChar w:fldCharType="begin"/>
        </w:r>
        <w:r>
          <w:rPr>
            <w:noProof/>
            <w:webHidden/>
          </w:rPr>
          <w:instrText xml:space="preserve"> PAGEREF _Toc96345244 \h </w:instrText>
        </w:r>
      </w:ins>
      <w:r>
        <w:rPr>
          <w:noProof/>
          <w:webHidden/>
        </w:rPr>
      </w:r>
      <w:r>
        <w:rPr>
          <w:noProof/>
          <w:webHidden/>
        </w:rPr>
        <w:fldChar w:fldCharType="separate"/>
      </w:r>
      <w:ins w:id="131" w:author="Weinert, Matthias (M.)" w:date="2022-02-21T14:07:00Z">
        <w:r>
          <w:rPr>
            <w:noProof/>
            <w:webHidden/>
          </w:rPr>
          <w:t>25</w:t>
        </w:r>
        <w:r>
          <w:rPr>
            <w:noProof/>
            <w:webHidden/>
          </w:rPr>
          <w:fldChar w:fldCharType="end"/>
        </w:r>
        <w:r w:rsidRPr="00520478">
          <w:rPr>
            <w:rStyle w:val="Hyperlink"/>
            <w:noProof/>
          </w:rPr>
          <w:fldChar w:fldCharType="end"/>
        </w:r>
      </w:ins>
    </w:p>
    <w:p w14:paraId="6FD8FB5D" w14:textId="117ED13A" w:rsidR="00261D7A" w:rsidRDefault="00261D7A">
      <w:pPr>
        <w:pStyle w:val="Verzeichnis2"/>
        <w:rPr>
          <w:ins w:id="132" w:author="Weinert, Matthias (M.)" w:date="2022-02-21T14:07:00Z"/>
          <w:rFonts w:asciiTheme="minorHAnsi" w:eastAsiaTheme="minorEastAsia" w:hAnsiTheme="minorHAnsi" w:cstheme="minorBidi"/>
          <w:b w:val="0"/>
          <w:noProof/>
          <w:lang w:val="de-DE" w:eastAsia="de-DE"/>
        </w:rPr>
      </w:pPr>
      <w:ins w:id="13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"_Toc96345245"</w:instrText>
        </w:r>
        <w:r w:rsidRPr="00520478">
          <w:rPr>
            <w:rStyle w:val="Hyperlink"/>
            <w:noProof/>
          </w:rPr>
          <w:instrText xml:space="preserve"> </w:instrText>
        </w:r>
        <w:r w:rsidRPr="00520478">
          <w:rPr>
            <w:rStyle w:val="Hyperlink"/>
            <w:noProof/>
          </w:rPr>
          <w:fldChar w:fldCharType="separate"/>
        </w:r>
        <w:r w:rsidRPr="00520478">
          <w:rPr>
            <w:rStyle w:val="Hyperlink"/>
            <w:noProof/>
          </w:rPr>
          <w:t>8.3</w:t>
        </w:r>
        <w:r>
          <w:rPr>
            <w:rFonts w:asciiTheme="minorHAnsi" w:eastAsiaTheme="minorEastAsia" w:hAnsiTheme="minorHAnsi" w:cstheme="minorBidi"/>
            <w:b w:val="0"/>
            <w:noProof/>
            <w:lang w:val="de-DE" w:eastAsia="de-DE"/>
          </w:rPr>
          <w:tab/>
        </w:r>
        <w:r w:rsidRPr="00520478">
          <w:rPr>
            <w:rStyle w:val="Hyperlink"/>
            <w:noProof/>
          </w:rPr>
          <w:t>Dimensions and Coordinates</w:t>
        </w:r>
        <w:r>
          <w:rPr>
            <w:noProof/>
            <w:webHidden/>
          </w:rPr>
          <w:tab/>
        </w:r>
        <w:r>
          <w:rPr>
            <w:noProof/>
            <w:webHidden/>
          </w:rPr>
          <w:fldChar w:fldCharType="begin"/>
        </w:r>
        <w:r>
          <w:rPr>
            <w:noProof/>
            <w:webHidden/>
          </w:rPr>
          <w:instrText xml:space="preserve"> PAGEREF _Toc96345245 \h </w:instrText>
        </w:r>
      </w:ins>
      <w:r>
        <w:rPr>
          <w:noProof/>
          <w:webHidden/>
        </w:rPr>
      </w:r>
      <w:r>
        <w:rPr>
          <w:noProof/>
          <w:webHidden/>
        </w:rPr>
        <w:fldChar w:fldCharType="separate"/>
      </w:r>
      <w:ins w:id="134" w:author="Weinert, Matthias (M.)" w:date="2022-02-21T14:07:00Z">
        <w:r>
          <w:rPr>
            <w:noProof/>
            <w:webHidden/>
          </w:rPr>
          <w:t>25</w:t>
        </w:r>
        <w:r>
          <w:rPr>
            <w:noProof/>
            <w:webHidden/>
          </w:rPr>
          <w:fldChar w:fldCharType="end"/>
        </w:r>
        <w:r w:rsidRPr="00520478">
          <w:rPr>
            <w:rStyle w:val="Hyperlink"/>
            <w:noProof/>
          </w:rPr>
          <w:fldChar w:fldCharType="end"/>
        </w:r>
      </w:ins>
    </w:p>
    <w:p w14:paraId="72301458" w14:textId="7A42808A" w:rsidR="00261D7A" w:rsidRDefault="00261D7A">
      <w:pPr>
        <w:pStyle w:val="Verzeichnis2"/>
        <w:rPr>
          <w:ins w:id="135" w:author="Weinert, Matthias (M.)" w:date="2022-02-21T14:07:00Z"/>
          <w:rFonts w:asciiTheme="minorHAnsi" w:eastAsiaTheme="minorEastAsia" w:hAnsiTheme="minorHAnsi" w:cstheme="minorBidi"/>
          <w:b w:val="0"/>
          <w:noProof/>
          <w:lang w:val="de-DE" w:eastAsia="de-DE"/>
        </w:rPr>
      </w:pPr>
      <w:ins w:id="13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"_Toc96345246"</w:instrText>
        </w:r>
        <w:r w:rsidRPr="00520478">
          <w:rPr>
            <w:rStyle w:val="Hyperlink"/>
            <w:noProof/>
          </w:rPr>
          <w:instrText xml:space="preserve"> </w:instrText>
        </w:r>
        <w:r w:rsidRPr="00520478">
          <w:rPr>
            <w:rStyle w:val="Hyperlink"/>
            <w:noProof/>
          </w:rPr>
          <w:fldChar w:fldCharType="separate"/>
        </w:r>
        <w:r w:rsidRPr="00520478">
          <w:rPr>
            <w:rStyle w:val="Hyperlink"/>
            <w:noProof/>
          </w:rPr>
          <w:t>8.4</w:t>
        </w:r>
        <w:r>
          <w:rPr>
            <w:rFonts w:asciiTheme="minorHAnsi" w:eastAsiaTheme="minorEastAsia" w:hAnsiTheme="minorHAnsi" w:cstheme="minorBidi"/>
            <w:b w:val="0"/>
            <w:noProof/>
            <w:lang w:val="de-DE" w:eastAsia="de-DE"/>
          </w:rPr>
          <w:tab/>
        </w:r>
        <w:r w:rsidRPr="00520478">
          <w:rPr>
            <w:rStyle w:val="Hyperlink"/>
            <w:noProof/>
          </w:rPr>
          <w:t xml:space="preserve">Attribute </w:t>
        </w:r>
        <w:r w:rsidRPr="0052047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_Toc96345246 \h </w:instrText>
        </w:r>
      </w:ins>
      <w:r>
        <w:rPr>
          <w:noProof/>
          <w:webHidden/>
        </w:rPr>
      </w:r>
      <w:r>
        <w:rPr>
          <w:noProof/>
          <w:webHidden/>
        </w:rPr>
        <w:fldChar w:fldCharType="separate"/>
      </w:r>
      <w:ins w:id="137" w:author="Weinert, Matthias (M.)" w:date="2022-02-21T14:07:00Z">
        <w:r>
          <w:rPr>
            <w:noProof/>
            <w:webHidden/>
          </w:rPr>
          <w:t>25</w:t>
        </w:r>
        <w:r>
          <w:rPr>
            <w:noProof/>
            <w:webHidden/>
          </w:rPr>
          <w:fldChar w:fldCharType="end"/>
        </w:r>
        <w:r w:rsidRPr="00520478">
          <w:rPr>
            <w:rStyle w:val="Hyperlink"/>
            <w:noProof/>
          </w:rPr>
          <w:fldChar w:fldCharType="end"/>
        </w:r>
      </w:ins>
    </w:p>
    <w:p w14:paraId="39897406" w14:textId="59029AF3" w:rsidR="00261D7A" w:rsidRDefault="00261D7A">
      <w:pPr>
        <w:pStyle w:val="Verzeichnis2"/>
        <w:rPr>
          <w:ins w:id="138" w:author="Weinert, Matthias (M.)" w:date="2022-02-21T14:07:00Z"/>
          <w:rFonts w:asciiTheme="minorHAnsi" w:eastAsiaTheme="minorEastAsia" w:hAnsiTheme="minorHAnsi" w:cstheme="minorBidi"/>
          <w:b w:val="0"/>
          <w:noProof/>
          <w:lang w:val="de-DE" w:eastAsia="de-DE"/>
        </w:rPr>
      </w:pPr>
      <w:ins w:id="13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"_Toc96345247"</w:instrText>
        </w:r>
        <w:r w:rsidRPr="00520478">
          <w:rPr>
            <w:rStyle w:val="Hyperlink"/>
            <w:noProof/>
          </w:rPr>
          <w:instrText xml:space="preserve"> </w:instrText>
        </w:r>
        <w:r w:rsidRPr="00520478">
          <w:rPr>
            <w:rStyle w:val="Hyperlink"/>
            <w:noProof/>
          </w:rPr>
          <w:fldChar w:fldCharType="separate"/>
        </w:r>
        <w:r w:rsidRPr="00520478">
          <w:rPr>
            <w:rStyle w:val="Hyperlink"/>
            <w:noProof/>
          </w:rPr>
          <w:t>8.5</w:t>
        </w:r>
        <w:r>
          <w:rPr>
            <w:rFonts w:asciiTheme="minorHAnsi" w:eastAsiaTheme="minorEastAsia" w:hAnsiTheme="minorHAnsi" w:cstheme="minorBidi"/>
            <w:b w:val="0"/>
            <w:noProof/>
            <w:lang w:val="de-DE" w:eastAsia="de-DE"/>
          </w:rPr>
          <w:tab/>
        </w:r>
        <w:r w:rsidRPr="00520478">
          <w:rPr>
            <w:rStyle w:val="Hyperlink"/>
            <w:noProof/>
          </w:rPr>
          <w:t>Custom Attributes list</w:t>
        </w:r>
        <w:r>
          <w:rPr>
            <w:noProof/>
            <w:webHidden/>
          </w:rPr>
          <w:tab/>
        </w:r>
        <w:r>
          <w:rPr>
            <w:noProof/>
            <w:webHidden/>
          </w:rPr>
          <w:fldChar w:fldCharType="begin"/>
        </w:r>
        <w:r>
          <w:rPr>
            <w:noProof/>
            <w:webHidden/>
          </w:rPr>
          <w:instrText xml:space="preserve"> PAGEREF _Toc96345247 \h </w:instrText>
        </w:r>
      </w:ins>
      <w:r>
        <w:rPr>
          <w:noProof/>
          <w:webHidden/>
        </w:rPr>
      </w:r>
      <w:r>
        <w:rPr>
          <w:noProof/>
          <w:webHidden/>
        </w:rPr>
        <w:fldChar w:fldCharType="separate"/>
      </w:r>
      <w:ins w:id="140" w:author="Weinert, Matthias (M.)" w:date="2022-02-21T14:07:00Z">
        <w:r>
          <w:rPr>
            <w:noProof/>
            <w:webHidden/>
          </w:rPr>
          <w:t>25</w:t>
        </w:r>
        <w:r>
          <w:rPr>
            <w:noProof/>
            <w:webHidden/>
          </w:rPr>
          <w:fldChar w:fldCharType="end"/>
        </w:r>
        <w:r w:rsidRPr="00520478">
          <w:rPr>
            <w:rStyle w:val="Hyperlink"/>
            <w:noProof/>
          </w:rPr>
          <w:fldChar w:fldCharType="end"/>
        </w:r>
      </w:ins>
    </w:p>
    <w:p w14:paraId="6934CDFD" w14:textId="7444BAE0" w:rsidR="00261D7A" w:rsidRDefault="00261D7A">
      <w:pPr>
        <w:pStyle w:val="Verzeichnis2"/>
        <w:rPr>
          <w:ins w:id="141" w:author="Weinert, Matthias (M.)" w:date="2022-02-21T14:07:00Z"/>
          <w:rFonts w:asciiTheme="minorHAnsi" w:eastAsiaTheme="minorEastAsia" w:hAnsiTheme="minorHAnsi" w:cstheme="minorBidi"/>
          <w:b w:val="0"/>
          <w:noProof/>
          <w:lang w:val="de-DE" w:eastAsia="de-DE"/>
        </w:rPr>
      </w:pPr>
      <w:ins w:id="14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"_Toc96345248"</w:instrText>
        </w:r>
        <w:r w:rsidRPr="00520478">
          <w:rPr>
            <w:rStyle w:val="Hyperlink"/>
            <w:noProof/>
          </w:rPr>
          <w:instrText xml:space="preserve"> </w:instrText>
        </w:r>
        <w:r w:rsidRPr="00520478">
          <w:rPr>
            <w:rStyle w:val="Hyperlink"/>
            <w:noProof/>
          </w:rPr>
          <w:fldChar w:fldCharType="separate"/>
        </w:r>
        <w:r w:rsidRPr="00520478">
          <w:rPr>
            <w:rStyle w:val="Hyperlink"/>
            <w:noProof/>
          </w:rPr>
          <w:t>8.6</w:t>
        </w:r>
        <w:r>
          <w:rPr>
            <w:rFonts w:asciiTheme="minorHAnsi" w:eastAsiaTheme="minorEastAsia" w:hAnsiTheme="minorHAnsi" w:cstheme="minorBidi"/>
            <w:b w:val="0"/>
            <w:noProof/>
            <w:lang w:val="de-DE" w:eastAsia="de-DE"/>
          </w:rPr>
          <w:tab/>
        </w:r>
        <w:r w:rsidRPr="00520478">
          <w:rPr>
            <w:rStyle w:val="Hyperlink"/>
            <w:noProof/>
          </w:rPr>
          <w:t xml:space="preserve">Distinction between </w:t>
        </w:r>
        <w:r w:rsidRPr="00520478">
          <w:rPr>
            <w:rStyle w:val="Hyperlink"/>
            <w:rFonts w:ascii="Courier New" w:hAnsi="Courier New" w:cs="Courier New"/>
            <w:noProof/>
          </w:rPr>
          <w:t>&lt;custom_attributes/&gt;</w:t>
        </w:r>
        <w:r w:rsidRPr="00520478">
          <w:rPr>
            <w:rStyle w:val="Hyperlink"/>
            <w:noProof/>
          </w:rPr>
          <w:t xml:space="preserve"> and </w:t>
        </w:r>
        <w:r w:rsidRPr="0052047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_Toc96345248 \h </w:instrText>
        </w:r>
      </w:ins>
      <w:r>
        <w:rPr>
          <w:noProof/>
          <w:webHidden/>
        </w:rPr>
      </w:r>
      <w:r>
        <w:rPr>
          <w:noProof/>
          <w:webHidden/>
        </w:rPr>
        <w:fldChar w:fldCharType="separate"/>
      </w:r>
      <w:ins w:id="143" w:author="Weinert, Matthias (M.)" w:date="2022-02-21T14:07:00Z">
        <w:r>
          <w:rPr>
            <w:noProof/>
            <w:webHidden/>
          </w:rPr>
          <w:t>30</w:t>
        </w:r>
        <w:r>
          <w:rPr>
            <w:noProof/>
            <w:webHidden/>
          </w:rPr>
          <w:fldChar w:fldCharType="end"/>
        </w:r>
        <w:r w:rsidRPr="00520478">
          <w:rPr>
            <w:rStyle w:val="Hyperlink"/>
            <w:noProof/>
          </w:rPr>
          <w:fldChar w:fldCharType="end"/>
        </w:r>
      </w:ins>
    </w:p>
    <w:p w14:paraId="29CF4B83" w14:textId="524B327E" w:rsidR="00261D7A" w:rsidRDefault="00261D7A">
      <w:pPr>
        <w:pStyle w:val="Verzeichnis3"/>
        <w:rPr>
          <w:ins w:id="144" w:author="Weinert, Matthias (M.)" w:date="2022-02-21T14:07:00Z"/>
          <w:rFonts w:asciiTheme="minorHAnsi" w:eastAsiaTheme="minorEastAsia" w:hAnsiTheme="minorHAnsi" w:cstheme="minorBidi"/>
          <w:b w:val="0"/>
          <w:noProof/>
          <w:lang w:val="de-DE" w:eastAsia="de-DE"/>
        </w:rPr>
      </w:pPr>
      <w:ins w:id="14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"_Toc96345249"</w:instrText>
        </w:r>
        <w:r w:rsidRPr="00520478">
          <w:rPr>
            <w:rStyle w:val="Hyperlink"/>
            <w:noProof/>
          </w:rPr>
          <w:instrText xml:space="preserve"> </w:instrText>
        </w:r>
        <w:r w:rsidRPr="00520478">
          <w:rPr>
            <w:rStyle w:val="Hyperlink"/>
            <w:noProof/>
          </w:rPr>
          <w:fldChar w:fldCharType="separate"/>
        </w:r>
        <w:r w:rsidRPr="00520478">
          <w:rPr>
            <w:rStyle w:val="Hyperlink"/>
            <w:noProof/>
          </w:rPr>
          <w:t>8.6.1</w:t>
        </w:r>
        <w:r>
          <w:rPr>
            <w:rFonts w:asciiTheme="minorHAnsi" w:eastAsiaTheme="minorEastAsia" w:hAnsiTheme="minorHAnsi" w:cstheme="minorBidi"/>
            <w:b w:val="0"/>
            <w:noProof/>
            <w:lang w:val="de-DE" w:eastAsia="de-DE"/>
          </w:rPr>
          <w:tab/>
        </w:r>
        <w:r w:rsidRPr="00520478">
          <w:rPr>
            <w:rStyle w:val="Hyperlink"/>
            <w:noProof/>
          </w:rPr>
          <w:t xml:space="preserve">Needs of different process roles, addressed by </w:t>
        </w:r>
        <w:r w:rsidRPr="00520478">
          <w:rPr>
            <w:rStyle w:val="Hyperlink"/>
            <w:rFonts w:ascii="Courier New" w:hAnsi="Courier New" w:cs="Courier New"/>
            <w:i/>
            <w:iCs/>
            <w:noProof/>
          </w:rPr>
          <w:t>&lt;custom_attributes/&gt;</w:t>
        </w:r>
        <w:r w:rsidRPr="00520478">
          <w:rPr>
            <w:rStyle w:val="Hyperlink"/>
            <w:noProof/>
          </w:rPr>
          <w:t xml:space="preserve"> and </w:t>
        </w:r>
        <w:r w:rsidRPr="0052047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_Toc96345249 \h </w:instrText>
        </w:r>
      </w:ins>
      <w:r>
        <w:rPr>
          <w:noProof/>
          <w:webHidden/>
        </w:rPr>
      </w:r>
      <w:r>
        <w:rPr>
          <w:noProof/>
          <w:webHidden/>
        </w:rPr>
        <w:fldChar w:fldCharType="separate"/>
      </w:r>
      <w:ins w:id="146" w:author="Weinert, Matthias (M.)" w:date="2022-02-21T14:07:00Z">
        <w:r>
          <w:rPr>
            <w:noProof/>
            <w:webHidden/>
          </w:rPr>
          <w:t>30</w:t>
        </w:r>
        <w:r>
          <w:rPr>
            <w:noProof/>
            <w:webHidden/>
          </w:rPr>
          <w:fldChar w:fldCharType="end"/>
        </w:r>
        <w:r w:rsidRPr="00520478">
          <w:rPr>
            <w:rStyle w:val="Hyperlink"/>
            <w:noProof/>
          </w:rPr>
          <w:fldChar w:fldCharType="end"/>
        </w:r>
      </w:ins>
    </w:p>
    <w:p w14:paraId="1090A9F3" w14:textId="49FB54D2" w:rsidR="00261D7A" w:rsidRDefault="00261D7A">
      <w:pPr>
        <w:pStyle w:val="Verzeichnis3"/>
        <w:rPr>
          <w:ins w:id="147" w:author="Weinert, Matthias (M.)" w:date="2022-02-21T14:07:00Z"/>
          <w:rFonts w:asciiTheme="minorHAnsi" w:eastAsiaTheme="minorEastAsia" w:hAnsiTheme="minorHAnsi" w:cstheme="minorBidi"/>
          <w:b w:val="0"/>
          <w:noProof/>
          <w:lang w:val="de-DE" w:eastAsia="de-DE"/>
        </w:rPr>
      </w:pPr>
      <w:ins w:id="14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"_Toc96345250"</w:instrText>
        </w:r>
        <w:r w:rsidRPr="00520478">
          <w:rPr>
            <w:rStyle w:val="Hyperlink"/>
            <w:noProof/>
          </w:rPr>
          <w:instrText xml:space="preserve"> </w:instrText>
        </w:r>
        <w:r w:rsidRPr="00520478">
          <w:rPr>
            <w:rStyle w:val="Hyperlink"/>
            <w:noProof/>
          </w:rPr>
          <w:fldChar w:fldCharType="separate"/>
        </w:r>
        <w:r w:rsidRPr="00520478">
          <w:rPr>
            <w:rStyle w:val="Hyperlink"/>
            <w:noProof/>
          </w:rPr>
          <w:t>8.6.2</w:t>
        </w:r>
        <w:r>
          <w:rPr>
            <w:rFonts w:asciiTheme="minorHAnsi" w:eastAsiaTheme="minorEastAsia" w:hAnsiTheme="minorHAnsi" w:cstheme="minorBidi"/>
            <w:b w:val="0"/>
            <w:noProof/>
            <w:lang w:val="de-DE" w:eastAsia="de-DE"/>
          </w:rPr>
          <w:tab/>
        </w:r>
        <w:r w:rsidRPr="00520478">
          <w:rPr>
            <w:rStyle w:val="Hyperlink"/>
            <w:noProof/>
          </w:rPr>
          <w:t xml:space="preserve">Needs of different applications, addressed by </w:t>
        </w:r>
        <w:r w:rsidRPr="00520478">
          <w:rPr>
            <w:rStyle w:val="Hyperlink"/>
            <w:rFonts w:ascii="Courier New" w:hAnsi="Courier New" w:cs="Courier New"/>
            <w:i/>
            <w:iCs/>
            <w:noProof/>
          </w:rPr>
          <w:t>&lt;custom_attributes/&gt;</w:t>
        </w:r>
        <w:r w:rsidRPr="00520478">
          <w:rPr>
            <w:rStyle w:val="Hyperlink"/>
            <w:noProof/>
          </w:rPr>
          <w:t xml:space="preserve"> and </w:t>
        </w:r>
        <w:r w:rsidRPr="0052047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_Toc96345250 \h </w:instrText>
        </w:r>
      </w:ins>
      <w:r>
        <w:rPr>
          <w:noProof/>
          <w:webHidden/>
        </w:rPr>
      </w:r>
      <w:r>
        <w:rPr>
          <w:noProof/>
          <w:webHidden/>
        </w:rPr>
        <w:fldChar w:fldCharType="separate"/>
      </w:r>
      <w:ins w:id="149" w:author="Weinert, Matthias (M.)" w:date="2022-02-21T14:07:00Z">
        <w:r>
          <w:rPr>
            <w:noProof/>
            <w:webHidden/>
          </w:rPr>
          <w:t>30</w:t>
        </w:r>
        <w:r>
          <w:rPr>
            <w:noProof/>
            <w:webHidden/>
          </w:rPr>
          <w:fldChar w:fldCharType="end"/>
        </w:r>
        <w:r w:rsidRPr="00520478">
          <w:rPr>
            <w:rStyle w:val="Hyperlink"/>
            <w:noProof/>
          </w:rPr>
          <w:fldChar w:fldCharType="end"/>
        </w:r>
      </w:ins>
    </w:p>
    <w:p w14:paraId="18D47C16" w14:textId="32CC2613" w:rsidR="00261D7A" w:rsidRDefault="00261D7A">
      <w:pPr>
        <w:pStyle w:val="Verzeichnis3"/>
        <w:rPr>
          <w:ins w:id="150" w:author="Weinert, Matthias (M.)" w:date="2022-02-21T14:07:00Z"/>
          <w:rFonts w:asciiTheme="minorHAnsi" w:eastAsiaTheme="minorEastAsia" w:hAnsiTheme="minorHAnsi" w:cstheme="minorBidi"/>
          <w:b w:val="0"/>
          <w:noProof/>
          <w:lang w:val="de-DE" w:eastAsia="de-DE"/>
        </w:rPr>
      </w:pPr>
      <w:ins w:id="151" w:author="Weinert, Matthias (M.)" w:date="2022-02-21T14:07:00Z">
        <w:r w:rsidRPr="00520478">
          <w:rPr>
            <w:rStyle w:val="Hyperlink"/>
            <w:noProof/>
          </w:rPr>
          <w:lastRenderedPageBreak/>
          <w:fldChar w:fldCharType="begin"/>
        </w:r>
        <w:r w:rsidRPr="00520478">
          <w:rPr>
            <w:rStyle w:val="Hyperlink"/>
            <w:noProof/>
          </w:rPr>
          <w:instrText xml:space="preserve"> </w:instrText>
        </w:r>
        <w:r>
          <w:rPr>
            <w:noProof/>
          </w:rPr>
          <w:instrText>HYPERLINK \l "_Toc96345251"</w:instrText>
        </w:r>
        <w:r w:rsidRPr="00520478">
          <w:rPr>
            <w:rStyle w:val="Hyperlink"/>
            <w:noProof/>
          </w:rPr>
          <w:instrText xml:space="preserve"> </w:instrText>
        </w:r>
        <w:r w:rsidRPr="00520478">
          <w:rPr>
            <w:rStyle w:val="Hyperlink"/>
            <w:noProof/>
          </w:rPr>
          <w:fldChar w:fldCharType="separate"/>
        </w:r>
        <w:r w:rsidRPr="00520478">
          <w:rPr>
            <w:rStyle w:val="Hyperlink"/>
            <w:noProof/>
          </w:rPr>
          <w:t>8.6.3</w:t>
        </w:r>
        <w:r>
          <w:rPr>
            <w:rFonts w:asciiTheme="minorHAnsi" w:eastAsiaTheme="minorEastAsia" w:hAnsiTheme="minorHAnsi" w:cstheme="minorBidi"/>
            <w:b w:val="0"/>
            <w:noProof/>
            <w:lang w:val="de-DE" w:eastAsia="de-DE"/>
          </w:rPr>
          <w:tab/>
        </w:r>
        <w:r w:rsidRPr="00520478">
          <w:rPr>
            <w:rStyle w:val="Hyperlink"/>
            <w:noProof/>
          </w:rPr>
          <w:t xml:space="preserve">Different levels of </w:t>
        </w:r>
        <w:r w:rsidRPr="00520478">
          <w:rPr>
            <w:rStyle w:val="Hyperlink"/>
            <w:rFonts w:ascii="Courier New" w:hAnsi="Courier New" w:cs="Courier New"/>
            <w:i/>
            <w:iCs/>
            <w:noProof/>
          </w:rPr>
          <w:t>&lt;custom_attributes/&gt;</w:t>
        </w:r>
        <w:r w:rsidRPr="00520478">
          <w:rPr>
            <w:rStyle w:val="Hyperlink"/>
            <w:noProof/>
          </w:rPr>
          <w:t xml:space="preserve"> and </w:t>
        </w:r>
        <w:r w:rsidRPr="00520478">
          <w:rPr>
            <w:rStyle w:val="Hyperlink"/>
            <w:rFonts w:ascii="Courier New" w:hAnsi="Courier New" w:cs="Courier New"/>
            <w:i/>
            <w:iCs/>
            <w:noProof/>
          </w:rPr>
          <w:t>&lt;appdata/&gt;</w:t>
        </w:r>
        <w:r w:rsidRPr="00520478">
          <w:rPr>
            <w:rStyle w:val="Hyperlink"/>
            <w:noProof/>
          </w:rPr>
          <w:t xml:space="preserve"> within χMCF data model</w:t>
        </w:r>
        <w:r>
          <w:rPr>
            <w:noProof/>
            <w:webHidden/>
          </w:rPr>
          <w:tab/>
        </w:r>
        <w:r>
          <w:rPr>
            <w:noProof/>
            <w:webHidden/>
          </w:rPr>
          <w:fldChar w:fldCharType="begin"/>
        </w:r>
        <w:r>
          <w:rPr>
            <w:noProof/>
            <w:webHidden/>
          </w:rPr>
          <w:instrText xml:space="preserve"> PAGEREF _Toc96345251 \h </w:instrText>
        </w:r>
      </w:ins>
      <w:r>
        <w:rPr>
          <w:noProof/>
          <w:webHidden/>
        </w:rPr>
      </w:r>
      <w:r>
        <w:rPr>
          <w:noProof/>
          <w:webHidden/>
        </w:rPr>
        <w:fldChar w:fldCharType="separate"/>
      </w:r>
      <w:ins w:id="152" w:author="Weinert, Matthias (M.)" w:date="2022-02-21T14:07:00Z">
        <w:r>
          <w:rPr>
            <w:noProof/>
            <w:webHidden/>
          </w:rPr>
          <w:t>31</w:t>
        </w:r>
        <w:r>
          <w:rPr>
            <w:noProof/>
            <w:webHidden/>
          </w:rPr>
          <w:fldChar w:fldCharType="end"/>
        </w:r>
        <w:r w:rsidRPr="00520478">
          <w:rPr>
            <w:rStyle w:val="Hyperlink"/>
            <w:noProof/>
          </w:rPr>
          <w:fldChar w:fldCharType="end"/>
        </w:r>
      </w:ins>
    </w:p>
    <w:p w14:paraId="2AA9234C" w14:textId="213F5577" w:rsidR="00261D7A" w:rsidRDefault="00261D7A">
      <w:pPr>
        <w:pStyle w:val="Verzeichnis1"/>
        <w:rPr>
          <w:ins w:id="153" w:author="Weinert, Matthias (M.)" w:date="2022-02-21T14:07:00Z"/>
          <w:rFonts w:asciiTheme="minorHAnsi" w:eastAsiaTheme="minorEastAsia" w:hAnsiTheme="minorHAnsi" w:cstheme="minorBidi"/>
          <w:b w:val="0"/>
          <w:noProof/>
          <w:lang w:val="de-DE" w:eastAsia="de-DE"/>
        </w:rPr>
      </w:pPr>
      <w:ins w:id="15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"_Toc96345252"</w:instrText>
        </w:r>
        <w:r w:rsidRPr="00520478">
          <w:rPr>
            <w:rStyle w:val="Hyperlink"/>
            <w:noProof/>
          </w:rPr>
          <w:instrText xml:space="preserve"> </w:instrText>
        </w:r>
        <w:r w:rsidRPr="00520478">
          <w:rPr>
            <w:rStyle w:val="Hyperlink"/>
            <w:noProof/>
          </w:rPr>
          <w:fldChar w:fldCharType="separate"/>
        </w:r>
        <w:r w:rsidRPr="00520478">
          <w:rPr>
            <w:rStyle w:val="Hyperlink"/>
            <w:noProof/>
          </w:rPr>
          <w:t>9</w:t>
        </w:r>
        <w:r>
          <w:rPr>
            <w:rFonts w:asciiTheme="minorHAnsi" w:eastAsiaTheme="minorEastAsia" w:hAnsiTheme="minorHAnsi" w:cstheme="minorBidi"/>
            <w:b w:val="0"/>
            <w:noProof/>
            <w:lang w:val="de-DE" w:eastAsia="de-DE"/>
          </w:rPr>
          <w:tab/>
        </w:r>
        <w:r w:rsidRPr="00520478">
          <w:rPr>
            <w:rStyle w:val="Hyperlink"/>
            <w:noProof/>
          </w:rPr>
          <w:t>0D connections</w:t>
        </w:r>
        <w:r>
          <w:rPr>
            <w:noProof/>
            <w:webHidden/>
          </w:rPr>
          <w:tab/>
        </w:r>
        <w:r>
          <w:rPr>
            <w:noProof/>
            <w:webHidden/>
          </w:rPr>
          <w:fldChar w:fldCharType="begin"/>
        </w:r>
        <w:r>
          <w:rPr>
            <w:noProof/>
            <w:webHidden/>
          </w:rPr>
          <w:instrText xml:space="preserve"> PAGEREF _Toc96345252 \h </w:instrText>
        </w:r>
      </w:ins>
      <w:r>
        <w:rPr>
          <w:noProof/>
          <w:webHidden/>
        </w:rPr>
      </w:r>
      <w:r>
        <w:rPr>
          <w:noProof/>
          <w:webHidden/>
        </w:rPr>
        <w:fldChar w:fldCharType="separate"/>
      </w:r>
      <w:ins w:id="155" w:author="Weinert, Matthias (M.)" w:date="2022-02-21T14:07:00Z">
        <w:r>
          <w:rPr>
            <w:noProof/>
            <w:webHidden/>
          </w:rPr>
          <w:t>31</w:t>
        </w:r>
        <w:r>
          <w:rPr>
            <w:noProof/>
            <w:webHidden/>
          </w:rPr>
          <w:fldChar w:fldCharType="end"/>
        </w:r>
        <w:r w:rsidRPr="00520478">
          <w:rPr>
            <w:rStyle w:val="Hyperlink"/>
            <w:noProof/>
          </w:rPr>
          <w:fldChar w:fldCharType="end"/>
        </w:r>
      </w:ins>
    </w:p>
    <w:p w14:paraId="35BBE324" w14:textId="30B64A13" w:rsidR="00261D7A" w:rsidRDefault="00261D7A">
      <w:pPr>
        <w:pStyle w:val="Verzeichnis2"/>
        <w:rPr>
          <w:ins w:id="156" w:author="Weinert, Matthias (M.)" w:date="2022-02-21T14:07:00Z"/>
          <w:rFonts w:asciiTheme="minorHAnsi" w:eastAsiaTheme="minorEastAsia" w:hAnsiTheme="minorHAnsi" w:cstheme="minorBidi"/>
          <w:b w:val="0"/>
          <w:noProof/>
          <w:lang w:val="de-DE" w:eastAsia="de-DE"/>
        </w:rPr>
      </w:pPr>
      <w:ins w:id="15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"_Toc96345253"</w:instrText>
        </w:r>
        <w:r w:rsidRPr="00520478">
          <w:rPr>
            <w:rStyle w:val="Hyperlink"/>
            <w:noProof/>
          </w:rPr>
          <w:instrText xml:space="preserve"> </w:instrText>
        </w:r>
        <w:r w:rsidRPr="00520478">
          <w:rPr>
            <w:rStyle w:val="Hyperlink"/>
            <w:noProof/>
          </w:rPr>
          <w:fldChar w:fldCharType="separate"/>
        </w:r>
        <w:r w:rsidRPr="00520478">
          <w:rPr>
            <w:rStyle w:val="Hyperlink"/>
            <w:noProof/>
          </w:rPr>
          <w:t>9.1</w:t>
        </w:r>
        <w:r>
          <w:rPr>
            <w:rFonts w:asciiTheme="minorHAnsi" w:eastAsiaTheme="minorEastAsia" w:hAnsiTheme="minorHAnsi" w:cstheme="minorBidi"/>
            <w:b w:val="0"/>
            <w:noProof/>
            <w:lang w:val="de-DE" w:eastAsia="de-DE"/>
          </w:rPr>
          <w:tab/>
        </w:r>
        <w:r w:rsidRPr="00520478">
          <w:rPr>
            <w:rStyle w:val="Hyperlink"/>
            <w:noProof/>
          </w:rPr>
          <w:t>Generic Definitions</w:t>
        </w:r>
        <w:r>
          <w:rPr>
            <w:noProof/>
            <w:webHidden/>
          </w:rPr>
          <w:tab/>
        </w:r>
        <w:r>
          <w:rPr>
            <w:noProof/>
            <w:webHidden/>
          </w:rPr>
          <w:fldChar w:fldCharType="begin"/>
        </w:r>
        <w:r>
          <w:rPr>
            <w:noProof/>
            <w:webHidden/>
          </w:rPr>
          <w:instrText xml:space="preserve"> PAGEREF _Toc96345253 \h </w:instrText>
        </w:r>
      </w:ins>
      <w:r>
        <w:rPr>
          <w:noProof/>
          <w:webHidden/>
        </w:rPr>
      </w:r>
      <w:r>
        <w:rPr>
          <w:noProof/>
          <w:webHidden/>
        </w:rPr>
        <w:fldChar w:fldCharType="separate"/>
      </w:r>
      <w:ins w:id="158" w:author="Weinert, Matthias (M.)" w:date="2022-02-21T14:07:00Z">
        <w:r>
          <w:rPr>
            <w:noProof/>
            <w:webHidden/>
          </w:rPr>
          <w:t>31</w:t>
        </w:r>
        <w:r>
          <w:rPr>
            <w:noProof/>
            <w:webHidden/>
          </w:rPr>
          <w:fldChar w:fldCharType="end"/>
        </w:r>
        <w:r w:rsidRPr="00520478">
          <w:rPr>
            <w:rStyle w:val="Hyperlink"/>
            <w:noProof/>
          </w:rPr>
          <w:fldChar w:fldCharType="end"/>
        </w:r>
      </w:ins>
    </w:p>
    <w:p w14:paraId="0405AF54" w14:textId="48055B73" w:rsidR="00261D7A" w:rsidRDefault="00261D7A">
      <w:pPr>
        <w:pStyle w:val="Verzeichnis3"/>
        <w:rPr>
          <w:ins w:id="159" w:author="Weinert, Matthias (M.)" w:date="2022-02-21T14:07:00Z"/>
          <w:rFonts w:asciiTheme="minorHAnsi" w:eastAsiaTheme="minorEastAsia" w:hAnsiTheme="minorHAnsi" w:cstheme="minorBidi"/>
          <w:b w:val="0"/>
          <w:noProof/>
          <w:lang w:val="de-DE" w:eastAsia="de-DE"/>
        </w:rPr>
      </w:pPr>
      <w:ins w:id="16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"_Toc96345254"</w:instrText>
        </w:r>
        <w:r w:rsidRPr="00520478">
          <w:rPr>
            <w:rStyle w:val="Hyperlink"/>
            <w:noProof/>
          </w:rPr>
          <w:instrText xml:space="preserve"> </w:instrText>
        </w:r>
        <w:r w:rsidRPr="00520478">
          <w:rPr>
            <w:rStyle w:val="Hyperlink"/>
            <w:noProof/>
          </w:rPr>
          <w:fldChar w:fldCharType="separate"/>
        </w:r>
        <w:r w:rsidRPr="00520478">
          <w:rPr>
            <w:rStyle w:val="Hyperlink"/>
            <w:noProof/>
          </w:rPr>
          <w:t>9.1.1</w:t>
        </w:r>
        <w:r>
          <w:rPr>
            <w:rFonts w:asciiTheme="minorHAnsi" w:eastAsiaTheme="minorEastAsia" w:hAnsiTheme="minorHAnsi" w:cstheme="minorBidi"/>
            <w:b w:val="0"/>
            <w:noProof/>
            <w:lang w:val="de-DE" w:eastAsia="de-DE"/>
          </w:rPr>
          <w:tab/>
        </w:r>
        <w:r w:rsidRPr="00520478">
          <w:rPr>
            <w:rStyle w:val="Hyperlink"/>
            <w:noProof/>
          </w:rPr>
          <w:t>Identification</w:t>
        </w:r>
        <w:r>
          <w:rPr>
            <w:noProof/>
            <w:webHidden/>
          </w:rPr>
          <w:tab/>
        </w:r>
        <w:r>
          <w:rPr>
            <w:noProof/>
            <w:webHidden/>
          </w:rPr>
          <w:fldChar w:fldCharType="begin"/>
        </w:r>
        <w:r>
          <w:rPr>
            <w:noProof/>
            <w:webHidden/>
          </w:rPr>
          <w:instrText xml:space="preserve"> PAGEREF _Toc96345254 \h </w:instrText>
        </w:r>
      </w:ins>
      <w:r>
        <w:rPr>
          <w:noProof/>
          <w:webHidden/>
        </w:rPr>
      </w:r>
      <w:r>
        <w:rPr>
          <w:noProof/>
          <w:webHidden/>
        </w:rPr>
        <w:fldChar w:fldCharType="separate"/>
      </w:r>
      <w:ins w:id="161" w:author="Weinert, Matthias (M.)" w:date="2022-02-21T14:07:00Z">
        <w:r>
          <w:rPr>
            <w:noProof/>
            <w:webHidden/>
          </w:rPr>
          <w:t>31</w:t>
        </w:r>
        <w:r>
          <w:rPr>
            <w:noProof/>
            <w:webHidden/>
          </w:rPr>
          <w:fldChar w:fldCharType="end"/>
        </w:r>
        <w:r w:rsidRPr="00520478">
          <w:rPr>
            <w:rStyle w:val="Hyperlink"/>
            <w:noProof/>
          </w:rPr>
          <w:fldChar w:fldCharType="end"/>
        </w:r>
      </w:ins>
    </w:p>
    <w:p w14:paraId="6923D56C" w14:textId="1B0C8424" w:rsidR="00261D7A" w:rsidRDefault="00261D7A">
      <w:pPr>
        <w:pStyle w:val="Verzeichnis3"/>
        <w:rPr>
          <w:ins w:id="162" w:author="Weinert, Matthias (M.)" w:date="2022-02-21T14:07:00Z"/>
          <w:rFonts w:asciiTheme="minorHAnsi" w:eastAsiaTheme="minorEastAsia" w:hAnsiTheme="minorHAnsi" w:cstheme="minorBidi"/>
          <w:b w:val="0"/>
          <w:noProof/>
          <w:lang w:val="de-DE" w:eastAsia="de-DE"/>
        </w:rPr>
      </w:pPr>
      <w:ins w:id="16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"_Toc96345255"</w:instrText>
        </w:r>
        <w:r w:rsidRPr="00520478">
          <w:rPr>
            <w:rStyle w:val="Hyperlink"/>
            <w:noProof/>
          </w:rPr>
          <w:instrText xml:space="preserve"> </w:instrText>
        </w:r>
        <w:r w:rsidRPr="00520478">
          <w:rPr>
            <w:rStyle w:val="Hyperlink"/>
            <w:noProof/>
          </w:rPr>
          <w:fldChar w:fldCharType="separate"/>
        </w:r>
        <w:r w:rsidRPr="00520478">
          <w:rPr>
            <w:rStyle w:val="Hyperlink"/>
            <w:noProof/>
          </w:rPr>
          <w:t>9.1.2</w:t>
        </w:r>
        <w:r>
          <w:rPr>
            <w:rFonts w:asciiTheme="minorHAnsi" w:eastAsiaTheme="minorEastAsia" w:hAnsiTheme="minorHAnsi" w:cstheme="minorBidi"/>
            <w:b w:val="0"/>
            <w:noProof/>
            <w:lang w:val="de-DE" w:eastAsia="de-DE"/>
          </w:rPr>
          <w:tab/>
        </w:r>
        <w:r w:rsidRPr="00520478">
          <w:rPr>
            <w:rStyle w:val="Hyperlink"/>
            <w:noProof/>
          </w:rPr>
          <w:t>Location</w:t>
        </w:r>
        <w:r>
          <w:rPr>
            <w:noProof/>
            <w:webHidden/>
          </w:rPr>
          <w:tab/>
        </w:r>
        <w:r>
          <w:rPr>
            <w:noProof/>
            <w:webHidden/>
          </w:rPr>
          <w:fldChar w:fldCharType="begin"/>
        </w:r>
        <w:r>
          <w:rPr>
            <w:noProof/>
            <w:webHidden/>
          </w:rPr>
          <w:instrText xml:space="preserve"> PAGEREF _Toc96345255 \h </w:instrText>
        </w:r>
      </w:ins>
      <w:r>
        <w:rPr>
          <w:noProof/>
          <w:webHidden/>
        </w:rPr>
      </w:r>
      <w:r>
        <w:rPr>
          <w:noProof/>
          <w:webHidden/>
        </w:rPr>
        <w:fldChar w:fldCharType="separate"/>
      </w:r>
      <w:ins w:id="164" w:author="Weinert, Matthias (M.)" w:date="2022-02-21T14:07:00Z">
        <w:r>
          <w:rPr>
            <w:noProof/>
            <w:webHidden/>
          </w:rPr>
          <w:t>33</w:t>
        </w:r>
        <w:r>
          <w:rPr>
            <w:noProof/>
            <w:webHidden/>
          </w:rPr>
          <w:fldChar w:fldCharType="end"/>
        </w:r>
        <w:r w:rsidRPr="00520478">
          <w:rPr>
            <w:rStyle w:val="Hyperlink"/>
            <w:noProof/>
          </w:rPr>
          <w:fldChar w:fldCharType="end"/>
        </w:r>
      </w:ins>
    </w:p>
    <w:p w14:paraId="1EBF7B02" w14:textId="11E198B2" w:rsidR="00261D7A" w:rsidRDefault="00261D7A">
      <w:pPr>
        <w:pStyle w:val="Verzeichnis3"/>
        <w:rPr>
          <w:ins w:id="165" w:author="Weinert, Matthias (M.)" w:date="2022-02-21T14:07:00Z"/>
          <w:rFonts w:asciiTheme="minorHAnsi" w:eastAsiaTheme="minorEastAsia" w:hAnsiTheme="minorHAnsi" w:cstheme="minorBidi"/>
          <w:b w:val="0"/>
          <w:noProof/>
          <w:lang w:val="de-DE" w:eastAsia="de-DE"/>
        </w:rPr>
      </w:pPr>
      <w:ins w:id="16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"_Toc96345256"</w:instrText>
        </w:r>
        <w:r w:rsidRPr="00520478">
          <w:rPr>
            <w:rStyle w:val="Hyperlink"/>
            <w:noProof/>
          </w:rPr>
          <w:instrText xml:space="preserve"> </w:instrText>
        </w:r>
        <w:r w:rsidRPr="00520478">
          <w:rPr>
            <w:rStyle w:val="Hyperlink"/>
            <w:noProof/>
          </w:rPr>
          <w:fldChar w:fldCharType="separate"/>
        </w:r>
        <w:r w:rsidRPr="00520478">
          <w:rPr>
            <w:rStyle w:val="Hyperlink"/>
            <w:noProof/>
          </w:rPr>
          <w:t>9.1.3</w:t>
        </w:r>
        <w:r>
          <w:rPr>
            <w:rFonts w:asciiTheme="minorHAnsi" w:eastAsiaTheme="minorEastAsia" w:hAnsiTheme="minorHAnsi" w:cstheme="minorBidi"/>
            <w:b w:val="0"/>
            <w:noProof/>
            <w:lang w:val="de-DE" w:eastAsia="de-DE"/>
          </w:rPr>
          <w:tab/>
        </w:r>
        <w:r w:rsidRPr="00520478">
          <w:rPr>
            <w:rStyle w:val="Hyperlink"/>
            <w:noProof/>
          </w:rPr>
          <w:t>Direction</w:t>
        </w:r>
        <w:r>
          <w:rPr>
            <w:noProof/>
            <w:webHidden/>
          </w:rPr>
          <w:tab/>
        </w:r>
        <w:r>
          <w:rPr>
            <w:noProof/>
            <w:webHidden/>
          </w:rPr>
          <w:fldChar w:fldCharType="begin"/>
        </w:r>
        <w:r>
          <w:rPr>
            <w:noProof/>
            <w:webHidden/>
          </w:rPr>
          <w:instrText xml:space="preserve"> PAGEREF _Toc96345256 \h </w:instrText>
        </w:r>
      </w:ins>
      <w:r>
        <w:rPr>
          <w:noProof/>
          <w:webHidden/>
        </w:rPr>
      </w:r>
      <w:r>
        <w:rPr>
          <w:noProof/>
          <w:webHidden/>
        </w:rPr>
        <w:fldChar w:fldCharType="separate"/>
      </w:r>
      <w:ins w:id="167" w:author="Weinert, Matthias (M.)" w:date="2022-02-21T14:07:00Z">
        <w:r>
          <w:rPr>
            <w:noProof/>
            <w:webHidden/>
          </w:rPr>
          <w:t>33</w:t>
        </w:r>
        <w:r>
          <w:rPr>
            <w:noProof/>
            <w:webHidden/>
          </w:rPr>
          <w:fldChar w:fldCharType="end"/>
        </w:r>
        <w:r w:rsidRPr="00520478">
          <w:rPr>
            <w:rStyle w:val="Hyperlink"/>
            <w:noProof/>
          </w:rPr>
          <w:fldChar w:fldCharType="end"/>
        </w:r>
      </w:ins>
    </w:p>
    <w:p w14:paraId="32DECF59" w14:textId="1312ABBB" w:rsidR="00261D7A" w:rsidRDefault="00261D7A">
      <w:pPr>
        <w:pStyle w:val="Verzeichnis3"/>
        <w:rPr>
          <w:ins w:id="168" w:author="Weinert, Matthias (M.)" w:date="2022-02-21T14:07:00Z"/>
          <w:rFonts w:asciiTheme="minorHAnsi" w:eastAsiaTheme="minorEastAsia" w:hAnsiTheme="minorHAnsi" w:cstheme="minorBidi"/>
          <w:b w:val="0"/>
          <w:noProof/>
          <w:lang w:val="de-DE" w:eastAsia="de-DE"/>
        </w:rPr>
      </w:pPr>
      <w:ins w:id="16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"_Toc96345257"</w:instrText>
        </w:r>
        <w:r w:rsidRPr="00520478">
          <w:rPr>
            <w:rStyle w:val="Hyperlink"/>
            <w:noProof/>
          </w:rPr>
          <w:instrText xml:space="preserve"> </w:instrText>
        </w:r>
        <w:r w:rsidRPr="00520478">
          <w:rPr>
            <w:rStyle w:val="Hyperlink"/>
            <w:noProof/>
          </w:rPr>
          <w:fldChar w:fldCharType="separate"/>
        </w:r>
        <w:r w:rsidRPr="00520478">
          <w:rPr>
            <w:rStyle w:val="Hyperlink"/>
            <w:noProof/>
          </w:rPr>
          <w:t>9.1.4</w:t>
        </w:r>
        <w:r>
          <w:rPr>
            <w:rFonts w:asciiTheme="minorHAnsi" w:eastAsiaTheme="minorEastAsia" w:hAnsiTheme="minorHAnsi" w:cstheme="minorBidi"/>
            <w:b w:val="0"/>
            <w:noProof/>
            <w:lang w:val="de-DE" w:eastAsia="de-DE"/>
          </w:rPr>
          <w:tab/>
        </w:r>
        <w:r w:rsidRPr="00520478">
          <w:rPr>
            <w:rStyle w:val="Hyperlink"/>
            <w:noProof/>
          </w:rPr>
          <w:t>Type Specification</w:t>
        </w:r>
        <w:r>
          <w:rPr>
            <w:noProof/>
            <w:webHidden/>
          </w:rPr>
          <w:tab/>
        </w:r>
        <w:r>
          <w:rPr>
            <w:noProof/>
            <w:webHidden/>
          </w:rPr>
          <w:fldChar w:fldCharType="begin"/>
        </w:r>
        <w:r>
          <w:rPr>
            <w:noProof/>
            <w:webHidden/>
          </w:rPr>
          <w:instrText xml:space="preserve"> PAGEREF _Toc96345257 \h </w:instrText>
        </w:r>
      </w:ins>
      <w:r>
        <w:rPr>
          <w:noProof/>
          <w:webHidden/>
        </w:rPr>
      </w:r>
      <w:r>
        <w:rPr>
          <w:noProof/>
          <w:webHidden/>
        </w:rPr>
        <w:fldChar w:fldCharType="separate"/>
      </w:r>
      <w:ins w:id="170" w:author="Weinert, Matthias (M.)" w:date="2022-02-21T14:07:00Z">
        <w:r>
          <w:rPr>
            <w:noProof/>
            <w:webHidden/>
          </w:rPr>
          <w:t>34</w:t>
        </w:r>
        <w:r>
          <w:rPr>
            <w:noProof/>
            <w:webHidden/>
          </w:rPr>
          <w:fldChar w:fldCharType="end"/>
        </w:r>
        <w:r w:rsidRPr="00520478">
          <w:rPr>
            <w:rStyle w:val="Hyperlink"/>
            <w:noProof/>
          </w:rPr>
          <w:fldChar w:fldCharType="end"/>
        </w:r>
      </w:ins>
    </w:p>
    <w:p w14:paraId="28C55815" w14:textId="45E33FE7" w:rsidR="00261D7A" w:rsidRDefault="00261D7A">
      <w:pPr>
        <w:pStyle w:val="Verzeichnis2"/>
        <w:rPr>
          <w:ins w:id="171" w:author="Weinert, Matthias (M.)" w:date="2022-02-21T14:07:00Z"/>
          <w:rFonts w:asciiTheme="minorHAnsi" w:eastAsiaTheme="minorEastAsia" w:hAnsiTheme="minorHAnsi" w:cstheme="minorBidi"/>
          <w:b w:val="0"/>
          <w:noProof/>
          <w:lang w:val="de-DE" w:eastAsia="de-DE"/>
        </w:rPr>
      </w:pPr>
      <w:ins w:id="17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"_Toc96345258"</w:instrText>
        </w:r>
        <w:r w:rsidRPr="00520478">
          <w:rPr>
            <w:rStyle w:val="Hyperlink"/>
            <w:noProof/>
          </w:rPr>
          <w:instrText xml:space="preserve"> </w:instrText>
        </w:r>
        <w:r w:rsidRPr="00520478">
          <w:rPr>
            <w:rStyle w:val="Hyperlink"/>
            <w:noProof/>
          </w:rPr>
          <w:fldChar w:fldCharType="separate"/>
        </w:r>
        <w:r w:rsidRPr="00520478">
          <w:rPr>
            <w:rStyle w:val="Hyperlink"/>
            <w:noProof/>
          </w:rPr>
          <w:t>9.2</w:t>
        </w:r>
        <w:r>
          <w:rPr>
            <w:rFonts w:asciiTheme="minorHAnsi" w:eastAsiaTheme="minorEastAsia" w:hAnsiTheme="minorHAnsi" w:cstheme="minorBidi"/>
            <w:b w:val="0"/>
            <w:noProof/>
            <w:lang w:val="de-DE" w:eastAsia="de-DE"/>
          </w:rPr>
          <w:tab/>
        </w:r>
        <w:r w:rsidRPr="00520478">
          <w:rPr>
            <w:rStyle w:val="Hyperlink"/>
            <w:noProof/>
          </w:rPr>
          <w:t>Spot Welds</w:t>
        </w:r>
        <w:r>
          <w:rPr>
            <w:noProof/>
            <w:webHidden/>
          </w:rPr>
          <w:tab/>
        </w:r>
        <w:r>
          <w:rPr>
            <w:noProof/>
            <w:webHidden/>
          </w:rPr>
          <w:fldChar w:fldCharType="begin"/>
        </w:r>
        <w:r>
          <w:rPr>
            <w:noProof/>
            <w:webHidden/>
          </w:rPr>
          <w:instrText xml:space="preserve"> PAGEREF _Toc96345258 \h </w:instrText>
        </w:r>
      </w:ins>
      <w:r>
        <w:rPr>
          <w:noProof/>
          <w:webHidden/>
        </w:rPr>
      </w:r>
      <w:r>
        <w:rPr>
          <w:noProof/>
          <w:webHidden/>
        </w:rPr>
        <w:fldChar w:fldCharType="separate"/>
      </w:r>
      <w:ins w:id="173" w:author="Weinert, Matthias (M.)" w:date="2022-02-21T14:07:00Z">
        <w:r>
          <w:rPr>
            <w:noProof/>
            <w:webHidden/>
          </w:rPr>
          <w:t>34</w:t>
        </w:r>
        <w:r>
          <w:rPr>
            <w:noProof/>
            <w:webHidden/>
          </w:rPr>
          <w:fldChar w:fldCharType="end"/>
        </w:r>
        <w:r w:rsidRPr="00520478">
          <w:rPr>
            <w:rStyle w:val="Hyperlink"/>
            <w:noProof/>
          </w:rPr>
          <w:fldChar w:fldCharType="end"/>
        </w:r>
      </w:ins>
    </w:p>
    <w:p w14:paraId="35D0F3CC" w14:textId="1631CED1" w:rsidR="00261D7A" w:rsidRDefault="00261D7A">
      <w:pPr>
        <w:pStyle w:val="Verzeichnis2"/>
        <w:rPr>
          <w:ins w:id="174" w:author="Weinert, Matthias (M.)" w:date="2022-02-21T14:07:00Z"/>
          <w:rFonts w:asciiTheme="minorHAnsi" w:eastAsiaTheme="minorEastAsia" w:hAnsiTheme="minorHAnsi" w:cstheme="minorBidi"/>
          <w:b w:val="0"/>
          <w:noProof/>
          <w:lang w:val="de-DE" w:eastAsia="de-DE"/>
        </w:rPr>
      </w:pPr>
      <w:ins w:id="17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"_Toc96345259"</w:instrText>
        </w:r>
        <w:r w:rsidRPr="00520478">
          <w:rPr>
            <w:rStyle w:val="Hyperlink"/>
            <w:noProof/>
          </w:rPr>
          <w:instrText xml:space="preserve"> </w:instrText>
        </w:r>
        <w:r w:rsidRPr="00520478">
          <w:rPr>
            <w:rStyle w:val="Hyperlink"/>
            <w:noProof/>
          </w:rPr>
          <w:fldChar w:fldCharType="separate"/>
        </w:r>
        <w:r w:rsidRPr="00520478">
          <w:rPr>
            <w:rStyle w:val="Hyperlink"/>
            <w:noProof/>
          </w:rPr>
          <w:t>9.3</w:t>
        </w:r>
        <w:r>
          <w:rPr>
            <w:rFonts w:asciiTheme="minorHAnsi" w:eastAsiaTheme="minorEastAsia" w:hAnsiTheme="minorHAnsi" w:cstheme="minorBidi"/>
            <w:b w:val="0"/>
            <w:noProof/>
            <w:lang w:val="de-DE" w:eastAsia="de-DE"/>
          </w:rPr>
          <w:tab/>
        </w:r>
        <w:r w:rsidRPr="00520478">
          <w:rPr>
            <w:rStyle w:val="Hyperlink"/>
            <w:noProof/>
          </w:rPr>
          <w:t>Robscans</w:t>
        </w:r>
        <w:r>
          <w:rPr>
            <w:noProof/>
            <w:webHidden/>
          </w:rPr>
          <w:tab/>
        </w:r>
        <w:r>
          <w:rPr>
            <w:noProof/>
            <w:webHidden/>
          </w:rPr>
          <w:fldChar w:fldCharType="begin"/>
        </w:r>
        <w:r>
          <w:rPr>
            <w:noProof/>
            <w:webHidden/>
          </w:rPr>
          <w:instrText xml:space="preserve"> PAGEREF _Toc96345259 \h </w:instrText>
        </w:r>
      </w:ins>
      <w:r>
        <w:rPr>
          <w:noProof/>
          <w:webHidden/>
        </w:rPr>
      </w:r>
      <w:r>
        <w:rPr>
          <w:noProof/>
          <w:webHidden/>
        </w:rPr>
        <w:fldChar w:fldCharType="separate"/>
      </w:r>
      <w:ins w:id="176" w:author="Weinert, Matthias (M.)" w:date="2022-02-21T14:07:00Z">
        <w:r>
          <w:rPr>
            <w:noProof/>
            <w:webHidden/>
          </w:rPr>
          <w:t>36</w:t>
        </w:r>
        <w:r>
          <w:rPr>
            <w:noProof/>
            <w:webHidden/>
          </w:rPr>
          <w:fldChar w:fldCharType="end"/>
        </w:r>
        <w:r w:rsidRPr="00520478">
          <w:rPr>
            <w:rStyle w:val="Hyperlink"/>
            <w:noProof/>
          </w:rPr>
          <w:fldChar w:fldCharType="end"/>
        </w:r>
      </w:ins>
    </w:p>
    <w:p w14:paraId="2C25AE9B" w14:textId="1F15865D" w:rsidR="00261D7A" w:rsidRDefault="00261D7A">
      <w:pPr>
        <w:pStyle w:val="Verzeichnis2"/>
        <w:rPr>
          <w:ins w:id="177" w:author="Weinert, Matthias (M.)" w:date="2022-02-21T14:07:00Z"/>
          <w:rFonts w:asciiTheme="minorHAnsi" w:eastAsiaTheme="minorEastAsia" w:hAnsiTheme="minorHAnsi" w:cstheme="minorBidi"/>
          <w:b w:val="0"/>
          <w:noProof/>
          <w:lang w:val="de-DE" w:eastAsia="de-DE"/>
        </w:rPr>
      </w:pPr>
      <w:ins w:id="17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"_Toc96345260"</w:instrText>
        </w:r>
        <w:r w:rsidRPr="00520478">
          <w:rPr>
            <w:rStyle w:val="Hyperlink"/>
            <w:noProof/>
          </w:rPr>
          <w:instrText xml:space="preserve"> </w:instrText>
        </w:r>
        <w:r w:rsidRPr="00520478">
          <w:rPr>
            <w:rStyle w:val="Hyperlink"/>
            <w:noProof/>
          </w:rPr>
          <w:fldChar w:fldCharType="separate"/>
        </w:r>
        <w:r w:rsidRPr="00520478">
          <w:rPr>
            <w:rStyle w:val="Hyperlink"/>
            <w:noProof/>
          </w:rPr>
          <w:t>9.4</w:t>
        </w:r>
        <w:r>
          <w:rPr>
            <w:rFonts w:asciiTheme="minorHAnsi" w:eastAsiaTheme="minorEastAsia" w:hAnsiTheme="minorHAnsi" w:cstheme="minorBidi"/>
            <w:b w:val="0"/>
            <w:noProof/>
            <w:lang w:val="de-DE" w:eastAsia="de-DE"/>
          </w:rPr>
          <w:tab/>
        </w:r>
        <w:r w:rsidRPr="00520478">
          <w:rPr>
            <w:rStyle w:val="Hyperlink"/>
            <w:noProof/>
          </w:rPr>
          <w:t>Rivets</w:t>
        </w:r>
        <w:r>
          <w:rPr>
            <w:noProof/>
            <w:webHidden/>
          </w:rPr>
          <w:tab/>
        </w:r>
        <w:r>
          <w:rPr>
            <w:noProof/>
            <w:webHidden/>
          </w:rPr>
          <w:fldChar w:fldCharType="begin"/>
        </w:r>
        <w:r>
          <w:rPr>
            <w:noProof/>
            <w:webHidden/>
          </w:rPr>
          <w:instrText xml:space="preserve"> PAGEREF _Toc96345260 \h </w:instrText>
        </w:r>
      </w:ins>
      <w:r>
        <w:rPr>
          <w:noProof/>
          <w:webHidden/>
        </w:rPr>
      </w:r>
      <w:r>
        <w:rPr>
          <w:noProof/>
          <w:webHidden/>
        </w:rPr>
        <w:fldChar w:fldCharType="separate"/>
      </w:r>
      <w:ins w:id="179" w:author="Weinert, Matthias (M.)" w:date="2022-02-21T14:07:00Z">
        <w:r>
          <w:rPr>
            <w:noProof/>
            <w:webHidden/>
          </w:rPr>
          <w:t>38</w:t>
        </w:r>
        <w:r>
          <w:rPr>
            <w:noProof/>
            <w:webHidden/>
          </w:rPr>
          <w:fldChar w:fldCharType="end"/>
        </w:r>
        <w:r w:rsidRPr="00520478">
          <w:rPr>
            <w:rStyle w:val="Hyperlink"/>
            <w:noProof/>
          </w:rPr>
          <w:fldChar w:fldCharType="end"/>
        </w:r>
      </w:ins>
    </w:p>
    <w:p w14:paraId="3CA82D73" w14:textId="5A7AC9BE" w:rsidR="00261D7A" w:rsidRDefault="00261D7A">
      <w:pPr>
        <w:pStyle w:val="Verzeichnis3"/>
        <w:rPr>
          <w:ins w:id="180" w:author="Weinert, Matthias (M.)" w:date="2022-02-21T14:07:00Z"/>
          <w:rFonts w:asciiTheme="minorHAnsi" w:eastAsiaTheme="minorEastAsia" w:hAnsiTheme="minorHAnsi" w:cstheme="minorBidi"/>
          <w:b w:val="0"/>
          <w:noProof/>
          <w:lang w:val="de-DE" w:eastAsia="de-DE"/>
        </w:rPr>
      </w:pPr>
      <w:ins w:id="18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"_Toc96345261"</w:instrText>
        </w:r>
        <w:r w:rsidRPr="00520478">
          <w:rPr>
            <w:rStyle w:val="Hyperlink"/>
            <w:noProof/>
          </w:rPr>
          <w:instrText xml:space="preserve"> </w:instrText>
        </w:r>
        <w:r w:rsidRPr="00520478">
          <w:rPr>
            <w:rStyle w:val="Hyperlink"/>
            <w:noProof/>
          </w:rPr>
          <w:fldChar w:fldCharType="separate"/>
        </w:r>
        <w:r w:rsidRPr="00520478">
          <w:rPr>
            <w:rStyle w:val="Hyperlink"/>
            <w:noProof/>
          </w:rPr>
          <w:t>9.4.1</w:t>
        </w:r>
        <w:r>
          <w:rPr>
            <w:rFonts w:asciiTheme="minorHAnsi" w:eastAsiaTheme="minorEastAsia" w:hAnsiTheme="minorHAnsi" w:cstheme="minorBidi"/>
            <w:b w:val="0"/>
            <w:noProof/>
            <w:lang w:val="de-DE" w:eastAsia="de-DE"/>
          </w:rPr>
          <w:tab/>
        </w:r>
        <w:r w:rsidRPr="00520478">
          <w:rPr>
            <w:rStyle w:val="Hyperlink"/>
            <w:noProof/>
          </w:rPr>
          <w:t>Blind Rivets</w:t>
        </w:r>
        <w:r>
          <w:rPr>
            <w:noProof/>
            <w:webHidden/>
          </w:rPr>
          <w:tab/>
        </w:r>
        <w:r>
          <w:rPr>
            <w:noProof/>
            <w:webHidden/>
          </w:rPr>
          <w:fldChar w:fldCharType="begin"/>
        </w:r>
        <w:r>
          <w:rPr>
            <w:noProof/>
            <w:webHidden/>
          </w:rPr>
          <w:instrText xml:space="preserve"> PAGEREF _Toc96345261 \h </w:instrText>
        </w:r>
      </w:ins>
      <w:r>
        <w:rPr>
          <w:noProof/>
          <w:webHidden/>
        </w:rPr>
      </w:r>
      <w:r>
        <w:rPr>
          <w:noProof/>
          <w:webHidden/>
        </w:rPr>
        <w:fldChar w:fldCharType="separate"/>
      </w:r>
      <w:ins w:id="182" w:author="Weinert, Matthias (M.)" w:date="2022-02-21T14:07:00Z">
        <w:r>
          <w:rPr>
            <w:noProof/>
            <w:webHidden/>
          </w:rPr>
          <w:t>40</w:t>
        </w:r>
        <w:r>
          <w:rPr>
            <w:noProof/>
            <w:webHidden/>
          </w:rPr>
          <w:fldChar w:fldCharType="end"/>
        </w:r>
        <w:r w:rsidRPr="00520478">
          <w:rPr>
            <w:rStyle w:val="Hyperlink"/>
            <w:noProof/>
          </w:rPr>
          <w:fldChar w:fldCharType="end"/>
        </w:r>
      </w:ins>
    </w:p>
    <w:p w14:paraId="1AE47703" w14:textId="52AE0E8A" w:rsidR="00261D7A" w:rsidRDefault="00261D7A">
      <w:pPr>
        <w:pStyle w:val="Verzeichnis3"/>
        <w:rPr>
          <w:ins w:id="183" w:author="Weinert, Matthias (M.)" w:date="2022-02-21T14:07:00Z"/>
          <w:rFonts w:asciiTheme="minorHAnsi" w:eastAsiaTheme="minorEastAsia" w:hAnsiTheme="minorHAnsi" w:cstheme="minorBidi"/>
          <w:b w:val="0"/>
          <w:noProof/>
          <w:lang w:val="de-DE" w:eastAsia="de-DE"/>
        </w:rPr>
      </w:pPr>
      <w:ins w:id="18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"_Toc96345262"</w:instrText>
        </w:r>
        <w:r w:rsidRPr="00520478">
          <w:rPr>
            <w:rStyle w:val="Hyperlink"/>
            <w:noProof/>
          </w:rPr>
          <w:instrText xml:space="preserve"> </w:instrText>
        </w:r>
        <w:r w:rsidRPr="00520478">
          <w:rPr>
            <w:rStyle w:val="Hyperlink"/>
            <w:noProof/>
          </w:rPr>
          <w:fldChar w:fldCharType="separate"/>
        </w:r>
        <w:r w:rsidRPr="00520478">
          <w:rPr>
            <w:rStyle w:val="Hyperlink"/>
            <w:noProof/>
          </w:rPr>
          <w:t>9.4.2</w:t>
        </w:r>
        <w:r>
          <w:rPr>
            <w:rFonts w:asciiTheme="minorHAnsi" w:eastAsiaTheme="minorEastAsia" w:hAnsiTheme="minorHAnsi" w:cstheme="minorBidi"/>
            <w:b w:val="0"/>
            <w:noProof/>
            <w:lang w:val="de-DE" w:eastAsia="de-DE"/>
          </w:rPr>
          <w:tab/>
        </w:r>
        <w:r w:rsidRPr="00520478">
          <w:rPr>
            <w:rStyle w:val="Hyperlink"/>
            <w:noProof/>
          </w:rPr>
          <w:t>Self-Piercing Rivets</w:t>
        </w:r>
        <w:r>
          <w:rPr>
            <w:noProof/>
            <w:webHidden/>
          </w:rPr>
          <w:tab/>
        </w:r>
        <w:r>
          <w:rPr>
            <w:noProof/>
            <w:webHidden/>
          </w:rPr>
          <w:fldChar w:fldCharType="begin"/>
        </w:r>
        <w:r>
          <w:rPr>
            <w:noProof/>
            <w:webHidden/>
          </w:rPr>
          <w:instrText xml:space="preserve"> PAGEREF _Toc96345262 \h </w:instrText>
        </w:r>
      </w:ins>
      <w:r>
        <w:rPr>
          <w:noProof/>
          <w:webHidden/>
        </w:rPr>
      </w:r>
      <w:r>
        <w:rPr>
          <w:noProof/>
          <w:webHidden/>
        </w:rPr>
        <w:fldChar w:fldCharType="separate"/>
      </w:r>
      <w:ins w:id="185" w:author="Weinert, Matthias (M.)" w:date="2022-02-21T14:07:00Z">
        <w:r>
          <w:rPr>
            <w:noProof/>
            <w:webHidden/>
          </w:rPr>
          <w:t>42</w:t>
        </w:r>
        <w:r>
          <w:rPr>
            <w:noProof/>
            <w:webHidden/>
          </w:rPr>
          <w:fldChar w:fldCharType="end"/>
        </w:r>
        <w:r w:rsidRPr="00520478">
          <w:rPr>
            <w:rStyle w:val="Hyperlink"/>
            <w:noProof/>
          </w:rPr>
          <w:fldChar w:fldCharType="end"/>
        </w:r>
      </w:ins>
    </w:p>
    <w:p w14:paraId="49B66696" w14:textId="4ED6BAFC" w:rsidR="00261D7A" w:rsidRDefault="00261D7A">
      <w:pPr>
        <w:pStyle w:val="Verzeichnis3"/>
        <w:rPr>
          <w:ins w:id="186" w:author="Weinert, Matthias (M.)" w:date="2022-02-21T14:07:00Z"/>
          <w:rFonts w:asciiTheme="minorHAnsi" w:eastAsiaTheme="minorEastAsia" w:hAnsiTheme="minorHAnsi" w:cstheme="minorBidi"/>
          <w:b w:val="0"/>
          <w:noProof/>
          <w:lang w:val="de-DE" w:eastAsia="de-DE"/>
        </w:rPr>
      </w:pPr>
      <w:ins w:id="18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"_Toc96345263"</w:instrText>
        </w:r>
        <w:r w:rsidRPr="00520478">
          <w:rPr>
            <w:rStyle w:val="Hyperlink"/>
            <w:noProof/>
          </w:rPr>
          <w:instrText xml:space="preserve"> </w:instrText>
        </w:r>
        <w:r w:rsidRPr="00520478">
          <w:rPr>
            <w:rStyle w:val="Hyperlink"/>
            <w:noProof/>
          </w:rPr>
          <w:fldChar w:fldCharType="separate"/>
        </w:r>
        <w:r w:rsidRPr="00520478">
          <w:rPr>
            <w:rStyle w:val="Hyperlink"/>
            <w:noProof/>
          </w:rPr>
          <w:t>9.4.3</w:t>
        </w:r>
        <w:r>
          <w:rPr>
            <w:rFonts w:asciiTheme="minorHAnsi" w:eastAsiaTheme="minorEastAsia" w:hAnsiTheme="minorHAnsi" w:cstheme="minorBidi"/>
            <w:b w:val="0"/>
            <w:noProof/>
            <w:lang w:val="de-DE" w:eastAsia="de-DE"/>
          </w:rPr>
          <w:tab/>
        </w:r>
        <w:r w:rsidRPr="00520478">
          <w:rPr>
            <w:rStyle w:val="Hyperlink"/>
            <w:noProof/>
          </w:rPr>
          <w:t>Solid Rivets</w:t>
        </w:r>
        <w:r>
          <w:rPr>
            <w:noProof/>
            <w:webHidden/>
          </w:rPr>
          <w:tab/>
        </w:r>
        <w:r>
          <w:rPr>
            <w:noProof/>
            <w:webHidden/>
          </w:rPr>
          <w:fldChar w:fldCharType="begin"/>
        </w:r>
        <w:r>
          <w:rPr>
            <w:noProof/>
            <w:webHidden/>
          </w:rPr>
          <w:instrText xml:space="preserve"> PAGEREF _Toc96345263 \h </w:instrText>
        </w:r>
      </w:ins>
      <w:r>
        <w:rPr>
          <w:noProof/>
          <w:webHidden/>
        </w:rPr>
      </w:r>
      <w:r>
        <w:rPr>
          <w:noProof/>
          <w:webHidden/>
        </w:rPr>
        <w:fldChar w:fldCharType="separate"/>
      </w:r>
      <w:ins w:id="188" w:author="Weinert, Matthias (M.)" w:date="2022-02-21T14:07:00Z">
        <w:r>
          <w:rPr>
            <w:noProof/>
            <w:webHidden/>
          </w:rPr>
          <w:t>44</w:t>
        </w:r>
        <w:r>
          <w:rPr>
            <w:noProof/>
            <w:webHidden/>
          </w:rPr>
          <w:fldChar w:fldCharType="end"/>
        </w:r>
        <w:r w:rsidRPr="00520478">
          <w:rPr>
            <w:rStyle w:val="Hyperlink"/>
            <w:noProof/>
          </w:rPr>
          <w:fldChar w:fldCharType="end"/>
        </w:r>
      </w:ins>
    </w:p>
    <w:p w14:paraId="758A60AE" w14:textId="7CDE49AB" w:rsidR="00261D7A" w:rsidRDefault="00261D7A">
      <w:pPr>
        <w:pStyle w:val="Verzeichnis3"/>
        <w:rPr>
          <w:ins w:id="189" w:author="Weinert, Matthias (M.)" w:date="2022-02-21T14:07:00Z"/>
          <w:rFonts w:asciiTheme="minorHAnsi" w:eastAsiaTheme="minorEastAsia" w:hAnsiTheme="minorHAnsi" w:cstheme="minorBidi"/>
          <w:b w:val="0"/>
          <w:noProof/>
          <w:lang w:val="de-DE" w:eastAsia="de-DE"/>
        </w:rPr>
      </w:pPr>
      <w:ins w:id="19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"_Toc96345264"</w:instrText>
        </w:r>
        <w:r w:rsidRPr="00520478">
          <w:rPr>
            <w:rStyle w:val="Hyperlink"/>
            <w:noProof/>
          </w:rPr>
          <w:instrText xml:space="preserve"> </w:instrText>
        </w:r>
        <w:r w:rsidRPr="00520478">
          <w:rPr>
            <w:rStyle w:val="Hyperlink"/>
            <w:noProof/>
          </w:rPr>
          <w:fldChar w:fldCharType="separate"/>
        </w:r>
        <w:r w:rsidRPr="00520478">
          <w:rPr>
            <w:rStyle w:val="Hyperlink"/>
            <w:noProof/>
          </w:rPr>
          <w:t>9.4.4</w:t>
        </w:r>
        <w:r>
          <w:rPr>
            <w:rFonts w:asciiTheme="minorHAnsi" w:eastAsiaTheme="minorEastAsia" w:hAnsiTheme="minorHAnsi" w:cstheme="minorBidi"/>
            <w:b w:val="0"/>
            <w:noProof/>
            <w:lang w:val="de-DE" w:eastAsia="de-DE"/>
          </w:rPr>
          <w:tab/>
        </w:r>
        <w:r w:rsidRPr="00520478">
          <w:rPr>
            <w:rStyle w:val="Hyperlink"/>
            <w:noProof/>
          </w:rPr>
          <w:t>Swop Rivets</w:t>
        </w:r>
        <w:r>
          <w:rPr>
            <w:noProof/>
            <w:webHidden/>
          </w:rPr>
          <w:tab/>
        </w:r>
        <w:r>
          <w:rPr>
            <w:noProof/>
            <w:webHidden/>
          </w:rPr>
          <w:fldChar w:fldCharType="begin"/>
        </w:r>
        <w:r>
          <w:rPr>
            <w:noProof/>
            <w:webHidden/>
          </w:rPr>
          <w:instrText xml:space="preserve"> PAGEREF _Toc96345264 \h </w:instrText>
        </w:r>
      </w:ins>
      <w:r>
        <w:rPr>
          <w:noProof/>
          <w:webHidden/>
        </w:rPr>
      </w:r>
      <w:r>
        <w:rPr>
          <w:noProof/>
          <w:webHidden/>
        </w:rPr>
        <w:fldChar w:fldCharType="separate"/>
      </w:r>
      <w:ins w:id="191" w:author="Weinert, Matthias (M.)" w:date="2022-02-21T14:07:00Z">
        <w:r>
          <w:rPr>
            <w:noProof/>
            <w:webHidden/>
          </w:rPr>
          <w:t>46</w:t>
        </w:r>
        <w:r>
          <w:rPr>
            <w:noProof/>
            <w:webHidden/>
          </w:rPr>
          <w:fldChar w:fldCharType="end"/>
        </w:r>
        <w:r w:rsidRPr="00520478">
          <w:rPr>
            <w:rStyle w:val="Hyperlink"/>
            <w:noProof/>
          </w:rPr>
          <w:fldChar w:fldCharType="end"/>
        </w:r>
      </w:ins>
    </w:p>
    <w:p w14:paraId="58ABEB65" w14:textId="76D013AA" w:rsidR="00261D7A" w:rsidRDefault="00261D7A">
      <w:pPr>
        <w:pStyle w:val="Verzeichnis3"/>
        <w:rPr>
          <w:ins w:id="192" w:author="Weinert, Matthias (M.)" w:date="2022-02-21T14:07:00Z"/>
          <w:rFonts w:asciiTheme="minorHAnsi" w:eastAsiaTheme="minorEastAsia" w:hAnsiTheme="minorHAnsi" w:cstheme="minorBidi"/>
          <w:b w:val="0"/>
          <w:noProof/>
          <w:lang w:val="de-DE" w:eastAsia="de-DE"/>
        </w:rPr>
      </w:pPr>
      <w:ins w:id="19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"_Toc96345265"</w:instrText>
        </w:r>
        <w:r w:rsidRPr="00520478">
          <w:rPr>
            <w:rStyle w:val="Hyperlink"/>
            <w:noProof/>
          </w:rPr>
          <w:instrText xml:space="preserve"> </w:instrText>
        </w:r>
        <w:r w:rsidRPr="00520478">
          <w:rPr>
            <w:rStyle w:val="Hyperlink"/>
            <w:noProof/>
          </w:rPr>
          <w:fldChar w:fldCharType="separate"/>
        </w:r>
        <w:r w:rsidRPr="00520478">
          <w:rPr>
            <w:rStyle w:val="Hyperlink"/>
            <w:noProof/>
          </w:rPr>
          <w:t>9.4.5</w:t>
        </w:r>
        <w:r>
          <w:rPr>
            <w:rFonts w:asciiTheme="minorHAnsi" w:eastAsiaTheme="minorEastAsia" w:hAnsiTheme="minorHAnsi" w:cstheme="minorBidi"/>
            <w:b w:val="0"/>
            <w:noProof/>
            <w:lang w:val="de-DE" w:eastAsia="de-DE"/>
          </w:rPr>
          <w:tab/>
        </w:r>
        <w:r w:rsidRPr="00520478">
          <w:rPr>
            <w:rStyle w:val="Hyperlink"/>
            <w:noProof/>
          </w:rPr>
          <w:t>Clinch Rivet Studs</w:t>
        </w:r>
        <w:r>
          <w:rPr>
            <w:noProof/>
            <w:webHidden/>
          </w:rPr>
          <w:tab/>
        </w:r>
        <w:r>
          <w:rPr>
            <w:noProof/>
            <w:webHidden/>
          </w:rPr>
          <w:fldChar w:fldCharType="begin"/>
        </w:r>
        <w:r>
          <w:rPr>
            <w:noProof/>
            <w:webHidden/>
          </w:rPr>
          <w:instrText xml:space="preserve"> PAGEREF _Toc96345265 \h </w:instrText>
        </w:r>
      </w:ins>
      <w:r>
        <w:rPr>
          <w:noProof/>
          <w:webHidden/>
        </w:rPr>
      </w:r>
      <w:r>
        <w:rPr>
          <w:noProof/>
          <w:webHidden/>
        </w:rPr>
        <w:fldChar w:fldCharType="separate"/>
      </w:r>
      <w:ins w:id="194" w:author="Weinert, Matthias (M.)" w:date="2022-02-21T14:07:00Z">
        <w:r>
          <w:rPr>
            <w:noProof/>
            <w:webHidden/>
          </w:rPr>
          <w:t>47</w:t>
        </w:r>
        <w:r>
          <w:rPr>
            <w:noProof/>
            <w:webHidden/>
          </w:rPr>
          <w:fldChar w:fldCharType="end"/>
        </w:r>
        <w:r w:rsidRPr="00520478">
          <w:rPr>
            <w:rStyle w:val="Hyperlink"/>
            <w:noProof/>
          </w:rPr>
          <w:fldChar w:fldCharType="end"/>
        </w:r>
      </w:ins>
    </w:p>
    <w:p w14:paraId="56726904" w14:textId="4D7BB3B9" w:rsidR="00261D7A" w:rsidRDefault="00261D7A">
      <w:pPr>
        <w:pStyle w:val="Verzeichnis2"/>
        <w:rPr>
          <w:ins w:id="195" w:author="Weinert, Matthias (M.)" w:date="2022-02-21T14:07:00Z"/>
          <w:rFonts w:asciiTheme="minorHAnsi" w:eastAsiaTheme="minorEastAsia" w:hAnsiTheme="minorHAnsi" w:cstheme="minorBidi"/>
          <w:b w:val="0"/>
          <w:noProof/>
          <w:lang w:val="de-DE" w:eastAsia="de-DE"/>
        </w:rPr>
      </w:pPr>
      <w:ins w:id="19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"_Toc96345266"</w:instrText>
        </w:r>
        <w:r w:rsidRPr="00520478">
          <w:rPr>
            <w:rStyle w:val="Hyperlink"/>
            <w:noProof/>
          </w:rPr>
          <w:instrText xml:space="preserve"> </w:instrText>
        </w:r>
        <w:r w:rsidRPr="00520478">
          <w:rPr>
            <w:rStyle w:val="Hyperlink"/>
            <w:noProof/>
          </w:rPr>
          <w:fldChar w:fldCharType="separate"/>
        </w:r>
        <w:r w:rsidRPr="00520478">
          <w:rPr>
            <w:rStyle w:val="Hyperlink"/>
            <w:noProof/>
          </w:rPr>
          <w:t>9.5</w:t>
        </w:r>
        <w:r>
          <w:rPr>
            <w:rFonts w:asciiTheme="minorHAnsi" w:eastAsiaTheme="minorEastAsia" w:hAnsiTheme="minorHAnsi" w:cstheme="minorBidi"/>
            <w:b w:val="0"/>
            <w:noProof/>
            <w:lang w:val="de-DE" w:eastAsia="de-DE"/>
          </w:rPr>
          <w:tab/>
        </w:r>
        <w:r w:rsidRPr="00520478">
          <w:rPr>
            <w:rStyle w:val="Hyperlink"/>
            <w:noProof/>
          </w:rPr>
          <w:t>Threaded Connections: Bolts and Screws</w:t>
        </w:r>
        <w:r>
          <w:rPr>
            <w:noProof/>
            <w:webHidden/>
          </w:rPr>
          <w:tab/>
        </w:r>
        <w:r>
          <w:rPr>
            <w:noProof/>
            <w:webHidden/>
          </w:rPr>
          <w:fldChar w:fldCharType="begin"/>
        </w:r>
        <w:r>
          <w:rPr>
            <w:noProof/>
            <w:webHidden/>
          </w:rPr>
          <w:instrText xml:space="preserve"> PAGEREF _Toc96345266 \h </w:instrText>
        </w:r>
      </w:ins>
      <w:r>
        <w:rPr>
          <w:noProof/>
          <w:webHidden/>
        </w:rPr>
      </w:r>
      <w:r>
        <w:rPr>
          <w:noProof/>
          <w:webHidden/>
        </w:rPr>
        <w:fldChar w:fldCharType="separate"/>
      </w:r>
      <w:ins w:id="197" w:author="Weinert, Matthias (M.)" w:date="2022-02-21T14:07:00Z">
        <w:r>
          <w:rPr>
            <w:noProof/>
            <w:webHidden/>
          </w:rPr>
          <w:t>49</w:t>
        </w:r>
        <w:r>
          <w:rPr>
            <w:noProof/>
            <w:webHidden/>
          </w:rPr>
          <w:fldChar w:fldCharType="end"/>
        </w:r>
        <w:r w:rsidRPr="00520478">
          <w:rPr>
            <w:rStyle w:val="Hyperlink"/>
            <w:noProof/>
          </w:rPr>
          <w:fldChar w:fldCharType="end"/>
        </w:r>
      </w:ins>
    </w:p>
    <w:p w14:paraId="7E33AACC" w14:textId="71C960A2" w:rsidR="00261D7A" w:rsidRDefault="00261D7A">
      <w:pPr>
        <w:pStyle w:val="Verzeichnis3"/>
        <w:rPr>
          <w:ins w:id="198" w:author="Weinert, Matthias (M.)" w:date="2022-02-21T14:07:00Z"/>
          <w:rFonts w:asciiTheme="minorHAnsi" w:eastAsiaTheme="minorEastAsia" w:hAnsiTheme="minorHAnsi" w:cstheme="minorBidi"/>
          <w:b w:val="0"/>
          <w:noProof/>
          <w:lang w:val="de-DE" w:eastAsia="de-DE"/>
        </w:rPr>
      </w:pPr>
      <w:ins w:id="19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"_Toc96345267"</w:instrText>
        </w:r>
        <w:r w:rsidRPr="00520478">
          <w:rPr>
            <w:rStyle w:val="Hyperlink"/>
            <w:noProof/>
          </w:rPr>
          <w:instrText xml:space="preserve"> </w:instrText>
        </w:r>
        <w:r w:rsidRPr="00520478">
          <w:rPr>
            <w:rStyle w:val="Hyperlink"/>
            <w:noProof/>
          </w:rPr>
          <w:fldChar w:fldCharType="separate"/>
        </w:r>
        <w:r w:rsidRPr="00520478">
          <w:rPr>
            <w:rStyle w:val="Hyperlink"/>
            <w:noProof/>
          </w:rPr>
          <w:t>9.5.1</w:t>
        </w:r>
        <w:r>
          <w:rPr>
            <w:rFonts w:asciiTheme="minorHAnsi" w:eastAsiaTheme="minorEastAsia" w:hAnsiTheme="minorHAnsi" w:cstheme="minorBidi"/>
            <w:b w:val="0"/>
            <w:noProof/>
            <w:lang w:val="de-DE" w:eastAsia="de-DE"/>
          </w:rPr>
          <w:tab/>
        </w:r>
        <w:r w:rsidRPr="00520478">
          <w:rPr>
            <w:rStyle w:val="Hyperlink"/>
            <w:noProof/>
          </w:rPr>
          <w:t>Introduction</w:t>
        </w:r>
        <w:r>
          <w:rPr>
            <w:noProof/>
            <w:webHidden/>
          </w:rPr>
          <w:tab/>
        </w:r>
        <w:r>
          <w:rPr>
            <w:noProof/>
            <w:webHidden/>
          </w:rPr>
          <w:fldChar w:fldCharType="begin"/>
        </w:r>
        <w:r>
          <w:rPr>
            <w:noProof/>
            <w:webHidden/>
          </w:rPr>
          <w:instrText xml:space="preserve"> PAGEREF _Toc96345267 \h </w:instrText>
        </w:r>
      </w:ins>
      <w:r>
        <w:rPr>
          <w:noProof/>
          <w:webHidden/>
        </w:rPr>
      </w:r>
      <w:r>
        <w:rPr>
          <w:noProof/>
          <w:webHidden/>
        </w:rPr>
        <w:fldChar w:fldCharType="separate"/>
      </w:r>
      <w:ins w:id="200" w:author="Weinert, Matthias (M.)" w:date="2022-02-21T14:07:00Z">
        <w:r>
          <w:rPr>
            <w:noProof/>
            <w:webHidden/>
          </w:rPr>
          <w:t>49</w:t>
        </w:r>
        <w:r>
          <w:rPr>
            <w:noProof/>
            <w:webHidden/>
          </w:rPr>
          <w:fldChar w:fldCharType="end"/>
        </w:r>
        <w:r w:rsidRPr="00520478">
          <w:rPr>
            <w:rStyle w:val="Hyperlink"/>
            <w:noProof/>
          </w:rPr>
          <w:fldChar w:fldCharType="end"/>
        </w:r>
      </w:ins>
    </w:p>
    <w:p w14:paraId="1F2C46FA" w14:textId="2CD2D85D" w:rsidR="00261D7A" w:rsidRDefault="00261D7A">
      <w:pPr>
        <w:pStyle w:val="Verzeichnis3"/>
        <w:rPr>
          <w:ins w:id="201" w:author="Weinert, Matthias (M.)" w:date="2022-02-21T14:07:00Z"/>
          <w:rFonts w:asciiTheme="minorHAnsi" w:eastAsiaTheme="minorEastAsia" w:hAnsiTheme="minorHAnsi" w:cstheme="minorBidi"/>
          <w:b w:val="0"/>
          <w:noProof/>
          <w:lang w:val="de-DE" w:eastAsia="de-DE"/>
        </w:rPr>
      </w:pPr>
      <w:ins w:id="20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"_Toc96345268"</w:instrText>
        </w:r>
        <w:r w:rsidRPr="00520478">
          <w:rPr>
            <w:rStyle w:val="Hyperlink"/>
            <w:noProof/>
          </w:rPr>
          <w:instrText xml:space="preserve"> </w:instrText>
        </w:r>
        <w:r w:rsidRPr="00520478">
          <w:rPr>
            <w:rStyle w:val="Hyperlink"/>
            <w:noProof/>
          </w:rPr>
          <w:fldChar w:fldCharType="separate"/>
        </w:r>
        <w:r w:rsidRPr="00520478">
          <w:rPr>
            <w:rStyle w:val="Hyperlink"/>
            <w:noProof/>
          </w:rPr>
          <w:t>9.5.2</w:t>
        </w:r>
        <w:r>
          <w:rPr>
            <w:rFonts w:asciiTheme="minorHAnsi" w:eastAsiaTheme="minorEastAsia" w:hAnsiTheme="minorHAnsi" w:cstheme="minorBidi"/>
            <w:b w:val="0"/>
            <w:noProof/>
            <w:lang w:val="de-DE" w:eastAsia="de-DE"/>
          </w:rPr>
          <w:tab/>
        </w:r>
        <w:r w:rsidRPr="00520478">
          <w:rPr>
            <w:rStyle w:val="Hyperlink"/>
            <w:noProof/>
          </w:rPr>
          <w:t>Contacts and Friction</w:t>
        </w:r>
        <w:r>
          <w:rPr>
            <w:noProof/>
            <w:webHidden/>
          </w:rPr>
          <w:tab/>
        </w:r>
        <w:r>
          <w:rPr>
            <w:noProof/>
            <w:webHidden/>
          </w:rPr>
          <w:fldChar w:fldCharType="begin"/>
        </w:r>
        <w:r>
          <w:rPr>
            <w:noProof/>
            <w:webHidden/>
          </w:rPr>
          <w:instrText xml:space="preserve"> PAGEREF _Toc96345268 \h </w:instrText>
        </w:r>
      </w:ins>
      <w:r>
        <w:rPr>
          <w:noProof/>
          <w:webHidden/>
        </w:rPr>
      </w:r>
      <w:r>
        <w:rPr>
          <w:noProof/>
          <w:webHidden/>
        </w:rPr>
        <w:fldChar w:fldCharType="separate"/>
      </w:r>
      <w:ins w:id="203" w:author="Weinert, Matthias (M.)" w:date="2022-02-21T14:07:00Z">
        <w:r>
          <w:rPr>
            <w:noProof/>
            <w:webHidden/>
          </w:rPr>
          <w:t>50</w:t>
        </w:r>
        <w:r>
          <w:rPr>
            <w:noProof/>
            <w:webHidden/>
          </w:rPr>
          <w:fldChar w:fldCharType="end"/>
        </w:r>
        <w:r w:rsidRPr="00520478">
          <w:rPr>
            <w:rStyle w:val="Hyperlink"/>
            <w:noProof/>
          </w:rPr>
          <w:fldChar w:fldCharType="end"/>
        </w:r>
      </w:ins>
    </w:p>
    <w:p w14:paraId="00ABA9D5" w14:textId="20338B01" w:rsidR="00261D7A" w:rsidRDefault="00261D7A">
      <w:pPr>
        <w:pStyle w:val="Verzeichnis3"/>
        <w:rPr>
          <w:ins w:id="204" w:author="Weinert, Matthias (M.)" w:date="2022-02-21T14:07:00Z"/>
          <w:rFonts w:asciiTheme="minorHAnsi" w:eastAsiaTheme="minorEastAsia" w:hAnsiTheme="minorHAnsi" w:cstheme="minorBidi"/>
          <w:b w:val="0"/>
          <w:noProof/>
          <w:lang w:val="de-DE" w:eastAsia="de-DE"/>
        </w:rPr>
      </w:pPr>
      <w:ins w:id="20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"_Toc96345269"</w:instrText>
        </w:r>
        <w:r w:rsidRPr="00520478">
          <w:rPr>
            <w:rStyle w:val="Hyperlink"/>
            <w:noProof/>
          </w:rPr>
          <w:instrText xml:space="preserve"> </w:instrText>
        </w:r>
        <w:r w:rsidRPr="00520478">
          <w:rPr>
            <w:rStyle w:val="Hyperlink"/>
            <w:noProof/>
          </w:rPr>
          <w:fldChar w:fldCharType="separate"/>
        </w:r>
        <w:r w:rsidRPr="00520478">
          <w:rPr>
            <w:rStyle w:val="Hyperlink"/>
            <w:noProof/>
          </w:rPr>
          <w:t>9.5.3</w:t>
        </w:r>
        <w:r>
          <w:rPr>
            <w:rFonts w:asciiTheme="minorHAnsi" w:eastAsiaTheme="minorEastAsia" w:hAnsiTheme="minorHAnsi" w:cstheme="minorBidi"/>
            <w:b w:val="0"/>
            <w:noProof/>
            <w:lang w:val="de-DE" w:eastAsia="de-DE"/>
          </w:rPr>
          <w:tab/>
        </w:r>
        <w:r w:rsidRPr="00520478">
          <w:rPr>
            <w:rStyle w:val="Hyperlink"/>
            <w:noProof/>
          </w:rPr>
          <w:t xml:space="preserve">Definition of element </w:t>
        </w:r>
        <w:r w:rsidRPr="0052047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_Toc96345269 \h </w:instrText>
        </w:r>
      </w:ins>
      <w:r>
        <w:rPr>
          <w:noProof/>
          <w:webHidden/>
        </w:rPr>
      </w:r>
      <w:r>
        <w:rPr>
          <w:noProof/>
          <w:webHidden/>
        </w:rPr>
        <w:fldChar w:fldCharType="separate"/>
      </w:r>
      <w:ins w:id="206" w:author="Weinert, Matthias (M.)" w:date="2022-02-21T14:07:00Z">
        <w:r>
          <w:rPr>
            <w:noProof/>
            <w:webHidden/>
          </w:rPr>
          <w:t>52</w:t>
        </w:r>
        <w:r>
          <w:rPr>
            <w:noProof/>
            <w:webHidden/>
          </w:rPr>
          <w:fldChar w:fldCharType="end"/>
        </w:r>
        <w:r w:rsidRPr="00520478">
          <w:rPr>
            <w:rStyle w:val="Hyperlink"/>
            <w:noProof/>
          </w:rPr>
          <w:fldChar w:fldCharType="end"/>
        </w:r>
      </w:ins>
    </w:p>
    <w:p w14:paraId="549F0F05" w14:textId="68F12B8B" w:rsidR="00261D7A" w:rsidRDefault="00261D7A">
      <w:pPr>
        <w:pStyle w:val="Verzeichnis3"/>
        <w:rPr>
          <w:ins w:id="207" w:author="Weinert, Matthias (M.)" w:date="2022-02-21T14:07:00Z"/>
          <w:rFonts w:asciiTheme="minorHAnsi" w:eastAsiaTheme="minorEastAsia" w:hAnsiTheme="minorHAnsi" w:cstheme="minorBidi"/>
          <w:b w:val="0"/>
          <w:noProof/>
          <w:lang w:val="de-DE" w:eastAsia="de-DE"/>
        </w:rPr>
      </w:pPr>
      <w:ins w:id="20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"_Toc96345270"</w:instrText>
        </w:r>
        <w:r w:rsidRPr="00520478">
          <w:rPr>
            <w:rStyle w:val="Hyperlink"/>
            <w:noProof/>
          </w:rPr>
          <w:instrText xml:space="preserve"> </w:instrText>
        </w:r>
        <w:r w:rsidRPr="00520478">
          <w:rPr>
            <w:rStyle w:val="Hyperlink"/>
            <w:noProof/>
          </w:rPr>
          <w:fldChar w:fldCharType="separate"/>
        </w:r>
        <w:r w:rsidRPr="00520478">
          <w:rPr>
            <w:rStyle w:val="Hyperlink"/>
            <w:noProof/>
          </w:rPr>
          <w:t>9.5.4</w:t>
        </w:r>
        <w:r>
          <w:rPr>
            <w:rFonts w:asciiTheme="minorHAnsi" w:eastAsiaTheme="minorEastAsia" w:hAnsiTheme="minorHAnsi" w:cstheme="minorBidi"/>
            <w:b w:val="0"/>
            <w:noProof/>
            <w:lang w:val="de-DE" w:eastAsia="de-DE"/>
          </w:rPr>
          <w:tab/>
        </w:r>
        <w:r w:rsidRPr="00520478">
          <w:rPr>
            <w:rStyle w:val="Hyperlink"/>
            <w:noProof/>
          </w:rPr>
          <w:t>Washer</w:t>
        </w:r>
        <w:r>
          <w:rPr>
            <w:noProof/>
            <w:webHidden/>
          </w:rPr>
          <w:tab/>
        </w:r>
        <w:r>
          <w:rPr>
            <w:noProof/>
            <w:webHidden/>
          </w:rPr>
          <w:fldChar w:fldCharType="begin"/>
        </w:r>
        <w:r>
          <w:rPr>
            <w:noProof/>
            <w:webHidden/>
          </w:rPr>
          <w:instrText xml:space="preserve"> PAGEREF _Toc96345270 \h </w:instrText>
        </w:r>
      </w:ins>
      <w:r>
        <w:rPr>
          <w:noProof/>
          <w:webHidden/>
        </w:rPr>
      </w:r>
      <w:r>
        <w:rPr>
          <w:noProof/>
          <w:webHidden/>
        </w:rPr>
        <w:fldChar w:fldCharType="separate"/>
      </w:r>
      <w:ins w:id="209" w:author="Weinert, Matthias (M.)" w:date="2022-02-21T14:07:00Z">
        <w:r>
          <w:rPr>
            <w:noProof/>
            <w:webHidden/>
          </w:rPr>
          <w:t>55</w:t>
        </w:r>
        <w:r>
          <w:rPr>
            <w:noProof/>
            <w:webHidden/>
          </w:rPr>
          <w:fldChar w:fldCharType="end"/>
        </w:r>
        <w:r w:rsidRPr="00520478">
          <w:rPr>
            <w:rStyle w:val="Hyperlink"/>
            <w:noProof/>
          </w:rPr>
          <w:fldChar w:fldCharType="end"/>
        </w:r>
      </w:ins>
    </w:p>
    <w:p w14:paraId="751006F6" w14:textId="7CDAEB8C" w:rsidR="00261D7A" w:rsidRDefault="00261D7A">
      <w:pPr>
        <w:pStyle w:val="Verzeichnis3"/>
        <w:rPr>
          <w:ins w:id="210" w:author="Weinert, Matthias (M.)" w:date="2022-02-21T14:07:00Z"/>
          <w:rFonts w:asciiTheme="minorHAnsi" w:eastAsiaTheme="minorEastAsia" w:hAnsiTheme="minorHAnsi" w:cstheme="minorBidi"/>
          <w:b w:val="0"/>
          <w:noProof/>
          <w:lang w:val="de-DE" w:eastAsia="de-DE"/>
        </w:rPr>
      </w:pPr>
      <w:ins w:id="21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"_Toc96345271"</w:instrText>
        </w:r>
        <w:r w:rsidRPr="00520478">
          <w:rPr>
            <w:rStyle w:val="Hyperlink"/>
            <w:noProof/>
          </w:rPr>
          <w:instrText xml:space="preserve"> </w:instrText>
        </w:r>
        <w:r w:rsidRPr="00520478">
          <w:rPr>
            <w:rStyle w:val="Hyperlink"/>
            <w:noProof/>
          </w:rPr>
          <w:fldChar w:fldCharType="separate"/>
        </w:r>
        <w:r w:rsidRPr="00520478">
          <w:rPr>
            <w:rStyle w:val="Hyperlink"/>
            <w:noProof/>
          </w:rPr>
          <w:t>9.5.5</w:t>
        </w:r>
        <w:r>
          <w:rPr>
            <w:rFonts w:asciiTheme="minorHAnsi" w:eastAsiaTheme="minorEastAsia" w:hAnsiTheme="minorHAnsi" w:cstheme="minorBidi"/>
            <w:b w:val="0"/>
            <w:noProof/>
            <w:lang w:val="de-DE" w:eastAsia="de-DE"/>
          </w:rPr>
          <w:tab/>
        </w:r>
        <w:r w:rsidRPr="00520478">
          <w:rPr>
            <w:rStyle w:val="Hyperlink"/>
            <w:noProof/>
          </w:rPr>
          <w:t>Nut</w:t>
        </w:r>
        <w:r>
          <w:rPr>
            <w:noProof/>
            <w:webHidden/>
          </w:rPr>
          <w:tab/>
        </w:r>
        <w:r>
          <w:rPr>
            <w:noProof/>
            <w:webHidden/>
          </w:rPr>
          <w:fldChar w:fldCharType="begin"/>
        </w:r>
        <w:r>
          <w:rPr>
            <w:noProof/>
            <w:webHidden/>
          </w:rPr>
          <w:instrText xml:space="preserve"> PAGEREF _Toc96345271 \h </w:instrText>
        </w:r>
      </w:ins>
      <w:r>
        <w:rPr>
          <w:noProof/>
          <w:webHidden/>
        </w:rPr>
      </w:r>
      <w:r>
        <w:rPr>
          <w:noProof/>
          <w:webHidden/>
        </w:rPr>
        <w:fldChar w:fldCharType="separate"/>
      </w:r>
      <w:ins w:id="212" w:author="Weinert, Matthias (M.)" w:date="2022-02-21T14:07:00Z">
        <w:r>
          <w:rPr>
            <w:noProof/>
            <w:webHidden/>
          </w:rPr>
          <w:t>56</w:t>
        </w:r>
        <w:r>
          <w:rPr>
            <w:noProof/>
            <w:webHidden/>
          </w:rPr>
          <w:fldChar w:fldCharType="end"/>
        </w:r>
        <w:r w:rsidRPr="00520478">
          <w:rPr>
            <w:rStyle w:val="Hyperlink"/>
            <w:noProof/>
          </w:rPr>
          <w:fldChar w:fldCharType="end"/>
        </w:r>
      </w:ins>
    </w:p>
    <w:p w14:paraId="02E7F000" w14:textId="20DA89CF" w:rsidR="00261D7A" w:rsidRDefault="00261D7A">
      <w:pPr>
        <w:pStyle w:val="Verzeichnis3"/>
        <w:rPr>
          <w:ins w:id="213" w:author="Weinert, Matthias (M.)" w:date="2022-02-21T14:07:00Z"/>
          <w:rFonts w:asciiTheme="minorHAnsi" w:eastAsiaTheme="minorEastAsia" w:hAnsiTheme="minorHAnsi" w:cstheme="minorBidi"/>
          <w:b w:val="0"/>
          <w:noProof/>
          <w:lang w:val="de-DE" w:eastAsia="de-DE"/>
        </w:rPr>
      </w:pPr>
      <w:ins w:id="21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"_Toc96345272"</w:instrText>
        </w:r>
        <w:r w:rsidRPr="00520478">
          <w:rPr>
            <w:rStyle w:val="Hyperlink"/>
            <w:noProof/>
          </w:rPr>
          <w:instrText xml:space="preserve"> </w:instrText>
        </w:r>
        <w:r w:rsidRPr="00520478">
          <w:rPr>
            <w:rStyle w:val="Hyperlink"/>
            <w:noProof/>
          </w:rPr>
          <w:fldChar w:fldCharType="separate"/>
        </w:r>
        <w:r w:rsidRPr="00520478">
          <w:rPr>
            <w:rStyle w:val="Hyperlink"/>
            <w:noProof/>
          </w:rPr>
          <w:t>9.5.6</w:t>
        </w:r>
        <w:r>
          <w:rPr>
            <w:rFonts w:asciiTheme="minorHAnsi" w:eastAsiaTheme="minorEastAsia" w:hAnsiTheme="minorHAnsi" w:cstheme="minorBidi"/>
            <w:b w:val="0"/>
            <w:noProof/>
            <w:lang w:val="de-DE" w:eastAsia="de-DE"/>
          </w:rPr>
          <w:tab/>
        </w:r>
        <w:r w:rsidRPr="00520478">
          <w:rPr>
            <w:rStyle w:val="Hyperlink"/>
            <w:noProof/>
          </w:rPr>
          <w:t>Bolt</w:t>
        </w:r>
        <w:r>
          <w:rPr>
            <w:noProof/>
            <w:webHidden/>
          </w:rPr>
          <w:tab/>
        </w:r>
        <w:r>
          <w:rPr>
            <w:noProof/>
            <w:webHidden/>
          </w:rPr>
          <w:fldChar w:fldCharType="begin"/>
        </w:r>
        <w:r>
          <w:rPr>
            <w:noProof/>
            <w:webHidden/>
          </w:rPr>
          <w:instrText xml:space="preserve"> PAGEREF _Toc96345272 \h </w:instrText>
        </w:r>
      </w:ins>
      <w:r>
        <w:rPr>
          <w:noProof/>
          <w:webHidden/>
        </w:rPr>
      </w:r>
      <w:r>
        <w:rPr>
          <w:noProof/>
          <w:webHidden/>
        </w:rPr>
        <w:fldChar w:fldCharType="separate"/>
      </w:r>
      <w:ins w:id="215" w:author="Weinert, Matthias (M.)" w:date="2022-02-21T14:07:00Z">
        <w:r>
          <w:rPr>
            <w:noProof/>
            <w:webHidden/>
          </w:rPr>
          <w:t>57</w:t>
        </w:r>
        <w:r>
          <w:rPr>
            <w:noProof/>
            <w:webHidden/>
          </w:rPr>
          <w:fldChar w:fldCharType="end"/>
        </w:r>
        <w:r w:rsidRPr="00520478">
          <w:rPr>
            <w:rStyle w:val="Hyperlink"/>
            <w:noProof/>
          </w:rPr>
          <w:fldChar w:fldCharType="end"/>
        </w:r>
      </w:ins>
    </w:p>
    <w:p w14:paraId="16EEE161" w14:textId="57F1E59A" w:rsidR="00261D7A" w:rsidRDefault="00261D7A">
      <w:pPr>
        <w:pStyle w:val="Verzeichnis3"/>
        <w:rPr>
          <w:ins w:id="216" w:author="Weinert, Matthias (M.)" w:date="2022-02-21T14:07:00Z"/>
          <w:rFonts w:asciiTheme="minorHAnsi" w:eastAsiaTheme="minorEastAsia" w:hAnsiTheme="minorHAnsi" w:cstheme="minorBidi"/>
          <w:b w:val="0"/>
          <w:noProof/>
          <w:lang w:val="de-DE" w:eastAsia="de-DE"/>
        </w:rPr>
      </w:pPr>
      <w:ins w:id="21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"_Toc96345273"</w:instrText>
        </w:r>
        <w:r w:rsidRPr="00520478">
          <w:rPr>
            <w:rStyle w:val="Hyperlink"/>
            <w:noProof/>
          </w:rPr>
          <w:instrText xml:space="preserve"> </w:instrText>
        </w:r>
        <w:r w:rsidRPr="00520478">
          <w:rPr>
            <w:rStyle w:val="Hyperlink"/>
            <w:noProof/>
          </w:rPr>
          <w:fldChar w:fldCharType="separate"/>
        </w:r>
        <w:r w:rsidRPr="00520478">
          <w:rPr>
            <w:rStyle w:val="Hyperlink"/>
            <w:noProof/>
          </w:rPr>
          <w:t>9.5.7</w:t>
        </w:r>
        <w:r>
          <w:rPr>
            <w:rFonts w:asciiTheme="minorHAnsi" w:eastAsiaTheme="minorEastAsia" w:hAnsiTheme="minorHAnsi" w:cstheme="minorBidi"/>
            <w:b w:val="0"/>
            <w:noProof/>
            <w:lang w:val="de-DE" w:eastAsia="de-DE"/>
          </w:rPr>
          <w:tab/>
        </w:r>
        <w:r w:rsidRPr="00520478">
          <w:rPr>
            <w:rStyle w:val="Hyperlink"/>
            <w:noProof/>
          </w:rPr>
          <w:t>Screw</w:t>
        </w:r>
        <w:r>
          <w:rPr>
            <w:noProof/>
            <w:webHidden/>
          </w:rPr>
          <w:tab/>
        </w:r>
        <w:r>
          <w:rPr>
            <w:noProof/>
            <w:webHidden/>
          </w:rPr>
          <w:fldChar w:fldCharType="begin"/>
        </w:r>
        <w:r>
          <w:rPr>
            <w:noProof/>
            <w:webHidden/>
          </w:rPr>
          <w:instrText xml:space="preserve"> PAGEREF _Toc96345273 \h </w:instrText>
        </w:r>
      </w:ins>
      <w:r>
        <w:rPr>
          <w:noProof/>
          <w:webHidden/>
        </w:rPr>
      </w:r>
      <w:r>
        <w:rPr>
          <w:noProof/>
          <w:webHidden/>
        </w:rPr>
        <w:fldChar w:fldCharType="separate"/>
      </w:r>
      <w:ins w:id="218" w:author="Weinert, Matthias (M.)" w:date="2022-02-21T14:07:00Z">
        <w:r>
          <w:rPr>
            <w:noProof/>
            <w:webHidden/>
          </w:rPr>
          <w:t>62</w:t>
        </w:r>
        <w:r>
          <w:rPr>
            <w:noProof/>
            <w:webHidden/>
          </w:rPr>
          <w:fldChar w:fldCharType="end"/>
        </w:r>
        <w:r w:rsidRPr="00520478">
          <w:rPr>
            <w:rStyle w:val="Hyperlink"/>
            <w:noProof/>
          </w:rPr>
          <w:fldChar w:fldCharType="end"/>
        </w:r>
      </w:ins>
    </w:p>
    <w:p w14:paraId="6549149D" w14:textId="58D98913" w:rsidR="00261D7A" w:rsidRDefault="00261D7A">
      <w:pPr>
        <w:pStyle w:val="Verzeichnis2"/>
        <w:rPr>
          <w:ins w:id="219" w:author="Weinert, Matthias (M.)" w:date="2022-02-21T14:07:00Z"/>
          <w:rFonts w:asciiTheme="minorHAnsi" w:eastAsiaTheme="minorEastAsia" w:hAnsiTheme="minorHAnsi" w:cstheme="minorBidi"/>
          <w:b w:val="0"/>
          <w:noProof/>
          <w:lang w:val="de-DE" w:eastAsia="de-DE"/>
        </w:rPr>
      </w:pPr>
      <w:ins w:id="22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"_Toc96345274"</w:instrText>
        </w:r>
        <w:r w:rsidRPr="00520478">
          <w:rPr>
            <w:rStyle w:val="Hyperlink"/>
            <w:noProof/>
          </w:rPr>
          <w:instrText xml:space="preserve"> </w:instrText>
        </w:r>
        <w:r w:rsidRPr="00520478">
          <w:rPr>
            <w:rStyle w:val="Hyperlink"/>
            <w:noProof/>
          </w:rPr>
          <w:fldChar w:fldCharType="separate"/>
        </w:r>
        <w:r w:rsidRPr="00520478">
          <w:rPr>
            <w:rStyle w:val="Hyperlink"/>
            <w:noProof/>
          </w:rPr>
          <w:t>9.6</w:t>
        </w:r>
        <w:r>
          <w:rPr>
            <w:rFonts w:asciiTheme="minorHAnsi" w:eastAsiaTheme="minorEastAsia" w:hAnsiTheme="minorHAnsi" w:cstheme="minorBidi"/>
            <w:b w:val="0"/>
            <w:noProof/>
            <w:lang w:val="de-DE" w:eastAsia="de-DE"/>
          </w:rPr>
          <w:tab/>
        </w:r>
        <w:r w:rsidRPr="00520478">
          <w:rPr>
            <w:rStyle w:val="Hyperlink"/>
            <w:noProof/>
          </w:rPr>
          <w:t>Gum Drops</w:t>
        </w:r>
        <w:r>
          <w:rPr>
            <w:noProof/>
            <w:webHidden/>
          </w:rPr>
          <w:tab/>
        </w:r>
        <w:r>
          <w:rPr>
            <w:noProof/>
            <w:webHidden/>
          </w:rPr>
          <w:fldChar w:fldCharType="begin"/>
        </w:r>
        <w:r>
          <w:rPr>
            <w:noProof/>
            <w:webHidden/>
          </w:rPr>
          <w:instrText xml:space="preserve"> PAGEREF _Toc96345274 \h </w:instrText>
        </w:r>
      </w:ins>
      <w:r>
        <w:rPr>
          <w:noProof/>
          <w:webHidden/>
        </w:rPr>
      </w:r>
      <w:r>
        <w:rPr>
          <w:noProof/>
          <w:webHidden/>
        </w:rPr>
        <w:fldChar w:fldCharType="separate"/>
      </w:r>
      <w:ins w:id="221" w:author="Weinert, Matthias (M.)" w:date="2022-02-21T14:07:00Z">
        <w:r>
          <w:rPr>
            <w:noProof/>
            <w:webHidden/>
          </w:rPr>
          <w:t>65</w:t>
        </w:r>
        <w:r>
          <w:rPr>
            <w:noProof/>
            <w:webHidden/>
          </w:rPr>
          <w:fldChar w:fldCharType="end"/>
        </w:r>
        <w:r w:rsidRPr="00520478">
          <w:rPr>
            <w:rStyle w:val="Hyperlink"/>
            <w:noProof/>
          </w:rPr>
          <w:fldChar w:fldCharType="end"/>
        </w:r>
      </w:ins>
    </w:p>
    <w:p w14:paraId="3FA8BBBA" w14:textId="7B5D885B" w:rsidR="00261D7A" w:rsidRDefault="00261D7A">
      <w:pPr>
        <w:pStyle w:val="Verzeichnis2"/>
        <w:rPr>
          <w:ins w:id="222" w:author="Weinert, Matthias (M.)" w:date="2022-02-21T14:07:00Z"/>
          <w:rFonts w:asciiTheme="minorHAnsi" w:eastAsiaTheme="minorEastAsia" w:hAnsiTheme="minorHAnsi" w:cstheme="minorBidi"/>
          <w:b w:val="0"/>
          <w:noProof/>
          <w:lang w:val="de-DE" w:eastAsia="de-DE"/>
        </w:rPr>
      </w:pPr>
      <w:ins w:id="22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"_Toc96345275"</w:instrText>
        </w:r>
        <w:r w:rsidRPr="00520478">
          <w:rPr>
            <w:rStyle w:val="Hyperlink"/>
            <w:noProof/>
          </w:rPr>
          <w:instrText xml:space="preserve"> </w:instrText>
        </w:r>
        <w:r w:rsidRPr="00520478">
          <w:rPr>
            <w:rStyle w:val="Hyperlink"/>
            <w:noProof/>
          </w:rPr>
          <w:fldChar w:fldCharType="separate"/>
        </w:r>
        <w:r w:rsidRPr="00520478">
          <w:rPr>
            <w:rStyle w:val="Hyperlink"/>
            <w:noProof/>
          </w:rPr>
          <w:t>9.7</w:t>
        </w:r>
        <w:r>
          <w:rPr>
            <w:rFonts w:asciiTheme="minorHAnsi" w:eastAsiaTheme="minorEastAsia" w:hAnsiTheme="minorHAnsi" w:cstheme="minorBidi"/>
            <w:b w:val="0"/>
            <w:noProof/>
            <w:lang w:val="de-DE" w:eastAsia="de-DE"/>
          </w:rPr>
          <w:tab/>
        </w:r>
        <w:r w:rsidRPr="00520478">
          <w:rPr>
            <w:rStyle w:val="Hyperlink"/>
            <w:noProof/>
          </w:rPr>
          <w:t>Clinches</w:t>
        </w:r>
        <w:r>
          <w:rPr>
            <w:noProof/>
            <w:webHidden/>
          </w:rPr>
          <w:tab/>
        </w:r>
        <w:r>
          <w:rPr>
            <w:noProof/>
            <w:webHidden/>
          </w:rPr>
          <w:fldChar w:fldCharType="begin"/>
        </w:r>
        <w:r>
          <w:rPr>
            <w:noProof/>
            <w:webHidden/>
          </w:rPr>
          <w:instrText xml:space="preserve"> PAGEREF _Toc96345275 \h </w:instrText>
        </w:r>
      </w:ins>
      <w:r>
        <w:rPr>
          <w:noProof/>
          <w:webHidden/>
        </w:rPr>
      </w:r>
      <w:r>
        <w:rPr>
          <w:noProof/>
          <w:webHidden/>
        </w:rPr>
        <w:fldChar w:fldCharType="separate"/>
      </w:r>
      <w:ins w:id="224" w:author="Weinert, Matthias (M.)" w:date="2022-02-21T14:07:00Z">
        <w:r>
          <w:rPr>
            <w:noProof/>
            <w:webHidden/>
          </w:rPr>
          <w:t>66</w:t>
        </w:r>
        <w:r>
          <w:rPr>
            <w:noProof/>
            <w:webHidden/>
          </w:rPr>
          <w:fldChar w:fldCharType="end"/>
        </w:r>
        <w:r w:rsidRPr="00520478">
          <w:rPr>
            <w:rStyle w:val="Hyperlink"/>
            <w:noProof/>
          </w:rPr>
          <w:fldChar w:fldCharType="end"/>
        </w:r>
      </w:ins>
    </w:p>
    <w:p w14:paraId="4736AF9A" w14:textId="20123E70" w:rsidR="00261D7A" w:rsidRDefault="00261D7A">
      <w:pPr>
        <w:pStyle w:val="Verzeichnis2"/>
        <w:rPr>
          <w:ins w:id="225" w:author="Weinert, Matthias (M.)" w:date="2022-02-21T14:07:00Z"/>
          <w:rFonts w:asciiTheme="minorHAnsi" w:eastAsiaTheme="minorEastAsia" w:hAnsiTheme="minorHAnsi" w:cstheme="minorBidi"/>
          <w:b w:val="0"/>
          <w:noProof/>
          <w:lang w:val="de-DE" w:eastAsia="de-DE"/>
        </w:rPr>
      </w:pPr>
      <w:ins w:id="22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"_Toc96345276"</w:instrText>
        </w:r>
        <w:r w:rsidRPr="00520478">
          <w:rPr>
            <w:rStyle w:val="Hyperlink"/>
            <w:noProof/>
          </w:rPr>
          <w:instrText xml:space="preserve"> </w:instrText>
        </w:r>
        <w:r w:rsidRPr="00520478">
          <w:rPr>
            <w:rStyle w:val="Hyperlink"/>
            <w:noProof/>
          </w:rPr>
          <w:fldChar w:fldCharType="separate"/>
        </w:r>
        <w:r w:rsidRPr="00520478">
          <w:rPr>
            <w:rStyle w:val="Hyperlink"/>
            <w:noProof/>
          </w:rPr>
          <w:t>9.8</w:t>
        </w:r>
        <w:r>
          <w:rPr>
            <w:rFonts w:asciiTheme="minorHAnsi" w:eastAsiaTheme="minorEastAsia" w:hAnsiTheme="minorHAnsi" w:cstheme="minorBidi"/>
            <w:b w:val="0"/>
            <w:noProof/>
            <w:lang w:val="de-DE" w:eastAsia="de-DE"/>
          </w:rPr>
          <w:tab/>
        </w:r>
        <w:r w:rsidRPr="00520478">
          <w:rPr>
            <w:rStyle w:val="Hyperlink"/>
            <w:noProof/>
          </w:rPr>
          <w:t>Heat Stakes / Thermal Stakes</w:t>
        </w:r>
        <w:r>
          <w:rPr>
            <w:noProof/>
            <w:webHidden/>
          </w:rPr>
          <w:tab/>
        </w:r>
        <w:r>
          <w:rPr>
            <w:noProof/>
            <w:webHidden/>
          </w:rPr>
          <w:fldChar w:fldCharType="begin"/>
        </w:r>
        <w:r>
          <w:rPr>
            <w:noProof/>
            <w:webHidden/>
          </w:rPr>
          <w:instrText xml:space="preserve"> PAGEREF _Toc96345276 \h </w:instrText>
        </w:r>
      </w:ins>
      <w:r>
        <w:rPr>
          <w:noProof/>
          <w:webHidden/>
        </w:rPr>
      </w:r>
      <w:r>
        <w:rPr>
          <w:noProof/>
          <w:webHidden/>
        </w:rPr>
        <w:fldChar w:fldCharType="separate"/>
      </w:r>
      <w:ins w:id="227" w:author="Weinert, Matthias (M.)" w:date="2022-02-21T14:07:00Z">
        <w:r>
          <w:rPr>
            <w:noProof/>
            <w:webHidden/>
          </w:rPr>
          <w:t>68</w:t>
        </w:r>
        <w:r>
          <w:rPr>
            <w:noProof/>
            <w:webHidden/>
          </w:rPr>
          <w:fldChar w:fldCharType="end"/>
        </w:r>
        <w:r w:rsidRPr="00520478">
          <w:rPr>
            <w:rStyle w:val="Hyperlink"/>
            <w:noProof/>
          </w:rPr>
          <w:fldChar w:fldCharType="end"/>
        </w:r>
      </w:ins>
    </w:p>
    <w:p w14:paraId="17FB8967" w14:textId="27106F4B" w:rsidR="00261D7A" w:rsidRDefault="00261D7A">
      <w:pPr>
        <w:pStyle w:val="Verzeichnis2"/>
        <w:rPr>
          <w:ins w:id="228" w:author="Weinert, Matthias (M.)" w:date="2022-02-21T14:07:00Z"/>
          <w:rFonts w:asciiTheme="minorHAnsi" w:eastAsiaTheme="minorEastAsia" w:hAnsiTheme="minorHAnsi" w:cstheme="minorBidi"/>
          <w:b w:val="0"/>
          <w:noProof/>
          <w:lang w:val="de-DE" w:eastAsia="de-DE"/>
        </w:rPr>
      </w:pPr>
      <w:ins w:id="22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"_Toc96345277"</w:instrText>
        </w:r>
        <w:r w:rsidRPr="00520478">
          <w:rPr>
            <w:rStyle w:val="Hyperlink"/>
            <w:noProof/>
          </w:rPr>
          <w:instrText xml:space="preserve"> </w:instrText>
        </w:r>
        <w:r w:rsidRPr="00520478">
          <w:rPr>
            <w:rStyle w:val="Hyperlink"/>
            <w:noProof/>
          </w:rPr>
          <w:fldChar w:fldCharType="separate"/>
        </w:r>
        <w:r w:rsidRPr="00520478">
          <w:rPr>
            <w:rStyle w:val="Hyperlink"/>
            <w:noProof/>
          </w:rPr>
          <w:t>9.9</w:t>
        </w:r>
        <w:r>
          <w:rPr>
            <w:rFonts w:asciiTheme="minorHAnsi" w:eastAsiaTheme="minorEastAsia" w:hAnsiTheme="minorHAnsi" w:cstheme="minorBidi"/>
            <w:b w:val="0"/>
            <w:noProof/>
            <w:lang w:val="de-DE" w:eastAsia="de-DE"/>
          </w:rPr>
          <w:tab/>
        </w:r>
        <w:r w:rsidRPr="00520478">
          <w:rPr>
            <w:rStyle w:val="Hyperlink"/>
            <w:noProof/>
          </w:rPr>
          <w:t>Clips/Snap Joints</w:t>
        </w:r>
        <w:r>
          <w:rPr>
            <w:noProof/>
            <w:webHidden/>
          </w:rPr>
          <w:tab/>
        </w:r>
        <w:r>
          <w:rPr>
            <w:noProof/>
            <w:webHidden/>
          </w:rPr>
          <w:fldChar w:fldCharType="begin"/>
        </w:r>
        <w:r>
          <w:rPr>
            <w:noProof/>
            <w:webHidden/>
          </w:rPr>
          <w:instrText xml:space="preserve"> PAGEREF _Toc96345277 \h </w:instrText>
        </w:r>
      </w:ins>
      <w:r>
        <w:rPr>
          <w:noProof/>
          <w:webHidden/>
        </w:rPr>
      </w:r>
      <w:r>
        <w:rPr>
          <w:noProof/>
          <w:webHidden/>
        </w:rPr>
        <w:fldChar w:fldCharType="separate"/>
      </w:r>
      <w:ins w:id="230" w:author="Weinert, Matthias (M.)" w:date="2022-02-21T14:07:00Z">
        <w:r>
          <w:rPr>
            <w:noProof/>
            <w:webHidden/>
          </w:rPr>
          <w:t>70</w:t>
        </w:r>
        <w:r>
          <w:rPr>
            <w:noProof/>
            <w:webHidden/>
          </w:rPr>
          <w:fldChar w:fldCharType="end"/>
        </w:r>
        <w:r w:rsidRPr="00520478">
          <w:rPr>
            <w:rStyle w:val="Hyperlink"/>
            <w:noProof/>
          </w:rPr>
          <w:fldChar w:fldCharType="end"/>
        </w:r>
      </w:ins>
    </w:p>
    <w:p w14:paraId="27D301D2" w14:textId="123152A6" w:rsidR="00261D7A" w:rsidRDefault="00261D7A">
      <w:pPr>
        <w:pStyle w:val="Verzeichnis2"/>
        <w:rPr>
          <w:ins w:id="231" w:author="Weinert, Matthias (M.)" w:date="2022-02-21T14:07:00Z"/>
          <w:rFonts w:asciiTheme="minorHAnsi" w:eastAsiaTheme="minorEastAsia" w:hAnsiTheme="minorHAnsi" w:cstheme="minorBidi"/>
          <w:b w:val="0"/>
          <w:noProof/>
          <w:lang w:val="de-DE" w:eastAsia="de-DE"/>
        </w:rPr>
      </w:pPr>
      <w:ins w:id="23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"_Toc96345278"</w:instrText>
        </w:r>
        <w:r w:rsidRPr="00520478">
          <w:rPr>
            <w:rStyle w:val="Hyperlink"/>
            <w:noProof/>
          </w:rPr>
          <w:instrText xml:space="preserve"> </w:instrText>
        </w:r>
        <w:r w:rsidRPr="00520478">
          <w:rPr>
            <w:rStyle w:val="Hyperlink"/>
            <w:noProof/>
          </w:rPr>
          <w:fldChar w:fldCharType="separate"/>
        </w:r>
        <w:r w:rsidRPr="00520478">
          <w:rPr>
            <w:rStyle w:val="Hyperlink"/>
            <w:noProof/>
          </w:rPr>
          <w:t>9.10</w:t>
        </w:r>
        <w:r>
          <w:rPr>
            <w:rFonts w:asciiTheme="minorHAnsi" w:eastAsiaTheme="minorEastAsia" w:hAnsiTheme="minorHAnsi" w:cstheme="minorBidi"/>
            <w:b w:val="0"/>
            <w:noProof/>
            <w:lang w:val="de-DE" w:eastAsia="de-DE"/>
          </w:rPr>
          <w:tab/>
        </w:r>
        <w:r w:rsidRPr="00520478">
          <w:rPr>
            <w:rStyle w:val="Hyperlink"/>
            <w:noProof/>
          </w:rPr>
          <w:t>Nails</w:t>
        </w:r>
        <w:r>
          <w:rPr>
            <w:noProof/>
            <w:webHidden/>
          </w:rPr>
          <w:tab/>
        </w:r>
        <w:r>
          <w:rPr>
            <w:noProof/>
            <w:webHidden/>
          </w:rPr>
          <w:fldChar w:fldCharType="begin"/>
        </w:r>
        <w:r>
          <w:rPr>
            <w:noProof/>
            <w:webHidden/>
          </w:rPr>
          <w:instrText xml:space="preserve"> PAGEREF _Toc96345278 \h </w:instrText>
        </w:r>
      </w:ins>
      <w:r>
        <w:rPr>
          <w:noProof/>
          <w:webHidden/>
        </w:rPr>
      </w:r>
      <w:r>
        <w:rPr>
          <w:noProof/>
          <w:webHidden/>
        </w:rPr>
        <w:fldChar w:fldCharType="separate"/>
      </w:r>
      <w:ins w:id="233" w:author="Weinert, Matthias (M.)" w:date="2022-02-21T14:07:00Z">
        <w:r>
          <w:rPr>
            <w:noProof/>
            <w:webHidden/>
          </w:rPr>
          <w:t>73</w:t>
        </w:r>
        <w:r>
          <w:rPr>
            <w:noProof/>
            <w:webHidden/>
          </w:rPr>
          <w:fldChar w:fldCharType="end"/>
        </w:r>
        <w:r w:rsidRPr="00520478">
          <w:rPr>
            <w:rStyle w:val="Hyperlink"/>
            <w:noProof/>
          </w:rPr>
          <w:fldChar w:fldCharType="end"/>
        </w:r>
      </w:ins>
    </w:p>
    <w:p w14:paraId="64F9A11D" w14:textId="48CB70A4" w:rsidR="00261D7A" w:rsidRDefault="00261D7A">
      <w:pPr>
        <w:pStyle w:val="Verzeichnis2"/>
        <w:rPr>
          <w:ins w:id="234" w:author="Weinert, Matthias (M.)" w:date="2022-02-21T14:07:00Z"/>
          <w:rFonts w:asciiTheme="minorHAnsi" w:eastAsiaTheme="minorEastAsia" w:hAnsiTheme="minorHAnsi" w:cstheme="minorBidi"/>
          <w:b w:val="0"/>
          <w:noProof/>
          <w:lang w:val="de-DE" w:eastAsia="de-DE"/>
        </w:rPr>
      </w:pPr>
      <w:ins w:id="23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"_Toc96345279"</w:instrText>
        </w:r>
        <w:r w:rsidRPr="00520478">
          <w:rPr>
            <w:rStyle w:val="Hyperlink"/>
            <w:noProof/>
          </w:rPr>
          <w:instrText xml:space="preserve"> </w:instrText>
        </w:r>
        <w:r w:rsidRPr="00520478">
          <w:rPr>
            <w:rStyle w:val="Hyperlink"/>
            <w:noProof/>
          </w:rPr>
          <w:fldChar w:fldCharType="separate"/>
        </w:r>
        <w:r w:rsidRPr="00520478">
          <w:rPr>
            <w:rStyle w:val="Hyperlink"/>
            <w:noProof/>
          </w:rPr>
          <w:t>9.11</w:t>
        </w:r>
        <w:r>
          <w:rPr>
            <w:rFonts w:asciiTheme="minorHAnsi" w:eastAsiaTheme="minorEastAsia" w:hAnsiTheme="minorHAnsi" w:cstheme="minorBidi"/>
            <w:b w:val="0"/>
            <w:noProof/>
            <w:lang w:val="de-DE" w:eastAsia="de-DE"/>
          </w:rPr>
          <w:tab/>
        </w:r>
        <w:r w:rsidRPr="00520478">
          <w:rPr>
            <w:rStyle w:val="Hyperlink"/>
            <w:noProof/>
          </w:rPr>
          <w:t>Rotation Joints</w:t>
        </w:r>
        <w:r>
          <w:rPr>
            <w:noProof/>
            <w:webHidden/>
          </w:rPr>
          <w:tab/>
        </w:r>
        <w:r>
          <w:rPr>
            <w:noProof/>
            <w:webHidden/>
          </w:rPr>
          <w:fldChar w:fldCharType="begin"/>
        </w:r>
        <w:r>
          <w:rPr>
            <w:noProof/>
            <w:webHidden/>
          </w:rPr>
          <w:instrText xml:space="preserve"> PAGEREF _Toc96345279 \h </w:instrText>
        </w:r>
      </w:ins>
      <w:r>
        <w:rPr>
          <w:noProof/>
          <w:webHidden/>
        </w:rPr>
      </w:r>
      <w:r>
        <w:rPr>
          <w:noProof/>
          <w:webHidden/>
        </w:rPr>
        <w:fldChar w:fldCharType="separate"/>
      </w:r>
      <w:ins w:id="236" w:author="Weinert, Matthias (M.)" w:date="2022-02-21T14:07:00Z">
        <w:r>
          <w:rPr>
            <w:noProof/>
            <w:webHidden/>
          </w:rPr>
          <w:t>75</w:t>
        </w:r>
        <w:r>
          <w:rPr>
            <w:noProof/>
            <w:webHidden/>
          </w:rPr>
          <w:fldChar w:fldCharType="end"/>
        </w:r>
        <w:r w:rsidRPr="00520478">
          <w:rPr>
            <w:rStyle w:val="Hyperlink"/>
            <w:noProof/>
          </w:rPr>
          <w:fldChar w:fldCharType="end"/>
        </w:r>
      </w:ins>
    </w:p>
    <w:p w14:paraId="57A6CED8" w14:textId="3BA3EEAA" w:rsidR="00261D7A" w:rsidRDefault="00261D7A">
      <w:pPr>
        <w:pStyle w:val="Verzeichnis3"/>
        <w:rPr>
          <w:ins w:id="237" w:author="Weinert, Matthias (M.)" w:date="2022-02-21T14:07:00Z"/>
          <w:rFonts w:asciiTheme="minorHAnsi" w:eastAsiaTheme="minorEastAsia" w:hAnsiTheme="minorHAnsi" w:cstheme="minorBidi"/>
          <w:b w:val="0"/>
          <w:noProof/>
          <w:lang w:val="de-DE" w:eastAsia="de-DE"/>
        </w:rPr>
      </w:pPr>
      <w:ins w:id="23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"_Toc96345280"</w:instrText>
        </w:r>
        <w:r w:rsidRPr="00520478">
          <w:rPr>
            <w:rStyle w:val="Hyperlink"/>
            <w:noProof/>
          </w:rPr>
          <w:instrText xml:space="preserve"> </w:instrText>
        </w:r>
        <w:r w:rsidRPr="00520478">
          <w:rPr>
            <w:rStyle w:val="Hyperlink"/>
            <w:noProof/>
          </w:rPr>
          <w:fldChar w:fldCharType="separate"/>
        </w:r>
        <w:r w:rsidRPr="00520478">
          <w:rPr>
            <w:rStyle w:val="Hyperlink"/>
            <w:noProof/>
          </w:rPr>
          <w:t>9.11.1</w:t>
        </w:r>
        <w:r>
          <w:rPr>
            <w:rFonts w:asciiTheme="minorHAnsi" w:eastAsiaTheme="minorEastAsia" w:hAnsiTheme="minorHAnsi" w:cstheme="minorBidi"/>
            <w:b w:val="0"/>
            <w:noProof/>
            <w:lang w:val="de-DE" w:eastAsia="de-DE"/>
          </w:rPr>
          <w:tab/>
        </w:r>
        <w:r w:rsidRPr="00520478">
          <w:rPr>
            <w:rStyle w:val="Hyperlink"/>
            <w:noProof/>
          </w:rPr>
          <w:t>ROTAV</w:t>
        </w:r>
        <w:r>
          <w:rPr>
            <w:noProof/>
            <w:webHidden/>
          </w:rPr>
          <w:tab/>
        </w:r>
        <w:r>
          <w:rPr>
            <w:noProof/>
            <w:webHidden/>
          </w:rPr>
          <w:fldChar w:fldCharType="begin"/>
        </w:r>
        <w:r>
          <w:rPr>
            <w:noProof/>
            <w:webHidden/>
          </w:rPr>
          <w:instrText xml:space="preserve"> PAGEREF _Toc96345280 \h </w:instrText>
        </w:r>
      </w:ins>
      <w:r>
        <w:rPr>
          <w:noProof/>
          <w:webHidden/>
        </w:rPr>
      </w:r>
      <w:r>
        <w:rPr>
          <w:noProof/>
          <w:webHidden/>
        </w:rPr>
        <w:fldChar w:fldCharType="separate"/>
      </w:r>
      <w:ins w:id="239" w:author="Weinert, Matthias (M.)" w:date="2022-02-21T14:07:00Z">
        <w:r>
          <w:rPr>
            <w:noProof/>
            <w:webHidden/>
          </w:rPr>
          <w:t>76</w:t>
        </w:r>
        <w:r>
          <w:rPr>
            <w:noProof/>
            <w:webHidden/>
          </w:rPr>
          <w:fldChar w:fldCharType="end"/>
        </w:r>
        <w:r w:rsidRPr="00520478">
          <w:rPr>
            <w:rStyle w:val="Hyperlink"/>
            <w:noProof/>
          </w:rPr>
          <w:fldChar w:fldCharType="end"/>
        </w:r>
      </w:ins>
    </w:p>
    <w:p w14:paraId="355A113B" w14:textId="78C2932D" w:rsidR="00261D7A" w:rsidRDefault="00261D7A">
      <w:pPr>
        <w:pStyle w:val="Verzeichnis1"/>
        <w:rPr>
          <w:ins w:id="240" w:author="Weinert, Matthias (M.)" w:date="2022-02-21T14:07:00Z"/>
          <w:rFonts w:asciiTheme="minorHAnsi" w:eastAsiaTheme="minorEastAsia" w:hAnsiTheme="minorHAnsi" w:cstheme="minorBidi"/>
          <w:b w:val="0"/>
          <w:noProof/>
          <w:lang w:val="de-DE" w:eastAsia="de-DE"/>
        </w:rPr>
      </w:pPr>
      <w:ins w:id="24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"_Toc96345281"</w:instrText>
        </w:r>
        <w:r w:rsidRPr="00520478">
          <w:rPr>
            <w:rStyle w:val="Hyperlink"/>
            <w:noProof/>
          </w:rPr>
          <w:instrText xml:space="preserve"> </w:instrText>
        </w:r>
        <w:r w:rsidRPr="00520478">
          <w:rPr>
            <w:rStyle w:val="Hyperlink"/>
            <w:noProof/>
          </w:rPr>
          <w:fldChar w:fldCharType="separate"/>
        </w:r>
        <w:r w:rsidRPr="00520478">
          <w:rPr>
            <w:rStyle w:val="Hyperlink"/>
            <w:noProof/>
          </w:rPr>
          <w:t>10</w:t>
        </w:r>
        <w:r>
          <w:rPr>
            <w:rFonts w:asciiTheme="minorHAnsi" w:eastAsiaTheme="minorEastAsia" w:hAnsiTheme="minorHAnsi" w:cstheme="minorBidi"/>
            <w:b w:val="0"/>
            <w:noProof/>
            <w:lang w:val="de-DE" w:eastAsia="de-DE"/>
          </w:rPr>
          <w:tab/>
        </w:r>
        <w:r w:rsidRPr="00520478">
          <w:rPr>
            <w:rStyle w:val="Hyperlink"/>
            <w:noProof/>
          </w:rPr>
          <w:t>1D connections</w:t>
        </w:r>
        <w:r>
          <w:rPr>
            <w:noProof/>
            <w:webHidden/>
          </w:rPr>
          <w:tab/>
        </w:r>
        <w:r>
          <w:rPr>
            <w:noProof/>
            <w:webHidden/>
          </w:rPr>
          <w:fldChar w:fldCharType="begin"/>
        </w:r>
        <w:r>
          <w:rPr>
            <w:noProof/>
            <w:webHidden/>
          </w:rPr>
          <w:instrText xml:space="preserve"> PAGEREF _Toc96345281 \h </w:instrText>
        </w:r>
      </w:ins>
      <w:r>
        <w:rPr>
          <w:noProof/>
          <w:webHidden/>
        </w:rPr>
      </w:r>
      <w:r>
        <w:rPr>
          <w:noProof/>
          <w:webHidden/>
        </w:rPr>
        <w:fldChar w:fldCharType="separate"/>
      </w:r>
      <w:ins w:id="242" w:author="Weinert, Matthias (M.)" w:date="2022-02-21T14:07:00Z">
        <w:r>
          <w:rPr>
            <w:noProof/>
            <w:webHidden/>
          </w:rPr>
          <w:t>78</w:t>
        </w:r>
        <w:r>
          <w:rPr>
            <w:noProof/>
            <w:webHidden/>
          </w:rPr>
          <w:fldChar w:fldCharType="end"/>
        </w:r>
        <w:r w:rsidRPr="00520478">
          <w:rPr>
            <w:rStyle w:val="Hyperlink"/>
            <w:noProof/>
          </w:rPr>
          <w:fldChar w:fldCharType="end"/>
        </w:r>
      </w:ins>
    </w:p>
    <w:p w14:paraId="5B53D953" w14:textId="14AC762E" w:rsidR="00261D7A" w:rsidRDefault="00261D7A">
      <w:pPr>
        <w:pStyle w:val="Verzeichnis2"/>
        <w:rPr>
          <w:ins w:id="243" w:author="Weinert, Matthias (M.)" w:date="2022-02-21T14:07:00Z"/>
          <w:rFonts w:asciiTheme="minorHAnsi" w:eastAsiaTheme="minorEastAsia" w:hAnsiTheme="minorHAnsi" w:cstheme="minorBidi"/>
          <w:b w:val="0"/>
          <w:noProof/>
          <w:lang w:val="de-DE" w:eastAsia="de-DE"/>
        </w:rPr>
      </w:pPr>
      <w:ins w:id="24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"_Toc96345282"</w:instrText>
        </w:r>
        <w:r w:rsidRPr="00520478">
          <w:rPr>
            <w:rStyle w:val="Hyperlink"/>
            <w:noProof/>
          </w:rPr>
          <w:instrText xml:space="preserve"> </w:instrText>
        </w:r>
        <w:r w:rsidRPr="00520478">
          <w:rPr>
            <w:rStyle w:val="Hyperlink"/>
            <w:noProof/>
          </w:rPr>
          <w:fldChar w:fldCharType="separate"/>
        </w:r>
        <w:r w:rsidRPr="00520478">
          <w:rPr>
            <w:rStyle w:val="Hyperlink"/>
            <w:noProof/>
          </w:rPr>
          <w:t>10.1</w:t>
        </w:r>
        <w:r>
          <w:rPr>
            <w:rFonts w:asciiTheme="minorHAnsi" w:eastAsiaTheme="minorEastAsia" w:hAnsiTheme="minorHAnsi" w:cstheme="minorBidi"/>
            <w:b w:val="0"/>
            <w:noProof/>
            <w:lang w:val="de-DE" w:eastAsia="de-DE"/>
          </w:rPr>
          <w:tab/>
        </w:r>
        <w:r w:rsidRPr="00520478">
          <w:rPr>
            <w:rStyle w:val="Hyperlink"/>
            <w:noProof/>
          </w:rPr>
          <w:t>Generic Definitions</w:t>
        </w:r>
        <w:r>
          <w:rPr>
            <w:noProof/>
            <w:webHidden/>
          </w:rPr>
          <w:tab/>
        </w:r>
        <w:r>
          <w:rPr>
            <w:noProof/>
            <w:webHidden/>
          </w:rPr>
          <w:fldChar w:fldCharType="begin"/>
        </w:r>
        <w:r>
          <w:rPr>
            <w:noProof/>
            <w:webHidden/>
          </w:rPr>
          <w:instrText xml:space="preserve"> PAGEREF _Toc96345282 \h </w:instrText>
        </w:r>
      </w:ins>
      <w:r>
        <w:rPr>
          <w:noProof/>
          <w:webHidden/>
        </w:rPr>
      </w:r>
      <w:r>
        <w:rPr>
          <w:noProof/>
          <w:webHidden/>
        </w:rPr>
        <w:fldChar w:fldCharType="separate"/>
      </w:r>
      <w:ins w:id="245" w:author="Weinert, Matthias (M.)" w:date="2022-02-21T14:07:00Z">
        <w:r>
          <w:rPr>
            <w:noProof/>
            <w:webHidden/>
          </w:rPr>
          <w:t>78</w:t>
        </w:r>
        <w:r>
          <w:rPr>
            <w:noProof/>
            <w:webHidden/>
          </w:rPr>
          <w:fldChar w:fldCharType="end"/>
        </w:r>
        <w:r w:rsidRPr="00520478">
          <w:rPr>
            <w:rStyle w:val="Hyperlink"/>
            <w:noProof/>
          </w:rPr>
          <w:fldChar w:fldCharType="end"/>
        </w:r>
      </w:ins>
    </w:p>
    <w:p w14:paraId="3AC53DA3" w14:textId="644CCC74" w:rsidR="00261D7A" w:rsidRDefault="00261D7A">
      <w:pPr>
        <w:pStyle w:val="Verzeichnis3"/>
        <w:rPr>
          <w:ins w:id="246" w:author="Weinert, Matthias (M.)" w:date="2022-02-21T14:07:00Z"/>
          <w:rFonts w:asciiTheme="minorHAnsi" w:eastAsiaTheme="minorEastAsia" w:hAnsiTheme="minorHAnsi" w:cstheme="minorBidi"/>
          <w:b w:val="0"/>
          <w:noProof/>
          <w:lang w:val="de-DE" w:eastAsia="de-DE"/>
        </w:rPr>
      </w:pPr>
      <w:ins w:id="24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"_Toc96345283"</w:instrText>
        </w:r>
        <w:r w:rsidRPr="00520478">
          <w:rPr>
            <w:rStyle w:val="Hyperlink"/>
            <w:noProof/>
          </w:rPr>
          <w:instrText xml:space="preserve"> </w:instrText>
        </w:r>
        <w:r w:rsidRPr="00520478">
          <w:rPr>
            <w:rStyle w:val="Hyperlink"/>
            <w:noProof/>
          </w:rPr>
          <w:fldChar w:fldCharType="separate"/>
        </w:r>
        <w:r w:rsidRPr="00520478">
          <w:rPr>
            <w:rStyle w:val="Hyperlink"/>
            <w:noProof/>
          </w:rPr>
          <w:t>10.1.1</w:t>
        </w:r>
        <w:r>
          <w:rPr>
            <w:rFonts w:asciiTheme="minorHAnsi" w:eastAsiaTheme="minorEastAsia" w:hAnsiTheme="minorHAnsi" w:cstheme="minorBidi"/>
            <w:b w:val="0"/>
            <w:noProof/>
            <w:lang w:val="de-DE" w:eastAsia="de-DE"/>
          </w:rPr>
          <w:tab/>
        </w:r>
        <w:r w:rsidRPr="00520478">
          <w:rPr>
            <w:rStyle w:val="Hyperlink"/>
            <w:noProof/>
          </w:rPr>
          <w:t>Identification</w:t>
        </w:r>
        <w:r>
          <w:rPr>
            <w:noProof/>
            <w:webHidden/>
          </w:rPr>
          <w:tab/>
        </w:r>
        <w:r>
          <w:rPr>
            <w:noProof/>
            <w:webHidden/>
          </w:rPr>
          <w:fldChar w:fldCharType="begin"/>
        </w:r>
        <w:r>
          <w:rPr>
            <w:noProof/>
            <w:webHidden/>
          </w:rPr>
          <w:instrText xml:space="preserve"> PAGEREF _Toc96345283 \h </w:instrText>
        </w:r>
      </w:ins>
      <w:r>
        <w:rPr>
          <w:noProof/>
          <w:webHidden/>
        </w:rPr>
      </w:r>
      <w:r>
        <w:rPr>
          <w:noProof/>
          <w:webHidden/>
        </w:rPr>
        <w:fldChar w:fldCharType="separate"/>
      </w:r>
      <w:ins w:id="248" w:author="Weinert, Matthias (M.)" w:date="2022-02-21T14:07:00Z">
        <w:r>
          <w:rPr>
            <w:noProof/>
            <w:webHidden/>
          </w:rPr>
          <w:t>78</w:t>
        </w:r>
        <w:r>
          <w:rPr>
            <w:noProof/>
            <w:webHidden/>
          </w:rPr>
          <w:fldChar w:fldCharType="end"/>
        </w:r>
        <w:r w:rsidRPr="00520478">
          <w:rPr>
            <w:rStyle w:val="Hyperlink"/>
            <w:noProof/>
          </w:rPr>
          <w:fldChar w:fldCharType="end"/>
        </w:r>
      </w:ins>
    </w:p>
    <w:p w14:paraId="3BDA730D" w14:textId="6273F89E" w:rsidR="00261D7A" w:rsidRDefault="00261D7A">
      <w:pPr>
        <w:pStyle w:val="Verzeichnis3"/>
        <w:rPr>
          <w:ins w:id="249" w:author="Weinert, Matthias (M.)" w:date="2022-02-21T14:07:00Z"/>
          <w:rFonts w:asciiTheme="minorHAnsi" w:eastAsiaTheme="minorEastAsia" w:hAnsiTheme="minorHAnsi" w:cstheme="minorBidi"/>
          <w:b w:val="0"/>
          <w:noProof/>
          <w:lang w:val="de-DE" w:eastAsia="de-DE"/>
        </w:rPr>
      </w:pPr>
      <w:ins w:id="25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"_Toc96345284"</w:instrText>
        </w:r>
        <w:r w:rsidRPr="00520478">
          <w:rPr>
            <w:rStyle w:val="Hyperlink"/>
            <w:noProof/>
          </w:rPr>
          <w:instrText xml:space="preserve"> </w:instrText>
        </w:r>
        <w:r w:rsidRPr="00520478">
          <w:rPr>
            <w:rStyle w:val="Hyperlink"/>
            <w:noProof/>
          </w:rPr>
          <w:fldChar w:fldCharType="separate"/>
        </w:r>
        <w:r w:rsidRPr="00520478">
          <w:rPr>
            <w:rStyle w:val="Hyperlink"/>
            <w:noProof/>
          </w:rPr>
          <w:t>10.1.2</w:t>
        </w:r>
        <w:r>
          <w:rPr>
            <w:rFonts w:asciiTheme="minorHAnsi" w:eastAsiaTheme="minorEastAsia" w:hAnsiTheme="minorHAnsi" w:cstheme="minorBidi"/>
            <w:b w:val="0"/>
            <w:noProof/>
            <w:lang w:val="de-DE" w:eastAsia="de-DE"/>
          </w:rPr>
          <w:tab/>
        </w:r>
        <w:r w:rsidRPr="00520478">
          <w:rPr>
            <w:rStyle w:val="Hyperlink"/>
            <w:noProof/>
          </w:rPr>
          <w:t>Location</w:t>
        </w:r>
        <w:r>
          <w:rPr>
            <w:noProof/>
            <w:webHidden/>
          </w:rPr>
          <w:tab/>
        </w:r>
        <w:r>
          <w:rPr>
            <w:noProof/>
            <w:webHidden/>
          </w:rPr>
          <w:fldChar w:fldCharType="begin"/>
        </w:r>
        <w:r>
          <w:rPr>
            <w:noProof/>
            <w:webHidden/>
          </w:rPr>
          <w:instrText xml:space="preserve"> PAGEREF _Toc96345284 \h </w:instrText>
        </w:r>
      </w:ins>
      <w:r>
        <w:rPr>
          <w:noProof/>
          <w:webHidden/>
        </w:rPr>
      </w:r>
      <w:r>
        <w:rPr>
          <w:noProof/>
          <w:webHidden/>
        </w:rPr>
        <w:fldChar w:fldCharType="separate"/>
      </w:r>
      <w:ins w:id="251" w:author="Weinert, Matthias (M.)" w:date="2022-02-21T14:07:00Z">
        <w:r>
          <w:rPr>
            <w:noProof/>
            <w:webHidden/>
          </w:rPr>
          <w:t>78</w:t>
        </w:r>
        <w:r>
          <w:rPr>
            <w:noProof/>
            <w:webHidden/>
          </w:rPr>
          <w:fldChar w:fldCharType="end"/>
        </w:r>
        <w:r w:rsidRPr="00520478">
          <w:rPr>
            <w:rStyle w:val="Hyperlink"/>
            <w:noProof/>
          </w:rPr>
          <w:fldChar w:fldCharType="end"/>
        </w:r>
      </w:ins>
    </w:p>
    <w:p w14:paraId="467C9596" w14:textId="07EF18CE" w:rsidR="00261D7A" w:rsidRDefault="00261D7A">
      <w:pPr>
        <w:pStyle w:val="Verzeichnis3"/>
        <w:rPr>
          <w:ins w:id="252" w:author="Weinert, Matthias (M.)" w:date="2022-02-21T14:07:00Z"/>
          <w:rFonts w:asciiTheme="minorHAnsi" w:eastAsiaTheme="minorEastAsia" w:hAnsiTheme="minorHAnsi" w:cstheme="minorBidi"/>
          <w:b w:val="0"/>
          <w:noProof/>
          <w:lang w:val="de-DE" w:eastAsia="de-DE"/>
        </w:rPr>
      </w:pPr>
      <w:ins w:id="25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"_Toc96345285"</w:instrText>
        </w:r>
        <w:r w:rsidRPr="00520478">
          <w:rPr>
            <w:rStyle w:val="Hyperlink"/>
            <w:noProof/>
          </w:rPr>
          <w:instrText xml:space="preserve"> </w:instrText>
        </w:r>
        <w:r w:rsidRPr="00520478">
          <w:rPr>
            <w:rStyle w:val="Hyperlink"/>
            <w:noProof/>
          </w:rPr>
          <w:fldChar w:fldCharType="separate"/>
        </w:r>
        <w:r w:rsidRPr="00520478">
          <w:rPr>
            <w:rStyle w:val="Hyperlink"/>
            <w:noProof/>
          </w:rPr>
          <w:t>10.1.3</w:t>
        </w:r>
        <w:r>
          <w:rPr>
            <w:rFonts w:asciiTheme="minorHAnsi" w:eastAsiaTheme="minorEastAsia" w:hAnsiTheme="minorHAnsi" w:cstheme="minorBidi"/>
            <w:b w:val="0"/>
            <w:noProof/>
            <w:lang w:val="de-DE" w:eastAsia="de-DE"/>
          </w:rPr>
          <w:tab/>
        </w:r>
        <w:r w:rsidRPr="00520478">
          <w:rPr>
            <w:rStyle w:val="Hyperlink"/>
            <w:noProof/>
          </w:rPr>
          <w:t>Type Specification</w:t>
        </w:r>
        <w:r>
          <w:rPr>
            <w:noProof/>
            <w:webHidden/>
          </w:rPr>
          <w:tab/>
        </w:r>
        <w:r>
          <w:rPr>
            <w:noProof/>
            <w:webHidden/>
          </w:rPr>
          <w:fldChar w:fldCharType="begin"/>
        </w:r>
        <w:r>
          <w:rPr>
            <w:noProof/>
            <w:webHidden/>
          </w:rPr>
          <w:instrText xml:space="preserve"> PAGEREF _Toc96345285 \h </w:instrText>
        </w:r>
      </w:ins>
      <w:r>
        <w:rPr>
          <w:noProof/>
          <w:webHidden/>
        </w:rPr>
      </w:r>
      <w:r>
        <w:rPr>
          <w:noProof/>
          <w:webHidden/>
        </w:rPr>
        <w:fldChar w:fldCharType="separate"/>
      </w:r>
      <w:ins w:id="254" w:author="Weinert, Matthias (M.)" w:date="2022-02-21T14:07:00Z">
        <w:r>
          <w:rPr>
            <w:noProof/>
            <w:webHidden/>
          </w:rPr>
          <w:t>85</w:t>
        </w:r>
        <w:r>
          <w:rPr>
            <w:noProof/>
            <w:webHidden/>
          </w:rPr>
          <w:fldChar w:fldCharType="end"/>
        </w:r>
        <w:r w:rsidRPr="00520478">
          <w:rPr>
            <w:rStyle w:val="Hyperlink"/>
            <w:noProof/>
          </w:rPr>
          <w:fldChar w:fldCharType="end"/>
        </w:r>
      </w:ins>
    </w:p>
    <w:p w14:paraId="3483697E" w14:textId="575BB142" w:rsidR="00261D7A" w:rsidRDefault="00261D7A">
      <w:pPr>
        <w:pStyle w:val="Verzeichnis2"/>
        <w:rPr>
          <w:ins w:id="255" w:author="Weinert, Matthias (M.)" w:date="2022-02-21T14:07:00Z"/>
          <w:rFonts w:asciiTheme="minorHAnsi" w:eastAsiaTheme="minorEastAsia" w:hAnsiTheme="minorHAnsi" w:cstheme="minorBidi"/>
          <w:b w:val="0"/>
          <w:noProof/>
          <w:lang w:val="de-DE" w:eastAsia="de-DE"/>
        </w:rPr>
      </w:pPr>
      <w:ins w:id="25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"_Toc96345286"</w:instrText>
        </w:r>
        <w:r w:rsidRPr="00520478">
          <w:rPr>
            <w:rStyle w:val="Hyperlink"/>
            <w:noProof/>
          </w:rPr>
          <w:instrText xml:space="preserve"> </w:instrText>
        </w:r>
        <w:r w:rsidRPr="00520478">
          <w:rPr>
            <w:rStyle w:val="Hyperlink"/>
            <w:noProof/>
          </w:rPr>
          <w:fldChar w:fldCharType="separate"/>
        </w:r>
        <w:r w:rsidRPr="00520478">
          <w:rPr>
            <w:rStyle w:val="Hyperlink"/>
            <w:noProof/>
          </w:rPr>
          <w:t>10.2</w:t>
        </w:r>
        <w:r>
          <w:rPr>
            <w:rFonts w:asciiTheme="minorHAnsi" w:eastAsiaTheme="minorEastAsia" w:hAnsiTheme="minorHAnsi" w:cstheme="minorBidi"/>
            <w:b w:val="0"/>
            <w:noProof/>
            <w:lang w:val="de-DE" w:eastAsia="de-DE"/>
          </w:rPr>
          <w:tab/>
        </w:r>
        <w:r w:rsidRPr="00520478">
          <w:rPr>
            <w:rStyle w:val="Hyperlink"/>
            <w:noProof/>
          </w:rPr>
          <w:t>Seam Welds</w:t>
        </w:r>
        <w:r>
          <w:rPr>
            <w:noProof/>
            <w:webHidden/>
          </w:rPr>
          <w:tab/>
        </w:r>
        <w:r>
          <w:rPr>
            <w:noProof/>
            <w:webHidden/>
          </w:rPr>
          <w:fldChar w:fldCharType="begin"/>
        </w:r>
        <w:r>
          <w:rPr>
            <w:noProof/>
            <w:webHidden/>
          </w:rPr>
          <w:instrText xml:space="preserve"> PAGEREF _Toc96345286 \h </w:instrText>
        </w:r>
      </w:ins>
      <w:r>
        <w:rPr>
          <w:noProof/>
          <w:webHidden/>
        </w:rPr>
      </w:r>
      <w:r>
        <w:rPr>
          <w:noProof/>
          <w:webHidden/>
        </w:rPr>
        <w:fldChar w:fldCharType="separate"/>
      </w:r>
      <w:ins w:id="257" w:author="Weinert, Matthias (M.)" w:date="2022-02-21T14:07:00Z">
        <w:r>
          <w:rPr>
            <w:noProof/>
            <w:webHidden/>
          </w:rPr>
          <w:t>86</w:t>
        </w:r>
        <w:r>
          <w:rPr>
            <w:noProof/>
            <w:webHidden/>
          </w:rPr>
          <w:fldChar w:fldCharType="end"/>
        </w:r>
        <w:r w:rsidRPr="00520478">
          <w:rPr>
            <w:rStyle w:val="Hyperlink"/>
            <w:noProof/>
          </w:rPr>
          <w:fldChar w:fldCharType="end"/>
        </w:r>
      </w:ins>
    </w:p>
    <w:p w14:paraId="3072E3FC" w14:textId="37A0433F" w:rsidR="00261D7A" w:rsidRDefault="00261D7A">
      <w:pPr>
        <w:pStyle w:val="Verzeichnis3"/>
        <w:rPr>
          <w:ins w:id="258" w:author="Weinert, Matthias (M.)" w:date="2022-02-21T14:07:00Z"/>
          <w:rFonts w:asciiTheme="minorHAnsi" w:eastAsiaTheme="minorEastAsia" w:hAnsiTheme="minorHAnsi" w:cstheme="minorBidi"/>
          <w:b w:val="0"/>
          <w:noProof/>
          <w:lang w:val="de-DE" w:eastAsia="de-DE"/>
        </w:rPr>
      </w:pPr>
      <w:ins w:id="25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"_Toc96345287"</w:instrText>
        </w:r>
        <w:r w:rsidRPr="00520478">
          <w:rPr>
            <w:rStyle w:val="Hyperlink"/>
            <w:noProof/>
          </w:rPr>
          <w:instrText xml:space="preserve"> </w:instrText>
        </w:r>
        <w:r w:rsidRPr="00520478">
          <w:rPr>
            <w:rStyle w:val="Hyperlink"/>
            <w:noProof/>
          </w:rPr>
          <w:fldChar w:fldCharType="separate"/>
        </w:r>
        <w:r w:rsidRPr="00520478">
          <w:rPr>
            <w:rStyle w:val="Hyperlink"/>
            <w:noProof/>
          </w:rPr>
          <w:t>10.2.1</w:t>
        </w:r>
        <w:r>
          <w:rPr>
            <w:rFonts w:asciiTheme="minorHAnsi" w:eastAsiaTheme="minorEastAsia" w:hAnsiTheme="minorHAnsi" w:cstheme="minorBidi"/>
            <w:b w:val="0"/>
            <w:noProof/>
            <w:lang w:val="de-DE" w:eastAsia="de-DE"/>
          </w:rPr>
          <w:tab/>
        </w:r>
        <w:r w:rsidRPr="00520478">
          <w:rPr>
            <w:rStyle w:val="Hyperlink"/>
            <w:noProof/>
          </w:rPr>
          <w:t>Description and Modeling Parameters</w:t>
        </w:r>
        <w:r>
          <w:rPr>
            <w:noProof/>
            <w:webHidden/>
          </w:rPr>
          <w:tab/>
        </w:r>
        <w:r>
          <w:rPr>
            <w:noProof/>
            <w:webHidden/>
          </w:rPr>
          <w:fldChar w:fldCharType="begin"/>
        </w:r>
        <w:r>
          <w:rPr>
            <w:noProof/>
            <w:webHidden/>
          </w:rPr>
          <w:instrText xml:space="preserve"> PAGEREF _Toc96345287 \h </w:instrText>
        </w:r>
      </w:ins>
      <w:r>
        <w:rPr>
          <w:noProof/>
          <w:webHidden/>
        </w:rPr>
      </w:r>
      <w:r>
        <w:rPr>
          <w:noProof/>
          <w:webHidden/>
        </w:rPr>
        <w:fldChar w:fldCharType="separate"/>
      </w:r>
      <w:ins w:id="260" w:author="Weinert, Matthias (M.)" w:date="2022-02-21T14:07:00Z">
        <w:r>
          <w:rPr>
            <w:noProof/>
            <w:webHidden/>
          </w:rPr>
          <w:t>86</w:t>
        </w:r>
        <w:r>
          <w:rPr>
            <w:noProof/>
            <w:webHidden/>
          </w:rPr>
          <w:fldChar w:fldCharType="end"/>
        </w:r>
        <w:r w:rsidRPr="00520478">
          <w:rPr>
            <w:rStyle w:val="Hyperlink"/>
            <w:noProof/>
          </w:rPr>
          <w:fldChar w:fldCharType="end"/>
        </w:r>
      </w:ins>
    </w:p>
    <w:p w14:paraId="42A112E3" w14:textId="776600C1" w:rsidR="00261D7A" w:rsidRDefault="00261D7A">
      <w:pPr>
        <w:pStyle w:val="Verzeichnis3"/>
        <w:rPr>
          <w:ins w:id="261" w:author="Weinert, Matthias (M.)" w:date="2022-02-21T14:07:00Z"/>
          <w:rFonts w:asciiTheme="minorHAnsi" w:eastAsiaTheme="minorEastAsia" w:hAnsiTheme="minorHAnsi" w:cstheme="minorBidi"/>
          <w:b w:val="0"/>
          <w:noProof/>
          <w:lang w:val="de-DE" w:eastAsia="de-DE"/>
        </w:rPr>
      </w:pPr>
      <w:ins w:id="26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"_Toc96345288"</w:instrText>
        </w:r>
        <w:r w:rsidRPr="00520478">
          <w:rPr>
            <w:rStyle w:val="Hyperlink"/>
            <w:noProof/>
          </w:rPr>
          <w:instrText xml:space="preserve"> </w:instrText>
        </w:r>
        <w:r w:rsidRPr="00520478">
          <w:rPr>
            <w:rStyle w:val="Hyperlink"/>
            <w:noProof/>
          </w:rPr>
          <w:fldChar w:fldCharType="separate"/>
        </w:r>
        <w:r w:rsidRPr="00520478">
          <w:rPr>
            <w:rStyle w:val="Hyperlink"/>
            <w:noProof/>
          </w:rPr>
          <w:t>10.2.2</w:t>
        </w:r>
        <w:r>
          <w:rPr>
            <w:rFonts w:asciiTheme="minorHAnsi" w:eastAsiaTheme="minorEastAsia" w:hAnsiTheme="minorHAnsi" w:cstheme="minorBidi"/>
            <w:b w:val="0"/>
            <w:noProof/>
            <w:lang w:val="de-DE" w:eastAsia="de-DE"/>
          </w:rPr>
          <w:tab/>
        </w:r>
        <w:r w:rsidRPr="00520478">
          <w:rPr>
            <w:rStyle w:val="Hyperlink"/>
            <w:noProof/>
          </w:rPr>
          <w:t>Seam Weld Definition Overview</w:t>
        </w:r>
        <w:r>
          <w:rPr>
            <w:noProof/>
            <w:webHidden/>
          </w:rPr>
          <w:tab/>
        </w:r>
        <w:r>
          <w:rPr>
            <w:noProof/>
            <w:webHidden/>
          </w:rPr>
          <w:fldChar w:fldCharType="begin"/>
        </w:r>
        <w:r>
          <w:rPr>
            <w:noProof/>
            <w:webHidden/>
          </w:rPr>
          <w:instrText xml:space="preserve"> PAGEREF _Toc96345288 \h </w:instrText>
        </w:r>
      </w:ins>
      <w:r>
        <w:rPr>
          <w:noProof/>
          <w:webHidden/>
        </w:rPr>
      </w:r>
      <w:r>
        <w:rPr>
          <w:noProof/>
          <w:webHidden/>
        </w:rPr>
        <w:fldChar w:fldCharType="separate"/>
      </w:r>
      <w:ins w:id="263" w:author="Weinert, Matthias (M.)" w:date="2022-02-21T14:07:00Z">
        <w:r>
          <w:rPr>
            <w:noProof/>
            <w:webHidden/>
          </w:rPr>
          <w:t>86</w:t>
        </w:r>
        <w:r>
          <w:rPr>
            <w:noProof/>
            <w:webHidden/>
          </w:rPr>
          <w:fldChar w:fldCharType="end"/>
        </w:r>
        <w:r w:rsidRPr="00520478">
          <w:rPr>
            <w:rStyle w:val="Hyperlink"/>
            <w:noProof/>
          </w:rPr>
          <w:fldChar w:fldCharType="end"/>
        </w:r>
      </w:ins>
    </w:p>
    <w:p w14:paraId="385E6E39" w14:textId="4AACA6F6" w:rsidR="00261D7A" w:rsidRDefault="00261D7A">
      <w:pPr>
        <w:pStyle w:val="Verzeichnis3"/>
        <w:rPr>
          <w:ins w:id="264" w:author="Weinert, Matthias (M.)" w:date="2022-02-21T14:07:00Z"/>
          <w:rFonts w:asciiTheme="minorHAnsi" w:eastAsiaTheme="minorEastAsia" w:hAnsiTheme="minorHAnsi" w:cstheme="minorBidi"/>
          <w:b w:val="0"/>
          <w:noProof/>
          <w:lang w:val="de-DE" w:eastAsia="de-DE"/>
        </w:rPr>
      </w:pPr>
      <w:ins w:id="26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"_Toc96345289"</w:instrText>
        </w:r>
        <w:r w:rsidRPr="00520478">
          <w:rPr>
            <w:rStyle w:val="Hyperlink"/>
            <w:noProof/>
          </w:rPr>
          <w:instrText xml:space="preserve"> </w:instrText>
        </w:r>
        <w:r w:rsidRPr="00520478">
          <w:rPr>
            <w:rStyle w:val="Hyperlink"/>
            <w:noProof/>
          </w:rPr>
          <w:fldChar w:fldCharType="separate"/>
        </w:r>
        <w:r w:rsidRPr="00520478">
          <w:rPr>
            <w:rStyle w:val="Hyperlink"/>
            <w:noProof/>
          </w:rPr>
          <w:t>10.2.3</w:t>
        </w:r>
        <w:r>
          <w:rPr>
            <w:rFonts w:asciiTheme="minorHAnsi" w:eastAsiaTheme="minorEastAsia" w:hAnsiTheme="minorHAnsi" w:cstheme="minorBidi"/>
            <w:b w:val="0"/>
            <w:noProof/>
            <w:lang w:val="de-DE" w:eastAsia="de-DE"/>
          </w:rPr>
          <w:tab/>
        </w:r>
        <w:r w:rsidRPr="00520478">
          <w:rPr>
            <w:rStyle w:val="Hyperlink"/>
            <w:noProof/>
          </w:rPr>
          <w:t>Specific XML Realization</w:t>
        </w:r>
        <w:r>
          <w:rPr>
            <w:noProof/>
            <w:webHidden/>
          </w:rPr>
          <w:tab/>
        </w:r>
        <w:r>
          <w:rPr>
            <w:noProof/>
            <w:webHidden/>
          </w:rPr>
          <w:fldChar w:fldCharType="begin"/>
        </w:r>
        <w:r>
          <w:rPr>
            <w:noProof/>
            <w:webHidden/>
          </w:rPr>
          <w:instrText xml:space="preserve"> PAGEREF _Toc96345289 \h </w:instrText>
        </w:r>
      </w:ins>
      <w:r>
        <w:rPr>
          <w:noProof/>
          <w:webHidden/>
        </w:rPr>
      </w:r>
      <w:r>
        <w:rPr>
          <w:noProof/>
          <w:webHidden/>
        </w:rPr>
        <w:fldChar w:fldCharType="separate"/>
      </w:r>
      <w:ins w:id="266" w:author="Weinert, Matthias (M.)" w:date="2022-02-21T14:07:00Z">
        <w:r>
          <w:rPr>
            <w:noProof/>
            <w:webHidden/>
          </w:rPr>
          <w:t>89</w:t>
        </w:r>
        <w:r>
          <w:rPr>
            <w:noProof/>
            <w:webHidden/>
          </w:rPr>
          <w:fldChar w:fldCharType="end"/>
        </w:r>
        <w:r w:rsidRPr="00520478">
          <w:rPr>
            <w:rStyle w:val="Hyperlink"/>
            <w:noProof/>
          </w:rPr>
          <w:fldChar w:fldCharType="end"/>
        </w:r>
      </w:ins>
    </w:p>
    <w:p w14:paraId="19B75FCB" w14:textId="7AEEBE23" w:rsidR="00261D7A" w:rsidRDefault="00261D7A">
      <w:pPr>
        <w:pStyle w:val="Verzeichnis3"/>
        <w:rPr>
          <w:ins w:id="267" w:author="Weinert, Matthias (M.)" w:date="2022-02-21T14:07:00Z"/>
          <w:rFonts w:asciiTheme="minorHAnsi" w:eastAsiaTheme="minorEastAsia" w:hAnsiTheme="minorHAnsi" w:cstheme="minorBidi"/>
          <w:b w:val="0"/>
          <w:noProof/>
          <w:lang w:val="de-DE" w:eastAsia="de-DE"/>
        </w:rPr>
      </w:pPr>
      <w:ins w:id="26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"_Toc96345290"</w:instrText>
        </w:r>
        <w:r w:rsidRPr="00520478">
          <w:rPr>
            <w:rStyle w:val="Hyperlink"/>
            <w:noProof/>
          </w:rPr>
          <w:instrText xml:space="preserve"> </w:instrText>
        </w:r>
        <w:r w:rsidRPr="00520478">
          <w:rPr>
            <w:rStyle w:val="Hyperlink"/>
            <w:noProof/>
          </w:rPr>
          <w:fldChar w:fldCharType="separate"/>
        </w:r>
        <w:r w:rsidRPr="00520478">
          <w:rPr>
            <w:rStyle w:val="Hyperlink"/>
            <w:noProof/>
          </w:rPr>
          <w:t>10.2.4</w:t>
        </w:r>
        <w:r>
          <w:rPr>
            <w:rFonts w:asciiTheme="minorHAnsi" w:eastAsiaTheme="minorEastAsia" w:hAnsiTheme="minorHAnsi" w:cstheme="minorBidi"/>
            <w:b w:val="0"/>
            <w:noProof/>
            <w:lang w:val="de-DE" w:eastAsia="de-DE"/>
          </w:rPr>
          <w:tab/>
        </w:r>
        <w:r w:rsidRPr="00520478">
          <w:rPr>
            <w:rStyle w:val="Hyperlink"/>
            <w:noProof/>
          </w:rPr>
          <w:t>Generic Seam Weld Definition</w:t>
        </w:r>
        <w:r>
          <w:rPr>
            <w:noProof/>
            <w:webHidden/>
          </w:rPr>
          <w:tab/>
        </w:r>
        <w:r>
          <w:rPr>
            <w:noProof/>
            <w:webHidden/>
          </w:rPr>
          <w:fldChar w:fldCharType="begin"/>
        </w:r>
        <w:r>
          <w:rPr>
            <w:noProof/>
            <w:webHidden/>
          </w:rPr>
          <w:instrText xml:space="preserve"> PAGEREF _Toc96345290 \h </w:instrText>
        </w:r>
      </w:ins>
      <w:r>
        <w:rPr>
          <w:noProof/>
          <w:webHidden/>
        </w:rPr>
      </w:r>
      <w:r>
        <w:rPr>
          <w:noProof/>
          <w:webHidden/>
        </w:rPr>
        <w:fldChar w:fldCharType="separate"/>
      </w:r>
      <w:ins w:id="269" w:author="Weinert, Matthias (M.)" w:date="2022-02-21T14:07:00Z">
        <w:r>
          <w:rPr>
            <w:noProof/>
            <w:webHidden/>
          </w:rPr>
          <w:t>89</w:t>
        </w:r>
        <w:r>
          <w:rPr>
            <w:noProof/>
            <w:webHidden/>
          </w:rPr>
          <w:fldChar w:fldCharType="end"/>
        </w:r>
        <w:r w:rsidRPr="00520478">
          <w:rPr>
            <w:rStyle w:val="Hyperlink"/>
            <w:noProof/>
          </w:rPr>
          <w:fldChar w:fldCharType="end"/>
        </w:r>
      </w:ins>
    </w:p>
    <w:p w14:paraId="2AE2B57B" w14:textId="6365D029" w:rsidR="00261D7A" w:rsidRDefault="00261D7A">
      <w:pPr>
        <w:pStyle w:val="Verzeichnis3"/>
        <w:rPr>
          <w:ins w:id="270" w:author="Weinert, Matthias (M.)" w:date="2022-02-21T14:07:00Z"/>
          <w:rFonts w:asciiTheme="minorHAnsi" w:eastAsiaTheme="minorEastAsia" w:hAnsiTheme="minorHAnsi" w:cstheme="minorBidi"/>
          <w:b w:val="0"/>
          <w:noProof/>
          <w:lang w:val="de-DE" w:eastAsia="de-DE"/>
        </w:rPr>
      </w:pPr>
      <w:ins w:id="27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"_Toc96345291"</w:instrText>
        </w:r>
        <w:r w:rsidRPr="00520478">
          <w:rPr>
            <w:rStyle w:val="Hyperlink"/>
            <w:noProof/>
          </w:rPr>
          <w:instrText xml:space="preserve"> </w:instrText>
        </w:r>
        <w:r w:rsidRPr="00520478">
          <w:rPr>
            <w:rStyle w:val="Hyperlink"/>
            <w:noProof/>
          </w:rPr>
          <w:fldChar w:fldCharType="separate"/>
        </w:r>
        <w:r w:rsidRPr="00520478">
          <w:rPr>
            <w:rStyle w:val="Hyperlink"/>
            <w:noProof/>
          </w:rPr>
          <w:t>10.2.5</w:t>
        </w:r>
        <w:r>
          <w:rPr>
            <w:rFonts w:asciiTheme="minorHAnsi" w:eastAsiaTheme="minorEastAsia" w:hAnsiTheme="minorHAnsi" w:cstheme="minorBidi"/>
            <w:b w:val="0"/>
            <w:noProof/>
            <w:lang w:val="de-DE" w:eastAsia="de-DE"/>
          </w:rPr>
          <w:tab/>
        </w:r>
        <w:r w:rsidRPr="00520478">
          <w:rPr>
            <w:rStyle w:val="Hyperlink"/>
            <w:noProof/>
          </w:rPr>
          <w:t>Butt Joint</w:t>
        </w:r>
        <w:r>
          <w:rPr>
            <w:noProof/>
            <w:webHidden/>
          </w:rPr>
          <w:tab/>
        </w:r>
        <w:r>
          <w:rPr>
            <w:noProof/>
            <w:webHidden/>
          </w:rPr>
          <w:fldChar w:fldCharType="begin"/>
        </w:r>
        <w:r>
          <w:rPr>
            <w:noProof/>
            <w:webHidden/>
          </w:rPr>
          <w:instrText xml:space="preserve"> PAGEREF _Toc96345291 \h </w:instrText>
        </w:r>
      </w:ins>
      <w:r>
        <w:rPr>
          <w:noProof/>
          <w:webHidden/>
        </w:rPr>
      </w:r>
      <w:r>
        <w:rPr>
          <w:noProof/>
          <w:webHidden/>
        </w:rPr>
        <w:fldChar w:fldCharType="separate"/>
      </w:r>
      <w:ins w:id="272" w:author="Weinert, Matthias (M.)" w:date="2022-02-21T14:07:00Z">
        <w:r>
          <w:rPr>
            <w:noProof/>
            <w:webHidden/>
          </w:rPr>
          <w:t>97</w:t>
        </w:r>
        <w:r>
          <w:rPr>
            <w:noProof/>
            <w:webHidden/>
          </w:rPr>
          <w:fldChar w:fldCharType="end"/>
        </w:r>
        <w:r w:rsidRPr="00520478">
          <w:rPr>
            <w:rStyle w:val="Hyperlink"/>
            <w:noProof/>
          </w:rPr>
          <w:fldChar w:fldCharType="end"/>
        </w:r>
      </w:ins>
    </w:p>
    <w:p w14:paraId="5658F524" w14:textId="2B91ECD7" w:rsidR="00261D7A" w:rsidRDefault="00261D7A">
      <w:pPr>
        <w:pStyle w:val="Verzeichnis3"/>
        <w:rPr>
          <w:ins w:id="273" w:author="Weinert, Matthias (M.)" w:date="2022-02-21T14:07:00Z"/>
          <w:rFonts w:asciiTheme="minorHAnsi" w:eastAsiaTheme="minorEastAsia" w:hAnsiTheme="minorHAnsi" w:cstheme="minorBidi"/>
          <w:b w:val="0"/>
          <w:noProof/>
          <w:lang w:val="de-DE" w:eastAsia="de-DE"/>
        </w:rPr>
      </w:pPr>
      <w:ins w:id="27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"_Toc96345292"</w:instrText>
        </w:r>
        <w:r w:rsidRPr="00520478">
          <w:rPr>
            <w:rStyle w:val="Hyperlink"/>
            <w:noProof/>
          </w:rPr>
          <w:instrText xml:space="preserve"> </w:instrText>
        </w:r>
        <w:r w:rsidRPr="00520478">
          <w:rPr>
            <w:rStyle w:val="Hyperlink"/>
            <w:noProof/>
          </w:rPr>
          <w:fldChar w:fldCharType="separate"/>
        </w:r>
        <w:r w:rsidRPr="00520478">
          <w:rPr>
            <w:rStyle w:val="Hyperlink"/>
            <w:noProof/>
          </w:rPr>
          <w:t>10.2.6</w:t>
        </w:r>
        <w:r>
          <w:rPr>
            <w:rFonts w:asciiTheme="minorHAnsi" w:eastAsiaTheme="minorEastAsia" w:hAnsiTheme="minorHAnsi" w:cstheme="minorBidi"/>
            <w:b w:val="0"/>
            <w:noProof/>
            <w:lang w:val="de-DE" w:eastAsia="de-DE"/>
          </w:rPr>
          <w:tab/>
        </w:r>
        <w:r w:rsidRPr="00520478">
          <w:rPr>
            <w:rStyle w:val="Hyperlink"/>
            <w:noProof/>
          </w:rPr>
          <w:t>Corner Weld</w:t>
        </w:r>
        <w:r>
          <w:rPr>
            <w:noProof/>
            <w:webHidden/>
          </w:rPr>
          <w:tab/>
        </w:r>
        <w:r>
          <w:rPr>
            <w:noProof/>
            <w:webHidden/>
          </w:rPr>
          <w:fldChar w:fldCharType="begin"/>
        </w:r>
        <w:r>
          <w:rPr>
            <w:noProof/>
            <w:webHidden/>
          </w:rPr>
          <w:instrText xml:space="preserve"> PAGEREF _Toc96345292 \h </w:instrText>
        </w:r>
      </w:ins>
      <w:r>
        <w:rPr>
          <w:noProof/>
          <w:webHidden/>
        </w:rPr>
      </w:r>
      <w:r>
        <w:rPr>
          <w:noProof/>
          <w:webHidden/>
        </w:rPr>
        <w:fldChar w:fldCharType="separate"/>
      </w:r>
      <w:ins w:id="275" w:author="Weinert, Matthias (M.)" w:date="2022-02-21T14:07:00Z">
        <w:r>
          <w:rPr>
            <w:noProof/>
            <w:webHidden/>
          </w:rPr>
          <w:t>100</w:t>
        </w:r>
        <w:r>
          <w:rPr>
            <w:noProof/>
            <w:webHidden/>
          </w:rPr>
          <w:fldChar w:fldCharType="end"/>
        </w:r>
        <w:r w:rsidRPr="00520478">
          <w:rPr>
            <w:rStyle w:val="Hyperlink"/>
            <w:noProof/>
          </w:rPr>
          <w:fldChar w:fldCharType="end"/>
        </w:r>
      </w:ins>
    </w:p>
    <w:p w14:paraId="2DC14E88" w14:textId="58DE6855" w:rsidR="00261D7A" w:rsidRDefault="00261D7A">
      <w:pPr>
        <w:pStyle w:val="Verzeichnis3"/>
        <w:rPr>
          <w:ins w:id="276" w:author="Weinert, Matthias (M.)" w:date="2022-02-21T14:07:00Z"/>
          <w:rFonts w:asciiTheme="minorHAnsi" w:eastAsiaTheme="minorEastAsia" w:hAnsiTheme="minorHAnsi" w:cstheme="minorBidi"/>
          <w:b w:val="0"/>
          <w:noProof/>
          <w:lang w:val="de-DE" w:eastAsia="de-DE"/>
        </w:rPr>
      </w:pPr>
      <w:ins w:id="27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"_Toc96345293"</w:instrText>
        </w:r>
        <w:r w:rsidRPr="00520478">
          <w:rPr>
            <w:rStyle w:val="Hyperlink"/>
            <w:noProof/>
          </w:rPr>
          <w:instrText xml:space="preserve"> </w:instrText>
        </w:r>
        <w:r w:rsidRPr="00520478">
          <w:rPr>
            <w:rStyle w:val="Hyperlink"/>
            <w:noProof/>
          </w:rPr>
          <w:fldChar w:fldCharType="separate"/>
        </w:r>
        <w:r w:rsidRPr="00520478">
          <w:rPr>
            <w:rStyle w:val="Hyperlink"/>
            <w:noProof/>
          </w:rPr>
          <w:t>10.2.7</w:t>
        </w:r>
        <w:r>
          <w:rPr>
            <w:rFonts w:asciiTheme="minorHAnsi" w:eastAsiaTheme="minorEastAsia" w:hAnsiTheme="minorHAnsi" w:cstheme="minorBidi"/>
            <w:b w:val="0"/>
            <w:noProof/>
            <w:lang w:val="de-DE" w:eastAsia="de-DE"/>
          </w:rPr>
          <w:tab/>
        </w:r>
        <w:r w:rsidRPr="00520478">
          <w:rPr>
            <w:rStyle w:val="Hyperlink"/>
            <w:noProof/>
          </w:rPr>
          <w:t>Edge Weld</w:t>
        </w:r>
        <w:r>
          <w:rPr>
            <w:noProof/>
            <w:webHidden/>
          </w:rPr>
          <w:tab/>
        </w:r>
        <w:r>
          <w:rPr>
            <w:noProof/>
            <w:webHidden/>
          </w:rPr>
          <w:fldChar w:fldCharType="begin"/>
        </w:r>
        <w:r>
          <w:rPr>
            <w:noProof/>
            <w:webHidden/>
          </w:rPr>
          <w:instrText xml:space="preserve"> PAGEREF _Toc96345293 \h </w:instrText>
        </w:r>
      </w:ins>
      <w:r>
        <w:rPr>
          <w:noProof/>
          <w:webHidden/>
        </w:rPr>
      </w:r>
      <w:r>
        <w:rPr>
          <w:noProof/>
          <w:webHidden/>
        </w:rPr>
        <w:fldChar w:fldCharType="separate"/>
      </w:r>
      <w:ins w:id="278" w:author="Weinert, Matthias (M.)" w:date="2022-02-21T14:07:00Z">
        <w:r>
          <w:rPr>
            <w:noProof/>
            <w:webHidden/>
          </w:rPr>
          <w:t>105</w:t>
        </w:r>
        <w:r>
          <w:rPr>
            <w:noProof/>
            <w:webHidden/>
          </w:rPr>
          <w:fldChar w:fldCharType="end"/>
        </w:r>
        <w:r w:rsidRPr="00520478">
          <w:rPr>
            <w:rStyle w:val="Hyperlink"/>
            <w:noProof/>
          </w:rPr>
          <w:fldChar w:fldCharType="end"/>
        </w:r>
      </w:ins>
    </w:p>
    <w:p w14:paraId="6BEE72D2" w14:textId="2530D060" w:rsidR="00261D7A" w:rsidRDefault="00261D7A">
      <w:pPr>
        <w:pStyle w:val="Verzeichnis3"/>
        <w:rPr>
          <w:ins w:id="279" w:author="Weinert, Matthias (M.)" w:date="2022-02-21T14:07:00Z"/>
          <w:rFonts w:asciiTheme="minorHAnsi" w:eastAsiaTheme="minorEastAsia" w:hAnsiTheme="minorHAnsi" w:cstheme="minorBidi"/>
          <w:b w:val="0"/>
          <w:noProof/>
          <w:lang w:val="de-DE" w:eastAsia="de-DE"/>
        </w:rPr>
      </w:pPr>
      <w:ins w:id="28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"_Toc96345294"</w:instrText>
        </w:r>
        <w:r w:rsidRPr="00520478">
          <w:rPr>
            <w:rStyle w:val="Hyperlink"/>
            <w:noProof/>
          </w:rPr>
          <w:instrText xml:space="preserve"> </w:instrText>
        </w:r>
        <w:r w:rsidRPr="00520478">
          <w:rPr>
            <w:rStyle w:val="Hyperlink"/>
            <w:noProof/>
          </w:rPr>
          <w:fldChar w:fldCharType="separate"/>
        </w:r>
        <w:r w:rsidRPr="00520478">
          <w:rPr>
            <w:rStyle w:val="Hyperlink"/>
            <w:noProof/>
          </w:rPr>
          <w:t>10.2.8</w:t>
        </w:r>
        <w:r>
          <w:rPr>
            <w:rFonts w:asciiTheme="minorHAnsi" w:eastAsiaTheme="minorEastAsia" w:hAnsiTheme="minorHAnsi" w:cstheme="minorBidi"/>
            <w:b w:val="0"/>
            <w:noProof/>
            <w:lang w:val="de-DE" w:eastAsia="de-DE"/>
          </w:rPr>
          <w:tab/>
        </w:r>
        <w:r w:rsidRPr="00520478">
          <w:rPr>
            <w:rStyle w:val="Hyperlink"/>
            <w:noProof/>
          </w:rPr>
          <w:t>I-Weld</w:t>
        </w:r>
        <w:r>
          <w:rPr>
            <w:noProof/>
            <w:webHidden/>
          </w:rPr>
          <w:tab/>
        </w:r>
        <w:r>
          <w:rPr>
            <w:noProof/>
            <w:webHidden/>
          </w:rPr>
          <w:fldChar w:fldCharType="begin"/>
        </w:r>
        <w:r>
          <w:rPr>
            <w:noProof/>
            <w:webHidden/>
          </w:rPr>
          <w:instrText xml:space="preserve"> PAGEREF _Toc96345294 \h </w:instrText>
        </w:r>
      </w:ins>
      <w:r>
        <w:rPr>
          <w:noProof/>
          <w:webHidden/>
        </w:rPr>
      </w:r>
      <w:r>
        <w:rPr>
          <w:noProof/>
          <w:webHidden/>
        </w:rPr>
        <w:fldChar w:fldCharType="separate"/>
      </w:r>
      <w:ins w:id="281" w:author="Weinert, Matthias (M.)" w:date="2022-02-21T14:07:00Z">
        <w:r>
          <w:rPr>
            <w:noProof/>
            <w:webHidden/>
          </w:rPr>
          <w:t>107</w:t>
        </w:r>
        <w:r>
          <w:rPr>
            <w:noProof/>
            <w:webHidden/>
          </w:rPr>
          <w:fldChar w:fldCharType="end"/>
        </w:r>
        <w:r w:rsidRPr="00520478">
          <w:rPr>
            <w:rStyle w:val="Hyperlink"/>
            <w:noProof/>
          </w:rPr>
          <w:fldChar w:fldCharType="end"/>
        </w:r>
      </w:ins>
    </w:p>
    <w:p w14:paraId="35B7E411" w14:textId="2E136DD6" w:rsidR="00261D7A" w:rsidRDefault="00261D7A">
      <w:pPr>
        <w:pStyle w:val="Verzeichnis3"/>
        <w:rPr>
          <w:ins w:id="282" w:author="Weinert, Matthias (M.)" w:date="2022-02-21T14:07:00Z"/>
          <w:rFonts w:asciiTheme="minorHAnsi" w:eastAsiaTheme="minorEastAsia" w:hAnsiTheme="minorHAnsi" w:cstheme="minorBidi"/>
          <w:b w:val="0"/>
          <w:noProof/>
          <w:lang w:val="de-DE" w:eastAsia="de-DE"/>
        </w:rPr>
      </w:pPr>
      <w:ins w:id="28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"_Toc96345295"</w:instrText>
        </w:r>
        <w:r w:rsidRPr="00520478">
          <w:rPr>
            <w:rStyle w:val="Hyperlink"/>
            <w:noProof/>
          </w:rPr>
          <w:instrText xml:space="preserve"> </w:instrText>
        </w:r>
        <w:r w:rsidRPr="00520478">
          <w:rPr>
            <w:rStyle w:val="Hyperlink"/>
            <w:noProof/>
          </w:rPr>
          <w:fldChar w:fldCharType="separate"/>
        </w:r>
        <w:r w:rsidRPr="00520478">
          <w:rPr>
            <w:rStyle w:val="Hyperlink"/>
            <w:noProof/>
          </w:rPr>
          <w:t>10.2.9</w:t>
        </w:r>
        <w:r>
          <w:rPr>
            <w:rFonts w:asciiTheme="minorHAnsi" w:eastAsiaTheme="minorEastAsia" w:hAnsiTheme="minorHAnsi" w:cstheme="minorBidi"/>
            <w:b w:val="0"/>
            <w:noProof/>
            <w:lang w:val="de-DE" w:eastAsia="de-DE"/>
          </w:rPr>
          <w:tab/>
        </w:r>
        <w:r w:rsidRPr="00520478">
          <w:rPr>
            <w:rStyle w:val="Hyperlink"/>
            <w:noProof/>
          </w:rPr>
          <w:t>Overlap Weld</w:t>
        </w:r>
        <w:r>
          <w:rPr>
            <w:noProof/>
            <w:webHidden/>
          </w:rPr>
          <w:tab/>
        </w:r>
        <w:r>
          <w:rPr>
            <w:noProof/>
            <w:webHidden/>
          </w:rPr>
          <w:fldChar w:fldCharType="begin"/>
        </w:r>
        <w:r>
          <w:rPr>
            <w:noProof/>
            <w:webHidden/>
          </w:rPr>
          <w:instrText xml:space="preserve"> PAGEREF _Toc96345295 \h </w:instrText>
        </w:r>
      </w:ins>
      <w:r>
        <w:rPr>
          <w:noProof/>
          <w:webHidden/>
        </w:rPr>
      </w:r>
      <w:r>
        <w:rPr>
          <w:noProof/>
          <w:webHidden/>
        </w:rPr>
        <w:fldChar w:fldCharType="separate"/>
      </w:r>
      <w:ins w:id="284" w:author="Weinert, Matthias (M.)" w:date="2022-02-21T14:07:00Z">
        <w:r>
          <w:rPr>
            <w:noProof/>
            <w:webHidden/>
          </w:rPr>
          <w:t>110</w:t>
        </w:r>
        <w:r>
          <w:rPr>
            <w:noProof/>
            <w:webHidden/>
          </w:rPr>
          <w:fldChar w:fldCharType="end"/>
        </w:r>
        <w:r w:rsidRPr="00520478">
          <w:rPr>
            <w:rStyle w:val="Hyperlink"/>
            <w:noProof/>
          </w:rPr>
          <w:fldChar w:fldCharType="end"/>
        </w:r>
      </w:ins>
    </w:p>
    <w:p w14:paraId="6AB52ABA" w14:textId="27360DF4" w:rsidR="00261D7A" w:rsidRDefault="00261D7A">
      <w:pPr>
        <w:pStyle w:val="Verzeichnis3"/>
        <w:tabs>
          <w:tab w:val="left" w:pos="1100"/>
        </w:tabs>
        <w:rPr>
          <w:ins w:id="285" w:author="Weinert, Matthias (M.)" w:date="2022-02-21T14:07:00Z"/>
          <w:rFonts w:asciiTheme="minorHAnsi" w:eastAsiaTheme="minorEastAsia" w:hAnsiTheme="minorHAnsi" w:cstheme="minorBidi"/>
          <w:b w:val="0"/>
          <w:noProof/>
          <w:lang w:val="de-DE" w:eastAsia="de-DE"/>
        </w:rPr>
      </w:pPr>
      <w:ins w:id="28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"_Toc96345296"</w:instrText>
        </w:r>
        <w:r w:rsidRPr="00520478">
          <w:rPr>
            <w:rStyle w:val="Hyperlink"/>
            <w:noProof/>
          </w:rPr>
          <w:instrText xml:space="preserve"> </w:instrText>
        </w:r>
        <w:r w:rsidRPr="00520478">
          <w:rPr>
            <w:rStyle w:val="Hyperlink"/>
            <w:noProof/>
          </w:rPr>
          <w:fldChar w:fldCharType="separate"/>
        </w:r>
        <w:r w:rsidRPr="00520478">
          <w:rPr>
            <w:rStyle w:val="Hyperlink"/>
            <w:noProof/>
          </w:rPr>
          <w:t>10.2.10</w:t>
        </w:r>
        <w:r>
          <w:rPr>
            <w:rFonts w:asciiTheme="minorHAnsi" w:eastAsiaTheme="minorEastAsia" w:hAnsiTheme="minorHAnsi" w:cstheme="minorBidi"/>
            <w:b w:val="0"/>
            <w:noProof/>
            <w:lang w:val="de-DE" w:eastAsia="de-DE"/>
          </w:rPr>
          <w:tab/>
        </w:r>
        <w:r w:rsidRPr="00520478">
          <w:rPr>
            <w:rStyle w:val="Hyperlink"/>
            <w:noProof/>
          </w:rPr>
          <w:t>Y-Joint</w:t>
        </w:r>
        <w:r>
          <w:rPr>
            <w:noProof/>
            <w:webHidden/>
          </w:rPr>
          <w:tab/>
        </w:r>
        <w:r>
          <w:rPr>
            <w:noProof/>
            <w:webHidden/>
          </w:rPr>
          <w:fldChar w:fldCharType="begin"/>
        </w:r>
        <w:r>
          <w:rPr>
            <w:noProof/>
            <w:webHidden/>
          </w:rPr>
          <w:instrText xml:space="preserve"> PAGEREF _Toc96345296 \h </w:instrText>
        </w:r>
      </w:ins>
      <w:r>
        <w:rPr>
          <w:noProof/>
          <w:webHidden/>
        </w:rPr>
      </w:r>
      <w:r>
        <w:rPr>
          <w:noProof/>
          <w:webHidden/>
        </w:rPr>
        <w:fldChar w:fldCharType="separate"/>
      </w:r>
      <w:ins w:id="287" w:author="Weinert, Matthias (M.)" w:date="2022-02-21T14:07:00Z">
        <w:r>
          <w:rPr>
            <w:noProof/>
            <w:webHidden/>
          </w:rPr>
          <w:t>114</w:t>
        </w:r>
        <w:r>
          <w:rPr>
            <w:noProof/>
            <w:webHidden/>
          </w:rPr>
          <w:fldChar w:fldCharType="end"/>
        </w:r>
        <w:r w:rsidRPr="00520478">
          <w:rPr>
            <w:rStyle w:val="Hyperlink"/>
            <w:noProof/>
          </w:rPr>
          <w:fldChar w:fldCharType="end"/>
        </w:r>
      </w:ins>
    </w:p>
    <w:p w14:paraId="43351782" w14:textId="6C4FE2AF" w:rsidR="00261D7A" w:rsidRDefault="00261D7A">
      <w:pPr>
        <w:pStyle w:val="Verzeichnis3"/>
        <w:tabs>
          <w:tab w:val="left" w:pos="1100"/>
        </w:tabs>
        <w:rPr>
          <w:ins w:id="288" w:author="Weinert, Matthias (M.)" w:date="2022-02-21T14:07:00Z"/>
          <w:rFonts w:asciiTheme="minorHAnsi" w:eastAsiaTheme="minorEastAsia" w:hAnsiTheme="minorHAnsi" w:cstheme="minorBidi"/>
          <w:b w:val="0"/>
          <w:noProof/>
          <w:lang w:val="de-DE" w:eastAsia="de-DE"/>
        </w:rPr>
      </w:pPr>
      <w:ins w:id="28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"_Toc96345297"</w:instrText>
        </w:r>
        <w:r w:rsidRPr="00520478">
          <w:rPr>
            <w:rStyle w:val="Hyperlink"/>
            <w:noProof/>
          </w:rPr>
          <w:instrText xml:space="preserve"> </w:instrText>
        </w:r>
        <w:r w:rsidRPr="00520478">
          <w:rPr>
            <w:rStyle w:val="Hyperlink"/>
            <w:noProof/>
          </w:rPr>
          <w:fldChar w:fldCharType="separate"/>
        </w:r>
        <w:r w:rsidRPr="00520478">
          <w:rPr>
            <w:rStyle w:val="Hyperlink"/>
            <w:noProof/>
          </w:rPr>
          <w:t>10.2.11</w:t>
        </w:r>
        <w:r>
          <w:rPr>
            <w:rFonts w:asciiTheme="minorHAnsi" w:eastAsiaTheme="minorEastAsia" w:hAnsiTheme="minorHAnsi" w:cstheme="minorBidi"/>
            <w:b w:val="0"/>
            <w:noProof/>
            <w:lang w:val="de-DE" w:eastAsia="de-DE"/>
          </w:rPr>
          <w:tab/>
        </w:r>
        <w:r w:rsidRPr="00520478">
          <w:rPr>
            <w:rStyle w:val="Hyperlink"/>
            <w:noProof/>
          </w:rPr>
          <w:t>K-Joint</w:t>
        </w:r>
        <w:r>
          <w:rPr>
            <w:noProof/>
            <w:webHidden/>
          </w:rPr>
          <w:tab/>
        </w:r>
        <w:r>
          <w:rPr>
            <w:noProof/>
            <w:webHidden/>
          </w:rPr>
          <w:fldChar w:fldCharType="begin"/>
        </w:r>
        <w:r>
          <w:rPr>
            <w:noProof/>
            <w:webHidden/>
          </w:rPr>
          <w:instrText xml:space="preserve"> PAGEREF _Toc96345297 \h </w:instrText>
        </w:r>
      </w:ins>
      <w:r>
        <w:rPr>
          <w:noProof/>
          <w:webHidden/>
        </w:rPr>
      </w:r>
      <w:r>
        <w:rPr>
          <w:noProof/>
          <w:webHidden/>
        </w:rPr>
        <w:fldChar w:fldCharType="separate"/>
      </w:r>
      <w:ins w:id="290" w:author="Weinert, Matthias (M.)" w:date="2022-02-21T14:07:00Z">
        <w:r>
          <w:rPr>
            <w:noProof/>
            <w:webHidden/>
          </w:rPr>
          <w:t>118</w:t>
        </w:r>
        <w:r>
          <w:rPr>
            <w:noProof/>
            <w:webHidden/>
          </w:rPr>
          <w:fldChar w:fldCharType="end"/>
        </w:r>
        <w:r w:rsidRPr="00520478">
          <w:rPr>
            <w:rStyle w:val="Hyperlink"/>
            <w:noProof/>
          </w:rPr>
          <w:fldChar w:fldCharType="end"/>
        </w:r>
      </w:ins>
    </w:p>
    <w:p w14:paraId="66D3AC51" w14:textId="6138C9C9" w:rsidR="00261D7A" w:rsidRDefault="00261D7A">
      <w:pPr>
        <w:pStyle w:val="Verzeichnis3"/>
        <w:tabs>
          <w:tab w:val="left" w:pos="1100"/>
        </w:tabs>
        <w:rPr>
          <w:ins w:id="291" w:author="Weinert, Matthias (M.)" w:date="2022-02-21T14:07:00Z"/>
          <w:rFonts w:asciiTheme="minorHAnsi" w:eastAsiaTheme="minorEastAsia" w:hAnsiTheme="minorHAnsi" w:cstheme="minorBidi"/>
          <w:b w:val="0"/>
          <w:noProof/>
          <w:lang w:val="de-DE" w:eastAsia="de-DE"/>
        </w:rPr>
      </w:pPr>
      <w:ins w:id="29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"_Toc96345298"</w:instrText>
        </w:r>
        <w:r w:rsidRPr="00520478">
          <w:rPr>
            <w:rStyle w:val="Hyperlink"/>
            <w:noProof/>
          </w:rPr>
          <w:instrText xml:space="preserve"> </w:instrText>
        </w:r>
        <w:r w:rsidRPr="00520478">
          <w:rPr>
            <w:rStyle w:val="Hyperlink"/>
            <w:noProof/>
          </w:rPr>
          <w:fldChar w:fldCharType="separate"/>
        </w:r>
        <w:r w:rsidRPr="00520478">
          <w:rPr>
            <w:rStyle w:val="Hyperlink"/>
            <w:noProof/>
          </w:rPr>
          <w:t>10.2.12</w:t>
        </w:r>
        <w:r>
          <w:rPr>
            <w:rFonts w:asciiTheme="minorHAnsi" w:eastAsiaTheme="minorEastAsia" w:hAnsiTheme="minorHAnsi" w:cstheme="minorBidi"/>
            <w:b w:val="0"/>
            <w:noProof/>
            <w:lang w:val="de-DE" w:eastAsia="de-DE"/>
          </w:rPr>
          <w:tab/>
        </w:r>
        <w:r w:rsidRPr="00520478">
          <w:rPr>
            <w:rStyle w:val="Hyperlink"/>
            <w:noProof/>
          </w:rPr>
          <w:t>Cruciform Joint</w:t>
        </w:r>
        <w:r>
          <w:rPr>
            <w:noProof/>
            <w:webHidden/>
          </w:rPr>
          <w:tab/>
        </w:r>
        <w:r>
          <w:rPr>
            <w:noProof/>
            <w:webHidden/>
          </w:rPr>
          <w:fldChar w:fldCharType="begin"/>
        </w:r>
        <w:r>
          <w:rPr>
            <w:noProof/>
            <w:webHidden/>
          </w:rPr>
          <w:instrText xml:space="preserve"> PAGEREF _Toc96345298 \h </w:instrText>
        </w:r>
      </w:ins>
      <w:r>
        <w:rPr>
          <w:noProof/>
          <w:webHidden/>
        </w:rPr>
      </w:r>
      <w:r>
        <w:rPr>
          <w:noProof/>
          <w:webHidden/>
        </w:rPr>
        <w:fldChar w:fldCharType="separate"/>
      </w:r>
      <w:ins w:id="293" w:author="Weinert, Matthias (M.)" w:date="2022-02-21T14:07:00Z">
        <w:r>
          <w:rPr>
            <w:noProof/>
            <w:webHidden/>
          </w:rPr>
          <w:t>122</w:t>
        </w:r>
        <w:r>
          <w:rPr>
            <w:noProof/>
            <w:webHidden/>
          </w:rPr>
          <w:fldChar w:fldCharType="end"/>
        </w:r>
        <w:r w:rsidRPr="00520478">
          <w:rPr>
            <w:rStyle w:val="Hyperlink"/>
            <w:noProof/>
          </w:rPr>
          <w:fldChar w:fldCharType="end"/>
        </w:r>
      </w:ins>
    </w:p>
    <w:p w14:paraId="61869450" w14:textId="18BE6E86" w:rsidR="00261D7A" w:rsidRDefault="00261D7A">
      <w:pPr>
        <w:pStyle w:val="Verzeichnis3"/>
        <w:tabs>
          <w:tab w:val="left" w:pos="1100"/>
        </w:tabs>
        <w:rPr>
          <w:ins w:id="294" w:author="Weinert, Matthias (M.)" w:date="2022-02-21T14:07:00Z"/>
          <w:rFonts w:asciiTheme="minorHAnsi" w:eastAsiaTheme="minorEastAsia" w:hAnsiTheme="minorHAnsi" w:cstheme="minorBidi"/>
          <w:b w:val="0"/>
          <w:noProof/>
          <w:lang w:val="de-DE" w:eastAsia="de-DE"/>
        </w:rPr>
      </w:pPr>
      <w:ins w:id="29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"_Toc96345299"</w:instrText>
        </w:r>
        <w:r w:rsidRPr="00520478">
          <w:rPr>
            <w:rStyle w:val="Hyperlink"/>
            <w:noProof/>
          </w:rPr>
          <w:instrText xml:space="preserve"> </w:instrText>
        </w:r>
        <w:r w:rsidRPr="00520478">
          <w:rPr>
            <w:rStyle w:val="Hyperlink"/>
            <w:noProof/>
          </w:rPr>
          <w:fldChar w:fldCharType="separate"/>
        </w:r>
        <w:r w:rsidRPr="00520478">
          <w:rPr>
            <w:rStyle w:val="Hyperlink"/>
            <w:noProof/>
          </w:rPr>
          <w:t>10.2.13</w:t>
        </w:r>
        <w:r>
          <w:rPr>
            <w:rFonts w:asciiTheme="minorHAnsi" w:eastAsiaTheme="minorEastAsia" w:hAnsiTheme="minorHAnsi" w:cstheme="minorBidi"/>
            <w:b w:val="0"/>
            <w:noProof/>
            <w:lang w:val="de-DE" w:eastAsia="de-DE"/>
          </w:rPr>
          <w:tab/>
        </w:r>
        <w:r w:rsidRPr="00520478">
          <w:rPr>
            <w:rStyle w:val="Hyperlink"/>
            <w:noProof/>
          </w:rPr>
          <w:t>Flared Joint</w:t>
        </w:r>
        <w:r>
          <w:rPr>
            <w:noProof/>
            <w:webHidden/>
          </w:rPr>
          <w:tab/>
        </w:r>
        <w:r>
          <w:rPr>
            <w:noProof/>
            <w:webHidden/>
          </w:rPr>
          <w:fldChar w:fldCharType="begin"/>
        </w:r>
        <w:r>
          <w:rPr>
            <w:noProof/>
            <w:webHidden/>
          </w:rPr>
          <w:instrText xml:space="preserve"> PAGEREF _Toc96345299 \h </w:instrText>
        </w:r>
      </w:ins>
      <w:r>
        <w:rPr>
          <w:noProof/>
          <w:webHidden/>
        </w:rPr>
      </w:r>
      <w:r>
        <w:rPr>
          <w:noProof/>
          <w:webHidden/>
        </w:rPr>
        <w:fldChar w:fldCharType="separate"/>
      </w:r>
      <w:ins w:id="296" w:author="Weinert, Matthias (M.)" w:date="2022-02-21T14:07:00Z">
        <w:r>
          <w:rPr>
            <w:noProof/>
            <w:webHidden/>
          </w:rPr>
          <w:t>126</w:t>
        </w:r>
        <w:r>
          <w:rPr>
            <w:noProof/>
            <w:webHidden/>
          </w:rPr>
          <w:fldChar w:fldCharType="end"/>
        </w:r>
        <w:r w:rsidRPr="00520478">
          <w:rPr>
            <w:rStyle w:val="Hyperlink"/>
            <w:noProof/>
          </w:rPr>
          <w:fldChar w:fldCharType="end"/>
        </w:r>
      </w:ins>
    </w:p>
    <w:p w14:paraId="02F4A8B1" w14:textId="65C885C3" w:rsidR="00261D7A" w:rsidRDefault="00261D7A">
      <w:pPr>
        <w:pStyle w:val="Verzeichnis2"/>
        <w:rPr>
          <w:ins w:id="297" w:author="Weinert, Matthias (M.)" w:date="2022-02-21T14:07:00Z"/>
          <w:rFonts w:asciiTheme="minorHAnsi" w:eastAsiaTheme="minorEastAsia" w:hAnsiTheme="minorHAnsi" w:cstheme="minorBidi"/>
          <w:b w:val="0"/>
          <w:noProof/>
          <w:lang w:val="de-DE" w:eastAsia="de-DE"/>
        </w:rPr>
      </w:pPr>
      <w:ins w:id="29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"_Toc96345300"</w:instrText>
        </w:r>
        <w:r w:rsidRPr="00520478">
          <w:rPr>
            <w:rStyle w:val="Hyperlink"/>
            <w:noProof/>
          </w:rPr>
          <w:instrText xml:space="preserve"> </w:instrText>
        </w:r>
        <w:r w:rsidRPr="00520478">
          <w:rPr>
            <w:rStyle w:val="Hyperlink"/>
            <w:noProof/>
          </w:rPr>
          <w:fldChar w:fldCharType="separate"/>
        </w:r>
        <w:r w:rsidRPr="00520478">
          <w:rPr>
            <w:rStyle w:val="Hyperlink"/>
            <w:noProof/>
          </w:rPr>
          <w:t>10.3</w:t>
        </w:r>
        <w:r>
          <w:rPr>
            <w:rFonts w:asciiTheme="minorHAnsi" w:eastAsiaTheme="minorEastAsia" w:hAnsiTheme="minorHAnsi" w:cstheme="minorBidi"/>
            <w:b w:val="0"/>
            <w:noProof/>
            <w:lang w:val="de-DE" w:eastAsia="de-DE"/>
          </w:rPr>
          <w:tab/>
        </w:r>
        <w:r w:rsidRPr="00520478">
          <w:rPr>
            <w:rStyle w:val="Hyperlink"/>
            <w:noProof/>
          </w:rPr>
          <w:t>Adhesive Lines</w:t>
        </w:r>
        <w:r>
          <w:rPr>
            <w:noProof/>
            <w:webHidden/>
          </w:rPr>
          <w:tab/>
        </w:r>
        <w:r>
          <w:rPr>
            <w:noProof/>
            <w:webHidden/>
          </w:rPr>
          <w:fldChar w:fldCharType="begin"/>
        </w:r>
        <w:r>
          <w:rPr>
            <w:noProof/>
            <w:webHidden/>
          </w:rPr>
          <w:instrText xml:space="preserve"> PAGEREF _Toc96345300 \h </w:instrText>
        </w:r>
      </w:ins>
      <w:r>
        <w:rPr>
          <w:noProof/>
          <w:webHidden/>
        </w:rPr>
      </w:r>
      <w:r>
        <w:rPr>
          <w:noProof/>
          <w:webHidden/>
        </w:rPr>
        <w:fldChar w:fldCharType="separate"/>
      </w:r>
      <w:ins w:id="299" w:author="Weinert, Matthias (M.)" w:date="2022-02-21T14:07:00Z">
        <w:r>
          <w:rPr>
            <w:noProof/>
            <w:webHidden/>
          </w:rPr>
          <w:t>128</w:t>
        </w:r>
        <w:r>
          <w:rPr>
            <w:noProof/>
            <w:webHidden/>
          </w:rPr>
          <w:fldChar w:fldCharType="end"/>
        </w:r>
        <w:r w:rsidRPr="00520478">
          <w:rPr>
            <w:rStyle w:val="Hyperlink"/>
            <w:noProof/>
          </w:rPr>
          <w:fldChar w:fldCharType="end"/>
        </w:r>
      </w:ins>
    </w:p>
    <w:p w14:paraId="7EF849CA" w14:textId="2233EB54" w:rsidR="00261D7A" w:rsidRDefault="00261D7A">
      <w:pPr>
        <w:pStyle w:val="Verzeichnis2"/>
        <w:rPr>
          <w:ins w:id="300" w:author="Weinert, Matthias (M.)" w:date="2022-02-21T14:07:00Z"/>
          <w:rFonts w:asciiTheme="minorHAnsi" w:eastAsiaTheme="minorEastAsia" w:hAnsiTheme="minorHAnsi" w:cstheme="minorBidi"/>
          <w:b w:val="0"/>
          <w:noProof/>
          <w:lang w:val="de-DE" w:eastAsia="de-DE"/>
        </w:rPr>
      </w:pPr>
      <w:ins w:id="30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"_Toc96345301"</w:instrText>
        </w:r>
        <w:r w:rsidRPr="00520478">
          <w:rPr>
            <w:rStyle w:val="Hyperlink"/>
            <w:noProof/>
          </w:rPr>
          <w:instrText xml:space="preserve"> </w:instrText>
        </w:r>
        <w:r w:rsidRPr="00520478">
          <w:rPr>
            <w:rStyle w:val="Hyperlink"/>
            <w:noProof/>
          </w:rPr>
          <w:fldChar w:fldCharType="separate"/>
        </w:r>
        <w:r w:rsidRPr="00520478">
          <w:rPr>
            <w:rStyle w:val="Hyperlink"/>
            <w:noProof/>
          </w:rPr>
          <w:t>10.4</w:t>
        </w:r>
        <w:r>
          <w:rPr>
            <w:rFonts w:asciiTheme="minorHAnsi" w:eastAsiaTheme="minorEastAsia" w:hAnsiTheme="minorHAnsi" w:cstheme="minorBidi"/>
            <w:b w:val="0"/>
            <w:noProof/>
            <w:lang w:val="de-DE" w:eastAsia="de-DE"/>
          </w:rPr>
          <w:tab/>
        </w:r>
        <w:r w:rsidRPr="00520478">
          <w:rPr>
            <w:rStyle w:val="Hyperlink"/>
            <w:noProof/>
          </w:rPr>
          <w:t>Hemming Flanges</w:t>
        </w:r>
        <w:r>
          <w:rPr>
            <w:noProof/>
            <w:webHidden/>
          </w:rPr>
          <w:tab/>
        </w:r>
        <w:r>
          <w:rPr>
            <w:noProof/>
            <w:webHidden/>
          </w:rPr>
          <w:fldChar w:fldCharType="begin"/>
        </w:r>
        <w:r>
          <w:rPr>
            <w:noProof/>
            <w:webHidden/>
          </w:rPr>
          <w:instrText xml:space="preserve"> PAGEREF _Toc96345301 \h </w:instrText>
        </w:r>
      </w:ins>
      <w:r>
        <w:rPr>
          <w:noProof/>
          <w:webHidden/>
        </w:rPr>
      </w:r>
      <w:r>
        <w:rPr>
          <w:noProof/>
          <w:webHidden/>
        </w:rPr>
        <w:fldChar w:fldCharType="separate"/>
      </w:r>
      <w:ins w:id="302" w:author="Weinert, Matthias (M.)" w:date="2022-02-21T14:07:00Z">
        <w:r>
          <w:rPr>
            <w:noProof/>
            <w:webHidden/>
          </w:rPr>
          <w:t>130</w:t>
        </w:r>
        <w:r>
          <w:rPr>
            <w:noProof/>
            <w:webHidden/>
          </w:rPr>
          <w:fldChar w:fldCharType="end"/>
        </w:r>
        <w:r w:rsidRPr="00520478">
          <w:rPr>
            <w:rStyle w:val="Hyperlink"/>
            <w:noProof/>
          </w:rPr>
          <w:fldChar w:fldCharType="end"/>
        </w:r>
      </w:ins>
    </w:p>
    <w:p w14:paraId="1633D322" w14:textId="18BAC693" w:rsidR="00261D7A" w:rsidRDefault="00261D7A">
      <w:pPr>
        <w:pStyle w:val="Verzeichnis3"/>
        <w:rPr>
          <w:ins w:id="303" w:author="Weinert, Matthias (M.)" w:date="2022-02-21T14:07:00Z"/>
          <w:rFonts w:asciiTheme="minorHAnsi" w:eastAsiaTheme="minorEastAsia" w:hAnsiTheme="minorHAnsi" w:cstheme="minorBidi"/>
          <w:b w:val="0"/>
          <w:noProof/>
          <w:lang w:val="de-DE" w:eastAsia="de-DE"/>
        </w:rPr>
      </w:pPr>
      <w:ins w:id="30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"_Toc96345302"</w:instrText>
        </w:r>
        <w:r w:rsidRPr="00520478">
          <w:rPr>
            <w:rStyle w:val="Hyperlink"/>
            <w:noProof/>
          </w:rPr>
          <w:instrText xml:space="preserve"> </w:instrText>
        </w:r>
        <w:r w:rsidRPr="00520478">
          <w:rPr>
            <w:rStyle w:val="Hyperlink"/>
            <w:noProof/>
          </w:rPr>
          <w:fldChar w:fldCharType="separate"/>
        </w:r>
        <w:r w:rsidRPr="00520478">
          <w:rPr>
            <w:rStyle w:val="Hyperlink"/>
            <w:noProof/>
          </w:rPr>
          <w:t>10.4.1</w:t>
        </w:r>
        <w:r>
          <w:rPr>
            <w:rFonts w:asciiTheme="minorHAnsi" w:eastAsiaTheme="minorEastAsia" w:hAnsiTheme="minorHAnsi" w:cstheme="minorBidi"/>
            <w:b w:val="0"/>
            <w:noProof/>
            <w:lang w:val="de-DE" w:eastAsia="de-DE"/>
          </w:rPr>
          <w:tab/>
        </w:r>
        <w:r w:rsidRPr="00520478">
          <w:rPr>
            <w:rStyle w:val="Hyperlink"/>
            <w:noProof/>
          </w:rPr>
          <w:t>Introduction</w:t>
        </w:r>
        <w:r>
          <w:rPr>
            <w:noProof/>
            <w:webHidden/>
          </w:rPr>
          <w:tab/>
        </w:r>
        <w:r>
          <w:rPr>
            <w:noProof/>
            <w:webHidden/>
          </w:rPr>
          <w:fldChar w:fldCharType="begin"/>
        </w:r>
        <w:r>
          <w:rPr>
            <w:noProof/>
            <w:webHidden/>
          </w:rPr>
          <w:instrText xml:space="preserve"> PAGEREF _Toc96345302 \h </w:instrText>
        </w:r>
      </w:ins>
      <w:r>
        <w:rPr>
          <w:noProof/>
          <w:webHidden/>
        </w:rPr>
      </w:r>
      <w:r>
        <w:rPr>
          <w:noProof/>
          <w:webHidden/>
        </w:rPr>
        <w:fldChar w:fldCharType="separate"/>
      </w:r>
      <w:ins w:id="305" w:author="Weinert, Matthias (M.)" w:date="2022-02-21T14:07:00Z">
        <w:r>
          <w:rPr>
            <w:noProof/>
            <w:webHidden/>
          </w:rPr>
          <w:t>130</w:t>
        </w:r>
        <w:r>
          <w:rPr>
            <w:noProof/>
            <w:webHidden/>
          </w:rPr>
          <w:fldChar w:fldCharType="end"/>
        </w:r>
        <w:r w:rsidRPr="00520478">
          <w:rPr>
            <w:rStyle w:val="Hyperlink"/>
            <w:noProof/>
          </w:rPr>
          <w:fldChar w:fldCharType="end"/>
        </w:r>
      </w:ins>
    </w:p>
    <w:p w14:paraId="5D37766C" w14:textId="06DAADE9" w:rsidR="00261D7A" w:rsidRDefault="00261D7A">
      <w:pPr>
        <w:pStyle w:val="Verzeichnis3"/>
        <w:rPr>
          <w:ins w:id="306" w:author="Weinert, Matthias (M.)" w:date="2022-02-21T14:07:00Z"/>
          <w:rFonts w:asciiTheme="minorHAnsi" w:eastAsiaTheme="minorEastAsia" w:hAnsiTheme="minorHAnsi" w:cstheme="minorBidi"/>
          <w:b w:val="0"/>
          <w:noProof/>
          <w:lang w:val="de-DE" w:eastAsia="de-DE"/>
        </w:rPr>
      </w:pPr>
      <w:ins w:id="307" w:author="Weinert, Matthias (M.)" w:date="2022-02-21T14:07:00Z">
        <w:r w:rsidRPr="00520478">
          <w:rPr>
            <w:rStyle w:val="Hyperlink"/>
            <w:noProof/>
          </w:rPr>
          <w:lastRenderedPageBreak/>
          <w:fldChar w:fldCharType="begin"/>
        </w:r>
        <w:r w:rsidRPr="00520478">
          <w:rPr>
            <w:rStyle w:val="Hyperlink"/>
            <w:noProof/>
          </w:rPr>
          <w:instrText xml:space="preserve"> </w:instrText>
        </w:r>
        <w:r>
          <w:rPr>
            <w:noProof/>
          </w:rPr>
          <w:instrText>HYPERLINK \l "_Toc96345303"</w:instrText>
        </w:r>
        <w:r w:rsidRPr="00520478">
          <w:rPr>
            <w:rStyle w:val="Hyperlink"/>
            <w:noProof/>
          </w:rPr>
          <w:instrText xml:space="preserve"> </w:instrText>
        </w:r>
        <w:r w:rsidRPr="00520478">
          <w:rPr>
            <w:rStyle w:val="Hyperlink"/>
            <w:noProof/>
          </w:rPr>
          <w:fldChar w:fldCharType="separate"/>
        </w:r>
        <w:r w:rsidRPr="00520478">
          <w:rPr>
            <w:rStyle w:val="Hyperlink"/>
            <w:noProof/>
          </w:rPr>
          <w:t>10.4.2</w:t>
        </w:r>
        <w:r>
          <w:rPr>
            <w:rFonts w:asciiTheme="minorHAnsi" w:eastAsiaTheme="minorEastAsia" w:hAnsiTheme="minorHAnsi" w:cstheme="minorBidi"/>
            <w:b w:val="0"/>
            <w:noProof/>
            <w:lang w:val="de-DE" w:eastAsia="de-DE"/>
          </w:rPr>
          <w:tab/>
        </w:r>
        <w:r w:rsidRPr="00520478">
          <w:rPr>
            <w:rStyle w:val="Hyperlink"/>
            <w:noProof/>
          </w:rPr>
          <w:t xml:space="preserve">Definition of element </w:t>
        </w:r>
        <w:r w:rsidRPr="0052047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_Toc96345303 \h </w:instrText>
        </w:r>
      </w:ins>
      <w:r>
        <w:rPr>
          <w:noProof/>
          <w:webHidden/>
        </w:rPr>
      </w:r>
      <w:r>
        <w:rPr>
          <w:noProof/>
          <w:webHidden/>
        </w:rPr>
        <w:fldChar w:fldCharType="separate"/>
      </w:r>
      <w:ins w:id="308" w:author="Weinert, Matthias (M.)" w:date="2022-02-21T14:07:00Z">
        <w:r>
          <w:rPr>
            <w:noProof/>
            <w:webHidden/>
          </w:rPr>
          <w:t>131</w:t>
        </w:r>
        <w:r>
          <w:rPr>
            <w:noProof/>
            <w:webHidden/>
          </w:rPr>
          <w:fldChar w:fldCharType="end"/>
        </w:r>
        <w:r w:rsidRPr="00520478">
          <w:rPr>
            <w:rStyle w:val="Hyperlink"/>
            <w:noProof/>
          </w:rPr>
          <w:fldChar w:fldCharType="end"/>
        </w:r>
      </w:ins>
    </w:p>
    <w:p w14:paraId="33C6FA7B" w14:textId="4DD06082" w:rsidR="00261D7A" w:rsidRDefault="00261D7A">
      <w:pPr>
        <w:pStyle w:val="Verzeichnis2"/>
        <w:rPr>
          <w:ins w:id="309" w:author="Weinert, Matthias (M.)" w:date="2022-02-21T14:07:00Z"/>
          <w:rFonts w:asciiTheme="minorHAnsi" w:eastAsiaTheme="minorEastAsia" w:hAnsiTheme="minorHAnsi" w:cstheme="minorBidi"/>
          <w:b w:val="0"/>
          <w:noProof/>
          <w:lang w:val="de-DE" w:eastAsia="de-DE"/>
        </w:rPr>
      </w:pPr>
      <w:ins w:id="31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"_Toc96345304"</w:instrText>
        </w:r>
        <w:r w:rsidRPr="00520478">
          <w:rPr>
            <w:rStyle w:val="Hyperlink"/>
            <w:noProof/>
          </w:rPr>
          <w:instrText xml:space="preserve"> </w:instrText>
        </w:r>
        <w:r w:rsidRPr="00520478">
          <w:rPr>
            <w:rStyle w:val="Hyperlink"/>
            <w:noProof/>
          </w:rPr>
          <w:fldChar w:fldCharType="separate"/>
        </w:r>
        <w:r w:rsidRPr="00520478">
          <w:rPr>
            <w:rStyle w:val="Hyperlink"/>
            <w:noProof/>
          </w:rPr>
          <w:t>10.5</w:t>
        </w:r>
        <w:r>
          <w:rPr>
            <w:rFonts w:asciiTheme="minorHAnsi" w:eastAsiaTheme="minorEastAsia" w:hAnsiTheme="minorHAnsi" w:cstheme="minorBidi"/>
            <w:b w:val="0"/>
            <w:noProof/>
            <w:lang w:val="de-DE" w:eastAsia="de-DE"/>
          </w:rPr>
          <w:tab/>
        </w:r>
        <w:r w:rsidRPr="00520478">
          <w:rPr>
            <w:rStyle w:val="Hyperlink"/>
            <w:noProof/>
          </w:rPr>
          <w:t>Sequence Connections</w:t>
        </w:r>
        <w:r>
          <w:rPr>
            <w:noProof/>
            <w:webHidden/>
          </w:rPr>
          <w:tab/>
        </w:r>
        <w:r>
          <w:rPr>
            <w:noProof/>
            <w:webHidden/>
          </w:rPr>
          <w:fldChar w:fldCharType="begin"/>
        </w:r>
        <w:r>
          <w:rPr>
            <w:noProof/>
            <w:webHidden/>
          </w:rPr>
          <w:instrText xml:space="preserve"> PAGEREF _Toc96345304 \h </w:instrText>
        </w:r>
      </w:ins>
      <w:r>
        <w:rPr>
          <w:noProof/>
          <w:webHidden/>
        </w:rPr>
      </w:r>
      <w:r>
        <w:rPr>
          <w:noProof/>
          <w:webHidden/>
        </w:rPr>
        <w:fldChar w:fldCharType="separate"/>
      </w:r>
      <w:ins w:id="311" w:author="Weinert, Matthias (M.)" w:date="2022-02-21T14:07:00Z">
        <w:r>
          <w:rPr>
            <w:noProof/>
            <w:webHidden/>
          </w:rPr>
          <w:t>134</w:t>
        </w:r>
        <w:r>
          <w:rPr>
            <w:noProof/>
            <w:webHidden/>
          </w:rPr>
          <w:fldChar w:fldCharType="end"/>
        </w:r>
        <w:r w:rsidRPr="00520478">
          <w:rPr>
            <w:rStyle w:val="Hyperlink"/>
            <w:noProof/>
          </w:rPr>
          <w:fldChar w:fldCharType="end"/>
        </w:r>
      </w:ins>
    </w:p>
    <w:p w14:paraId="73841413" w14:textId="0A1FFDF2" w:rsidR="00261D7A" w:rsidRDefault="00261D7A">
      <w:pPr>
        <w:pStyle w:val="Verzeichnis1"/>
        <w:rPr>
          <w:ins w:id="312" w:author="Weinert, Matthias (M.)" w:date="2022-02-21T14:07:00Z"/>
          <w:rFonts w:asciiTheme="minorHAnsi" w:eastAsiaTheme="minorEastAsia" w:hAnsiTheme="minorHAnsi" w:cstheme="minorBidi"/>
          <w:b w:val="0"/>
          <w:noProof/>
          <w:lang w:val="de-DE" w:eastAsia="de-DE"/>
        </w:rPr>
      </w:pPr>
      <w:ins w:id="31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"_Toc96345305"</w:instrText>
        </w:r>
        <w:r w:rsidRPr="00520478">
          <w:rPr>
            <w:rStyle w:val="Hyperlink"/>
            <w:noProof/>
          </w:rPr>
          <w:instrText xml:space="preserve"> </w:instrText>
        </w:r>
        <w:r w:rsidRPr="00520478">
          <w:rPr>
            <w:rStyle w:val="Hyperlink"/>
            <w:noProof/>
          </w:rPr>
          <w:fldChar w:fldCharType="separate"/>
        </w:r>
        <w:r w:rsidRPr="00520478">
          <w:rPr>
            <w:rStyle w:val="Hyperlink"/>
            <w:noProof/>
          </w:rPr>
          <w:t>11</w:t>
        </w:r>
        <w:r>
          <w:rPr>
            <w:rFonts w:asciiTheme="minorHAnsi" w:eastAsiaTheme="minorEastAsia" w:hAnsiTheme="minorHAnsi" w:cstheme="minorBidi"/>
            <w:b w:val="0"/>
            <w:noProof/>
            <w:lang w:val="de-DE" w:eastAsia="de-DE"/>
          </w:rPr>
          <w:tab/>
        </w:r>
        <w:r w:rsidRPr="00520478">
          <w:rPr>
            <w:rStyle w:val="Hyperlink"/>
            <w:noProof/>
          </w:rPr>
          <w:t>2D connections</w:t>
        </w:r>
        <w:r>
          <w:rPr>
            <w:noProof/>
            <w:webHidden/>
          </w:rPr>
          <w:tab/>
        </w:r>
        <w:r>
          <w:rPr>
            <w:noProof/>
            <w:webHidden/>
          </w:rPr>
          <w:fldChar w:fldCharType="begin"/>
        </w:r>
        <w:r>
          <w:rPr>
            <w:noProof/>
            <w:webHidden/>
          </w:rPr>
          <w:instrText xml:space="preserve"> PAGEREF _Toc96345305 \h </w:instrText>
        </w:r>
      </w:ins>
      <w:r>
        <w:rPr>
          <w:noProof/>
          <w:webHidden/>
        </w:rPr>
      </w:r>
      <w:r>
        <w:rPr>
          <w:noProof/>
          <w:webHidden/>
        </w:rPr>
        <w:fldChar w:fldCharType="separate"/>
      </w:r>
      <w:ins w:id="314" w:author="Weinert, Matthias (M.)" w:date="2022-02-21T14:07:00Z">
        <w:r>
          <w:rPr>
            <w:noProof/>
            <w:webHidden/>
          </w:rPr>
          <w:t>136</w:t>
        </w:r>
        <w:r>
          <w:rPr>
            <w:noProof/>
            <w:webHidden/>
          </w:rPr>
          <w:fldChar w:fldCharType="end"/>
        </w:r>
        <w:r w:rsidRPr="00520478">
          <w:rPr>
            <w:rStyle w:val="Hyperlink"/>
            <w:noProof/>
          </w:rPr>
          <w:fldChar w:fldCharType="end"/>
        </w:r>
      </w:ins>
    </w:p>
    <w:p w14:paraId="2D03237A" w14:textId="3F0BDCB6" w:rsidR="00261D7A" w:rsidRDefault="00261D7A">
      <w:pPr>
        <w:pStyle w:val="Verzeichnis2"/>
        <w:rPr>
          <w:ins w:id="315" w:author="Weinert, Matthias (M.)" w:date="2022-02-21T14:07:00Z"/>
          <w:rFonts w:asciiTheme="minorHAnsi" w:eastAsiaTheme="minorEastAsia" w:hAnsiTheme="minorHAnsi" w:cstheme="minorBidi"/>
          <w:b w:val="0"/>
          <w:noProof/>
          <w:lang w:val="de-DE" w:eastAsia="de-DE"/>
        </w:rPr>
      </w:pPr>
      <w:ins w:id="31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"_Toc96345306"</w:instrText>
        </w:r>
        <w:r w:rsidRPr="00520478">
          <w:rPr>
            <w:rStyle w:val="Hyperlink"/>
            <w:noProof/>
          </w:rPr>
          <w:instrText xml:space="preserve"> </w:instrText>
        </w:r>
        <w:r w:rsidRPr="00520478">
          <w:rPr>
            <w:rStyle w:val="Hyperlink"/>
            <w:noProof/>
          </w:rPr>
          <w:fldChar w:fldCharType="separate"/>
        </w:r>
        <w:r w:rsidRPr="00520478">
          <w:rPr>
            <w:rStyle w:val="Hyperlink"/>
            <w:noProof/>
          </w:rPr>
          <w:t>11.1</w:t>
        </w:r>
        <w:r>
          <w:rPr>
            <w:rFonts w:asciiTheme="minorHAnsi" w:eastAsiaTheme="minorEastAsia" w:hAnsiTheme="minorHAnsi" w:cstheme="minorBidi"/>
            <w:b w:val="0"/>
            <w:noProof/>
            <w:lang w:val="de-DE" w:eastAsia="de-DE"/>
          </w:rPr>
          <w:tab/>
        </w:r>
        <w:r w:rsidRPr="00520478">
          <w:rPr>
            <w:rStyle w:val="Hyperlink"/>
            <w:noProof/>
          </w:rPr>
          <w:t>Generic Definitions</w:t>
        </w:r>
        <w:r>
          <w:rPr>
            <w:noProof/>
            <w:webHidden/>
          </w:rPr>
          <w:tab/>
        </w:r>
        <w:r>
          <w:rPr>
            <w:noProof/>
            <w:webHidden/>
          </w:rPr>
          <w:fldChar w:fldCharType="begin"/>
        </w:r>
        <w:r>
          <w:rPr>
            <w:noProof/>
            <w:webHidden/>
          </w:rPr>
          <w:instrText xml:space="preserve"> PAGEREF _Toc96345306 \h </w:instrText>
        </w:r>
      </w:ins>
      <w:r>
        <w:rPr>
          <w:noProof/>
          <w:webHidden/>
        </w:rPr>
      </w:r>
      <w:r>
        <w:rPr>
          <w:noProof/>
          <w:webHidden/>
        </w:rPr>
        <w:fldChar w:fldCharType="separate"/>
      </w:r>
      <w:ins w:id="317" w:author="Weinert, Matthias (M.)" w:date="2022-02-21T14:07:00Z">
        <w:r>
          <w:rPr>
            <w:noProof/>
            <w:webHidden/>
          </w:rPr>
          <w:t>136</w:t>
        </w:r>
        <w:r>
          <w:rPr>
            <w:noProof/>
            <w:webHidden/>
          </w:rPr>
          <w:fldChar w:fldCharType="end"/>
        </w:r>
        <w:r w:rsidRPr="00520478">
          <w:rPr>
            <w:rStyle w:val="Hyperlink"/>
            <w:noProof/>
          </w:rPr>
          <w:fldChar w:fldCharType="end"/>
        </w:r>
      </w:ins>
    </w:p>
    <w:p w14:paraId="6C74BB7C" w14:textId="4137709D" w:rsidR="00261D7A" w:rsidRDefault="00261D7A">
      <w:pPr>
        <w:pStyle w:val="Verzeichnis3"/>
        <w:rPr>
          <w:ins w:id="318" w:author="Weinert, Matthias (M.)" w:date="2022-02-21T14:07:00Z"/>
          <w:rFonts w:asciiTheme="minorHAnsi" w:eastAsiaTheme="minorEastAsia" w:hAnsiTheme="minorHAnsi" w:cstheme="minorBidi"/>
          <w:b w:val="0"/>
          <w:noProof/>
          <w:lang w:val="de-DE" w:eastAsia="de-DE"/>
        </w:rPr>
      </w:pPr>
      <w:ins w:id="31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"_Toc96345307"</w:instrText>
        </w:r>
        <w:r w:rsidRPr="00520478">
          <w:rPr>
            <w:rStyle w:val="Hyperlink"/>
            <w:noProof/>
          </w:rPr>
          <w:instrText xml:space="preserve"> </w:instrText>
        </w:r>
        <w:r w:rsidRPr="00520478">
          <w:rPr>
            <w:rStyle w:val="Hyperlink"/>
            <w:noProof/>
          </w:rPr>
          <w:fldChar w:fldCharType="separate"/>
        </w:r>
        <w:r w:rsidRPr="00520478">
          <w:rPr>
            <w:rStyle w:val="Hyperlink"/>
            <w:noProof/>
          </w:rPr>
          <w:t>11.1.1</w:t>
        </w:r>
        <w:r>
          <w:rPr>
            <w:rFonts w:asciiTheme="minorHAnsi" w:eastAsiaTheme="minorEastAsia" w:hAnsiTheme="minorHAnsi" w:cstheme="minorBidi"/>
            <w:b w:val="0"/>
            <w:noProof/>
            <w:lang w:val="de-DE" w:eastAsia="de-DE"/>
          </w:rPr>
          <w:tab/>
        </w:r>
        <w:r w:rsidRPr="00520478">
          <w:rPr>
            <w:rStyle w:val="Hyperlink"/>
            <w:noProof/>
          </w:rPr>
          <w:t>Identification</w:t>
        </w:r>
        <w:r>
          <w:rPr>
            <w:noProof/>
            <w:webHidden/>
          </w:rPr>
          <w:tab/>
        </w:r>
        <w:r>
          <w:rPr>
            <w:noProof/>
            <w:webHidden/>
          </w:rPr>
          <w:fldChar w:fldCharType="begin"/>
        </w:r>
        <w:r>
          <w:rPr>
            <w:noProof/>
            <w:webHidden/>
          </w:rPr>
          <w:instrText xml:space="preserve"> PAGEREF _Toc96345307 \h </w:instrText>
        </w:r>
      </w:ins>
      <w:r>
        <w:rPr>
          <w:noProof/>
          <w:webHidden/>
        </w:rPr>
      </w:r>
      <w:r>
        <w:rPr>
          <w:noProof/>
          <w:webHidden/>
        </w:rPr>
        <w:fldChar w:fldCharType="separate"/>
      </w:r>
      <w:ins w:id="320" w:author="Weinert, Matthias (M.)" w:date="2022-02-21T14:07:00Z">
        <w:r>
          <w:rPr>
            <w:noProof/>
            <w:webHidden/>
          </w:rPr>
          <w:t>136</w:t>
        </w:r>
        <w:r>
          <w:rPr>
            <w:noProof/>
            <w:webHidden/>
          </w:rPr>
          <w:fldChar w:fldCharType="end"/>
        </w:r>
        <w:r w:rsidRPr="00520478">
          <w:rPr>
            <w:rStyle w:val="Hyperlink"/>
            <w:noProof/>
          </w:rPr>
          <w:fldChar w:fldCharType="end"/>
        </w:r>
      </w:ins>
    </w:p>
    <w:p w14:paraId="55497EC7" w14:textId="2BA29AC8" w:rsidR="00261D7A" w:rsidRDefault="00261D7A">
      <w:pPr>
        <w:pStyle w:val="Verzeichnis3"/>
        <w:rPr>
          <w:ins w:id="321" w:author="Weinert, Matthias (M.)" w:date="2022-02-21T14:07:00Z"/>
          <w:rFonts w:asciiTheme="minorHAnsi" w:eastAsiaTheme="minorEastAsia" w:hAnsiTheme="minorHAnsi" w:cstheme="minorBidi"/>
          <w:b w:val="0"/>
          <w:noProof/>
          <w:lang w:val="de-DE" w:eastAsia="de-DE"/>
        </w:rPr>
      </w:pPr>
      <w:ins w:id="32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"_Toc96345308"</w:instrText>
        </w:r>
        <w:r w:rsidRPr="00520478">
          <w:rPr>
            <w:rStyle w:val="Hyperlink"/>
            <w:noProof/>
          </w:rPr>
          <w:instrText xml:space="preserve"> </w:instrText>
        </w:r>
        <w:r w:rsidRPr="00520478">
          <w:rPr>
            <w:rStyle w:val="Hyperlink"/>
            <w:noProof/>
          </w:rPr>
          <w:fldChar w:fldCharType="separate"/>
        </w:r>
        <w:r w:rsidRPr="00520478">
          <w:rPr>
            <w:rStyle w:val="Hyperlink"/>
            <w:noProof/>
          </w:rPr>
          <w:t>11.1.2</w:t>
        </w:r>
        <w:r>
          <w:rPr>
            <w:rFonts w:asciiTheme="minorHAnsi" w:eastAsiaTheme="minorEastAsia" w:hAnsiTheme="minorHAnsi" w:cstheme="minorBidi"/>
            <w:b w:val="0"/>
            <w:noProof/>
            <w:lang w:val="de-DE" w:eastAsia="de-DE"/>
          </w:rPr>
          <w:tab/>
        </w:r>
        <w:r w:rsidRPr="00520478">
          <w:rPr>
            <w:rStyle w:val="Hyperlink"/>
            <w:noProof/>
          </w:rPr>
          <w:t>Connection Face</w:t>
        </w:r>
        <w:r>
          <w:rPr>
            <w:noProof/>
            <w:webHidden/>
          </w:rPr>
          <w:tab/>
        </w:r>
        <w:r>
          <w:rPr>
            <w:noProof/>
            <w:webHidden/>
          </w:rPr>
          <w:fldChar w:fldCharType="begin"/>
        </w:r>
        <w:r>
          <w:rPr>
            <w:noProof/>
            <w:webHidden/>
          </w:rPr>
          <w:instrText xml:space="preserve"> PAGEREF _Toc96345308 \h </w:instrText>
        </w:r>
      </w:ins>
      <w:r>
        <w:rPr>
          <w:noProof/>
          <w:webHidden/>
        </w:rPr>
      </w:r>
      <w:r>
        <w:rPr>
          <w:noProof/>
          <w:webHidden/>
        </w:rPr>
        <w:fldChar w:fldCharType="separate"/>
      </w:r>
      <w:ins w:id="323" w:author="Weinert, Matthias (M.)" w:date="2022-02-21T14:07:00Z">
        <w:r>
          <w:rPr>
            <w:noProof/>
            <w:webHidden/>
          </w:rPr>
          <w:t>136</w:t>
        </w:r>
        <w:r>
          <w:rPr>
            <w:noProof/>
            <w:webHidden/>
          </w:rPr>
          <w:fldChar w:fldCharType="end"/>
        </w:r>
        <w:r w:rsidRPr="00520478">
          <w:rPr>
            <w:rStyle w:val="Hyperlink"/>
            <w:noProof/>
          </w:rPr>
          <w:fldChar w:fldCharType="end"/>
        </w:r>
      </w:ins>
    </w:p>
    <w:p w14:paraId="7F918682" w14:textId="100CC6AD" w:rsidR="00261D7A" w:rsidRDefault="00261D7A">
      <w:pPr>
        <w:pStyle w:val="Verzeichnis3"/>
        <w:rPr>
          <w:ins w:id="324" w:author="Weinert, Matthias (M.)" w:date="2022-02-21T14:07:00Z"/>
          <w:rFonts w:asciiTheme="minorHAnsi" w:eastAsiaTheme="minorEastAsia" w:hAnsiTheme="minorHAnsi" w:cstheme="minorBidi"/>
          <w:b w:val="0"/>
          <w:noProof/>
          <w:lang w:val="de-DE" w:eastAsia="de-DE"/>
        </w:rPr>
      </w:pPr>
      <w:ins w:id="32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"_Toc96345309"</w:instrText>
        </w:r>
        <w:r w:rsidRPr="00520478">
          <w:rPr>
            <w:rStyle w:val="Hyperlink"/>
            <w:noProof/>
          </w:rPr>
          <w:instrText xml:space="preserve"> </w:instrText>
        </w:r>
        <w:r w:rsidRPr="00520478">
          <w:rPr>
            <w:rStyle w:val="Hyperlink"/>
            <w:noProof/>
          </w:rPr>
          <w:fldChar w:fldCharType="separate"/>
        </w:r>
        <w:r w:rsidRPr="00520478">
          <w:rPr>
            <w:rStyle w:val="Hyperlink"/>
            <w:noProof/>
          </w:rPr>
          <w:t>11.1.3</w:t>
        </w:r>
        <w:r>
          <w:rPr>
            <w:rFonts w:asciiTheme="minorHAnsi" w:eastAsiaTheme="minorEastAsia" w:hAnsiTheme="minorHAnsi" w:cstheme="minorBidi"/>
            <w:b w:val="0"/>
            <w:noProof/>
            <w:lang w:val="de-DE" w:eastAsia="de-DE"/>
          </w:rPr>
          <w:tab/>
        </w:r>
        <w:r w:rsidRPr="00520478">
          <w:rPr>
            <w:rStyle w:val="Hyperlink"/>
            <w:noProof/>
          </w:rPr>
          <w:t>Type Specification</w:t>
        </w:r>
        <w:r>
          <w:rPr>
            <w:noProof/>
            <w:webHidden/>
          </w:rPr>
          <w:tab/>
        </w:r>
        <w:r>
          <w:rPr>
            <w:noProof/>
            <w:webHidden/>
          </w:rPr>
          <w:fldChar w:fldCharType="begin"/>
        </w:r>
        <w:r>
          <w:rPr>
            <w:noProof/>
            <w:webHidden/>
          </w:rPr>
          <w:instrText xml:space="preserve"> PAGEREF _Toc96345309 \h </w:instrText>
        </w:r>
      </w:ins>
      <w:r>
        <w:rPr>
          <w:noProof/>
          <w:webHidden/>
        </w:rPr>
      </w:r>
      <w:r>
        <w:rPr>
          <w:noProof/>
          <w:webHidden/>
        </w:rPr>
        <w:fldChar w:fldCharType="separate"/>
      </w:r>
      <w:ins w:id="326" w:author="Weinert, Matthias (M.)" w:date="2022-02-21T14:07:00Z">
        <w:r>
          <w:rPr>
            <w:noProof/>
            <w:webHidden/>
          </w:rPr>
          <w:t>138</w:t>
        </w:r>
        <w:r>
          <w:rPr>
            <w:noProof/>
            <w:webHidden/>
          </w:rPr>
          <w:fldChar w:fldCharType="end"/>
        </w:r>
        <w:r w:rsidRPr="00520478">
          <w:rPr>
            <w:rStyle w:val="Hyperlink"/>
            <w:noProof/>
          </w:rPr>
          <w:fldChar w:fldCharType="end"/>
        </w:r>
      </w:ins>
    </w:p>
    <w:p w14:paraId="0CE230DA" w14:textId="41413FEF" w:rsidR="00261D7A" w:rsidRDefault="00261D7A">
      <w:pPr>
        <w:pStyle w:val="Verzeichnis2"/>
        <w:rPr>
          <w:ins w:id="327" w:author="Weinert, Matthias (M.)" w:date="2022-02-21T14:07:00Z"/>
          <w:rFonts w:asciiTheme="minorHAnsi" w:eastAsiaTheme="minorEastAsia" w:hAnsiTheme="minorHAnsi" w:cstheme="minorBidi"/>
          <w:b w:val="0"/>
          <w:noProof/>
          <w:lang w:val="de-DE" w:eastAsia="de-DE"/>
        </w:rPr>
      </w:pPr>
      <w:ins w:id="328"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"_Toc96345310"</w:instrText>
        </w:r>
        <w:r w:rsidRPr="00520478">
          <w:rPr>
            <w:rStyle w:val="Hyperlink"/>
            <w:noProof/>
          </w:rPr>
          <w:instrText xml:space="preserve"> </w:instrText>
        </w:r>
        <w:r w:rsidRPr="00520478">
          <w:rPr>
            <w:rStyle w:val="Hyperlink"/>
            <w:noProof/>
          </w:rPr>
          <w:fldChar w:fldCharType="separate"/>
        </w:r>
        <w:r w:rsidRPr="00520478">
          <w:rPr>
            <w:rStyle w:val="Hyperlink"/>
            <w:noProof/>
          </w:rPr>
          <w:t>11.2</w:t>
        </w:r>
        <w:r>
          <w:rPr>
            <w:rFonts w:asciiTheme="minorHAnsi" w:eastAsiaTheme="minorEastAsia" w:hAnsiTheme="minorHAnsi" w:cstheme="minorBidi"/>
            <w:b w:val="0"/>
            <w:noProof/>
            <w:lang w:val="de-DE" w:eastAsia="de-DE"/>
          </w:rPr>
          <w:tab/>
        </w:r>
        <w:r w:rsidRPr="00520478">
          <w:rPr>
            <w:rStyle w:val="Hyperlink"/>
            <w:noProof/>
          </w:rPr>
          <w:t>Adhesive Faces</w:t>
        </w:r>
        <w:r>
          <w:rPr>
            <w:noProof/>
            <w:webHidden/>
          </w:rPr>
          <w:tab/>
        </w:r>
        <w:r>
          <w:rPr>
            <w:noProof/>
            <w:webHidden/>
          </w:rPr>
          <w:fldChar w:fldCharType="begin"/>
        </w:r>
        <w:r>
          <w:rPr>
            <w:noProof/>
            <w:webHidden/>
          </w:rPr>
          <w:instrText xml:space="preserve"> PAGEREF _Toc96345310 \h </w:instrText>
        </w:r>
      </w:ins>
      <w:r>
        <w:rPr>
          <w:noProof/>
          <w:webHidden/>
        </w:rPr>
      </w:r>
      <w:r>
        <w:rPr>
          <w:noProof/>
          <w:webHidden/>
        </w:rPr>
        <w:fldChar w:fldCharType="separate"/>
      </w:r>
      <w:ins w:id="329" w:author="Weinert, Matthias (M.)" w:date="2022-02-21T14:07:00Z">
        <w:r>
          <w:rPr>
            <w:noProof/>
            <w:webHidden/>
          </w:rPr>
          <w:t>139</w:t>
        </w:r>
        <w:r>
          <w:rPr>
            <w:noProof/>
            <w:webHidden/>
          </w:rPr>
          <w:fldChar w:fldCharType="end"/>
        </w:r>
        <w:r w:rsidRPr="00520478">
          <w:rPr>
            <w:rStyle w:val="Hyperlink"/>
            <w:noProof/>
          </w:rPr>
          <w:fldChar w:fldCharType="end"/>
        </w:r>
      </w:ins>
    </w:p>
    <w:p w14:paraId="5C78C5FA" w14:textId="4648C1F1" w:rsidR="00261D7A" w:rsidRDefault="00261D7A">
      <w:pPr>
        <w:pStyle w:val="Verzeichnis1"/>
        <w:rPr>
          <w:ins w:id="330" w:author="Weinert, Matthias (M.)" w:date="2022-02-21T14:07:00Z"/>
          <w:rFonts w:asciiTheme="minorHAnsi" w:eastAsiaTheme="minorEastAsia" w:hAnsiTheme="minorHAnsi" w:cstheme="minorBidi"/>
          <w:b w:val="0"/>
          <w:noProof/>
          <w:lang w:val="de-DE" w:eastAsia="de-DE"/>
        </w:rPr>
      </w:pPr>
      <w:ins w:id="331"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"_Toc96345311"</w:instrText>
        </w:r>
        <w:r w:rsidRPr="00520478">
          <w:rPr>
            <w:rStyle w:val="Hyperlink"/>
            <w:noProof/>
          </w:rPr>
          <w:instrText xml:space="preserve"> </w:instrText>
        </w:r>
        <w:r w:rsidRPr="00520478">
          <w:rPr>
            <w:rStyle w:val="Hyperlink"/>
            <w:noProof/>
          </w:rPr>
          <w:fldChar w:fldCharType="separate"/>
        </w:r>
        <w:r w:rsidRPr="00520478">
          <w:rPr>
            <w:rStyle w:val="Hyperlink"/>
            <w:noProof/>
          </w:rPr>
          <w:t>12</w:t>
        </w:r>
        <w:r>
          <w:rPr>
            <w:rFonts w:asciiTheme="minorHAnsi" w:eastAsiaTheme="minorEastAsia" w:hAnsiTheme="minorHAnsi" w:cstheme="minorBidi"/>
            <w:b w:val="0"/>
            <w:noProof/>
            <w:lang w:val="de-DE" w:eastAsia="de-DE"/>
          </w:rPr>
          <w:tab/>
        </w:r>
        <w:r w:rsidRPr="00520478">
          <w:rPr>
            <w:rStyle w:val="Hyperlink"/>
            <w:noProof/>
          </w:rPr>
          <w:t>Future extensions</w:t>
        </w:r>
        <w:r>
          <w:rPr>
            <w:noProof/>
            <w:webHidden/>
          </w:rPr>
          <w:tab/>
        </w:r>
        <w:r>
          <w:rPr>
            <w:noProof/>
            <w:webHidden/>
          </w:rPr>
          <w:fldChar w:fldCharType="begin"/>
        </w:r>
        <w:r>
          <w:rPr>
            <w:noProof/>
            <w:webHidden/>
          </w:rPr>
          <w:instrText xml:space="preserve"> PAGEREF _Toc96345311 \h </w:instrText>
        </w:r>
      </w:ins>
      <w:r>
        <w:rPr>
          <w:noProof/>
          <w:webHidden/>
        </w:rPr>
      </w:r>
      <w:r>
        <w:rPr>
          <w:noProof/>
          <w:webHidden/>
        </w:rPr>
        <w:fldChar w:fldCharType="separate"/>
      </w:r>
      <w:ins w:id="332" w:author="Weinert, Matthias (M.)" w:date="2022-02-21T14:07:00Z">
        <w:r>
          <w:rPr>
            <w:noProof/>
            <w:webHidden/>
          </w:rPr>
          <w:t>140</w:t>
        </w:r>
        <w:r>
          <w:rPr>
            <w:noProof/>
            <w:webHidden/>
          </w:rPr>
          <w:fldChar w:fldCharType="end"/>
        </w:r>
        <w:r w:rsidRPr="00520478">
          <w:rPr>
            <w:rStyle w:val="Hyperlink"/>
            <w:noProof/>
          </w:rPr>
          <w:fldChar w:fldCharType="end"/>
        </w:r>
      </w:ins>
    </w:p>
    <w:p w14:paraId="204FFD29" w14:textId="67041FE3" w:rsidR="00261D7A" w:rsidRDefault="00261D7A">
      <w:pPr>
        <w:pStyle w:val="Verzeichnis2"/>
        <w:rPr>
          <w:ins w:id="333" w:author="Weinert, Matthias (M.)" w:date="2022-02-21T14:07:00Z"/>
          <w:rFonts w:asciiTheme="minorHAnsi" w:eastAsiaTheme="minorEastAsia" w:hAnsiTheme="minorHAnsi" w:cstheme="minorBidi"/>
          <w:b w:val="0"/>
          <w:noProof/>
          <w:lang w:val="de-DE" w:eastAsia="de-DE"/>
        </w:rPr>
      </w:pPr>
      <w:ins w:id="334"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"_Toc96345312"</w:instrText>
        </w:r>
        <w:r w:rsidRPr="00520478">
          <w:rPr>
            <w:rStyle w:val="Hyperlink"/>
            <w:noProof/>
          </w:rPr>
          <w:instrText xml:space="preserve"> </w:instrText>
        </w:r>
        <w:r w:rsidRPr="00520478">
          <w:rPr>
            <w:rStyle w:val="Hyperlink"/>
            <w:noProof/>
          </w:rPr>
          <w:fldChar w:fldCharType="separate"/>
        </w:r>
        <w:r w:rsidRPr="00520478">
          <w:rPr>
            <w:rStyle w:val="Hyperlink"/>
            <w:noProof/>
          </w:rPr>
          <w:t>12.1</w:t>
        </w:r>
        <w:r>
          <w:rPr>
            <w:rFonts w:asciiTheme="minorHAnsi" w:eastAsiaTheme="minorEastAsia" w:hAnsiTheme="minorHAnsi" w:cstheme="minorBidi"/>
            <w:b w:val="0"/>
            <w:noProof/>
            <w:lang w:val="de-DE" w:eastAsia="de-DE"/>
          </w:rPr>
          <w:tab/>
        </w:r>
        <w:r w:rsidRPr="00520478">
          <w:rPr>
            <w:rStyle w:val="Hyperlink"/>
            <w:noProof/>
          </w:rPr>
          <w:t>Additional parameters for spot and seam welds</w:t>
        </w:r>
        <w:r>
          <w:rPr>
            <w:noProof/>
            <w:webHidden/>
          </w:rPr>
          <w:tab/>
        </w:r>
        <w:r>
          <w:rPr>
            <w:noProof/>
            <w:webHidden/>
          </w:rPr>
          <w:fldChar w:fldCharType="begin"/>
        </w:r>
        <w:r>
          <w:rPr>
            <w:noProof/>
            <w:webHidden/>
          </w:rPr>
          <w:instrText xml:space="preserve"> PAGEREF _Toc96345312 \h </w:instrText>
        </w:r>
      </w:ins>
      <w:r>
        <w:rPr>
          <w:noProof/>
          <w:webHidden/>
        </w:rPr>
      </w:r>
      <w:r>
        <w:rPr>
          <w:noProof/>
          <w:webHidden/>
        </w:rPr>
        <w:fldChar w:fldCharType="separate"/>
      </w:r>
      <w:ins w:id="335" w:author="Weinert, Matthias (M.)" w:date="2022-02-21T14:07:00Z">
        <w:r>
          <w:rPr>
            <w:noProof/>
            <w:webHidden/>
          </w:rPr>
          <w:t>140</w:t>
        </w:r>
        <w:r>
          <w:rPr>
            <w:noProof/>
            <w:webHidden/>
          </w:rPr>
          <w:fldChar w:fldCharType="end"/>
        </w:r>
        <w:r w:rsidRPr="00520478">
          <w:rPr>
            <w:rStyle w:val="Hyperlink"/>
            <w:noProof/>
          </w:rPr>
          <w:fldChar w:fldCharType="end"/>
        </w:r>
      </w:ins>
    </w:p>
    <w:p w14:paraId="37AFD29B" w14:textId="7252C558" w:rsidR="00261D7A" w:rsidRDefault="00261D7A">
      <w:pPr>
        <w:pStyle w:val="Verzeichnis2"/>
        <w:rPr>
          <w:ins w:id="336" w:author="Weinert, Matthias (M.)" w:date="2022-02-21T14:07:00Z"/>
          <w:rFonts w:asciiTheme="minorHAnsi" w:eastAsiaTheme="minorEastAsia" w:hAnsiTheme="minorHAnsi" w:cstheme="minorBidi"/>
          <w:b w:val="0"/>
          <w:noProof/>
          <w:lang w:val="de-DE" w:eastAsia="de-DE"/>
        </w:rPr>
      </w:pPr>
      <w:ins w:id="337"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"_Toc96345313"</w:instrText>
        </w:r>
        <w:r w:rsidRPr="00520478">
          <w:rPr>
            <w:rStyle w:val="Hyperlink"/>
            <w:noProof/>
          </w:rPr>
          <w:instrText xml:space="preserve"> </w:instrText>
        </w:r>
        <w:r w:rsidRPr="00520478">
          <w:rPr>
            <w:rStyle w:val="Hyperlink"/>
            <w:noProof/>
          </w:rPr>
          <w:fldChar w:fldCharType="separate"/>
        </w:r>
        <w:r w:rsidRPr="00520478">
          <w:rPr>
            <w:rStyle w:val="Hyperlink"/>
            <w:noProof/>
          </w:rPr>
          <w:t>12.2</w:t>
        </w:r>
        <w:r>
          <w:rPr>
            <w:rFonts w:asciiTheme="minorHAnsi" w:eastAsiaTheme="minorEastAsia" w:hAnsiTheme="minorHAnsi" w:cstheme="minorBidi"/>
            <w:b w:val="0"/>
            <w:noProof/>
            <w:lang w:val="de-DE" w:eastAsia="de-DE"/>
          </w:rPr>
          <w:tab/>
        </w:r>
        <w:r w:rsidRPr="00520478">
          <w:rPr>
            <w:rStyle w:val="Hyperlink"/>
            <w:noProof/>
          </w:rPr>
          <w:t>Other relevant and new joint types</w:t>
        </w:r>
        <w:r>
          <w:rPr>
            <w:noProof/>
            <w:webHidden/>
          </w:rPr>
          <w:tab/>
        </w:r>
        <w:r>
          <w:rPr>
            <w:noProof/>
            <w:webHidden/>
          </w:rPr>
          <w:fldChar w:fldCharType="begin"/>
        </w:r>
        <w:r>
          <w:rPr>
            <w:noProof/>
            <w:webHidden/>
          </w:rPr>
          <w:instrText xml:space="preserve"> PAGEREF _Toc96345313 \h </w:instrText>
        </w:r>
      </w:ins>
      <w:r>
        <w:rPr>
          <w:noProof/>
          <w:webHidden/>
        </w:rPr>
      </w:r>
      <w:r>
        <w:rPr>
          <w:noProof/>
          <w:webHidden/>
        </w:rPr>
        <w:fldChar w:fldCharType="separate"/>
      </w:r>
      <w:ins w:id="338" w:author="Weinert, Matthias (M.)" w:date="2022-02-21T14:07:00Z">
        <w:r>
          <w:rPr>
            <w:noProof/>
            <w:webHidden/>
          </w:rPr>
          <w:t>140</w:t>
        </w:r>
        <w:r>
          <w:rPr>
            <w:noProof/>
            <w:webHidden/>
          </w:rPr>
          <w:fldChar w:fldCharType="end"/>
        </w:r>
        <w:r w:rsidRPr="00520478">
          <w:rPr>
            <w:rStyle w:val="Hyperlink"/>
            <w:noProof/>
          </w:rPr>
          <w:fldChar w:fldCharType="end"/>
        </w:r>
      </w:ins>
    </w:p>
    <w:p w14:paraId="6F2F4D70" w14:textId="3AF988D6" w:rsidR="00261D7A" w:rsidRDefault="00261D7A">
      <w:pPr>
        <w:pStyle w:val="Verzeichnis1"/>
        <w:rPr>
          <w:ins w:id="339" w:author="Weinert, Matthias (M.)" w:date="2022-02-21T14:07:00Z"/>
          <w:rFonts w:asciiTheme="minorHAnsi" w:eastAsiaTheme="minorEastAsia" w:hAnsiTheme="minorHAnsi" w:cstheme="minorBidi"/>
          <w:b w:val="0"/>
          <w:noProof/>
          <w:lang w:val="de-DE" w:eastAsia="de-DE"/>
        </w:rPr>
      </w:pPr>
      <w:ins w:id="340"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"_Toc96345314"</w:instrText>
        </w:r>
        <w:r w:rsidRPr="00520478">
          <w:rPr>
            <w:rStyle w:val="Hyperlink"/>
            <w:noProof/>
          </w:rPr>
          <w:instrText xml:space="preserve"> </w:instrText>
        </w:r>
        <w:r w:rsidRPr="00520478">
          <w:rPr>
            <w:rStyle w:val="Hyperlink"/>
            <w:noProof/>
          </w:rPr>
          <w:fldChar w:fldCharType="separate"/>
        </w:r>
        <w:r w:rsidRPr="00520478">
          <w:rPr>
            <w:rStyle w:val="Hyperlink"/>
            <w:noProof/>
            <w:lang w:val="en-US"/>
          </w:rPr>
          <w:t>Annex A</w:t>
        </w:r>
        <w:r w:rsidRPr="00520478">
          <w:rPr>
            <w:rStyle w:val="Hyperlink"/>
            <w:bCs/>
            <w:noProof/>
            <w:lang w:val="en-US"/>
          </w:rPr>
          <w:t xml:space="preserve"> (informative)</w:t>
        </w:r>
        <w:r w:rsidRPr="00520478">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_Toc96345314 \h </w:instrText>
        </w:r>
      </w:ins>
      <w:r>
        <w:rPr>
          <w:noProof/>
          <w:webHidden/>
        </w:rPr>
      </w:r>
      <w:r>
        <w:rPr>
          <w:noProof/>
          <w:webHidden/>
        </w:rPr>
        <w:fldChar w:fldCharType="separate"/>
      </w:r>
      <w:ins w:id="341" w:author="Weinert, Matthias (M.)" w:date="2022-02-21T14:07:00Z">
        <w:r>
          <w:rPr>
            <w:noProof/>
            <w:webHidden/>
          </w:rPr>
          <w:t>141</w:t>
        </w:r>
        <w:r>
          <w:rPr>
            <w:noProof/>
            <w:webHidden/>
          </w:rPr>
          <w:fldChar w:fldCharType="end"/>
        </w:r>
        <w:r w:rsidRPr="00520478">
          <w:rPr>
            <w:rStyle w:val="Hyperlink"/>
            <w:noProof/>
          </w:rPr>
          <w:fldChar w:fldCharType="end"/>
        </w:r>
      </w:ins>
    </w:p>
    <w:p w14:paraId="04BAA652" w14:textId="010F1C63" w:rsidR="00261D7A" w:rsidRDefault="00261D7A">
      <w:pPr>
        <w:pStyle w:val="Verzeichnis1"/>
        <w:rPr>
          <w:ins w:id="342" w:author="Weinert, Matthias (M.)" w:date="2022-02-21T14:07:00Z"/>
          <w:rFonts w:asciiTheme="minorHAnsi" w:eastAsiaTheme="minorEastAsia" w:hAnsiTheme="minorHAnsi" w:cstheme="minorBidi"/>
          <w:b w:val="0"/>
          <w:noProof/>
          <w:lang w:val="de-DE" w:eastAsia="de-DE"/>
        </w:rPr>
      </w:pPr>
      <w:ins w:id="343"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"_Toc96345315"</w:instrText>
        </w:r>
        <w:r w:rsidRPr="00520478">
          <w:rPr>
            <w:rStyle w:val="Hyperlink"/>
            <w:noProof/>
          </w:rPr>
          <w:instrText xml:space="preserve"> </w:instrText>
        </w:r>
        <w:r w:rsidRPr="00520478">
          <w:rPr>
            <w:rStyle w:val="Hyperlink"/>
            <w:noProof/>
          </w:rPr>
          <w:fldChar w:fldCharType="separate"/>
        </w:r>
        <w:r w:rsidRPr="00520478">
          <w:rPr>
            <w:rStyle w:val="Hyperlink"/>
            <w:noProof/>
          </w:rPr>
          <w:t>Annex B</w:t>
        </w:r>
        <w:r w:rsidRPr="00520478">
          <w:rPr>
            <w:rStyle w:val="Hyperlink"/>
            <w:bCs/>
            <w:noProof/>
            <w:lang w:val="en-US"/>
          </w:rPr>
          <w:t xml:space="preserve"> (informative)</w:t>
        </w:r>
        <w:r w:rsidRPr="00520478">
          <w:rPr>
            <w:rStyle w:val="Hyperlink"/>
            <w:noProof/>
            <w:lang w:val="en-US"/>
          </w:rPr>
          <w:t xml:space="preserve">  Federative use of </w:t>
        </w:r>
        <w:r w:rsidRPr="00520478">
          <w:rPr>
            <w:rStyle w:val="Hyperlink"/>
            <w:noProof/>
          </w:rPr>
          <w:t>χMCF</w:t>
        </w:r>
        <w:r w:rsidRPr="00520478">
          <w:rPr>
            <w:rStyle w:val="Hyperlink"/>
            <w:noProof/>
            <w:lang w:val="en-US"/>
          </w:rPr>
          <w:t xml:space="preserve"> with ISO 10303-242</w:t>
        </w:r>
        <w:r>
          <w:rPr>
            <w:noProof/>
            <w:webHidden/>
          </w:rPr>
          <w:tab/>
        </w:r>
        <w:r>
          <w:rPr>
            <w:noProof/>
            <w:webHidden/>
          </w:rPr>
          <w:fldChar w:fldCharType="begin"/>
        </w:r>
        <w:r>
          <w:rPr>
            <w:noProof/>
            <w:webHidden/>
          </w:rPr>
          <w:instrText xml:space="preserve"> PAGEREF _Toc96345315 \h </w:instrText>
        </w:r>
      </w:ins>
      <w:r>
        <w:rPr>
          <w:noProof/>
          <w:webHidden/>
        </w:rPr>
      </w:r>
      <w:r>
        <w:rPr>
          <w:noProof/>
          <w:webHidden/>
        </w:rPr>
        <w:fldChar w:fldCharType="separate"/>
      </w:r>
      <w:ins w:id="344" w:author="Weinert, Matthias (M.)" w:date="2022-02-21T14:07:00Z">
        <w:r>
          <w:rPr>
            <w:noProof/>
            <w:webHidden/>
          </w:rPr>
          <w:t>144</w:t>
        </w:r>
        <w:r>
          <w:rPr>
            <w:noProof/>
            <w:webHidden/>
          </w:rPr>
          <w:fldChar w:fldCharType="end"/>
        </w:r>
        <w:r w:rsidRPr="00520478">
          <w:rPr>
            <w:rStyle w:val="Hyperlink"/>
            <w:noProof/>
          </w:rPr>
          <w:fldChar w:fldCharType="end"/>
        </w:r>
      </w:ins>
    </w:p>
    <w:p w14:paraId="078B492C" w14:textId="4352FCBF" w:rsidR="00261D7A" w:rsidRDefault="00261D7A">
      <w:pPr>
        <w:pStyle w:val="Verzeichnis1"/>
        <w:rPr>
          <w:ins w:id="345" w:author="Weinert, Matthias (M.)" w:date="2022-02-21T14:07:00Z"/>
          <w:rFonts w:asciiTheme="minorHAnsi" w:eastAsiaTheme="minorEastAsia" w:hAnsiTheme="minorHAnsi" w:cstheme="minorBidi"/>
          <w:b w:val="0"/>
          <w:noProof/>
          <w:lang w:val="de-DE" w:eastAsia="de-DE"/>
        </w:rPr>
      </w:pPr>
      <w:ins w:id="346"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"_Toc96345316"</w:instrText>
        </w:r>
        <w:r w:rsidRPr="00520478">
          <w:rPr>
            <w:rStyle w:val="Hyperlink"/>
            <w:noProof/>
          </w:rPr>
          <w:instrText xml:space="preserve"> </w:instrText>
        </w:r>
        <w:r w:rsidRPr="00520478">
          <w:rPr>
            <w:rStyle w:val="Hyperlink"/>
            <w:noProof/>
          </w:rPr>
          <w:fldChar w:fldCharType="separate"/>
        </w:r>
        <w:r w:rsidRPr="00520478">
          <w:rPr>
            <w:rStyle w:val="Hyperlink"/>
            <w:noProof/>
          </w:rPr>
          <w:t>B.1</w:t>
        </w:r>
        <w:r>
          <w:rPr>
            <w:rFonts w:asciiTheme="minorHAnsi" w:eastAsiaTheme="minorEastAsia" w:hAnsiTheme="minorHAnsi" w:cstheme="minorBidi"/>
            <w:b w:val="0"/>
            <w:noProof/>
            <w:lang w:val="de-DE" w:eastAsia="de-DE"/>
          </w:rPr>
          <w:tab/>
        </w:r>
        <w:r w:rsidRPr="00520478">
          <w:rPr>
            <w:rStyle w:val="Hyperlink"/>
            <w:noProof/>
          </w:rPr>
          <w:t>General principles</w:t>
        </w:r>
        <w:r>
          <w:rPr>
            <w:noProof/>
            <w:webHidden/>
          </w:rPr>
          <w:tab/>
        </w:r>
        <w:r>
          <w:rPr>
            <w:noProof/>
            <w:webHidden/>
          </w:rPr>
          <w:fldChar w:fldCharType="begin"/>
        </w:r>
        <w:r>
          <w:rPr>
            <w:noProof/>
            <w:webHidden/>
          </w:rPr>
          <w:instrText xml:space="preserve"> PAGEREF _Toc96345316 \h </w:instrText>
        </w:r>
      </w:ins>
      <w:r>
        <w:rPr>
          <w:noProof/>
          <w:webHidden/>
        </w:rPr>
      </w:r>
      <w:r>
        <w:rPr>
          <w:noProof/>
          <w:webHidden/>
        </w:rPr>
        <w:fldChar w:fldCharType="separate"/>
      </w:r>
      <w:ins w:id="347" w:author="Weinert, Matthias (M.)" w:date="2022-02-21T14:07:00Z">
        <w:r>
          <w:rPr>
            <w:noProof/>
            <w:webHidden/>
          </w:rPr>
          <w:t>144</w:t>
        </w:r>
        <w:r>
          <w:rPr>
            <w:noProof/>
            <w:webHidden/>
          </w:rPr>
          <w:fldChar w:fldCharType="end"/>
        </w:r>
        <w:r w:rsidRPr="00520478">
          <w:rPr>
            <w:rStyle w:val="Hyperlink"/>
            <w:noProof/>
          </w:rPr>
          <w:fldChar w:fldCharType="end"/>
        </w:r>
      </w:ins>
    </w:p>
    <w:p w14:paraId="0582C500" w14:textId="68D0900E" w:rsidR="00261D7A" w:rsidRDefault="00261D7A">
      <w:pPr>
        <w:pStyle w:val="Verzeichnis1"/>
        <w:rPr>
          <w:ins w:id="348" w:author="Weinert, Matthias (M.)" w:date="2022-02-21T14:07:00Z"/>
          <w:rFonts w:asciiTheme="minorHAnsi" w:eastAsiaTheme="minorEastAsia" w:hAnsiTheme="minorHAnsi" w:cstheme="minorBidi"/>
          <w:b w:val="0"/>
          <w:noProof/>
          <w:lang w:val="de-DE" w:eastAsia="de-DE"/>
        </w:rPr>
      </w:pPr>
      <w:ins w:id="349"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"_Toc96345317"</w:instrText>
        </w:r>
        <w:r w:rsidRPr="00520478">
          <w:rPr>
            <w:rStyle w:val="Hyperlink"/>
            <w:noProof/>
          </w:rPr>
          <w:instrText xml:space="preserve"> </w:instrText>
        </w:r>
        <w:r w:rsidRPr="00520478">
          <w:rPr>
            <w:rStyle w:val="Hyperlink"/>
            <w:noProof/>
          </w:rPr>
          <w:fldChar w:fldCharType="separate"/>
        </w:r>
        <w:r w:rsidRPr="00520478">
          <w:rPr>
            <w:rStyle w:val="Hyperlink"/>
            <w:noProof/>
          </w:rPr>
          <w:t>B.2</w:t>
        </w:r>
        <w:r>
          <w:rPr>
            <w:rFonts w:asciiTheme="minorHAnsi" w:eastAsiaTheme="minorEastAsia" w:hAnsiTheme="minorHAnsi" w:cstheme="minorBidi"/>
            <w:b w:val="0"/>
            <w:noProof/>
            <w:lang w:val="de-DE" w:eastAsia="de-DE"/>
          </w:rPr>
          <w:tab/>
        </w:r>
        <w:r w:rsidRPr="00520478">
          <w:rPr>
            <w:rStyle w:val="Hyperlink"/>
            <w:noProof/>
          </w:rPr>
          <w:t>Cross-References between ISO 10303-242 and χMCF</w:t>
        </w:r>
        <w:r>
          <w:rPr>
            <w:noProof/>
            <w:webHidden/>
          </w:rPr>
          <w:tab/>
        </w:r>
        <w:r>
          <w:rPr>
            <w:noProof/>
            <w:webHidden/>
          </w:rPr>
          <w:fldChar w:fldCharType="begin"/>
        </w:r>
        <w:r>
          <w:rPr>
            <w:noProof/>
            <w:webHidden/>
          </w:rPr>
          <w:instrText xml:space="preserve"> PAGEREF _Toc96345317 \h </w:instrText>
        </w:r>
      </w:ins>
      <w:r>
        <w:rPr>
          <w:noProof/>
          <w:webHidden/>
        </w:rPr>
      </w:r>
      <w:r>
        <w:rPr>
          <w:noProof/>
          <w:webHidden/>
        </w:rPr>
        <w:fldChar w:fldCharType="separate"/>
      </w:r>
      <w:ins w:id="350" w:author="Weinert, Matthias (M.)" w:date="2022-02-21T14:07:00Z">
        <w:r>
          <w:rPr>
            <w:noProof/>
            <w:webHidden/>
          </w:rPr>
          <w:t>144</w:t>
        </w:r>
        <w:r>
          <w:rPr>
            <w:noProof/>
            <w:webHidden/>
          </w:rPr>
          <w:fldChar w:fldCharType="end"/>
        </w:r>
        <w:r w:rsidRPr="00520478">
          <w:rPr>
            <w:rStyle w:val="Hyperlink"/>
            <w:noProof/>
          </w:rPr>
          <w:fldChar w:fldCharType="end"/>
        </w:r>
      </w:ins>
    </w:p>
    <w:p w14:paraId="04CC4454" w14:textId="0C03971E" w:rsidR="00261D7A" w:rsidRDefault="00261D7A">
      <w:pPr>
        <w:pStyle w:val="Verzeichnis1"/>
        <w:rPr>
          <w:ins w:id="351" w:author="Weinert, Matthias (M.)" w:date="2022-02-21T14:07:00Z"/>
          <w:rFonts w:asciiTheme="minorHAnsi" w:eastAsiaTheme="minorEastAsia" w:hAnsiTheme="minorHAnsi" w:cstheme="minorBidi"/>
          <w:b w:val="0"/>
          <w:noProof/>
          <w:lang w:val="de-DE" w:eastAsia="de-DE"/>
        </w:rPr>
      </w:pPr>
      <w:ins w:id="352"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"_Toc96345318"</w:instrText>
        </w:r>
        <w:r w:rsidRPr="00520478">
          <w:rPr>
            <w:rStyle w:val="Hyperlink"/>
            <w:noProof/>
          </w:rPr>
          <w:instrText xml:space="preserve"> </w:instrText>
        </w:r>
        <w:r w:rsidRPr="00520478">
          <w:rPr>
            <w:rStyle w:val="Hyperlink"/>
            <w:noProof/>
          </w:rPr>
          <w:fldChar w:fldCharType="separate"/>
        </w:r>
        <w:r w:rsidRPr="00520478">
          <w:rPr>
            <w:rStyle w:val="Hyperlink"/>
            <w:noProof/>
          </w:rPr>
          <w:t>Annex C</w:t>
        </w:r>
        <w:r w:rsidRPr="00520478">
          <w:rPr>
            <w:rStyle w:val="Hyperlink"/>
            <w:bCs/>
            <w:noProof/>
            <w:lang w:val="en-US"/>
          </w:rPr>
          <w:t xml:space="preserve"> (informative)</w:t>
        </w:r>
        <w:r w:rsidRPr="00520478">
          <w:rPr>
            <w:rStyle w:val="Hyperlink"/>
            <w:noProof/>
            <w:lang w:val="en-US"/>
          </w:rPr>
          <w:t xml:space="preserve">  History</w:t>
        </w:r>
        <w:r>
          <w:rPr>
            <w:noProof/>
            <w:webHidden/>
          </w:rPr>
          <w:tab/>
        </w:r>
        <w:r>
          <w:rPr>
            <w:noProof/>
            <w:webHidden/>
          </w:rPr>
          <w:fldChar w:fldCharType="begin"/>
        </w:r>
        <w:r>
          <w:rPr>
            <w:noProof/>
            <w:webHidden/>
          </w:rPr>
          <w:instrText xml:space="preserve"> PAGEREF _Toc96345318 \h </w:instrText>
        </w:r>
      </w:ins>
      <w:r>
        <w:rPr>
          <w:noProof/>
          <w:webHidden/>
        </w:rPr>
      </w:r>
      <w:r>
        <w:rPr>
          <w:noProof/>
          <w:webHidden/>
        </w:rPr>
        <w:fldChar w:fldCharType="separate"/>
      </w:r>
      <w:ins w:id="353" w:author="Weinert, Matthias (M.)" w:date="2022-02-21T14:07:00Z">
        <w:r>
          <w:rPr>
            <w:noProof/>
            <w:webHidden/>
          </w:rPr>
          <w:t>146</w:t>
        </w:r>
        <w:r>
          <w:rPr>
            <w:noProof/>
            <w:webHidden/>
          </w:rPr>
          <w:fldChar w:fldCharType="end"/>
        </w:r>
        <w:r w:rsidRPr="00520478">
          <w:rPr>
            <w:rStyle w:val="Hyperlink"/>
            <w:noProof/>
          </w:rPr>
          <w:fldChar w:fldCharType="end"/>
        </w:r>
      </w:ins>
    </w:p>
    <w:p w14:paraId="2B660E41" w14:textId="6C0E48CF" w:rsidR="00261D7A" w:rsidRDefault="00261D7A">
      <w:pPr>
        <w:pStyle w:val="Verzeichnis1"/>
        <w:rPr>
          <w:ins w:id="354" w:author="Weinert, Matthias (M.)" w:date="2022-02-21T14:07:00Z"/>
          <w:rFonts w:asciiTheme="minorHAnsi" w:eastAsiaTheme="minorEastAsia" w:hAnsiTheme="minorHAnsi" w:cstheme="minorBidi"/>
          <w:b w:val="0"/>
          <w:noProof/>
          <w:lang w:val="de-DE" w:eastAsia="de-DE"/>
        </w:rPr>
      </w:pPr>
      <w:ins w:id="355" w:author="Weinert, Matthias (M.)" w:date="2022-02-21T14:07:00Z">
        <w:r w:rsidRPr="00520478">
          <w:rPr>
            <w:rStyle w:val="Hyperlink"/>
            <w:noProof/>
          </w:rPr>
          <w:fldChar w:fldCharType="begin"/>
        </w:r>
        <w:r w:rsidRPr="00520478">
          <w:rPr>
            <w:rStyle w:val="Hyperlink"/>
            <w:noProof/>
          </w:rPr>
          <w:instrText xml:space="preserve"> </w:instrText>
        </w:r>
        <w:r>
          <w:rPr>
            <w:noProof/>
          </w:rPr>
          <w:instrText>HYPERLINK \l "_Toc96345319"</w:instrText>
        </w:r>
        <w:r w:rsidRPr="00520478">
          <w:rPr>
            <w:rStyle w:val="Hyperlink"/>
            <w:noProof/>
          </w:rPr>
          <w:instrText xml:space="preserve"> </w:instrText>
        </w:r>
        <w:r w:rsidRPr="00520478">
          <w:rPr>
            <w:rStyle w:val="Hyperlink"/>
            <w:noProof/>
          </w:rPr>
          <w:fldChar w:fldCharType="separate"/>
        </w:r>
        <w:r w:rsidRPr="00520478">
          <w:rPr>
            <w:rStyle w:val="Hyperlink"/>
            <w:noProof/>
          </w:rPr>
          <w:t>Bibliography</w:t>
        </w:r>
        <w:r>
          <w:rPr>
            <w:noProof/>
            <w:webHidden/>
          </w:rPr>
          <w:tab/>
        </w:r>
        <w:r>
          <w:rPr>
            <w:noProof/>
            <w:webHidden/>
          </w:rPr>
          <w:fldChar w:fldCharType="begin"/>
        </w:r>
        <w:r>
          <w:rPr>
            <w:noProof/>
            <w:webHidden/>
          </w:rPr>
          <w:instrText xml:space="preserve"> PAGEREF _Toc96345319 \h </w:instrText>
        </w:r>
      </w:ins>
      <w:r>
        <w:rPr>
          <w:noProof/>
          <w:webHidden/>
        </w:rPr>
      </w:r>
      <w:r>
        <w:rPr>
          <w:noProof/>
          <w:webHidden/>
        </w:rPr>
        <w:fldChar w:fldCharType="separate"/>
      </w:r>
      <w:ins w:id="356" w:author="Weinert, Matthias (M.)" w:date="2022-02-21T14:07:00Z">
        <w:r>
          <w:rPr>
            <w:noProof/>
            <w:webHidden/>
          </w:rPr>
          <w:t>147</w:t>
        </w:r>
        <w:r>
          <w:rPr>
            <w:noProof/>
            <w:webHidden/>
          </w:rPr>
          <w:fldChar w:fldCharType="end"/>
        </w:r>
        <w:r w:rsidRPr="00520478">
          <w:rPr>
            <w:rStyle w:val="Hyperlink"/>
            <w:noProof/>
          </w:rPr>
          <w:fldChar w:fldCharType="end"/>
        </w:r>
      </w:ins>
    </w:p>
    <w:p w14:paraId="23FA0FDB" w14:textId="197C451B" w:rsidR="0050351B" w:rsidDel="00F16E77" w:rsidRDefault="0050351B">
      <w:pPr>
        <w:pStyle w:val="Verzeichnis1"/>
        <w:rPr>
          <w:del w:id="357" w:author="Weinert, Matthias (M.)" w:date="2022-02-16T15:44:00Z"/>
          <w:rFonts w:asciiTheme="minorHAnsi" w:eastAsiaTheme="minorEastAsia" w:hAnsiTheme="minorHAnsi" w:cstheme="minorBidi"/>
          <w:b w:val="0"/>
          <w:noProof/>
          <w:lang w:val="de-DE" w:eastAsia="de-DE"/>
        </w:rPr>
      </w:pPr>
      <w:del w:id="35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"_Toc95914742"</w:delInstrText>
        </w:r>
        <w:r w:rsidRPr="005B09B3" w:rsidDel="00F16E77">
          <w:rPr>
            <w:rStyle w:val="Hyperlink"/>
            <w:noProof/>
          </w:rPr>
          <w:delInstrText xml:space="preserve"> </w:delInstrText>
        </w:r>
        <w:r w:rsidRPr="005B09B3" w:rsidDel="00F16E77">
          <w:rPr>
            <w:rStyle w:val="Hyperlink"/>
            <w:noProof/>
          </w:rPr>
          <w:fldChar w:fldCharType="separate"/>
        </w:r>
      </w:del>
      <w:ins w:id="359" w:author="Weinert, Matthias (M.)" w:date="2022-02-21T14:07:00Z">
        <w:r w:rsidR="00261D7A">
          <w:rPr>
            <w:rStyle w:val="Hyperlink"/>
            <w:bCs/>
            <w:noProof/>
            <w:lang w:val="de-DE"/>
          </w:rPr>
          <w:t>Fehler! Linkreferenz ungültig.</w:t>
        </w:r>
      </w:ins>
      <w:del w:id="360" w:author="Weinert, Matthias (M.)" w:date="2022-02-16T15:44:00Z">
        <w:r w:rsidRPr="005B09B3" w:rsidDel="00F16E77">
          <w:rPr>
            <w:rStyle w:val="Hyperlink"/>
            <w:noProof/>
          </w:rPr>
          <w:delText>Foreword</w:delText>
        </w:r>
        <w:r w:rsidDel="00F16E77">
          <w:rPr>
            <w:noProof/>
            <w:webHidden/>
          </w:rPr>
          <w:tab/>
        </w:r>
        <w:r w:rsidDel="00F16E77">
          <w:rPr>
            <w:noProof/>
            <w:webHidden/>
          </w:rPr>
          <w:fldChar w:fldCharType="begin"/>
        </w:r>
        <w:r w:rsidDel="00F16E77">
          <w:rPr>
            <w:noProof/>
            <w:webHidden/>
          </w:rPr>
          <w:delInstrText xml:space="preserve"> PAGEREF _Toc95914742 \h </w:delInstrText>
        </w:r>
        <w:r w:rsidDel="00F16E77">
          <w:rPr>
            <w:noProof/>
            <w:webHidden/>
          </w:rPr>
        </w:r>
        <w:r w:rsidDel="00F16E77">
          <w:rPr>
            <w:noProof/>
            <w:webHidden/>
          </w:rPr>
          <w:fldChar w:fldCharType="separate"/>
        </w:r>
      </w:del>
      <w:del w:id="361" w:author="Weinert, Matthias (M.)" w:date="2022-02-16T15:43:00Z">
        <w:r w:rsidDel="00F16E77">
          <w:rPr>
            <w:noProof/>
            <w:webHidden/>
          </w:rPr>
          <w:delText>xii</w:delText>
        </w:r>
      </w:del>
      <w:del w:id="362" w:author="Weinert, Matthias (M.)" w:date="2022-02-16T15:44:00Z">
        <w:r w:rsidDel="00F16E77">
          <w:rPr>
            <w:noProof/>
            <w:webHidden/>
          </w:rPr>
          <w:fldChar w:fldCharType="end"/>
        </w:r>
        <w:r w:rsidRPr="005B09B3" w:rsidDel="00F16E77">
          <w:rPr>
            <w:rStyle w:val="Hyperlink"/>
            <w:noProof/>
          </w:rPr>
          <w:fldChar w:fldCharType="end"/>
        </w:r>
      </w:del>
    </w:p>
    <w:p w14:paraId="4B3F1AF3" w14:textId="2818DD0E" w:rsidR="0050351B" w:rsidDel="00F16E77" w:rsidRDefault="0050351B">
      <w:pPr>
        <w:pStyle w:val="Verzeichnis1"/>
        <w:rPr>
          <w:del w:id="363" w:author="Weinert, Matthias (M.)" w:date="2022-02-16T15:44:00Z"/>
          <w:rFonts w:asciiTheme="minorHAnsi" w:eastAsiaTheme="minorEastAsia" w:hAnsiTheme="minorHAnsi" w:cstheme="minorBidi"/>
          <w:b w:val="0"/>
          <w:noProof/>
          <w:lang w:val="de-DE" w:eastAsia="de-DE"/>
        </w:rPr>
      </w:pPr>
      <w:del w:id="36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"_Toc95914743"</w:delInstrText>
        </w:r>
        <w:r w:rsidRPr="005B09B3" w:rsidDel="00F16E77">
          <w:rPr>
            <w:rStyle w:val="Hyperlink"/>
            <w:noProof/>
          </w:rPr>
          <w:delInstrText xml:space="preserve"> </w:delInstrText>
        </w:r>
        <w:r w:rsidRPr="005B09B3" w:rsidDel="00F16E77">
          <w:rPr>
            <w:rStyle w:val="Hyperlink"/>
            <w:noProof/>
          </w:rPr>
          <w:fldChar w:fldCharType="separate"/>
        </w:r>
      </w:del>
      <w:ins w:id="365" w:author="Weinert, Matthias (M.)" w:date="2022-02-21T14:07:00Z">
        <w:r w:rsidR="00261D7A">
          <w:rPr>
            <w:rStyle w:val="Hyperlink"/>
            <w:bCs/>
            <w:noProof/>
            <w:lang w:val="de-DE"/>
          </w:rPr>
          <w:t>Fehler! Linkreferenz ungültig.</w:t>
        </w:r>
      </w:ins>
      <w:del w:id="366" w:author="Weinert, Matthias (M.)" w:date="2022-02-16T15:44:00Z">
        <w:r w:rsidRPr="005B09B3" w:rsidDel="00F16E77">
          <w:rPr>
            <w:rStyle w:val="Hyperlink"/>
            <w:noProof/>
          </w:rPr>
          <w:delText>Introduction</w:delText>
        </w:r>
        <w:r w:rsidDel="00F16E77">
          <w:rPr>
            <w:noProof/>
            <w:webHidden/>
          </w:rPr>
          <w:tab/>
        </w:r>
        <w:r w:rsidDel="00F16E77">
          <w:rPr>
            <w:noProof/>
            <w:webHidden/>
          </w:rPr>
          <w:fldChar w:fldCharType="begin"/>
        </w:r>
        <w:r w:rsidDel="00F16E77">
          <w:rPr>
            <w:noProof/>
            <w:webHidden/>
          </w:rPr>
          <w:delInstrText xml:space="preserve"> PAGEREF _Toc95914743 \h </w:delInstrText>
        </w:r>
        <w:r w:rsidDel="00F16E77">
          <w:rPr>
            <w:noProof/>
            <w:webHidden/>
          </w:rPr>
        </w:r>
        <w:r w:rsidDel="00F16E77">
          <w:rPr>
            <w:noProof/>
            <w:webHidden/>
          </w:rPr>
          <w:fldChar w:fldCharType="separate"/>
        </w:r>
      </w:del>
      <w:del w:id="367" w:author="Weinert, Matthias (M.)" w:date="2022-02-16T15:43:00Z">
        <w:r w:rsidDel="00F16E77">
          <w:rPr>
            <w:noProof/>
            <w:webHidden/>
          </w:rPr>
          <w:delText>xiii</w:delText>
        </w:r>
      </w:del>
      <w:del w:id="368" w:author="Weinert, Matthias (M.)" w:date="2022-02-16T15:44:00Z">
        <w:r w:rsidDel="00F16E77">
          <w:rPr>
            <w:noProof/>
            <w:webHidden/>
          </w:rPr>
          <w:fldChar w:fldCharType="end"/>
        </w:r>
        <w:r w:rsidRPr="005B09B3" w:rsidDel="00F16E77">
          <w:rPr>
            <w:rStyle w:val="Hyperlink"/>
            <w:noProof/>
          </w:rPr>
          <w:fldChar w:fldCharType="end"/>
        </w:r>
      </w:del>
    </w:p>
    <w:p w14:paraId="4EF9C6AD" w14:textId="614A03FE" w:rsidR="0050351B" w:rsidDel="00F16E77" w:rsidRDefault="0050351B">
      <w:pPr>
        <w:pStyle w:val="Verzeichnis1"/>
        <w:rPr>
          <w:del w:id="369" w:author="Weinert, Matthias (M.)" w:date="2022-02-16T15:44:00Z"/>
          <w:rFonts w:asciiTheme="minorHAnsi" w:eastAsiaTheme="minorEastAsia" w:hAnsiTheme="minorHAnsi" w:cstheme="minorBidi"/>
          <w:b w:val="0"/>
          <w:noProof/>
          <w:lang w:val="de-DE" w:eastAsia="de-DE"/>
        </w:rPr>
      </w:pPr>
      <w:del w:id="37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"_Toc95914744"</w:delInstrText>
        </w:r>
        <w:r w:rsidRPr="005B09B3" w:rsidDel="00F16E77">
          <w:rPr>
            <w:rStyle w:val="Hyperlink"/>
            <w:noProof/>
          </w:rPr>
          <w:delInstrText xml:space="preserve"> </w:delInstrText>
        </w:r>
        <w:r w:rsidRPr="005B09B3" w:rsidDel="00F16E77">
          <w:rPr>
            <w:rStyle w:val="Hyperlink"/>
            <w:noProof/>
          </w:rPr>
          <w:fldChar w:fldCharType="separate"/>
        </w:r>
      </w:del>
      <w:ins w:id="371" w:author="Weinert, Matthias (M.)" w:date="2022-02-21T14:07:00Z">
        <w:r w:rsidR="00261D7A">
          <w:rPr>
            <w:rStyle w:val="Hyperlink"/>
            <w:bCs/>
            <w:noProof/>
            <w:lang w:val="de-DE"/>
          </w:rPr>
          <w:t>Fehler! Linkreferenz ungültig.</w:t>
        </w:r>
      </w:ins>
      <w:del w:id="372" w:author="Weinert, Matthias (M.)" w:date="2022-02-16T15:44:00Z">
        <w:r w:rsidRPr="005B09B3" w:rsidDel="00F16E77">
          <w:rPr>
            <w:rStyle w:val="Hyperlink"/>
            <w:noProof/>
          </w:rPr>
          <w:delText>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Scope</w:delText>
        </w:r>
        <w:r w:rsidDel="00F16E77">
          <w:rPr>
            <w:noProof/>
            <w:webHidden/>
          </w:rPr>
          <w:tab/>
        </w:r>
        <w:r w:rsidDel="00F16E77">
          <w:rPr>
            <w:noProof/>
            <w:webHidden/>
          </w:rPr>
          <w:fldChar w:fldCharType="begin"/>
        </w:r>
        <w:r w:rsidDel="00F16E77">
          <w:rPr>
            <w:noProof/>
            <w:webHidden/>
          </w:rPr>
          <w:delInstrText xml:space="preserve"> PAGEREF _Toc95914744 \h </w:delInstrText>
        </w:r>
        <w:r w:rsidDel="00F16E77">
          <w:rPr>
            <w:noProof/>
            <w:webHidden/>
          </w:rPr>
        </w:r>
        <w:r w:rsidDel="00F16E77">
          <w:rPr>
            <w:noProof/>
            <w:webHidden/>
          </w:rPr>
          <w:fldChar w:fldCharType="separate"/>
        </w:r>
        <w:r w:rsidR="00F16E77" w:rsidDel="00F16E77">
          <w:rPr>
            <w:noProof/>
            <w:webHidden/>
          </w:rPr>
          <w:delText>1</w:delText>
        </w:r>
        <w:r w:rsidDel="00F16E77">
          <w:rPr>
            <w:noProof/>
            <w:webHidden/>
          </w:rPr>
          <w:fldChar w:fldCharType="end"/>
        </w:r>
        <w:r w:rsidRPr="005B09B3" w:rsidDel="00F16E77">
          <w:rPr>
            <w:rStyle w:val="Hyperlink"/>
            <w:noProof/>
          </w:rPr>
          <w:fldChar w:fldCharType="end"/>
        </w:r>
      </w:del>
    </w:p>
    <w:p w14:paraId="5F47B1FD" w14:textId="51997072" w:rsidR="0050351B" w:rsidDel="00F16E77" w:rsidRDefault="0050351B">
      <w:pPr>
        <w:pStyle w:val="Verzeichnis1"/>
        <w:rPr>
          <w:del w:id="373" w:author="Weinert, Matthias (M.)" w:date="2022-02-16T15:44:00Z"/>
          <w:rFonts w:asciiTheme="minorHAnsi" w:eastAsiaTheme="minorEastAsia" w:hAnsiTheme="minorHAnsi" w:cstheme="minorBidi"/>
          <w:b w:val="0"/>
          <w:noProof/>
          <w:lang w:val="de-DE" w:eastAsia="de-DE"/>
        </w:rPr>
      </w:pPr>
      <w:del w:id="37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"_Toc95914745"</w:delInstrText>
        </w:r>
        <w:r w:rsidRPr="005B09B3" w:rsidDel="00F16E77">
          <w:rPr>
            <w:rStyle w:val="Hyperlink"/>
            <w:noProof/>
          </w:rPr>
          <w:delInstrText xml:space="preserve"> </w:delInstrText>
        </w:r>
        <w:r w:rsidRPr="005B09B3" w:rsidDel="00F16E77">
          <w:rPr>
            <w:rStyle w:val="Hyperlink"/>
            <w:noProof/>
          </w:rPr>
          <w:fldChar w:fldCharType="separate"/>
        </w:r>
      </w:del>
      <w:ins w:id="375" w:author="Weinert, Matthias (M.)" w:date="2022-02-21T14:07:00Z">
        <w:r w:rsidR="00261D7A">
          <w:rPr>
            <w:rStyle w:val="Hyperlink"/>
            <w:bCs/>
            <w:noProof/>
            <w:lang w:val="de-DE"/>
          </w:rPr>
          <w:t>Fehler! Linkreferenz ungültig.</w:t>
        </w:r>
      </w:ins>
      <w:del w:id="376" w:author="Weinert, Matthias (M.)" w:date="2022-02-16T15:44:00Z">
        <w:r w:rsidRPr="005B09B3" w:rsidDel="00F16E77">
          <w:rPr>
            <w:rStyle w:val="Hyperlink"/>
            <w:noProof/>
          </w:rPr>
          <w:delText>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Normative references</w:delText>
        </w:r>
        <w:r w:rsidDel="00F16E77">
          <w:rPr>
            <w:noProof/>
            <w:webHidden/>
          </w:rPr>
          <w:tab/>
        </w:r>
        <w:r w:rsidDel="00F16E77">
          <w:rPr>
            <w:noProof/>
            <w:webHidden/>
          </w:rPr>
          <w:fldChar w:fldCharType="begin"/>
        </w:r>
        <w:r w:rsidDel="00F16E77">
          <w:rPr>
            <w:noProof/>
            <w:webHidden/>
          </w:rPr>
          <w:delInstrText xml:space="preserve"> PAGEREF _Toc95914745 \h </w:delInstrText>
        </w:r>
        <w:r w:rsidDel="00F16E77">
          <w:rPr>
            <w:noProof/>
            <w:webHidden/>
          </w:rPr>
        </w:r>
        <w:r w:rsidDel="00F16E77">
          <w:rPr>
            <w:noProof/>
            <w:webHidden/>
          </w:rPr>
          <w:fldChar w:fldCharType="separate"/>
        </w:r>
        <w:r w:rsidR="00F16E77" w:rsidDel="00F16E77">
          <w:rPr>
            <w:noProof/>
            <w:webHidden/>
          </w:rPr>
          <w:delText>1</w:delText>
        </w:r>
        <w:r w:rsidDel="00F16E77">
          <w:rPr>
            <w:noProof/>
            <w:webHidden/>
          </w:rPr>
          <w:fldChar w:fldCharType="end"/>
        </w:r>
        <w:r w:rsidRPr="005B09B3" w:rsidDel="00F16E77">
          <w:rPr>
            <w:rStyle w:val="Hyperlink"/>
            <w:noProof/>
          </w:rPr>
          <w:fldChar w:fldCharType="end"/>
        </w:r>
      </w:del>
    </w:p>
    <w:p w14:paraId="5C841A43" w14:textId="5017CC98" w:rsidR="0050351B" w:rsidDel="00F16E77" w:rsidRDefault="0050351B">
      <w:pPr>
        <w:pStyle w:val="Verzeichnis1"/>
        <w:rPr>
          <w:del w:id="377" w:author="Weinert, Matthias (M.)" w:date="2022-02-16T15:44:00Z"/>
          <w:rFonts w:asciiTheme="minorHAnsi" w:eastAsiaTheme="minorEastAsia" w:hAnsiTheme="minorHAnsi" w:cstheme="minorBidi"/>
          <w:b w:val="0"/>
          <w:noProof/>
          <w:lang w:val="de-DE" w:eastAsia="de-DE"/>
        </w:rPr>
      </w:pPr>
      <w:del w:id="37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"_Toc95914746"</w:delInstrText>
        </w:r>
        <w:r w:rsidRPr="005B09B3" w:rsidDel="00F16E77">
          <w:rPr>
            <w:rStyle w:val="Hyperlink"/>
            <w:noProof/>
          </w:rPr>
          <w:delInstrText xml:space="preserve"> </w:delInstrText>
        </w:r>
        <w:r w:rsidRPr="005B09B3" w:rsidDel="00F16E77">
          <w:rPr>
            <w:rStyle w:val="Hyperlink"/>
            <w:noProof/>
          </w:rPr>
          <w:fldChar w:fldCharType="separate"/>
        </w:r>
      </w:del>
      <w:ins w:id="379" w:author="Weinert, Matthias (M.)" w:date="2022-02-21T14:07:00Z">
        <w:r w:rsidR="00261D7A">
          <w:rPr>
            <w:rStyle w:val="Hyperlink"/>
            <w:bCs/>
            <w:noProof/>
            <w:lang w:val="de-DE"/>
          </w:rPr>
          <w:t>Fehler! Linkreferenz ungültig.</w:t>
        </w:r>
      </w:ins>
      <w:del w:id="380" w:author="Weinert, Matthias (M.)" w:date="2022-02-16T15:44:00Z">
        <w:r w:rsidRPr="005B09B3" w:rsidDel="00F16E77">
          <w:rPr>
            <w:rStyle w:val="Hyperlink"/>
            <w:noProof/>
          </w:rPr>
          <w:delText>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Terms and definitions</w:delText>
        </w:r>
        <w:r w:rsidDel="00F16E77">
          <w:rPr>
            <w:noProof/>
            <w:webHidden/>
          </w:rPr>
          <w:tab/>
        </w:r>
        <w:r w:rsidDel="00F16E77">
          <w:rPr>
            <w:noProof/>
            <w:webHidden/>
          </w:rPr>
          <w:fldChar w:fldCharType="begin"/>
        </w:r>
        <w:r w:rsidDel="00F16E77">
          <w:rPr>
            <w:noProof/>
            <w:webHidden/>
          </w:rPr>
          <w:delInstrText xml:space="preserve"> PAGEREF _Toc95914746 \h </w:delInstrText>
        </w:r>
        <w:r w:rsidDel="00F16E77">
          <w:rPr>
            <w:noProof/>
            <w:webHidden/>
          </w:rPr>
        </w:r>
        <w:r w:rsidDel="00F16E77">
          <w:rPr>
            <w:noProof/>
            <w:webHidden/>
          </w:rPr>
          <w:fldChar w:fldCharType="separate"/>
        </w:r>
        <w:r w:rsidR="00F16E77" w:rsidDel="00F16E77">
          <w:rPr>
            <w:noProof/>
            <w:webHidden/>
          </w:rPr>
          <w:delText>1</w:delText>
        </w:r>
        <w:r w:rsidDel="00F16E77">
          <w:rPr>
            <w:noProof/>
            <w:webHidden/>
          </w:rPr>
          <w:fldChar w:fldCharType="end"/>
        </w:r>
        <w:r w:rsidRPr="005B09B3" w:rsidDel="00F16E77">
          <w:rPr>
            <w:rStyle w:val="Hyperlink"/>
            <w:noProof/>
          </w:rPr>
          <w:fldChar w:fldCharType="end"/>
        </w:r>
      </w:del>
    </w:p>
    <w:p w14:paraId="52F076FF" w14:textId="6AB2E8CA" w:rsidR="0050351B" w:rsidDel="00F16E77" w:rsidRDefault="0050351B">
      <w:pPr>
        <w:pStyle w:val="Verzeichnis1"/>
        <w:rPr>
          <w:del w:id="381" w:author="Weinert, Matthias (M.)" w:date="2022-02-16T15:44:00Z"/>
          <w:rFonts w:asciiTheme="minorHAnsi" w:eastAsiaTheme="minorEastAsia" w:hAnsiTheme="minorHAnsi" w:cstheme="minorBidi"/>
          <w:b w:val="0"/>
          <w:noProof/>
          <w:lang w:val="de-DE" w:eastAsia="de-DE"/>
        </w:rPr>
      </w:pPr>
      <w:del w:id="38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"_Toc95914747"</w:delInstrText>
        </w:r>
        <w:r w:rsidRPr="005B09B3" w:rsidDel="00F16E77">
          <w:rPr>
            <w:rStyle w:val="Hyperlink"/>
            <w:noProof/>
          </w:rPr>
          <w:delInstrText xml:space="preserve"> </w:delInstrText>
        </w:r>
        <w:r w:rsidRPr="005B09B3" w:rsidDel="00F16E77">
          <w:rPr>
            <w:rStyle w:val="Hyperlink"/>
            <w:noProof/>
          </w:rPr>
          <w:fldChar w:fldCharType="separate"/>
        </w:r>
      </w:del>
      <w:ins w:id="383" w:author="Weinert, Matthias (M.)" w:date="2022-02-21T14:07:00Z">
        <w:r w:rsidR="00261D7A">
          <w:rPr>
            <w:rStyle w:val="Hyperlink"/>
            <w:bCs/>
            <w:noProof/>
            <w:lang w:val="de-DE"/>
          </w:rPr>
          <w:t>Fehler! Linkreferenz ungültig.</w:t>
        </w:r>
      </w:ins>
      <w:del w:id="384" w:author="Weinert, Matthias (M.)" w:date="2022-02-16T15:44:00Z">
        <w:r w:rsidRPr="005B09B3" w:rsidDel="00F16E77">
          <w:rPr>
            <w:rStyle w:val="Hyperlink"/>
            <w:noProof/>
          </w:rPr>
          <w:delText>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Design Principles and Basic Features of χMCF</w:delText>
        </w:r>
        <w:r w:rsidDel="00F16E77">
          <w:rPr>
            <w:noProof/>
            <w:webHidden/>
          </w:rPr>
          <w:tab/>
        </w:r>
        <w:r w:rsidDel="00F16E77">
          <w:rPr>
            <w:noProof/>
            <w:webHidden/>
          </w:rPr>
          <w:fldChar w:fldCharType="begin"/>
        </w:r>
        <w:r w:rsidDel="00F16E77">
          <w:rPr>
            <w:noProof/>
            <w:webHidden/>
          </w:rPr>
          <w:delInstrText xml:space="preserve"> PAGEREF _Toc95914747 \h </w:delInstrText>
        </w:r>
        <w:r w:rsidDel="00F16E77">
          <w:rPr>
            <w:noProof/>
            <w:webHidden/>
          </w:rPr>
        </w:r>
        <w:r w:rsidDel="00F16E77">
          <w:rPr>
            <w:noProof/>
            <w:webHidden/>
          </w:rPr>
          <w:fldChar w:fldCharType="separate"/>
        </w:r>
        <w:r w:rsidR="00F16E77" w:rsidDel="00F16E77">
          <w:rPr>
            <w:noProof/>
            <w:webHidden/>
          </w:rPr>
          <w:delText>2</w:delText>
        </w:r>
        <w:r w:rsidDel="00F16E77">
          <w:rPr>
            <w:noProof/>
            <w:webHidden/>
          </w:rPr>
          <w:fldChar w:fldCharType="end"/>
        </w:r>
        <w:r w:rsidRPr="005B09B3" w:rsidDel="00F16E77">
          <w:rPr>
            <w:rStyle w:val="Hyperlink"/>
            <w:noProof/>
          </w:rPr>
          <w:fldChar w:fldCharType="end"/>
        </w:r>
      </w:del>
    </w:p>
    <w:p w14:paraId="6E11FBBC" w14:textId="5783A010" w:rsidR="0050351B" w:rsidDel="00F16E77" w:rsidRDefault="0050351B">
      <w:pPr>
        <w:pStyle w:val="Verzeichnis2"/>
        <w:rPr>
          <w:del w:id="385" w:author="Weinert, Matthias (M.)" w:date="2022-02-16T15:44:00Z"/>
          <w:rFonts w:asciiTheme="minorHAnsi" w:eastAsiaTheme="minorEastAsia" w:hAnsiTheme="minorHAnsi" w:cstheme="minorBidi"/>
          <w:b w:val="0"/>
          <w:noProof/>
          <w:lang w:val="de-DE" w:eastAsia="de-DE"/>
        </w:rPr>
      </w:pPr>
      <w:del w:id="38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"_Toc95914748"</w:delInstrText>
        </w:r>
        <w:r w:rsidRPr="005B09B3" w:rsidDel="00F16E77">
          <w:rPr>
            <w:rStyle w:val="Hyperlink"/>
            <w:noProof/>
          </w:rPr>
          <w:delInstrText xml:space="preserve"> </w:delInstrText>
        </w:r>
        <w:r w:rsidRPr="005B09B3" w:rsidDel="00F16E77">
          <w:rPr>
            <w:rStyle w:val="Hyperlink"/>
            <w:noProof/>
          </w:rPr>
          <w:fldChar w:fldCharType="separate"/>
        </w:r>
      </w:del>
      <w:ins w:id="387" w:author="Weinert, Matthias (M.)" w:date="2022-02-21T14:07:00Z">
        <w:r w:rsidR="00261D7A">
          <w:rPr>
            <w:rStyle w:val="Hyperlink"/>
            <w:bCs/>
            <w:noProof/>
            <w:lang w:val="de-DE"/>
          </w:rPr>
          <w:t>Fehler! Linkreferenz ungültig.</w:t>
        </w:r>
      </w:ins>
      <w:del w:id="388" w:author="Weinert, Matthias (M.)" w:date="2022-02-16T15:44:00Z">
        <w:r w:rsidRPr="005B09B3" w:rsidDel="00F16E77">
          <w:rPr>
            <w:rStyle w:val="Hyperlink"/>
            <w:noProof/>
          </w:rPr>
          <w:delText>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Design Principles</w:delText>
        </w:r>
        <w:r w:rsidDel="00F16E77">
          <w:rPr>
            <w:noProof/>
            <w:webHidden/>
          </w:rPr>
          <w:tab/>
        </w:r>
        <w:r w:rsidDel="00F16E77">
          <w:rPr>
            <w:noProof/>
            <w:webHidden/>
          </w:rPr>
          <w:fldChar w:fldCharType="begin"/>
        </w:r>
        <w:r w:rsidDel="00F16E77">
          <w:rPr>
            <w:noProof/>
            <w:webHidden/>
          </w:rPr>
          <w:delInstrText xml:space="preserve"> PAGEREF _Toc95914748 \h </w:delInstrText>
        </w:r>
        <w:r w:rsidDel="00F16E77">
          <w:rPr>
            <w:noProof/>
            <w:webHidden/>
          </w:rPr>
        </w:r>
        <w:r w:rsidDel="00F16E77">
          <w:rPr>
            <w:noProof/>
            <w:webHidden/>
          </w:rPr>
          <w:fldChar w:fldCharType="separate"/>
        </w:r>
        <w:r w:rsidR="00F16E77" w:rsidDel="00F16E77">
          <w:rPr>
            <w:noProof/>
            <w:webHidden/>
          </w:rPr>
          <w:delText>2</w:delText>
        </w:r>
        <w:r w:rsidDel="00F16E77">
          <w:rPr>
            <w:noProof/>
            <w:webHidden/>
          </w:rPr>
          <w:fldChar w:fldCharType="end"/>
        </w:r>
        <w:r w:rsidRPr="005B09B3" w:rsidDel="00F16E77">
          <w:rPr>
            <w:rStyle w:val="Hyperlink"/>
            <w:noProof/>
          </w:rPr>
          <w:fldChar w:fldCharType="end"/>
        </w:r>
      </w:del>
    </w:p>
    <w:p w14:paraId="42F3591A" w14:textId="7870C518" w:rsidR="0050351B" w:rsidDel="00F16E77" w:rsidRDefault="0050351B">
      <w:pPr>
        <w:pStyle w:val="Verzeichnis2"/>
        <w:rPr>
          <w:del w:id="389" w:author="Weinert, Matthias (M.)" w:date="2022-02-16T15:44:00Z"/>
          <w:rFonts w:asciiTheme="minorHAnsi" w:eastAsiaTheme="minorEastAsia" w:hAnsiTheme="minorHAnsi" w:cstheme="minorBidi"/>
          <w:b w:val="0"/>
          <w:noProof/>
          <w:lang w:val="de-DE" w:eastAsia="de-DE"/>
        </w:rPr>
      </w:pPr>
      <w:del w:id="39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"_Toc95914749"</w:delInstrText>
        </w:r>
        <w:r w:rsidRPr="005B09B3" w:rsidDel="00F16E77">
          <w:rPr>
            <w:rStyle w:val="Hyperlink"/>
            <w:noProof/>
          </w:rPr>
          <w:delInstrText xml:space="preserve"> </w:delInstrText>
        </w:r>
        <w:r w:rsidRPr="005B09B3" w:rsidDel="00F16E77">
          <w:rPr>
            <w:rStyle w:val="Hyperlink"/>
            <w:noProof/>
          </w:rPr>
          <w:fldChar w:fldCharType="separate"/>
        </w:r>
      </w:del>
      <w:ins w:id="391" w:author="Weinert, Matthias (M.)" w:date="2022-02-21T14:07:00Z">
        <w:r w:rsidR="00261D7A">
          <w:rPr>
            <w:rStyle w:val="Hyperlink"/>
            <w:bCs/>
            <w:noProof/>
            <w:lang w:val="de-DE"/>
          </w:rPr>
          <w:t>Fehler! Linkreferenz ungültig.</w:t>
        </w:r>
      </w:ins>
      <w:del w:id="392" w:author="Weinert, Matthias (M.)" w:date="2022-02-16T15:44:00Z">
        <w:r w:rsidRPr="005B09B3" w:rsidDel="00F16E77">
          <w:rPr>
            <w:rStyle w:val="Hyperlink"/>
            <w:noProof/>
          </w:rPr>
          <w:delText>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Idealization of Joints</w:delText>
        </w:r>
        <w:r w:rsidDel="00F16E77">
          <w:rPr>
            <w:noProof/>
            <w:webHidden/>
          </w:rPr>
          <w:tab/>
        </w:r>
        <w:r w:rsidDel="00F16E77">
          <w:rPr>
            <w:noProof/>
            <w:webHidden/>
          </w:rPr>
          <w:fldChar w:fldCharType="begin"/>
        </w:r>
        <w:r w:rsidDel="00F16E77">
          <w:rPr>
            <w:noProof/>
            <w:webHidden/>
          </w:rPr>
          <w:delInstrText xml:space="preserve"> PAGEREF _Toc95914749 \h </w:delInstrText>
        </w:r>
        <w:r w:rsidDel="00F16E77">
          <w:rPr>
            <w:noProof/>
            <w:webHidden/>
          </w:rPr>
        </w:r>
        <w:r w:rsidDel="00F16E77">
          <w:rPr>
            <w:noProof/>
            <w:webHidden/>
          </w:rPr>
          <w:fldChar w:fldCharType="separate"/>
        </w:r>
        <w:r w:rsidR="00F16E77" w:rsidDel="00F16E77">
          <w:rPr>
            <w:noProof/>
            <w:webHidden/>
          </w:rPr>
          <w:delText>2</w:delText>
        </w:r>
        <w:r w:rsidDel="00F16E77">
          <w:rPr>
            <w:noProof/>
            <w:webHidden/>
          </w:rPr>
          <w:fldChar w:fldCharType="end"/>
        </w:r>
        <w:r w:rsidRPr="005B09B3" w:rsidDel="00F16E77">
          <w:rPr>
            <w:rStyle w:val="Hyperlink"/>
            <w:noProof/>
          </w:rPr>
          <w:fldChar w:fldCharType="end"/>
        </w:r>
      </w:del>
    </w:p>
    <w:p w14:paraId="0CAE1363" w14:textId="30FA348E" w:rsidR="0050351B" w:rsidDel="00F16E77" w:rsidRDefault="0050351B">
      <w:pPr>
        <w:pStyle w:val="Verzeichnis2"/>
        <w:rPr>
          <w:del w:id="393" w:author="Weinert, Matthias (M.)" w:date="2022-02-16T15:44:00Z"/>
          <w:rFonts w:asciiTheme="minorHAnsi" w:eastAsiaTheme="minorEastAsia" w:hAnsiTheme="minorHAnsi" w:cstheme="minorBidi"/>
          <w:b w:val="0"/>
          <w:noProof/>
          <w:lang w:val="de-DE" w:eastAsia="de-DE"/>
        </w:rPr>
      </w:pPr>
      <w:del w:id="39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"_Toc95914750"</w:delInstrText>
        </w:r>
        <w:r w:rsidRPr="005B09B3" w:rsidDel="00F16E77">
          <w:rPr>
            <w:rStyle w:val="Hyperlink"/>
            <w:noProof/>
          </w:rPr>
          <w:delInstrText xml:space="preserve"> </w:delInstrText>
        </w:r>
        <w:r w:rsidRPr="005B09B3" w:rsidDel="00F16E77">
          <w:rPr>
            <w:rStyle w:val="Hyperlink"/>
            <w:noProof/>
          </w:rPr>
          <w:fldChar w:fldCharType="separate"/>
        </w:r>
      </w:del>
      <w:ins w:id="395" w:author="Weinert, Matthias (M.)" w:date="2022-02-21T14:07:00Z">
        <w:r w:rsidR="00261D7A">
          <w:rPr>
            <w:rStyle w:val="Hyperlink"/>
            <w:bCs/>
            <w:noProof/>
            <w:lang w:val="de-DE"/>
          </w:rPr>
          <w:t>Fehler! Linkreferenz ungültig.</w:t>
        </w:r>
      </w:ins>
      <w:del w:id="396" w:author="Weinert, Matthias (M.)" w:date="2022-02-16T15:44:00Z">
        <w:r w:rsidRPr="005B09B3" w:rsidDel="00F16E77">
          <w:rPr>
            <w:rStyle w:val="Hyperlink"/>
            <w:noProof/>
          </w:rPr>
          <w:delText>4.3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Reconstruction of Joints from χMCF</w:delText>
        </w:r>
        <w:r w:rsidDel="00F16E77">
          <w:rPr>
            <w:noProof/>
            <w:webHidden/>
          </w:rPr>
          <w:tab/>
        </w:r>
        <w:r w:rsidDel="00F16E77">
          <w:rPr>
            <w:noProof/>
            <w:webHidden/>
          </w:rPr>
          <w:fldChar w:fldCharType="begin"/>
        </w:r>
        <w:r w:rsidDel="00F16E77">
          <w:rPr>
            <w:noProof/>
            <w:webHidden/>
          </w:rPr>
          <w:delInstrText xml:space="preserve"> PAGEREF _Toc95914750 \h </w:delInstrText>
        </w:r>
        <w:r w:rsidDel="00F16E77">
          <w:rPr>
            <w:noProof/>
            <w:webHidden/>
          </w:rPr>
        </w:r>
        <w:r w:rsidDel="00F16E77">
          <w:rPr>
            <w:noProof/>
            <w:webHidden/>
          </w:rPr>
          <w:fldChar w:fldCharType="separate"/>
        </w:r>
        <w:r w:rsidR="00F16E77" w:rsidDel="00F16E77">
          <w:rPr>
            <w:noProof/>
            <w:webHidden/>
          </w:rPr>
          <w:delText>3</w:delText>
        </w:r>
        <w:r w:rsidDel="00F16E77">
          <w:rPr>
            <w:noProof/>
            <w:webHidden/>
          </w:rPr>
          <w:fldChar w:fldCharType="end"/>
        </w:r>
        <w:r w:rsidRPr="005B09B3" w:rsidDel="00F16E77">
          <w:rPr>
            <w:rStyle w:val="Hyperlink"/>
            <w:noProof/>
          </w:rPr>
          <w:fldChar w:fldCharType="end"/>
        </w:r>
      </w:del>
    </w:p>
    <w:p w14:paraId="0D2A87BF" w14:textId="7F2924D0" w:rsidR="0050351B" w:rsidDel="00F16E77" w:rsidRDefault="0050351B">
      <w:pPr>
        <w:pStyle w:val="Verzeichnis2"/>
        <w:rPr>
          <w:del w:id="397" w:author="Weinert, Matthias (M.)" w:date="2022-02-16T15:44:00Z"/>
          <w:rFonts w:asciiTheme="minorHAnsi" w:eastAsiaTheme="minorEastAsia" w:hAnsiTheme="minorHAnsi" w:cstheme="minorBidi"/>
          <w:b w:val="0"/>
          <w:noProof/>
          <w:lang w:val="de-DE" w:eastAsia="de-DE"/>
        </w:rPr>
      </w:pPr>
      <w:del w:id="39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"_Toc95914751"</w:delInstrText>
        </w:r>
        <w:r w:rsidRPr="005B09B3" w:rsidDel="00F16E77">
          <w:rPr>
            <w:rStyle w:val="Hyperlink"/>
            <w:noProof/>
          </w:rPr>
          <w:delInstrText xml:space="preserve"> </w:delInstrText>
        </w:r>
        <w:r w:rsidRPr="005B09B3" w:rsidDel="00F16E77">
          <w:rPr>
            <w:rStyle w:val="Hyperlink"/>
            <w:noProof/>
          </w:rPr>
          <w:fldChar w:fldCharType="separate"/>
        </w:r>
      </w:del>
      <w:ins w:id="399" w:author="Weinert, Matthias (M.)" w:date="2022-02-21T14:07:00Z">
        <w:r w:rsidR="00261D7A">
          <w:rPr>
            <w:rStyle w:val="Hyperlink"/>
            <w:bCs/>
            <w:noProof/>
            <w:lang w:val="de-DE"/>
          </w:rPr>
          <w:t>Fehler! Linkreferenz ungültig.</w:t>
        </w:r>
      </w:ins>
      <w:del w:id="400" w:author="Weinert, Matthias (M.)" w:date="2022-02-16T15:44:00Z">
        <w:r w:rsidRPr="005B09B3" w:rsidDel="00F16E77">
          <w:rPr>
            <w:rStyle w:val="Hyperlink"/>
            <w:noProof/>
          </w:rPr>
          <w:delText>4.4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Description of Topology</w:delText>
        </w:r>
        <w:r w:rsidDel="00F16E77">
          <w:rPr>
            <w:noProof/>
            <w:webHidden/>
          </w:rPr>
          <w:tab/>
        </w:r>
        <w:r w:rsidDel="00F16E77">
          <w:rPr>
            <w:noProof/>
            <w:webHidden/>
          </w:rPr>
          <w:fldChar w:fldCharType="begin"/>
        </w:r>
        <w:r w:rsidDel="00F16E77">
          <w:rPr>
            <w:noProof/>
            <w:webHidden/>
          </w:rPr>
          <w:delInstrText xml:space="preserve"> PAGEREF _Toc95914751 \h </w:delInstrText>
        </w:r>
        <w:r w:rsidDel="00F16E77">
          <w:rPr>
            <w:noProof/>
            <w:webHidden/>
          </w:rPr>
        </w:r>
        <w:r w:rsidDel="00F16E77">
          <w:rPr>
            <w:noProof/>
            <w:webHidden/>
          </w:rPr>
          <w:fldChar w:fldCharType="separate"/>
        </w:r>
        <w:r w:rsidR="00F16E77" w:rsidDel="00F16E77">
          <w:rPr>
            <w:noProof/>
            <w:webHidden/>
          </w:rPr>
          <w:delText>3</w:delText>
        </w:r>
        <w:r w:rsidDel="00F16E77">
          <w:rPr>
            <w:noProof/>
            <w:webHidden/>
          </w:rPr>
          <w:fldChar w:fldCharType="end"/>
        </w:r>
        <w:r w:rsidRPr="005B09B3" w:rsidDel="00F16E77">
          <w:rPr>
            <w:rStyle w:val="Hyperlink"/>
            <w:noProof/>
          </w:rPr>
          <w:fldChar w:fldCharType="end"/>
        </w:r>
      </w:del>
    </w:p>
    <w:p w14:paraId="33A66881" w14:textId="18121B10" w:rsidR="0050351B" w:rsidDel="00F16E77" w:rsidRDefault="0050351B">
      <w:pPr>
        <w:pStyle w:val="Verzeichnis2"/>
        <w:rPr>
          <w:del w:id="401" w:author="Weinert, Matthias (M.)" w:date="2022-02-16T15:44:00Z"/>
          <w:rFonts w:asciiTheme="minorHAnsi" w:eastAsiaTheme="minorEastAsia" w:hAnsiTheme="minorHAnsi" w:cstheme="minorBidi"/>
          <w:b w:val="0"/>
          <w:noProof/>
          <w:lang w:val="de-DE" w:eastAsia="de-DE"/>
        </w:rPr>
      </w:pPr>
      <w:del w:id="40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"_Toc95914752"</w:delInstrText>
        </w:r>
        <w:r w:rsidRPr="005B09B3" w:rsidDel="00F16E77">
          <w:rPr>
            <w:rStyle w:val="Hyperlink"/>
            <w:noProof/>
          </w:rPr>
          <w:delInstrText xml:space="preserve"> </w:delInstrText>
        </w:r>
        <w:r w:rsidRPr="005B09B3" w:rsidDel="00F16E77">
          <w:rPr>
            <w:rStyle w:val="Hyperlink"/>
            <w:noProof/>
          </w:rPr>
          <w:fldChar w:fldCharType="separate"/>
        </w:r>
      </w:del>
      <w:ins w:id="403" w:author="Weinert, Matthias (M.)" w:date="2022-02-21T14:07:00Z">
        <w:r w:rsidR="00261D7A">
          <w:rPr>
            <w:rStyle w:val="Hyperlink"/>
            <w:bCs/>
            <w:noProof/>
            <w:lang w:val="de-DE"/>
          </w:rPr>
          <w:t>Fehler! Linkreferenz ungültig.</w:t>
        </w:r>
      </w:ins>
      <w:del w:id="404" w:author="Weinert, Matthias (M.)" w:date="2022-02-16T15:44:00Z">
        <w:r w:rsidRPr="005B09B3" w:rsidDel="00F16E77">
          <w:rPr>
            <w:rStyle w:val="Hyperlink"/>
            <w:noProof/>
          </w:rPr>
          <w:delText>4.5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χMCF in the Development Processes</w:delText>
        </w:r>
        <w:r w:rsidDel="00F16E77">
          <w:rPr>
            <w:noProof/>
            <w:webHidden/>
          </w:rPr>
          <w:tab/>
        </w:r>
        <w:r w:rsidDel="00F16E77">
          <w:rPr>
            <w:noProof/>
            <w:webHidden/>
          </w:rPr>
          <w:fldChar w:fldCharType="begin"/>
        </w:r>
        <w:r w:rsidDel="00F16E77">
          <w:rPr>
            <w:noProof/>
            <w:webHidden/>
          </w:rPr>
          <w:delInstrText xml:space="preserve"> PAGEREF _Toc95914752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5B09B3" w:rsidDel="00F16E77">
          <w:rPr>
            <w:rStyle w:val="Hyperlink"/>
            <w:noProof/>
          </w:rPr>
          <w:fldChar w:fldCharType="end"/>
        </w:r>
      </w:del>
    </w:p>
    <w:p w14:paraId="1203E699" w14:textId="1986ACFE" w:rsidR="0050351B" w:rsidDel="00F16E77" w:rsidRDefault="0050351B">
      <w:pPr>
        <w:pStyle w:val="Verzeichnis1"/>
        <w:rPr>
          <w:del w:id="405" w:author="Weinert, Matthias (M.)" w:date="2022-02-16T15:44:00Z"/>
          <w:rFonts w:asciiTheme="minorHAnsi" w:eastAsiaTheme="minorEastAsia" w:hAnsiTheme="minorHAnsi" w:cstheme="minorBidi"/>
          <w:b w:val="0"/>
          <w:noProof/>
          <w:lang w:val="de-DE" w:eastAsia="de-DE"/>
        </w:rPr>
      </w:pPr>
      <w:del w:id="40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"_Toc95914753"</w:delInstrText>
        </w:r>
        <w:r w:rsidRPr="005B09B3" w:rsidDel="00F16E77">
          <w:rPr>
            <w:rStyle w:val="Hyperlink"/>
            <w:noProof/>
          </w:rPr>
          <w:delInstrText xml:space="preserve"> </w:delInstrText>
        </w:r>
        <w:r w:rsidRPr="005B09B3" w:rsidDel="00F16E77">
          <w:rPr>
            <w:rStyle w:val="Hyperlink"/>
            <w:noProof/>
          </w:rPr>
          <w:fldChar w:fldCharType="separate"/>
        </w:r>
      </w:del>
      <w:ins w:id="407" w:author="Weinert, Matthias (M.)" w:date="2022-02-21T14:07:00Z">
        <w:r w:rsidR="00261D7A">
          <w:rPr>
            <w:rStyle w:val="Hyperlink"/>
            <w:bCs/>
            <w:noProof/>
            <w:lang w:val="de-DE"/>
          </w:rPr>
          <w:t>Fehler! Linkreferenz ungültig.</w:t>
        </w:r>
      </w:ins>
      <w:del w:id="408" w:author="Weinert, Matthias (M.)" w:date="2022-02-16T15:44:00Z">
        <w:r w:rsidRPr="005B09B3" w:rsidDel="00F16E77">
          <w:rPr>
            <w:rStyle w:val="Hyperlink"/>
            <w:noProof/>
          </w:rPr>
          <w:delText>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Keywords of XML specification</w:delText>
        </w:r>
        <w:r w:rsidDel="00F16E77">
          <w:rPr>
            <w:noProof/>
            <w:webHidden/>
          </w:rPr>
          <w:tab/>
        </w:r>
        <w:r w:rsidDel="00F16E77">
          <w:rPr>
            <w:noProof/>
            <w:webHidden/>
          </w:rPr>
          <w:fldChar w:fldCharType="begin"/>
        </w:r>
        <w:r w:rsidDel="00F16E77">
          <w:rPr>
            <w:noProof/>
            <w:webHidden/>
          </w:rPr>
          <w:delInstrText xml:space="preserve"> PAGEREF _Toc95914753 \h </w:delInstrText>
        </w:r>
        <w:r w:rsidDel="00F16E77">
          <w:rPr>
            <w:noProof/>
            <w:webHidden/>
          </w:rPr>
        </w:r>
        <w:r w:rsidDel="00F16E77">
          <w:rPr>
            <w:noProof/>
            <w:webHidden/>
          </w:rPr>
          <w:fldChar w:fldCharType="separate"/>
        </w:r>
        <w:r w:rsidR="00F16E77" w:rsidDel="00F16E77">
          <w:rPr>
            <w:noProof/>
            <w:webHidden/>
          </w:rPr>
          <w:delText>6</w:delText>
        </w:r>
        <w:r w:rsidDel="00F16E77">
          <w:rPr>
            <w:noProof/>
            <w:webHidden/>
          </w:rPr>
          <w:fldChar w:fldCharType="end"/>
        </w:r>
        <w:r w:rsidRPr="005B09B3" w:rsidDel="00F16E77">
          <w:rPr>
            <w:rStyle w:val="Hyperlink"/>
            <w:noProof/>
          </w:rPr>
          <w:fldChar w:fldCharType="end"/>
        </w:r>
      </w:del>
    </w:p>
    <w:p w14:paraId="3AB224DE" w14:textId="53D7BCCE" w:rsidR="0050351B" w:rsidDel="00F16E77" w:rsidRDefault="0050351B">
      <w:pPr>
        <w:pStyle w:val="Verzeichnis2"/>
        <w:rPr>
          <w:del w:id="409" w:author="Weinert, Matthias (M.)" w:date="2022-02-16T15:44:00Z"/>
          <w:rFonts w:asciiTheme="minorHAnsi" w:eastAsiaTheme="minorEastAsia" w:hAnsiTheme="minorHAnsi" w:cstheme="minorBidi"/>
          <w:b w:val="0"/>
          <w:noProof/>
          <w:lang w:val="de-DE" w:eastAsia="de-DE"/>
        </w:rPr>
      </w:pPr>
      <w:del w:id="41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"_Toc95914754"</w:delInstrText>
        </w:r>
        <w:r w:rsidRPr="005B09B3" w:rsidDel="00F16E77">
          <w:rPr>
            <w:rStyle w:val="Hyperlink"/>
            <w:noProof/>
          </w:rPr>
          <w:delInstrText xml:space="preserve"> </w:delInstrText>
        </w:r>
        <w:r w:rsidRPr="005B09B3" w:rsidDel="00F16E77">
          <w:rPr>
            <w:rStyle w:val="Hyperlink"/>
            <w:noProof/>
          </w:rPr>
          <w:fldChar w:fldCharType="separate"/>
        </w:r>
      </w:del>
      <w:ins w:id="411" w:author="Weinert, Matthias (M.)" w:date="2022-02-21T14:07:00Z">
        <w:r w:rsidR="00261D7A">
          <w:rPr>
            <w:rStyle w:val="Hyperlink"/>
            <w:bCs/>
            <w:noProof/>
            <w:lang w:val="de-DE"/>
          </w:rPr>
          <w:t>Fehler! Linkreferenz ungültig.</w:t>
        </w:r>
      </w:ins>
      <w:del w:id="412" w:author="Weinert, Matthias (M.)" w:date="2022-02-16T15:44:00Z">
        <w:r w:rsidRPr="005B09B3" w:rsidDel="00F16E77">
          <w:rPr>
            <w:rStyle w:val="Hyperlink"/>
            <w:noProof/>
          </w:rPr>
          <w:delText>5.1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Keywords</w:delText>
        </w:r>
        <w:r w:rsidDel="00F16E77">
          <w:rPr>
            <w:noProof/>
            <w:webHidden/>
          </w:rPr>
          <w:tab/>
        </w:r>
        <w:r w:rsidDel="00F16E77">
          <w:rPr>
            <w:noProof/>
            <w:webHidden/>
          </w:rPr>
          <w:fldChar w:fldCharType="begin"/>
        </w:r>
        <w:r w:rsidDel="00F16E77">
          <w:rPr>
            <w:noProof/>
            <w:webHidden/>
          </w:rPr>
          <w:delInstrText xml:space="preserve"> PAGEREF _Toc95914754 \h </w:delInstrText>
        </w:r>
        <w:r w:rsidDel="00F16E77">
          <w:rPr>
            <w:noProof/>
            <w:webHidden/>
          </w:rPr>
        </w:r>
        <w:r w:rsidDel="00F16E77">
          <w:rPr>
            <w:noProof/>
            <w:webHidden/>
          </w:rPr>
          <w:fldChar w:fldCharType="separate"/>
        </w:r>
        <w:r w:rsidR="00F16E77" w:rsidDel="00F16E77">
          <w:rPr>
            <w:noProof/>
            <w:webHidden/>
          </w:rPr>
          <w:delText>6</w:delText>
        </w:r>
        <w:r w:rsidDel="00F16E77">
          <w:rPr>
            <w:noProof/>
            <w:webHidden/>
          </w:rPr>
          <w:fldChar w:fldCharType="end"/>
        </w:r>
        <w:r w:rsidRPr="005B09B3" w:rsidDel="00F16E77">
          <w:rPr>
            <w:rStyle w:val="Hyperlink"/>
            <w:noProof/>
          </w:rPr>
          <w:fldChar w:fldCharType="end"/>
        </w:r>
      </w:del>
    </w:p>
    <w:p w14:paraId="5F3D35B5" w14:textId="57C338C8" w:rsidR="0050351B" w:rsidDel="00F16E77" w:rsidRDefault="0050351B">
      <w:pPr>
        <w:pStyle w:val="Verzeichnis1"/>
        <w:rPr>
          <w:del w:id="413" w:author="Weinert, Matthias (M.)" w:date="2022-02-16T15:44:00Z"/>
          <w:rFonts w:asciiTheme="minorHAnsi" w:eastAsiaTheme="minorEastAsia" w:hAnsiTheme="minorHAnsi" w:cstheme="minorBidi"/>
          <w:b w:val="0"/>
          <w:noProof/>
          <w:lang w:val="de-DE" w:eastAsia="de-DE"/>
        </w:rPr>
      </w:pPr>
      <w:del w:id="41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"_Toc95914755"</w:delInstrText>
        </w:r>
        <w:r w:rsidRPr="005B09B3" w:rsidDel="00F16E77">
          <w:rPr>
            <w:rStyle w:val="Hyperlink"/>
            <w:noProof/>
          </w:rPr>
          <w:delInstrText xml:space="preserve"> </w:delInstrText>
        </w:r>
        <w:r w:rsidRPr="005B09B3" w:rsidDel="00F16E77">
          <w:rPr>
            <w:rStyle w:val="Hyperlink"/>
            <w:noProof/>
          </w:rPr>
          <w:fldChar w:fldCharType="separate"/>
        </w:r>
      </w:del>
      <w:ins w:id="415" w:author="Weinert, Matthias (M.)" w:date="2022-02-21T14:07:00Z">
        <w:r w:rsidR="00261D7A">
          <w:rPr>
            <w:rStyle w:val="Hyperlink"/>
            <w:bCs/>
            <w:noProof/>
            <w:lang w:val="de-DE"/>
          </w:rPr>
          <w:t>Fehler! Linkreferenz ungültig.</w:t>
        </w:r>
      </w:ins>
      <w:del w:id="416" w:author="Weinert, Matthias (M.)" w:date="2022-02-16T15:44:00Z">
        <w:r w:rsidRPr="005B09B3" w:rsidDel="00F16E77">
          <w:rPr>
            <w:rStyle w:val="Hyperlink"/>
            <w:noProof/>
          </w:rPr>
          <w:delText>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Parts, Properties and Assemblies</w:delText>
        </w:r>
        <w:r w:rsidDel="00F16E77">
          <w:rPr>
            <w:noProof/>
            <w:webHidden/>
          </w:rPr>
          <w:tab/>
        </w:r>
        <w:r w:rsidDel="00F16E77">
          <w:rPr>
            <w:noProof/>
            <w:webHidden/>
          </w:rPr>
          <w:fldChar w:fldCharType="begin"/>
        </w:r>
        <w:r w:rsidDel="00F16E77">
          <w:rPr>
            <w:noProof/>
            <w:webHidden/>
          </w:rPr>
          <w:delInstrText xml:space="preserve"> PAGEREF _Toc95914755 \h </w:delInstrText>
        </w:r>
        <w:r w:rsidDel="00F16E77">
          <w:rPr>
            <w:noProof/>
            <w:webHidden/>
          </w:rPr>
        </w:r>
        <w:r w:rsidDel="00F16E77">
          <w:rPr>
            <w:noProof/>
            <w:webHidden/>
          </w:rPr>
          <w:fldChar w:fldCharType="separate"/>
        </w:r>
        <w:r w:rsidR="00F16E77" w:rsidDel="00F16E77">
          <w:rPr>
            <w:noProof/>
            <w:webHidden/>
          </w:rPr>
          <w:delText>7</w:delText>
        </w:r>
        <w:r w:rsidDel="00F16E77">
          <w:rPr>
            <w:noProof/>
            <w:webHidden/>
          </w:rPr>
          <w:fldChar w:fldCharType="end"/>
        </w:r>
        <w:r w:rsidRPr="005B09B3" w:rsidDel="00F16E77">
          <w:rPr>
            <w:rStyle w:val="Hyperlink"/>
            <w:noProof/>
          </w:rPr>
          <w:fldChar w:fldCharType="end"/>
        </w:r>
      </w:del>
    </w:p>
    <w:p w14:paraId="4A425185" w14:textId="28FCD355" w:rsidR="0050351B" w:rsidDel="00F16E77" w:rsidRDefault="0050351B">
      <w:pPr>
        <w:pStyle w:val="Verzeichnis2"/>
        <w:rPr>
          <w:del w:id="417" w:author="Weinert, Matthias (M.)" w:date="2022-02-16T15:44:00Z"/>
          <w:rFonts w:asciiTheme="minorHAnsi" w:eastAsiaTheme="minorEastAsia" w:hAnsiTheme="minorHAnsi" w:cstheme="minorBidi"/>
          <w:b w:val="0"/>
          <w:noProof/>
          <w:lang w:val="de-DE" w:eastAsia="de-DE"/>
        </w:rPr>
      </w:pPr>
      <w:del w:id="41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"_Toc95914756"</w:delInstrText>
        </w:r>
        <w:r w:rsidRPr="005B09B3" w:rsidDel="00F16E77">
          <w:rPr>
            <w:rStyle w:val="Hyperlink"/>
            <w:noProof/>
          </w:rPr>
          <w:delInstrText xml:space="preserve"> </w:delInstrText>
        </w:r>
        <w:r w:rsidRPr="005B09B3" w:rsidDel="00F16E77">
          <w:rPr>
            <w:rStyle w:val="Hyperlink"/>
            <w:noProof/>
          </w:rPr>
          <w:fldChar w:fldCharType="separate"/>
        </w:r>
      </w:del>
      <w:ins w:id="419" w:author="Weinert, Matthias (M.)" w:date="2022-02-21T14:07:00Z">
        <w:r w:rsidR="00261D7A">
          <w:rPr>
            <w:rStyle w:val="Hyperlink"/>
            <w:bCs/>
            <w:noProof/>
            <w:lang w:val="de-DE"/>
          </w:rPr>
          <w:t>Fehler! Linkreferenz ungültig.</w:t>
        </w:r>
      </w:ins>
      <w:del w:id="420" w:author="Weinert, Matthias (M.)" w:date="2022-02-16T15:44:00Z">
        <w:r w:rsidRPr="005B09B3" w:rsidDel="00F16E77">
          <w:rPr>
            <w:rStyle w:val="Hyperlink"/>
            <w:noProof/>
          </w:rPr>
          <w:delText>6.1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Parts</w:delText>
        </w:r>
        <w:r w:rsidDel="00F16E77">
          <w:rPr>
            <w:noProof/>
            <w:webHidden/>
          </w:rPr>
          <w:tab/>
        </w:r>
        <w:r w:rsidDel="00F16E77">
          <w:rPr>
            <w:noProof/>
            <w:webHidden/>
          </w:rPr>
          <w:fldChar w:fldCharType="begin"/>
        </w:r>
        <w:r w:rsidDel="00F16E77">
          <w:rPr>
            <w:noProof/>
            <w:webHidden/>
          </w:rPr>
          <w:delInstrText xml:space="preserve"> PAGEREF _Toc95914756 \h </w:delInstrText>
        </w:r>
        <w:r w:rsidDel="00F16E77">
          <w:rPr>
            <w:noProof/>
            <w:webHidden/>
          </w:rPr>
        </w:r>
        <w:r w:rsidDel="00F16E77">
          <w:rPr>
            <w:noProof/>
            <w:webHidden/>
          </w:rPr>
          <w:fldChar w:fldCharType="separate"/>
        </w:r>
        <w:r w:rsidR="00F16E77" w:rsidDel="00F16E77">
          <w:rPr>
            <w:noProof/>
            <w:webHidden/>
          </w:rPr>
          <w:delText>7</w:delText>
        </w:r>
        <w:r w:rsidDel="00F16E77">
          <w:rPr>
            <w:noProof/>
            <w:webHidden/>
          </w:rPr>
          <w:fldChar w:fldCharType="end"/>
        </w:r>
        <w:r w:rsidRPr="005B09B3" w:rsidDel="00F16E77">
          <w:rPr>
            <w:rStyle w:val="Hyperlink"/>
            <w:noProof/>
          </w:rPr>
          <w:fldChar w:fldCharType="end"/>
        </w:r>
      </w:del>
    </w:p>
    <w:p w14:paraId="6D3E4350" w14:textId="7F5D376A" w:rsidR="0050351B" w:rsidDel="00F16E77" w:rsidRDefault="0050351B">
      <w:pPr>
        <w:pStyle w:val="Verzeichnis3"/>
        <w:rPr>
          <w:del w:id="421" w:author="Weinert, Matthias (M.)" w:date="2022-02-16T15:44:00Z"/>
          <w:rFonts w:asciiTheme="minorHAnsi" w:eastAsiaTheme="minorEastAsia" w:hAnsiTheme="minorHAnsi" w:cstheme="minorBidi"/>
          <w:b w:val="0"/>
          <w:noProof/>
          <w:lang w:val="de-DE" w:eastAsia="de-DE"/>
        </w:rPr>
      </w:pPr>
      <w:del w:id="42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"_Toc95914757"</w:delInstrText>
        </w:r>
        <w:r w:rsidRPr="005B09B3" w:rsidDel="00F16E77">
          <w:rPr>
            <w:rStyle w:val="Hyperlink"/>
            <w:noProof/>
          </w:rPr>
          <w:delInstrText xml:space="preserve"> </w:delInstrText>
        </w:r>
        <w:r w:rsidRPr="005B09B3" w:rsidDel="00F16E77">
          <w:rPr>
            <w:rStyle w:val="Hyperlink"/>
            <w:noProof/>
          </w:rPr>
          <w:fldChar w:fldCharType="separate"/>
        </w:r>
      </w:del>
      <w:ins w:id="423" w:author="Weinert, Matthias (M.)" w:date="2022-02-21T14:07:00Z">
        <w:r w:rsidR="00261D7A">
          <w:rPr>
            <w:rStyle w:val="Hyperlink"/>
            <w:bCs/>
            <w:noProof/>
            <w:lang w:val="de-DE"/>
          </w:rPr>
          <w:t>Fehler! Linkreferenz ungültig.</w:t>
        </w:r>
      </w:ins>
      <w:del w:id="424" w:author="Weinert, Matthias (M.)" w:date="2022-02-16T15:44:00Z">
        <w:r w:rsidRPr="005B09B3" w:rsidDel="00F16E77">
          <w:rPr>
            <w:rStyle w:val="Hyperlink"/>
            <w:noProof/>
          </w:rPr>
          <w:delText>6.1.1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 Labels</w:delText>
        </w:r>
        <w:r w:rsidDel="00F16E77">
          <w:rPr>
            <w:noProof/>
            <w:webHidden/>
          </w:rPr>
          <w:tab/>
        </w:r>
        <w:r w:rsidDel="00F16E77">
          <w:rPr>
            <w:noProof/>
            <w:webHidden/>
          </w:rPr>
          <w:fldChar w:fldCharType="begin"/>
        </w:r>
        <w:r w:rsidDel="00F16E77">
          <w:rPr>
            <w:noProof/>
            <w:webHidden/>
          </w:rPr>
          <w:delInstrText xml:space="preserve"> PAGEREF _Toc95914757 \h </w:delInstrText>
        </w:r>
        <w:r w:rsidDel="00F16E77">
          <w:rPr>
            <w:noProof/>
            <w:webHidden/>
          </w:rPr>
        </w:r>
        <w:r w:rsidDel="00F16E77">
          <w:rPr>
            <w:noProof/>
            <w:webHidden/>
          </w:rPr>
          <w:fldChar w:fldCharType="separate"/>
        </w:r>
        <w:r w:rsidR="00F16E77" w:rsidDel="00F16E77">
          <w:rPr>
            <w:noProof/>
            <w:webHidden/>
          </w:rPr>
          <w:delText>7</w:delText>
        </w:r>
        <w:r w:rsidDel="00F16E77">
          <w:rPr>
            <w:noProof/>
            <w:webHidden/>
          </w:rPr>
          <w:fldChar w:fldCharType="end"/>
        </w:r>
        <w:r w:rsidRPr="005B09B3" w:rsidDel="00F16E77">
          <w:rPr>
            <w:rStyle w:val="Hyperlink"/>
            <w:noProof/>
          </w:rPr>
          <w:fldChar w:fldCharType="end"/>
        </w:r>
      </w:del>
    </w:p>
    <w:p w14:paraId="08A958C4" w14:textId="17CCAE93" w:rsidR="0050351B" w:rsidDel="00F16E77" w:rsidRDefault="0050351B">
      <w:pPr>
        <w:pStyle w:val="Verzeichnis3"/>
        <w:rPr>
          <w:del w:id="425" w:author="Weinert, Matthias (M.)" w:date="2022-02-16T15:44:00Z"/>
          <w:rFonts w:asciiTheme="minorHAnsi" w:eastAsiaTheme="minorEastAsia" w:hAnsiTheme="minorHAnsi" w:cstheme="minorBidi"/>
          <w:b w:val="0"/>
          <w:noProof/>
          <w:lang w:val="de-DE" w:eastAsia="de-DE"/>
        </w:rPr>
      </w:pPr>
      <w:del w:id="42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"_Toc95914758"</w:delInstrText>
        </w:r>
        <w:r w:rsidRPr="005B09B3" w:rsidDel="00F16E77">
          <w:rPr>
            <w:rStyle w:val="Hyperlink"/>
            <w:noProof/>
          </w:rPr>
          <w:delInstrText xml:space="preserve"> </w:delInstrText>
        </w:r>
        <w:r w:rsidRPr="005B09B3" w:rsidDel="00F16E77">
          <w:rPr>
            <w:rStyle w:val="Hyperlink"/>
            <w:noProof/>
          </w:rPr>
          <w:fldChar w:fldCharType="separate"/>
        </w:r>
      </w:del>
      <w:ins w:id="427" w:author="Weinert, Matthias (M.)" w:date="2022-02-21T14:07:00Z">
        <w:r w:rsidR="00261D7A">
          <w:rPr>
            <w:rStyle w:val="Hyperlink"/>
            <w:bCs/>
            <w:noProof/>
            <w:lang w:val="de-DE"/>
          </w:rPr>
          <w:t>Fehler! Linkreferenz ungültig.</w:t>
        </w:r>
      </w:ins>
      <w:del w:id="428" w:author="Weinert, Matthias (M.)" w:date="2022-02-16T15:44:00Z">
        <w:r w:rsidRPr="005B09B3" w:rsidDel="00F16E77">
          <w:rPr>
            <w:rStyle w:val="Hyperlink"/>
            <w:noProof/>
          </w:rPr>
          <w:delText>6.1.2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 Instances</w:delText>
        </w:r>
        <w:r w:rsidDel="00F16E77">
          <w:rPr>
            <w:noProof/>
            <w:webHidden/>
          </w:rPr>
          <w:tab/>
        </w:r>
        <w:r w:rsidDel="00F16E77">
          <w:rPr>
            <w:noProof/>
            <w:webHidden/>
          </w:rPr>
          <w:fldChar w:fldCharType="begin"/>
        </w:r>
        <w:r w:rsidDel="00F16E77">
          <w:rPr>
            <w:noProof/>
            <w:webHidden/>
          </w:rPr>
          <w:delInstrText xml:space="preserve"> PAGEREF _Toc95914758 \h </w:delInstrText>
        </w:r>
        <w:r w:rsidDel="00F16E77">
          <w:rPr>
            <w:noProof/>
            <w:webHidden/>
          </w:rPr>
        </w:r>
        <w:r w:rsidDel="00F16E77">
          <w:rPr>
            <w:noProof/>
            <w:webHidden/>
          </w:rPr>
          <w:fldChar w:fldCharType="separate"/>
        </w:r>
        <w:r w:rsidR="00F16E77" w:rsidDel="00F16E77">
          <w:rPr>
            <w:noProof/>
            <w:webHidden/>
          </w:rPr>
          <w:delText>8</w:delText>
        </w:r>
        <w:r w:rsidDel="00F16E77">
          <w:rPr>
            <w:noProof/>
            <w:webHidden/>
          </w:rPr>
          <w:fldChar w:fldCharType="end"/>
        </w:r>
        <w:r w:rsidRPr="005B09B3" w:rsidDel="00F16E77">
          <w:rPr>
            <w:rStyle w:val="Hyperlink"/>
            <w:noProof/>
          </w:rPr>
          <w:fldChar w:fldCharType="end"/>
        </w:r>
      </w:del>
    </w:p>
    <w:p w14:paraId="63BEFEB0" w14:textId="3FC5F48D" w:rsidR="0050351B" w:rsidDel="00F16E77" w:rsidRDefault="0050351B">
      <w:pPr>
        <w:pStyle w:val="Verzeichnis2"/>
        <w:rPr>
          <w:del w:id="429" w:author="Weinert, Matthias (M.)" w:date="2022-02-16T15:44:00Z"/>
          <w:rFonts w:asciiTheme="minorHAnsi" w:eastAsiaTheme="minorEastAsia" w:hAnsiTheme="minorHAnsi" w:cstheme="minorBidi"/>
          <w:b w:val="0"/>
          <w:noProof/>
          <w:lang w:val="de-DE" w:eastAsia="de-DE"/>
        </w:rPr>
      </w:pPr>
      <w:del w:id="43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"_Toc95914759"</w:delInstrText>
        </w:r>
        <w:r w:rsidRPr="005B09B3" w:rsidDel="00F16E77">
          <w:rPr>
            <w:rStyle w:val="Hyperlink"/>
            <w:noProof/>
          </w:rPr>
          <w:delInstrText xml:space="preserve"> </w:delInstrText>
        </w:r>
        <w:r w:rsidRPr="005B09B3" w:rsidDel="00F16E77">
          <w:rPr>
            <w:rStyle w:val="Hyperlink"/>
            <w:noProof/>
          </w:rPr>
          <w:fldChar w:fldCharType="separate"/>
        </w:r>
      </w:del>
      <w:ins w:id="431" w:author="Weinert, Matthias (M.)" w:date="2022-02-21T14:07:00Z">
        <w:r w:rsidR="00261D7A">
          <w:rPr>
            <w:rStyle w:val="Hyperlink"/>
            <w:bCs/>
            <w:noProof/>
            <w:lang w:val="de-DE"/>
          </w:rPr>
          <w:t>Fehler! Linkreferenz ungültig.</w:t>
        </w:r>
      </w:ins>
      <w:del w:id="432" w:author="Weinert, Matthias (M.)" w:date="2022-02-16T15:44:00Z">
        <w:r w:rsidRPr="005B09B3" w:rsidDel="00F16E77">
          <w:rPr>
            <w:rStyle w:val="Hyperlink"/>
            <w:noProof/>
          </w:rPr>
          <w:delText>6.2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Properties</w:delText>
        </w:r>
        <w:r w:rsidDel="00F16E77">
          <w:rPr>
            <w:noProof/>
            <w:webHidden/>
          </w:rPr>
          <w:tab/>
        </w:r>
        <w:r w:rsidDel="00F16E77">
          <w:rPr>
            <w:noProof/>
            <w:webHidden/>
          </w:rPr>
          <w:fldChar w:fldCharType="begin"/>
        </w:r>
        <w:r w:rsidDel="00F16E77">
          <w:rPr>
            <w:noProof/>
            <w:webHidden/>
          </w:rPr>
          <w:delInstrText xml:space="preserve"> PAGEREF _Toc95914759 \h </w:delInstrText>
        </w:r>
        <w:r w:rsidDel="00F16E77">
          <w:rPr>
            <w:noProof/>
            <w:webHidden/>
          </w:rPr>
        </w:r>
        <w:r w:rsidDel="00F16E77">
          <w:rPr>
            <w:noProof/>
            <w:webHidden/>
          </w:rPr>
          <w:fldChar w:fldCharType="separate"/>
        </w:r>
        <w:r w:rsidR="00F16E77" w:rsidDel="00F16E77">
          <w:rPr>
            <w:noProof/>
            <w:webHidden/>
          </w:rPr>
          <w:delText>8</w:delText>
        </w:r>
        <w:r w:rsidDel="00F16E77">
          <w:rPr>
            <w:noProof/>
            <w:webHidden/>
          </w:rPr>
          <w:fldChar w:fldCharType="end"/>
        </w:r>
        <w:r w:rsidRPr="005B09B3" w:rsidDel="00F16E77">
          <w:rPr>
            <w:rStyle w:val="Hyperlink"/>
            <w:noProof/>
          </w:rPr>
          <w:fldChar w:fldCharType="end"/>
        </w:r>
      </w:del>
    </w:p>
    <w:p w14:paraId="313D9B93" w14:textId="475F01C8" w:rsidR="0050351B" w:rsidDel="00F16E77" w:rsidRDefault="0050351B">
      <w:pPr>
        <w:pStyle w:val="Verzeichnis2"/>
        <w:rPr>
          <w:del w:id="433" w:author="Weinert, Matthias (M.)" w:date="2022-02-16T15:44:00Z"/>
          <w:rFonts w:asciiTheme="minorHAnsi" w:eastAsiaTheme="minorEastAsia" w:hAnsiTheme="minorHAnsi" w:cstheme="minorBidi"/>
          <w:b w:val="0"/>
          <w:noProof/>
          <w:lang w:val="de-DE" w:eastAsia="de-DE"/>
        </w:rPr>
      </w:pPr>
      <w:del w:id="43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"_Toc95914760"</w:delInstrText>
        </w:r>
        <w:r w:rsidRPr="005B09B3" w:rsidDel="00F16E77">
          <w:rPr>
            <w:rStyle w:val="Hyperlink"/>
            <w:noProof/>
          </w:rPr>
          <w:delInstrText xml:space="preserve"> </w:delInstrText>
        </w:r>
        <w:r w:rsidRPr="005B09B3" w:rsidDel="00F16E77">
          <w:rPr>
            <w:rStyle w:val="Hyperlink"/>
            <w:noProof/>
          </w:rPr>
          <w:fldChar w:fldCharType="separate"/>
        </w:r>
      </w:del>
      <w:ins w:id="435" w:author="Weinert, Matthias (M.)" w:date="2022-02-21T14:07:00Z">
        <w:r w:rsidR="00261D7A">
          <w:rPr>
            <w:rStyle w:val="Hyperlink"/>
            <w:bCs/>
            <w:noProof/>
            <w:lang w:val="de-DE"/>
          </w:rPr>
          <w:t>Fehler! Linkreferenz ungültig.</w:t>
        </w:r>
      </w:ins>
      <w:del w:id="436" w:author="Weinert, Matthias (M.)" w:date="2022-02-16T15:44:00Z">
        <w:r w:rsidRPr="005B09B3" w:rsidDel="00F16E77">
          <w:rPr>
            <w:rStyle w:val="Hyperlink"/>
            <w:noProof/>
          </w:rPr>
          <w:delText>6.3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Assemblies</w:delText>
        </w:r>
        <w:r w:rsidDel="00F16E77">
          <w:rPr>
            <w:noProof/>
            <w:webHidden/>
          </w:rPr>
          <w:tab/>
        </w:r>
        <w:r w:rsidDel="00F16E77">
          <w:rPr>
            <w:noProof/>
            <w:webHidden/>
          </w:rPr>
          <w:fldChar w:fldCharType="begin"/>
        </w:r>
        <w:r w:rsidDel="00F16E77">
          <w:rPr>
            <w:noProof/>
            <w:webHidden/>
          </w:rPr>
          <w:delInstrText xml:space="preserve"> PAGEREF _Toc95914760 \h </w:delInstrText>
        </w:r>
        <w:r w:rsidDel="00F16E77">
          <w:rPr>
            <w:noProof/>
            <w:webHidden/>
          </w:rPr>
        </w:r>
        <w:r w:rsidDel="00F16E77">
          <w:rPr>
            <w:noProof/>
            <w:webHidden/>
          </w:rPr>
          <w:fldChar w:fldCharType="separate"/>
        </w:r>
        <w:r w:rsidR="00F16E77" w:rsidDel="00F16E77">
          <w:rPr>
            <w:noProof/>
            <w:webHidden/>
          </w:rPr>
          <w:delText>8</w:delText>
        </w:r>
        <w:r w:rsidDel="00F16E77">
          <w:rPr>
            <w:noProof/>
            <w:webHidden/>
          </w:rPr>
          <w:fldChar w:fldCharType="end"/>
        </w:r>
        <w:r w:rsidRPr="005B09B3" w:rsidDel="00F16E77">
          <w:rPr>
            <w:rStyle w:val="Hyperlink"/>
            <w:noProof/>
          </w:rPr>
          <w:fldChar w:fldCharType="end"/>
        </w:r>
      </w:del>
    </w:p>
    <w:p w14:paraId="238636FD" w14:textId="43E3ADA4" w:rsidR="0050351B" w:rsidDel="00F16E77" w:rsidRDefault="0050351B">
      <w:pPr>
        <w:pStyle w:val="Verzeichnis1"/>
        <w:rPr>
          <w:del w:id="437" w:author="Weinert, Matthias (M.)" w:date="2022-02-16T15:44:00Z"/>
          <w:rFonts w:asciiTheme="minorHAnsi" w:eastAsiaTheme="minorEastAsia" w:hAnsiTheme="minorHAnsi" w:cstheme="minorBidi"/>
          <w:b w:val="0"/>
          <w:noProof/>
          <w:lang w:val="de-DE" w:eastAsia="de-DE"/>
        </w:rPr>
      </w:pPr>
      <w:del w:id="43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"_Toc95914761"</w:delInstrText>
        </w:r>
        <w:r w:rsidRPr="005B09B3" w:rsidDel="00F16E77">
          <w:rPr>
            <w:rStyle w:val="Hyperlink"/>
            <w:noProof/>
          </w:rPr>
          <w:delInstrText xml:space="preserve"> </w:delInstrText>
        </w:r>
        <w:r w:rsidRPr="005B09B3" w:rsidDel="00F16E77">
          <w:rPr>
            <w:rStyle w:val="Hyperlink"/>
            <w:noProof/>
          </w:rPr>
          <w:fldChar w:fldCharType="separate"/>
        </w:r>
      </w:del>
      <w:ins w:id="439" w:author="Weinert, Matthias (M.)" w:date="2022-02-21T14:07:00Z">
        <w:r w:rsidR="00261D7A">
          <w:rPr>
            <w:rStyle w:val="Hyperlink"/>
            <w:bCs/>
            <w:noProof/>
            <w:lang w:val="de-DE"/>
          </w:rPr>
          <w:t>Fehler! Linkreferenz ungültig.</w:t>
        </w:r>
      </w:ins>
      <w:del w:id="440" w:author="Weinert, Matthias (M.)" w:date="2022-02-16T15:44:00Z">
        <w:r w:rsidRPr="005B09B3" w:rsidDel="00F16E77">
          <w:rPr>
            <w:rStyle w:val="Hyperlink"/>
            <w:noProof/>
          </w:rPr>
          <w:delText>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File Structure of χMCF</w:delText>
        </w:r>
        <w:r w:rsidDel="00F16E77">
          <w:rPr>
            <w:noProof/>
            <w:webHidden/>
          </w:rPr>
          <w:tab/>
        </w:r>
        <w:r w:rsidDel="00F16E77">
          <w:rPr>
            <w:noProof/>
            <w:webHidden/>
          </w:rPr>
          <w:fldChar w:fldCharType="begin"/>
        </w:r>
        <w:r w:rsidDel="00F16E77">
          <w:rPr>
            <w:noProof/>
            <w:webHidden/>
          </w:rPr>
          <w:delInstrText xml:space="preserve"> PAGEREF _Toc95914761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5B09B3" w:rsidDel="00F16E77">
          <w:rPr>
            <w:rStyle w:val="Hyperlink"/>
            <w:noProof/>
          </w:rPr>
          <w:fldChar w:fldCharType="end"/>
        </w:r>
      </w:del>
    </w:p>
    <w:p w14:paraId="6EF8408E" w14:textId="7DF1E1F2" w:rsidR="0050351B" w:rsidDel="00F16E77" w:rsidRDefault="0050351B">
      <w:pPr>
        <w:pStyle w:val="Verzeichnis2"/>
        <w:rPr>
          <w:del w:id="441" w:author="Weinert, Matthias (M.)" w:date="2022-02-16T15:44:00Z"/>
          <w:rFonts w:asciiTheme="minorHAnsi" w:eastAsiaTheme="minorEastAsia" w:hAnsiTheme="minorHAnsi" w:cstheme="minorBidi"/>
          <w:b w:val="0"/>
          <w:noProof/>
          <w:lang w:val="de-DE" w:eastAsia="de-DE"/>
        </w:rPr>
      </w:pPr>
      <w:del w:id="44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"_Toc95914762"</w:delInstrText>
        </w:r>
        <w:r w:rsidRPr="005B09B3" w:rsidDel="00F16E77">
          <w:rPr>
            <w:rStyle w:val="Hyperlink"/>
            <w:noProof/>
          </w:rPr>
          <w:delInstrText xml:space="preserve"> </w:delInstrText>
        </w:r>
        <w:r w:rsidRPr="005B09B3" w:rsidDel="00F16E77">
          <w:rPr>
            <w:rStyle w:val="Hyperlink"/>
            <w:noProof/>
          </w:rPr>
          <w:fldChar w:fldCharType="separate"/>
        </w:r>
      </w:del>
      <w:ins w:id="443" w:author="Weinert, Matthias (M.)" w:date="2022-02-21T14:07:00Z">
        <w:r w:rsidR="00261D7A">
          <w:rPr>
            <w:rStyle w:val="Hyperlink"/>
            <w:bCs/>
            <w:noProof/>
            <w:lang w:val="de-DE"/>
          </w:rPr>
          <w:t>Fehler! Linkreferenz ungültig.</w:t>
        </w:r>
      </w:ins>
      <w:del w:id="444" w:author="Weinert, Matthias (M.)" w:date="2022-02-16T15:44:00Z">
        <w:r w:rsidRPr="005B09B3" w:rsidDel="00F16E77">
          <w:rPr>
            <w:rStyle w:val="Hyperlink"/>
            <w:noProof/>
          </w:rPr>
          <w:delText>7.1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Elements containing general information</w:delText>
        </w:r>
        <w:r w:rsidDel="00F16E77">
          <w:rPr>
            <w:noProof/>
            <w:webHidden/>
          </w:rPr>
          <w:tab/>
        </w:r>
        <w:r w:rsidDel="00F16E77">
          <w:rPr>
            <w:noProof/>
            <w:webHidden/>
          </w:rPr>
          <w:fldChar w:fldCharType="begin"/>
        </w:r>
        <w:r w:rsidDel="00F16E77">
          <w:rPr>
            <w:noProof/>
            <w:webHidden/>
          </w:rPr>
          <w:delInstrText xml:space="preserve"> PAGEREF _Toc95914762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5B09B3" w:rsidDel="00F16E77">
          <w:rPr>
            <w:rStyle w:val="Hyperlink"/>
            <w:noProof/>
          </w:rPr>
          <w:fldChar w:fldCharType="end"/>
        </w:r>
      </w:del>
    </w:p>
    <w:p w14:paraId="44D16DB7" w14:textId="1E442E09" w:rsidR="0050351B" w:rsidDel="00F16E77" w:rsidRDefault="0050351B">
      <w:pPr>
        <w:pStyle w:val="Verzeichnis3"/>
        <w:rPr>
          <w:del w:id="445" w:author="Weinert, Matthias (M.)" w:date="2022-02-16T15:44:00Z"/>
          <w:rFonts w:asciiTheme="minorHAnsi" w:eastAsiaTheme="minorEastAsia" w:hAnsiTheme="minorHAnsi" w:cstheme="minorBidi"/>
          <w:b w:val="0"/>
          <w:noProof/>
          <w:lang w:val="de-DE" w:eastAsia="de-DE"/>
        </w:rPr>
      </w:pPr>
      <w:del w:id="44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"_Toc95914763"</w:delInstrText>
        </w:r>
        <w:r w:rsidRPr="005B09B3" w:rsidDel="00F16E77">
          <w:rPr>
            <w:rStyle w:val="Hyperlink"/>
            <w:noProof/>
          </w:rPr>
          <w:delInstrText xml:space="preserve"> </w:delInstrText>
        </w:r>
        <w:r w:rsidRPr="005B09B3" w:rsidDel="00F16E77">
          <w:rPr>
            <w:rStyle w:val="Hyperlink"/>
            <w:noProof/>
          </w:rPr>
          <w:fldChar w:fldCharType="separate"/>
        </w:r>
      </w:del>
      <w:ins w:id="447" w:author="Weinert, Matthias (M.)" w:date="2022-02-21T14:07:00Z">
        <w:r w:rsidR="00261D7A">
          <w:rPr>
            <w:rStyle w:val="Hyperlink"/>
            <w:bCs/>
            <w:noProof/>
            <w:lang w:val="de-DE"/>
          </w:rPr>
          <w:t>Fehler! Linkreferenz ungültig.</w:t>
        </w:r>
      </w:ins>
      <w:del w:id="448" w:author="Weinert, Matthias (M.)" w:date="2022-02-16T15:44:00Z">
        <w:r w:rsidRPr="005B09B3" w:rsidDel="00F16E77">
          <w:rPr>
            <w:rStyle w:val="Hyperlink"/>
            <w:noProof/>
          </w:rPr>
          <w:delText>7.1.1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Date</w:delText>
        </w:r>
        <w:r w:rsidDel="00F16E77">
          <w:rPr>
            <w:noProof/>
            <w:webHidden/>
          </w:rPr>
          <w:tab/>
        </w:r>
        <w:r w:rsidDel="00F16E77">
          <w:rPr>
            <w:noProof/>
            <w:webHidden/>
          </w:rPr>
          <w:fldChar w:fldCharType="begin"/>
        </w:r>
        <w:r w:rsidDel="00F16E77">
          <w:rPr>
            <w:noProof/>
            <w:webHidden/>
          </w:rPr>
          <w:delInstrText xml:space="preserve"> PAGEREF _Toc95914763 \h </w:delInstrText>
        </w:r>
        <w:r w:rsidDel="00F16E77">
          <w:rPr>
            <w:noProof/>
            <w:webHidden/>
          </w:rPr>
        </w:r>
        <w:r w:rsidDel="00F16E77">
          <w:rPr>
            <w:noProof/>
            <w:webHidden/>
          </w:rPr>
          <w:fldChar w:fldCharType="separate"/>
        </w:r>
        <w:r w:rsidR="00F16E77" w:rsidDel="00F16E77">
          <w:rPr>
            <w:noProof/>
            <w:webHidden/>
          </w:rPr>
          <w:delText>10</w:delText>
        </w:r>
        <w:r w:rsidDel="00F16E77">
          <w:rPr>
            <w:noProof/>
            <w:webHidden/>
          </w:rPr>
          <w:fldChar w:fldCharType="end"/>
        </w:r>
        <w:r w:rsidRPr="005B09B3" w:rsidDel="00F16E77">
          <w:rPr>
            <w:rStyle w:val="Hyperlink"/>
            <w:noProof/>
          </w:rPr>
          <w:fldChar w:fldCharType="end"/>
        </w:r>
      </w:del>
    </w:p>
    <w:p w14:paraId="316ACF23" w14:textId="70420E4A" w:rsidR="0050351B" w:rsidDel="00F16E77" w:rsidRDefault="0050351B">
      <w:pPr>
        <w:pStyle w:val="Verzeichnis3"/>
        <w:rPr>
          <w:del w:id="449" w:author="Weinert, Matthias (M.)" w:date="2022-02-16T15:44:00Z"/>
          <w:rFonts w:asciiTheme="minorHAnsi" w:eastAsiaTheme="minorEastAsia" w:hAnsiTheme="minorHAnsi" w:cstheme="minorBidi"/>
          <w:b w:val="0"/>
          <w:noProof/>
          <w:lang w:val="de-DE" w:eastAsia="de-DE"/>
        </w:rPr>
      </w:pPr>
      <w:del w:id="45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"_Toc95914764"</w:delInstrText>
        </w:r>
        <w:r w:rsidRPr="005B09B3" w:rsidDel="00F16E77">
          <w:rPr>
            <w:rStyle w:val="Hyperlink"/>
            <w:noProof/>
          </w:rPr>
          <w:delInstrText xml:space="preserve"> </w:delInstrText>
        </w:r>
        <w:r w:rsidRPr="005B09B3" w:rsidDel="00F16E77">
          <w:rPr>
            <w:rStyle w:val="Hyperlink"/>
            <w:noProof/>
          </w:rPr>
          <w:fldChar w:fldCharType="separate"/>
        </w:r>
      </w:del>
      <w:ins w:id="451" w:author="Weinert, Matthias (M.)" w:date="2022-02-21T14:07:00Z">
        <w:r w:rsidR="00261D7A">
          <w:rPr>
            <w:rStyle w:val="Hyperlink"/>
            <w:bCs/>
            <w:noProof/>
            <w:lang w:val="de-DE"/>
          </w:rPr>
          <w:t>Fehler! Linkreferenz ungültig.</w:t>
        </w:r>
      </w:ins>
      <w:del w:id="452" w:author="Weinert, Matthias (M.)" w:date="2022-02-16T15:44:00Z">
        <w:r w:rsidRPr="005B09B3" w:rsidDel="00F16E77">
          <w:rPr>
            <w:rStyle w:val="Hyperlink"/>
            <w:noProof/>
          </w:rPr>
          <w:delText>7.1.2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Version</w:delText>
        </w:r>
        <w:r w:rsidDel="00F16E77">
          <w:rPr>
            <w:noProof/>
            <w:webHidden/>
          </w:rPr>
          <w:tab/>
        </w:r>
        <w:r w:rsidDel="00F16E77">
          <w:rPr>
            <w:noProof/>
            <w:webHidden/>
          </w:rPr>
          <w:fldChar w:fldCharType="begin"/>
        </w:r>
        <w:r w:rsidDel="00F16E77">
          <w:rPr>
            <w:noProof/>
            <w:webHidden/>
          </w:rPr>
          <w:delInstrText xml:space="preserve"> PAGEREF _Toc95914764 \h </w:delInstrText>
        </w:r>
        <w:r w:rsidDel="00F16E77">
          <w:rPr>
            <w:noProof/>
            <w:webHidden/>
          </w:rPr>
        </w:r>
        <w:r w:rsidDel="00F16E77">
          <w:rPr>
            <w:noProof/>
            <w:webHidden/>
          </w:rPr>
          <w:fldChar w:fldCharType="separate"/>
        </w:r>
        <w:r w:rsidR="00F16E77" w:rsidDel="00F16E77">
          <w:rPr>
            <w:noProof/>
            <w:webHidden/>
          </w:rPr>
          <w:delText>10</w:delText>
        </w:r>
        <w:r w:rsidDel="00F16E77">
          <w:rPr>
            <w:noProof/>
            <w:webHidden/>
          </w:rPr>
          <w:fldChar w:fldCharType="end"/>
        </w:r>
        <w:r w:rsidRPr="005B09B3" w:rsidDel="00F16E77">
          <w:rPr>
            <w:rStyle w:val="Hyperlink"/>
            <w:noProof/>
          </w:rPr>
          <w:fldChar w:fldCharType="end"/>
        </w:r>
      </w:del>
    </w:p>
    <w:p w14:paraId="69993A65" w14:textId="5E8D6C43" w:rsidR="0050351B" w:rsidDel="00F16E77" w:rsidRDefault="0050351B">
      <w:pPr>
        <w:pStyle w:val="Verzeichnis3"/>
        <w:rPr>
          <w:del w:id="453" w:author="Weinert, Matthias (M.)" w:date="2022-02-16T15:44:00Z"/>
          <w:rFonts w:asciiTheme="minorHAnsi" w:eastAsiaTheme="minorEastAsia" w:hAnsiTheme="minorHAnsi" w:cstheme="minorBidi"/>
          <w:b w:val="0"/>
          <w:noProof/>
          <w:lang w:val="de-DE" w:eastAsia="de-DE"/>
        </w:rPr>
      </w:pPr>
      <w:del w:id="45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"_Toc95914765"</w:delInstrText>
        </w:r>
        <w:r w:rsidRPr="005B09B3" w:rsidDel="00F16E77">
          <w:rPr>
            <w:rStyle w:val="Hyperlink"/>
            <w:noProof/>
          </w:rPr>
          <w:delInstrText xml:space="preserve"> </w:delInstrText>
        </w:r>
        <w:r w:rsidRPr="005B09B3" w:rsidDel="00F16E77">
          <w:rPr>
            <w:rStyle w:val="Hyperlink"/>
            <w:noProof/>
          </w:rPr>
          <w:fldChar w:fldCharType="separate"/>
        </w:r>
      </w:del>
      <w:ins w:id="455" w:author="Weinert, Matthias (M.)" w:date="2022-02-21T14:07:00Z">
        <w:r w:rsidR="00261D7A">
          <w:rPr>
            <w:rStyle w:val="Hyperlink"/>
            <w:bCs/>
            <w:noProof/>
            <w:lang w:val="de-DE"/>
          </w:rPr>
          <w:t>Fehler! Linkreferenz ungültig.</w:t>
        </w:r>
      </w:ins>
      <w:del w:id="456" w:author="Weinert, Matthias (M.)" w:date="2022-02-16T15:44:00Z">
        <w:r w:rsidRPr="005B09B3" w:rsidDel="00F16E77">
          <w:rPr>
            <w:rStyle w:val="Hyperlink"/>
            <w:noProof/>
          </w:rPr>
          <w:delText>7.1.3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Unit System</w:delText>
        </w:r>
        <w:r w:rsidDel="00F16E77">
          <w:rPr>
            <w:noProof/>
            <w:webHidden/>
          </w:rPr>
          <w:tab/>
        </w:r>
        <w:r w:rsidDel="00F16E77">
          <w:rPr>
            <w:noProof/>
            <w:webHidden/>
          </w:rPr>
          <w:fldChar w:fldCharType="begin"/>
        </w:r>
        <w:r w:rsidDel="00F16E77">
          <w:rPr>
            <w:noProof/>
            <w:webHidden/>
          </w:rPr>
          <w:delInstrText xml:space="preserve"> PAGEREF _Toc95914765 \h </w:delInstrText>
        </w:r>
        <w:r w:rsidDel="00F16E77">
          <w:rPr>
            <w:noProof/>
            <w:webHidden/>
          </w:rPr>
        </w:r>
        <w:r w:rsidDel="00F16E77">
          <w:rPr>
            <w:noProof/>
            <w:webHidden/>
          </w:rPr>
          <w:fldChar w:fldCharType="separate"/>
        </w:r>
        <w:r w:rsidR="00F16E77" w:rsidDel="00F16E77">
          <w:rPr>
            <w:noProof/>
            <w:webHidden/>
          </w:rPr>
          <w:delText>10</w:delText>
        </w:r>
        <w:r w:rsidDel="00F16E77">
          <w:rPr>
            <w:noProof/>
            <w:webHidden/>
          </w:rPr>
          <w:fldChar w:fldCharType="end"/>
        </w:r>
        <w:r w:rsidRPr="005B09B3" w:rsidDel="00F16E77">
          <w:rPr>
            <w:rStyle w:val="Hyperlink"/>
            <w:noProof/>
          </w:rPr>
          <w:fldChar w:fldCharType="end"/>
        </w:r>
      </w:del>
    </w:p>
    <w:p w14:paraId="366215E0" w14:textId="1197FB2C" w:rsidR="0050351B" w:rsidDel="00F16E77" w:rsidRDefault="0050351B">
      <w:pPr>
        <w:pStyle w:val="Verzeichnis2"/>
        <w:rPr>
          <w:del w:id="457" w:author="Weinert, Matthias (M.)" w:date="2022-02-16T15:44:00Z"/>
          <w:rFonts w:asciiTheme="minorHAnsi" w:eastAsiaTheme="minorEastAsia" w:hAnsiTheme="minorHAnsi" w:cstheme="minorBidi"/>
          <w:b w:val="0"/>
          <w:noProof/>
          <w:lang w:val="de-DE" w:eastAsia="de-DE"/>
        </w:rPr>
      </w:pPr>
      <w:del w:id="45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"_Toc95914766"</w:delInstrText>
        </w:r>
        <w:r w:rsidRPr="005B09B3" w:rsidDel="00F16E77">
          <w:rPr>
            <w:rStyle w:val="Hyperlink"/>
            <w:noProof/>
          </w:rPr>
          <w:delInstrText xml:space="preserve"> </w:delInstrText>
        </w:r>
        <w:r w:rsidRPr="005B09B3" w:rsidDel="00F16E77">
          <w:rPr>
            <w:rStyle w:val="Hyperlink"/>
            <w:noProof/>
          </w:rPr>
          <w:fldChar w:fldCharType="separate"/>
        </w:r>
      </w:del>
      <w:ins w:id="459" w:author="Weinert, Matthias (M.)" w:date="2022-02-21T14:07:00Z">
        <w:r w:rsidR="00261D7A">
          <w:rPr>
            <w:rStyle w:val="Hyperlink"/>
            <w:bCs/>
            <w:noProof/>
            <w:lang w:val="de-DE"/>
          </w:rPr>
          <w:t>Fehler! Linkreferenz ungültig.</w:t>
        </w:r>
      </w:ins>
      <w:del w:id="460" w:author="Weinert, Matthias (M.)" w:date="2022-02-16T15:44:00Z">
        <w:r w:rsidRPr="005B09B3" w:rsidDel="00F16E77">
          <w:rPr>
            <w:rStyle w:val="Hyperlink"/>
            <w:noProof/>
          </w:rPr>
          <w:delText>7.2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Application, User and Process Specific Data</w:delText>
        </w:r>
        <w:r w:rsidDel="00F16E77">
          <w:rPr>
            <w:noProof/>
            <w:webHidden/>
          </w:rPr>
          <w:tab/>
        </w:r>
        <w:r w:rsidDel="00F16E77">
          <w:rPr>
            <w:noProof/>
            <w:webHidden/>
          </w:rPr>
          <w:fldChar w:fldCharType="begin"/>
        </w:r>
        <w:r w:rsidDel="00F16E77">
          <w:rPr>
            <w:noProof/>
            <w:webHidden/>
          </w:rPr>
          <w:delInstrText xml:space="preserve"> PAGEREF _Toc95914766 \h </w:delInstrText>
        </w:r>
        <w:r w:rsidDel="00F16E77">
          <w:rPr>
            <w:noProof/>
            <w:webHidden/>
          </w:rPr>
        </w:r>
        <w:r w:rsidDel="00F16E77">
          <w:rPr>
            <w:noProof/>
            <w:webHidden/>
          </w:rPr>
          <w:fldChar w:fldCharType="separate"/>
        </w:r>
        <w:r w:rsidR="00F16E77" w:rsidDel="00F16E77">
          <w:rPr>
            <w:noProof/>
            <w:webHidden/>
          </w:rPr>
          <w:delText>11</w:delText>
        </w:r>
        <w:r w:rsidDel="00F16E77">
          <w:rPr>
            <w:noProof/>
            <w:webHidden/>
          </w:rPr>
          <w:fldChar w:fldCharType="end"/>
        </w:r>
        <w:r w:rsidRPr="005B09B3" w:rsidDel="00F16E77">
          <w:rPr>
            <w:rStyle w:val="Hyperlink"/>
            <w:noProof/>
          </w:rPr>
          <w:fldChar w:fldCharType="end"/>
        </w:r>
      </w:del>
    </w:p>
    <w:p w14:paraId="6BEDFC67" w14:textId="17B214DF" w:rsidR="0050351B" w:rsidDel="00F16E77" w:rsidRDefault="0050351B">
      <w:pPr>
        <w:pStyle w:val="Verzeichnis3"/>
        <w:rPr>
          <w:del w:id="461" w:author="Weinert, Matthias (M.)" w:date="2022-02-16T15:44:00Z"/>
          <w:rFonts w:asciiTheme="minorHAnsi" w:eastAsiaTheme="minorEastAsia" w:hAnsiTheme="minorHAnsi" w:cstheme="minorBidi"/>
          <w:b w:val="0"/>
          <w:noProof/>
          <w:lang w:val="de-DE" w:eastAsia="de-DE"/>
        </w:rPr>
      </w:pPr>
      <w:del w:id="46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"_Toc95914767"</w:delInstrText>
        </w:r>
        <w:r w:rsidRPr="005B09B3" w:rsidDel="00F16E77">
          <w:rPr>
            <w:rStyle w:val="Hyperlink"/>
            <w:noProof/>
          </w:rPr>
          <w:delInstrText xml:space="preserve"> </w:delInstrText>
        </w:r>
        <w:r w:rsidRPr="005B09B3" w:rsidDel="00F16E77">
          <w:rPr>
            <w:rStyle w:val="Hyperlink"/>
            <w:noProof/>
          </w:rPr>
          <w:fldChar w:fldCharType="separate"/>
        </w:r>
      </w:del>
      <w:ins w:id="463" w:author="Weinert, Matthias (M.)" w:date="2022-02-21T14:07:00Z">
        <w:r w:rsidR="00261D7A">
          <w:rPr>
            <w:rStyle w:val="Hyperlink"/>
            <w:bCs/>
            <w:noProof/>
            <w:lang w:val="de-DE"/>
          </w:rPr>
          <w:t>Fehler! Linkreferenz ungültig.</w:t>
        </w:r>
      </w:ins>
      <w:del w:id="464" w:author="Weinert, Matthias (M.)" w:date="2022-02-16T15:44:00Z">
        <w:r w:rsidRPr="005B09B3" w:rsidDel="00F16E77">
          <w:rPr>
            <w:rStyle w:val="Hyperlink"/>
            <w:noProof/>
          </w:rPr>
          <w:delText>7.2.1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User Specific Data </w:delText>
        </w:r>
        <w:r w:rsidRPr="005B09B3" w:rsidDel="00F16E77">
          <w:rPr>
            <w:rStyle w:val="Hyperlink"/>
            <w:rFonts w:ascii="Courier New" w:hAnsi="Courier New" w:cs="Courier New"/>
            <w:i/>
            <w:noProof/>
            <w:lang w:eastAsia="de-DE"/>
          </w:rPr>
          <w:delText>&lt;appdata/&gt;</w:delText>
        </w:r>
        <w:r w:rsidDel="00F16E77">
          <w:rPr>
            <w:noProof/>
            <w:webHidden/>
          </w:rPr>
          <w:tab/>
        </w:r>
        <w:r w:rsidDel="00F16E77">
          <w:rPr>
            <w:noProof/>
            <w:webHidden/>
          </w:rPr>
          <w:fldChar w:fldCharType="begin"/>
        </w:r>
        <w:r w:rsidDel="00F16E77">
          <w:rPr>
            <w:noProof/>
            <w:webHidden/>
          </w:rPr>
          <w:delInstrText xml:space="preserve"> PAGEREF _Toc95914767 \h </w:delInstrText>
        </w:r>
        <w:r w:rsidDel="00F16E77">
          <w:rPr>
            <w:noProof/>
            <w:webHidden/>
          </w:rPr>
        </w:r>
        <w:r w:rsidDel="00F16E77">
          <w:rPr>
            <w:noProof/>
            <w:webHidden/>
          </w:rPr>
          <w:fldChar w:fldCharType="separate"/>
        </w:r>
        <w:r w:rsidR="00F16E77" w:rsidDel="00F16E77">
          <w:rPr>
            <w:noProof/>
            <w:webHidden/>
          </w:rPr>
          <w:delText>11</w:delText>
        </w:r>
        <w:r w:rsidDel="00F16E77">
          <w:rPr>
            <w:noProof/>
            <w:webHidden/>
          </w:rPr>
          <w:fldChar w:fldCharType="end"/>
        </w:r>
        <w:r w:rsidRPr="005B09B3" w:rsidDel="00F16E77">
          <w:rPr>
            <w:rStyle w:val="Hyperlink"/>
            <w:noProof/>
          </w:rPr>
          <w:fldChar w:fldCharType="end"/>
        </w:r>
      </w:del>
    </w:p>
    <w:p w14:paraId="23F8E6F1" w14:textId="52772C41" w:rsidR="0050351B" w:rsidDel="00F16E77" w:rsidRDefault="0050351B">
      <w:pPr>
        <w:pStyle w:val="Verzeichnis3"/>
        <w:rPr>
          <w:del w:id="465" w:author="Weinert, Matthias (M.)" w:date="2022-02-16T15:44:00Z"/>
          <w:rFonts w:asciiTheme="minorHAnsi" w:eastAsiaTheme="minorEastAsia" w:hAnsiTheme="minorHAnsi" w:cstheme="minorBidi"/>
          <w:b w:val="0"/>
          <w:noProof/>
          <w:lang w:val="de-DE" w:eastAsia="de-DE"/>
        </w:rPr>
      </w:pPr>
      <w:del w:id="46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"_Toc95914768"</w:delInstrText>
        </w:r>
        <w:r w:rsidRPr="005B09B3" w:rsidDel="00F16E77">
          <w:rPr>
            <w:rStyle w:val="Hyperlink"/>
            <w:noProof/>
          </w:rPr>
          <w:delInstrText xml:space="preserve"> </w:delInstrText>
        </w:r>
        <w:r w:rsidRPr="005B09B3" w:rsidDel="00F16E77">
          <w:rPr>
            <w:rStyle w:val="Hyperlink"/>
            <w:noProof/>
          </w:rPr>
          <w:fldChar w:fldCharType="separate"/>
        </w:r>
      </w:del>
      <w:ins w:id="467" w:author="Weinert, Matthias (M.)" w:date="2022-02-21T14:07:00Z">
        <w:r w:rsidR="00261D7A">
          <w:rPr>
            <w:rStyle w:val="Hyperlink"/>
            <w:bCs/>
            <w:noProof/>
            <w:lang w:val="de-DE"/>
          </w:rPr>
          <w:t>Fehler! Linkreferenz ungültig.</w:t>
        </w:r>
      </w:ins>
      <w:del w:id="468" w:author="Weinert, Matthias (M.)" w:date="2022-02-16T15:44:00Z">
        <w:r w:rsidRPr="005B09B3" w:rsidDel="00F16E77">
          <w:rPr>
            <w:rStyle w:val="Hyperlink"/>
            <w:noProof/>
          </w:rPr>
          <w:delText>7.2.2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Finite Element Specific Data </w:delText>
        </w:r>
        <w:r w:rsidRPr="005B09B3" w:rsidDel="00F16E77">
          <w:rPr>
            <w:rStyle w:val="Hyperlink"/>
            <w:rFonts w:ascii="Courier New" w:hAnsi="Courier New" w:cs="Courier New"/>
            <w:i/>
            <w:noProof/>
            <w:lang w:eastAsia="de-DE"/>
          </w:rPr>
          <w:delText>&lt;femdata/&gt;</w:delText>
        </w:r>
        <w:r w:rsidDel="00F16E77">
          <w:rPr>
            <w:noProof/>
            <w:webHidden/>
          </w:rPr>
          <w:tab/>
        </w:r>
        <w:r w:rsidDel="00F16E77">
          <w:rPr>
            <w:noProof/>
            <w:webHidden/>
          </w:rPr>
          <w:fldChar w:fldCharType="begin"/>
        </w:r>
        <w:r w:rsidDel="00F16E77">
          <w:rPr>
            <w:noProof/>
            <w:webHidden/>
          </w:rPr>
          <w:delInstrText xml:space="preserve"> PAGEREF _Toc95914768 \h </w:delInstrText>
        </w:r>
        <w:r w:rsidDel="00F16E77">
          <w:rPr>
            <w:noProof/>
            <w:webHidden/>
          </w:rPr>
        </w:r>
        <w:r w:rsidDel="00F16E77">
          <w:rPr>
            <w:noProof/>
            <w:webHidden/>
          </w:rPr>
          <w:fldChar w:fldCharType="separate"/>
        </w:r>
        <w:r w:rsidR="00F16E77" w:rsidDel="00F16E77">
          <w:rPr>
            <w:noProof/>
            <w:webHidden/>
          </w:rPr>
          <w:delText>12</w:delText>
        </w:r>
        <w:r w:rsidDel="00F16E77">
          <w:rPr>
            <w:noProof/>
            <w:webHidden/>
          </w:rPr>
          <w:fldChar w:fldCharType="end"/>
        </w:r>
        <w:r w:rsidRPr="005B09B3" w:rsidDel="00F16E77">
          <w:rPr>
            <w:rStyle w:val="Hyperlink"/>
            <w:noProof/>
          </w:rPr>
          <w:fldChar w:fldCharType="end"/>
        </w:r>
      </w:del>
    </w:p>
    <w:p w14:paraId="1EC07834" w14:textId="5D6E47EE" w:rsidR="0050351B" w:rsidDel="00F16E77" w:rsidRDefault="0050351B">
      <w:pPr>
        <w:pStyle w:val="Verzeichnis2"/>
        <w:rPr>
          <w:del w:id="469" w:author="Weinert, Matthias (M.)" w:date="2022-02-16T15:44:00Z"/>
          <w:rFonts w:asciiTheme="minorHAnsi" w:eastAsiaTheme="minorEastAsia" w:hAnsiTheme="minorHAnsi" w:cstheme="minorBidi"/>
          <w:b w:val="0"/>
          <w:noProof/>
          <w:lang w:val="de-DE" w:eastAsia="de-DE"/>
        </w:rPr>
      </w:pPr>
      <w:del w:id="47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"_Toc95914769"</w:delInstrText>
        </w:r>
        <w:r w:rsidRPr="005B09B3" w:rsidDel="00F16E77">
          <w:rPr>
            <w:rStyle w:val="Hyperlink"/>
            <w:noProof/>
          </w:rPr>
          <w:delInstrText xml:space="preserve"> </w:delInstrText>
        </w:r>
        <w:r w:rsidRPr="005B09B3" w:rsidDel="00F16E77">
          <w:rPr>
            <w:rStyle w:val="Hyperlink"/>
            <w:noProof/>
          </w:rPr>
          <w:fldChar w:fldCharType="separate"/>
        </w:r>
      </w:del>
      <w:ins w:id="471" w:author="Weinert, Matthias (M.)" w:date="2022-02-21T14:07:00Z">
        <w:r w:rsidR="00261D7A">
          <w:rPr>
            <w:rStyle w:val="Hyperlink"/>
            <w:bCs/>
            <w:noProof/>
            <w:lang w:val="de-DE"/>
          </w:rPr>
          <w:t>Fehler! Linkreferenz ungültig.</w:t>
        </w:r>
      </w:ins>
      <w:del w:id="472" w:author="Weinert, Matthias (M.)" w:date="2022-02-16T15:44:00Z">
        <w:r w:rsidRPr="005B09B3" w:rsidDel="00F16E77">
          <w:rPr>
            <w:rStyle w:val="Hyperlink"/>
            <w:noProof/>
          </w:rPr>
          <w:delText>7.3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Connection Data </w:delText>
        </w:r>
        <w:r w:rsidRPr="005B09B3" w:rsidDel="00F16E77">
          <w:rPr>
            <w:rStyle w:val="Hyperlink"/>
            <w:rFonts w:ascii="Courier New" w:hAnsi="Courier New" w:cs="Courier New"/>
            <w:noProof/>
          </w:rPr>
          <w:delText>&lt;connection_group/&gt;</w:delText>
        </w:r>
        <w:r w:rsidDel="00F16E77">
          <w:rPr>
            <w:noProof/>
            <w:webHidden/>
          </w:rPr>
          <w:tab/>
        </w:r>
        <w:r w:rsidDel="00F16E77">
          <w:rPr>
            <w:noProof/>
            <w:webHidden/>
          </w:rPr>
          <w:fldChar w:fldCharType="begin"/>
        </w:r>
        <w:r w:rsidDel="00F16E77">
          <w:rPr>
            <w:noProof/>
            <w:webHidden/>
          </w:rPr>
          <w:delInstrText xml:space="preserve"> PAGEREF _Toc95914769 \h </w:delInstrText>
        </w:r>
        <w:r w:rsidDel="00F16E77">
          <w:rPr>
            <w:noProof/>
            <w:webHidden/>
          </w:rPr>
        </w:r>
        <w:r w:rsidDel="00F16E77">
          <w:rPr>
            <w:noProof/>
            <w:webHidden/>
          </w:rPr>
          <w:fldChar w:fldCharType="separate"/>
        </w:r>
        <w:r w:rsidR="00F16E77" w:rsidDel="00F16E77">
          <w:rPr>
            <w:noProof/>
            <w:webHidden/>
          </w:rPr>
          <w:delText>15</w:delText>
        </w:r>
        <w:r w:rsidDel="00F16E77">
          <w:rPr>
            <w:noProof/>
            <w:webHidden/>
          </w:rPr>
          <w:fldChar w:fldCharType="end"/>
        </w:r>
        <w:r w:rsidRPr="005B09B3" w:rsidDel="00F16E77">
          <w:rPr>
            <w:rStyle w:val="Hyperlink"/>
            <w:noProof/>
          </w:rPr>
          <w:fldChar w:fldCharType="end"/>
        </w:r>
      </w:del>
    </w:p>
    <w:p w14:paraId="58D035C3" w14:textId="70117A78" w:rsidR="0050351B" w:rsidDel="00F16E77" w:rsidRDefault="0050351B">
      <w:pPr>
        <w:pStyle w:val="Verzeichnis3"/>
        <w:rPr>
          <w:del w:id="473" w:author="Weinert, Matthias (M.)" w:date="2022-02-16T15:44:00Z"/>
          <w:rFonts w:asciiTheme="minorHAnsi" w:eastAsiaTheme="minorEastAsia" w:hAnsiTheme="minorHAnsi" w:cstheme="minorBidi"/>
          <w:b w:val="0"/>
          <w:noProof/>
          <w:lang w:val="de-DE" w:eastAsia="de-DE"/>
        </w:rPr>
      </w:pPr>
      <w:del w:id="47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"_Toc95914770"</w:delInstrText>
        </w:r>
        <w:r w:rsidRPr="005B09B3" w:rsidDel="00F16E77">
          <w:rPr>
            <w:rStyle w:val="Hyperlink"/>
            <w:noProof/>
          </w:rPr>
          <w:delInstrText xml:space="preserve"> </w:delInstrText>
        </w:r>
        <w:r w:rsidRPr="005B09B3" w:rsidDel="00F16E77">
          <w:rPr>
            <w:rStyle w:val="Hyperlink"/>
            <w:noProof/>
          </w:rPr>
          <w:fldChar w:fldCharType="separate"/>
        </w:r>
      </w:del>
      <w:ins w:id="475" w:author="Weinert, Matthias (M.)" w:date="2022-02-21T14:07:00Z">
        <w:r w:rsidR="00261D7A">
          <w:rPr>
            <w:rStyle w:val="Hyperlink"/>
            <w:bCs/>
            <w:noProof/>
            <w:lang w:val="de-DE"/>
          </w:rPr>
          <w:t>Fehler! Linkreferenz ungültig.</w:t>
        </w:r>
      </w:ins>
      <w:del w:id="476" w:author="Weinert, Matthias (M.)" w:date="2022-02-16T15:44:00Z">
        <w:r w:rsidRPr="005B09B3" w:rsidDel="00F16E77">
          <w:rPr>
            <w:rStyle w:val="Hyperlink"/>
            <w:noProof/>
          </w:rPr>
          <w:delText>7.3.1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Connected Objects</w:delText>
        </w:r>
        <w:r w:rsidDel="00F16E77">
          <w:rPr>
            <w:noProof/>
            <w:webHidden/>
          </w:rPr>
          <w:tab/>
        </w:r>
        <w:r w:rsidDel="00F16E77">
          <w:rPr>
            <w:noProof/>
            <w:webHidden/>
          </w:rPr>
          <w:fldChar w:fldCharType="begin"/>
        </w:r>
        <w:r w:rsidDel="00F16E77">
          <w:rPr>
            <w:noProof/>
            <w:webHidden/>
          </w:rPr>
          <w:delInstrText xml:space="preserve"> PAGEREF _Toc95914770 \h </w:delInstrText>
        </w:r>
        <w:r w:rsidDel="00F16E77">
          <w:rPr>
            <w:noProof/>
            <w:webHidden/>
          </w:rPr>
        </w:r>
        <w:r w:rsidDel="00F16E77">
          <w:rPr>
            <w:noProof/>
            <w:webHidden/>
          </w:rPr>
          <w:fldChar w:fldCharType="separate"/>
        </w:r>
        <w:r w:rsidR="00F16E77" w:rsidDel="00F16E77">
          <w:rPr>
            <w:noProof/>
            <w:webHidden/>
          </w:rPr>
          <w:delText>15</w:delText>
        </w:r>
        <w:r w:rsidDel="00F16E77">
          <w:rPr>
            <w:noProof/>
            <w:webHidden/>
          </w:rPr>
          <w:fldChar w:fldCharType="end"/>
        </w:r>
        <w:r w:rsidRPr="005B09B3" w:rsidDel="00F16E77">
          <w:rPr>
            <w:rStyle w:val="Hyperlink"/>
            <w:noProof/>
          </w:rPr>
          <w:fldChar w:fldCharType="end"/>
        </w:r>
      </w:del>
    </w:p>
    <w:p w14:paraId="46AB4FA2" w14:textId="75128F8D" w:rsidR="0050351B" w:rsidDel="00F16E77" w:rsidRDefault="0050351B">
      <w:pPr>
        <w:pStyle w:val="Verzeichnis3"/>
        <w:rPr>
          <w:del w:id="477" w:author="Weinert, Matthias (M.)" w:date="2022-02-16T15:44:00Z"/>
          <w:rFonts w:asciiTheme="minorHAnsi" w:eastAsiaTheme="minorEastAsia" w:hAnsiTheme="minorHAnsi" w:cstheme="minorBidi"/>
          <w:b w:val="0"/>
          <w:noProof/>
          <w:lang w:val="de-DE" w:eastAsia="de-DE"/>
        </w:rPr>
      </w:pPr>
      <w:del w:id="47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"_Toc95914771"</w:delInstrText>
        </w:r>
        <w:r w:rsidRPr="005B09B3" w:rsidDel="00F16E77">
          <w:rPr>
            <w:rStyle w:val="Hyperlink"/>
            <w:noProof/>
          </w:rPr>
          <w:delInstrText xml:space="preserve"> </w:delInstrText>
        </w:r>
        <w:r w:rsidRPr="005B09B3" w:rsidDel="00F16E77">
          <w:rPr>
            <w:rStyle w:val="Hyperlink"/>
            <w:noProof/>
          </w:rPr>
          <w:fldChar w:fldCharType="separate"/>
        </w:r>
      </w:del>
      <w:ins w:id="479" w:author="Weinert, Matthias (M.)" w:date="2022-02-21T14:07:00Z">
        <w:r w:rsidR="00261D7A">
          <w:rPr>
            <w:rStyle w:val="Hyperlink"/>
            <w:bCs/>
            <w:noProof/>
            <w:lang w:val="de-DE"/>
          </w:rPr>
          <w:t>Fehler! Linkreferenz ungültig.</w:t>
        </w:r>
      </w:ins>
      <w:del w:id="480" w:author="Weinert, Matthias (M.)" w:date="2022-02-16T15:44:00Z">
        <w:r w:rsidRPr="005B09B3" w:rsidDel="00F16E77">
          <w:rPr>
            <w:rStyle w:val="Hyperlink"/>
            <w:noProof/>
          </w:rPr>
          <w:delText>7.3.2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Contacts and Friction</w:delText>
        </w:r>
        <w:r w:rsidDel="00F16E77">
          <w:rPr>
            <w:noProof/>
            <w:webHidden/>
          </w:rPr>
          <w:tab/>
        </w:r>
        <w:r w:rsidDel="00F16E77">
          <w:rPr>
            <w:noProof/>
            <w:webHidden/>
          </w:rPr>
          <w:fldChar w:fldCharType="begin"/>
        </w:r>
        <w:r w:rsidDel="00F16E77">
          <w:rPr>
            <w:noProof/>
            <w:webHidden/>
          </w:rPr>
          <w:delInstrText xml:space="preserve"> PAGEREF _Toc95914771 \h </w:delInstrText>
        </w:r>
        <w:r w:rsidDel="00F16E77">
          <w:rPr>
            <w:noProof/>
            <w:webHidden/>
          </w:rPr>
        </w:r>
        <w:r w:rsidDel="00F16E77">
          <w:rPr>
            <w:noProof/>
            <w:webHidden/>
          </w:rPr>
          <w:fldChar w:fldCharType="separate"/>
        </w:r>
        <w:r w:rsidR="00F16E77" w:rsidDel="00F16E77">
          <w:rPr>
            <w:noProof/>
            <w:webHidden/>
          </w:rPr>
          <w:delText>21</w:delText>
        </w:r>
        <w:r w:rsidDel="00F16E77">
          <w:rPr>
            <w:noProof/>
            <w:webHidden/>
          </w:rPr>
          <w:fldChar w:fldCharType="end"/>
        </w:r>
        <w:r w:rsidRPr="005B09B3" w:rsidDel="00F16E77">
          <w:rPr>
            <w:rStyle w:val="Hyperlink"/>
            <w:noProof/>
          </w:rPr>
          <w:fldChar w:fldCharType="end"/>
        </w:r>
      </w:del>
    </w:p>
    <w:p w14:paraId="351AD2DE" w14:textId="5369BB24" w:rsidR="0050351B" w:rsidDel="00F16E77" w:rsidRDefault="0050351B">
      <w:pPr>
        <w:pStyle w:val="Verzeichnis3"/>
        <w:rPr>
          <w:del w:id="481" w:author="Weinert, Matthias (M.)" w:date="2022-02-16T15:44:00Z"/>
          <w:rFonts w:asciiTheme="minorHAnsi" w:eastAsiaTheme="minorEastAsia" w:hAnsiTheme="minorHAnsi" w:cstheme="minorBidi"/>
          <w:b w:val="0"/>
          <w:noProof/>
          <w:lang w:val="de-DE" w:eastAsia="de-DE"/>
        </w:rPr>
      </w:pPr>
      <w:del w:id="48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"_Toc95914772"</w:delInstrText>
        </w:r>
        <w:r w:rsidRPr="005B09B3" w:rsidDel="00F16E77">
          <w:rPr>
            <w:rStyle w:val="Hyperlink"/>
            <w:noProof/>
          </w:rPr>
          <w:delInstrText xml:space="preserve"> </w:delInstrText>
        </w:r>
        <w:r w:rsidRPr="005B09B3" w:rsidDel="00F16E77">
          <w:rPr>
            <w:rStyle w:val="Hyperlink"/>
            <w:noProof/>
          </w:rPr>
          <w:fldChar w:fldCharType="separate"/>
        </w:r>
      </w:del>
      <w:ins w:id="483" w:author="Weinert, Matthias (M.)" w:date="2022-02-21T14:07:00Z">
        <w:r w:rsidR="00261D7A">
          <w:rPr>
            <w:rStyle w:val="Hyperlink"/>
            <w:bCs/>
            <w:noProof/>
            <w:lang w:val="de-DE"/>
          </w:rPr>
          <w:t>Fehler! Linkreferenz ungültig.</w:t>
        </w:r>
      </w:ins>
      <w:del w:id="484" w:author="Weinert, Matthias (M.)" w:date="2022-02-16T15:44:00Z">
        <w:r w:rsidRPr="005B09B3" w:rsidDel="00F16E77">
          <w:rPr>
            <w:rStyle w:val="Hyperlink"/>
            <w:noProof/>
          </w:rPr>
          <w:delText>7.3.3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Joints</w:delText>
        </w:r>
        <w:r w:rsidDel="00F16E77">
          <w:rPr>
            <w:noProof/>
            <w:webHidden/>
          </w:rPr>
          <w:tab/>
        </w:r>
        <w:r w:rsidDel="00F16E77">
          <w:rPr>
            <w:noProof/>
            <w:webHidden/>
          </w:rPr>
          <w:fldChar w:fldCharType="begin"/>
        </w:r>
        <w:r w:rsidDel="00F16E77">
          <w:rPr>
            <w:noProof/>
            <w:webHidden/>
          </w:rPr>
          <w:delInstrText xml:space="preserve"> PAGEREF _Toc95914772 \h </w:delInstrText>
        </w:r>
        <w:r w:rsidDel="00F16E77">
          <w:rPr>
            <w:noProof/>
            <w:webHidden/>
          </w:rPr>
        </w:r>
        <w:r w:rsidDel="00F16E77">
          <w:rPr>
            <w:noProof/>
            <w:webHidden/>
          </w:rPr>
          <w:fldChar w:fldCharType="separate"/>
        </w:r>
        <w:r w:rsidR="00F16E77" w:rsidDel="00F16E77">
          <w:rPr>
            <w:noProof/>
            <w:webHidden/>
          </w:rPr>
          <w:delText>23</w:delText>
        </w:r>
        <w:r w:rsidDel="00F16E77">
          <w:rPr>
            <w:noProof/>
            <w:webHidden/>
          </w:rPr>
          <w:fldChar w:fldCharType="end"/>
        </w:r>
        <w:r w:rsidRPr="005B09B3" w:rsidDel="00F16E77">
          <w:rPr>
            <w:rStyle w:val="Hyperlink"/>
            <w:noProof/>
          </w:rPr>
          <w:fldChar w:fldCharType="end"/>
        </w:r>
      </w:del>
    </w:p>
    <w:p w14:paraId="61186065" w14:textId="380902B1" w:rsidR="0050351B" w:rsidDel="00F16E77" w:rsidRDefault="0050351B">
      <w:pPr>
        <w:pStyle w:val="Verzeichnis2"/>
        <w:rPr>
          <w:del w:id="485" w:author="Weinert, Matthias (M.)" w:date="2022-02-16T15:44:00Z"/>
          <w:rFonts w:asciiTheme="minorHAnsi" w:eastAsiaTheme="minorEastAsia" w:hAnsiTheme="minorHAnsi" w:cstheme="minorBidi"/>
          <w:b w:val="0"/>
          <w:noProof/>
          <w:lang w:val="de-DE" w:eastAsia="de-DE"/>
        </w:rPr>
      </w:pPr>
      <w:del w:id="48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"_Toc95914773"</w:delInstrText>
        </w:r>
        <w:r w:rsidRPr="005B09B3" w:rsidDel="00F16E77">
          <w:rPr>
            <w:rStyle w:val="Hyperlink"/>
            <w:noProof/>
          </w:rPr>
          <w:delInstrText xml:space="preserve"> </w:delInstrText>
        </w:r>
        <w:r w:rsidRPr="005B09B3" w:rsidDel="00F16E77">
          <w:rPr>
            <w:rStyle w:val="Hyperlink"/>
            <w:noProof/>
          </w:rPr>
          <w:fldChar w:fldCharType="separate"/>
        </w:r>
      </w:del>
      <w:ins w:id="487" w:author="Weinert, Matthias (M.)" w:date="2022-02-21T14:07:00Z">
        <w:r w:rsidR="00261D7A">
          <w:rPr>
            <w:rStyle w:val="Hyperlink"/>
            <w:bCs/>
            <w:noProof/>
            <w:lang w:val="de-DE"/>
          </w:rPr>
          <w:t>Fehler! Linkreferenz ungültig.</w:t>
        </w:r>
      </w:ins>
      <w:del w:id="488" w:author="Weinert, Matthias (M.)" w:date="2022-02-16T15:44:00Z">
        <w:r w:rsidRPr="005B09B3" w:rsidDel="00F16E77">
          <w:rPr>
            <w:rStyle w:val="Hyperlink"/>
            <w:noProof/>
          </w:rPr>
          <w:delText>7.4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 Minimalistic Example of a χMCF file</w:delText>
        </w:r>
        <w:r w:rsidDel="00F16E77">
          <w:rPr>
            <w:noProof/>
            <w:webHidden/>
          </w:rPr>
          <w:tab/>
        </w:r>
        <w:r w:rsidDel="00F16E77">
          <w:rPr>
            <w:noProof/>
            <w:webHidden/>
          </w:rPr>
          <w:fldChar w:fldCharType="begin"/>
        </w:r>
        <w:r w:rsidDel="00F16E77">
          <w:rPr>
            <w:noProof/>
            <w:webHidden/>
          </w:rPr>
          <w:delInstrText xml:space="preserve"> PAGEREF _Toc95914773 \h </w:delInstrText>
        </w:r>
        <w:r w:rsidDel="00F16E77">
          <w:rPr>
            <w:noProof/>
            <w:webHidden/>
          </w:rPr>
        </w:r>
        <w:r w:rsidDel="00F16E77">
          <w:rPr>
            <w:noProof/>
            <w:webHidden/>
          </w:rPr>
          <w:fldChar w:fldCharType="separate"/>
        </w:r>
        <w:r w:rsidR="00F16E77" w:rsidDel="00F16E77">
          <w:rPr>
            <w:noProof/>
            <w:webHidden/>
          </w:rPr>
          <w:delText>23</w:delText>
        </w:r>
        <w:r w:rsidDel="00F16E77">
          <w:rPr>
            <w:noProof/>
            <w:webHidden/>
          </w:rPr>
          <w:fldChar w:fldCharType="end"/>
        </w:r>
        <w:r w:rsidRPr="005B09B3" w:rsidDel="00F16E77">
          <w:rPr>
            <w:rStyle w:val="Hyperlink"/>
            <w:noProof/>
          </w:rPr>
          <w:fldChar w:fldCharType="end"/>
        </w:r>
      </w:del>
    </w:p>
    <w:p w14:paraId="7F36E30C" w14:textId="7172282C" w:rsidR="0050351B" w:rsidDel="00F16E77" w:rsidRDefault="0050351B">
      <w:pPr>
        <w:pStyle w:val="Verzeichnis2"/>
        <w:rPr>
          <w:del w:id="489" w:author="Weinert, Matthias (M.)" w:date="2022-02-16T15:44:00Z"/>
          <w:rFonts w:asciiTheme="minorHAnsi" w:eastAsiaTheme="minorEastAsia" w:hAnsiTheme="minorHAnsi" w:cstheme="minorBidi"/>
          <w:b w:val="0"/>
          <w:noProof/>
          <w:lang w:val="de-DE" w:eastAsia="de-DE"/>
        </w:rPr>
      </w:pPr>
      <w:del w:id="49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"_Toc95914774"</w:delInstrText>
        </w:r>
        <w:r w:rsidRPr="005B09B3" w:rsidDel="00F16E77">
          <w:rPr>
            <w:rStyle w:val="Hyperlink"/>
            <w:noProof/>
          </w:rPr>
          <w:delInstrText xml:space="preserve"> </w:delInstrText>
        </w:r>
        <w:r w:rsidRPr="005B09B3" w:rsidDel="00F16E77">
          <w:rPr>
            <w:rStyle w:val="Hyperlink"/>
            <w:noProof/>
          </w:rPr>
          <w:fldChar w:fldCharType="separate"/>
        </w:r>
      </w:del>
      <w:ins w:id="491" w:author="Weinert, Matthias (M.)" w:date="2022-02-21T14:07:00Z">
        <w:r w:rsidR="00261D7A">
          <w:rPr>
            <w:rStyle w:val="Hyperlink"/>
            <w:bCs/>
            <w:noProof/>
            <w:lang w:val="de-DE"/>
          </w:rPr>
          <w:t>Fehler! Linkreferenz ungültig.</w:t>
        </w:r>
      </w:ins>
      <w:del w:id="492" w:author="Weinert, Matthias (M.)" w:date="2022-02-16T15:44:00Z">
        <w:r w:rsidRPr="005B09B3" w:rsidDel="00F16E77">
          <w:rPr>
            <w:rStyle w:val="Hyperlink"/>
            <w:noProof/>
          </w:rPr>
          <w:delText>7.5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XML Schema Definition</w:delText>
        </w:r>
        <w:r w:rsidDel="00F16E77">
          <w:rPr>
            <w:noProof/>
            <w:webHidden/>
          </w:rPr>
          <w:tab/>
        </w:r>
        <w:r w:rsidDel="00F16E77">
          <w:rPr>
            <w:noProof/>
            <w:webHidden/>
          </w:rPr>
          <w:fldChar w:fldCharType="begin"/>
        </w:r>
        <w:r w:rsidDel="00F16E77">
          <w:rPr>
            <w:noProof/>
            <w:webHidden/>
          </w:rPr>
          <w:delInstrText xml:space="preserve"> PAGEREF _Toc95914774 \h </w:delInstrText>
        </w:r>
        <w:r w:rsidDel="00F16E77">
          <w:rPr>
            <w:noProof/>
            <w:webHidden/>
          </w:rPr>
        </w:r>
        <w:r w:rsidDel="00F16E77">
          <w:rPr>
            <w:noProof/>
            <w:webHidden/>
          </w:rPr>
          <w:fldChar w:fldCharType="separate"/>
        </w:r>
        <w:r w:rsidR="00F16E77" w:rsidDel="00F16E77">
          <w:rPr>
            <w:noProof/>
            <w:webHidden/>
          </w:rPr>
          <w:delText>24</w:delText>
        </w:r>
        <w:r w:rsidDel="00F16E77">
          <w:rPr>
            <w:noProof/>
            <w:webHidden/>
          </w:rPr>
          <w:fldChar w:fldCharType="end"/>
        </w:r>
        <w:r w:rsidRPr="005B09B3" w:rsidDel="00F16E77">
          <w:rPr>
            <w:rStyle w:val="Hyperlink"/>
            <w:noProof/>
          </w:rPr>
          <w:fldChar w:fldCharType="end"/>
        </w:r>
      </w:del>
    </w:p>
    <w:p w14:paraId="77B133D3" w14:textId="0C72BD2F" w:rsidR="0050351B" w:rsidDel="00F16E77" w:rsidRDefault="0050351B">
      <w:pPr>
        <w:pStyle w:val="Verzeichnis1"/>
        <w:rPr>
          <w:del w:id="493" w:author="Weinert, Matthias (M.)" w:date="2022-02-16T15:44:00Z"/>
          <w:rFonts w:asciiTheme="minorHAnsi" w:eastAsiaTheme="minorEastAsia" w:hAnsiTheme="minorHAnsi" w:cstheme="minorBidi"/>
          <w:b w:val="0"/>
          <w:noProof/>
          <w:lang w:val="de-DE" w:eastAsia="de-DE"/>
        </w:rPr>
      </w:pPr>
      <w:del w:id="49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"_Toc95914775"</w:delInstrText>
        </w:r>
        <w:r w:rsidRPr="005B09B3" w:rsidDel="00F16E77">
          <w:rPr>
            <w:rStyle w:val="Hyperlink"/>
            <w:noProof/>
          </w:rPr>
          <w:delInstrText xml:space="preserve"> </w:delInstrText>
        </w:r>
        <w:r w:rsidRPr="005B09B3" w:rsidDel="00F16E77">
          <w:rPr>
            <w:rStyle w:val="Hyperlink"/>
            <w:noProof/>
          </w:rPr>
          <w:fldChar w:fldCharType="separate"/>
        </w:r>
      </w:del>
      <w:ins w:id="495" w:author="Weinert, Matthias (M.)" w:date="2022-02-21T14:07:00Z">
        <w:r w:rsidR="00261D7A">
          <w:rPr>
            <w:rStyle w:val="Hyperlink"/>
            <w:bCs/>
            <w:noProof/>
            <w:lang w:val="de-DE"/>
          </w:rPr>
          <w:t>Fehler! Linkreferenz ungültig.</w:t>
        </w:r>
      </w:ins>
      <w:del w:id="496" w:author="Weinert, Matthias (M.)" w:date="2022-02-16T15:44:00Z">
        <w:r w:rsidRPr="005B09B3" w:rsidDel="00F16E77">
          <w:rPr>
            <w:rStyle w:val="Hyperlink"/>
            <w:noProof/>
          </w:rPr>
          <w:delText>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Data Common to any Connection</w:delText>
        </w:r>
        <w:r w:rsidDel="00F16E77">
          <w:rPr>
            <w:noProof/>
            <w:webHidden/>
          </w:rPr>
          <w:tab/>
        </w:r>
        <w:r w:rsidDel="00F16E77">
          <w:rPr>
            <w:noProof/>
            <w:webHidden/>
          </w:rPr>
          <w:fldChar w:fldCharType="begin"/>
        </w:r>
        <w:r w:rsidDel="00F16E77">
          <w:rPr>
            <w:noProof/>
            <w:webHidden/>
          </w:rPr>
          <w:delInstrText xml:space="preserve"> PAGEREF _Toc95914775 \h </w:delInstrText>
        </w:r>
        <w:r w:rsidDel="00F16E77">
          <w:rPr>
            <w:noProof/>
            <w:webHidden/>
          </w:rPr>
        </w:r>
        <w:r w:rsidDel="00F16E77">
          <w:rPr>
            <w:noProof/>
            <w:webHidden/>
          </w:rPr>
          <w:fldChar w:fldCharType="separate"/>
        </w:r>
        <w:r w:rsidR="00F16E77" w:rsidDel="00F16E77">
          <w:rPr>
            <w:noProof/>
            <w:webHidden/>
          </w:rPr>
          <w:delText>24</w:delText>
        </w:r>
        <w:r w:rsidDel="00F16E77">
          <w:rPr>
            <w:noProof/>
            <w:webHidden/>
          </w:rPr>
          <w:fldChar w:fldCharType="end"/>
        </w:r>
        <w:r w:rsidRPr="005B09B3" w:rsidDel="00F16E77">
          <w:rPr>
            <w:rStyle w:val="Hyperlink"/>
            <w:noProof/>
          </w:rPr>
          <w:fldChar w:fldCharType="end"/>
        </w:r>
      </w:del>
    </w:p>
    <w:p w14:paraId="641E1837" w14:textId="5FDEE9D9" w:rsidR="0050351B" w:rsidDel="00F16E77" w:rsidRDefault="0050351B">
      <w:pPr>
        <w:pStyle w:val="Verzeichnis2"/>
        <w:rPr>
          <w:del w:id="497" w:author="Weinert, Matthias (M.)" w:date="2022-02-16T15:44:00Z"/>
          <w:rFonts w:asciiTheme="minorHAnsi" w:eastAsiaTheme="minorEastAsia" w:hAnsiTheme="minorHAnsi" w:cstheme="minorBidi"/>
          <w:b w:val="0"/>
          <w:noProof/>
          <w:lang w:val="de-DE" w:eastAsia="de-DE"/>
        </w:rPr>
      </w:pPr>
      <w:del w:id="49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"_Toc95914776"</w:delInstrText>
        </w:r>
        <w:r w:rsidRPr="005B09B3" w:rsidDel="00F16E77">
          <w:rPr>
            <w:rStyle w:val="Hyperlink"/>
            <w:noProof/>
          </w:rPr>
          <w:delInstrText xml:space="preserve"> </w:delInstrText>
        </w:r>
        <w:r w:rsidRPr="005B09B3" w:rsidDel="00F16E77">
          <w:rPr>
            <w:rStyle w:val="Hyperlink"/>
            <w:noProof/>
          </w:rPr>
          <w:fldChar w:fldCharType="separate"/>
        </w:r>
      </w:del>
      <w:ins w:id="499" w:author="Weinert, Matthias (M.)" w:date="2022-02-21T14:07:00Z">
        <w:r w:rsidR="00261D7A">
          <w:rPr>
            <w:rStyle w:val="Hyperlink"/>
            <w:bCs/>
            <w:noProof/>
            <w:lang w:val="de-DE"/>
          </w:rPr>
          <w:t>Fehler! Linkreferenz ungültig.</w:t>
        </w:r>
      </w:ins>
      <w:del w:id="500" w:author="Weinert, Matthias (M.)" w:date="2022-02-16T15:44:00Z">
        <w:r w:rsidRPr="005B09B3" w:rsidDel="00F16E77">
          <w:rPr>
            <w:rStyle w:val="Hyperlink"/>
            <w:noProof/>
          </w:rPr>
          <w:delText>8.1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Indices and their properties</w:delText>
        </w:r>
        <w:r w:rsidDel="00F16E77">
          <w:rPr>
            <w:noProof/>
            <w:webHidden/>
          </w:rPr>
          <w:tab/>
        </w:r>
        <w:r w:rsidDel="00F16E77">
          <w:rPr>
            <w:noProof/>
            <w:webHidden/>
          </w:rPr>
          <w:fldChar w:fldCharType="begin"/>
        </w:r>
        <w:r w:rsidDel="00F16E77">
          <w:rPr>
            <w:noProof/>
            <w:webHidden/>
          </w:rPr>
          <w:delInstrText xml:space="preserve"> PAGEREF _Toc95914776 \h </w:delInstrText>
        </w:r>
        <w:r w:rsidDel="00F16E77">
          <w:rPr>
            <w:noProof/>
            <w:webHidden/>
          </w:rPr>
        </w:r>
        <w:r w:rsidDel="00F16E77">
          <w:rPr>
            <w:noProof/>
            <w:webHidden/>
          </w:rPr>
          <w:fldChar w:fldCharType="separate"/>
        </w:r>
        <w:r w:rsidR="00F16E77" w:rsidDel="00F16E77">
          <w:rPr>
            <w:noProof/>
            <w:webHidden/>
          </w:rPr>
          <w:delText>24</w:delText>
        </w:r>
        <w:r w:rsidDel="00F16E77">
          <w:rPr>
            <w:noProof/>
            <w:webHidden/>
          </w:rPr>
          <w:fldChar w:fldCharType="end"/>
        </w:r>
        <w:r w:rsidRPr="005B09B3" w:rsidDel="00F16E77">
          <w:rPr>
            <w:rStyle w:val="Hyperlink"/>
            <w:noProof/>
          </w:rPr>
          <w:fldChar w:fldCharType="end"/>
        </w:r>
      </w:del>
    </w:p>
    <w:p w14:paraId="7193EBD7" w14:textId="6790F8C8" w:rsidR="0050351B" w:rsidDel="00F16E77" w:rsidRDefault="0050351B">
      <w:pPr>
        <w:pStyle w:val="Verzeichnis2"/>
        <w:rPr>
          <w:del w:id="501" w:author="Weinert, Matthias (M.)" w:date="2022-02-16T15:44:00Z"/>
          <w:rFonts w:asciiTheme="minorHAnsi" w:eastAsiaTheme="minorEastAsia" w:hAnsiTheme="minorHAnsi" w:cstheme="minorBidi"/>
          <w:b w:val="0"/>
          <w:noProof/>
          <w:lang w:val="de-DE" w:eastAsia="de-DE"/>
        </w:rPr>
      </w:pPr>
      <w:del w:id="50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"_Toc95914777"</w:delInstrText>
        </w:r>
        <w:r w:rsidRPr="005B09B3" w:rsidDel="00F16E77">
          <w:rPr>
            <w:rStyle w:val="Hyperlink"/>
            <w:noProof/>
          </w:rPr>
          <w:delInstrText xml:space="preserve"> </w:delInstrText>
        </w:r>
        <w:r w:rsidRPr="005B09B3" w:rsidDel="00F16E77">
          <w:rPr>
            <w:rStyle w:val="Hyperlink"/>
            <w:noProof/>
          </w:rPr>
          <w:fldChar w:fldCharType="separate"/>
        </w:r>
      </w:del>
      <w:ins w:id="503" w:author="Weinert, Matthias (M.)" w:date="2022-02-21T14:07:00Z">
        <w:r w:rsidR="00261D7A">
          <w:rPr>
            <w:rStyle w:val="Hyperlink"/>
            <w:bCs/>
            <w:noProof/>
            <w:lang w:val="de-DE"/>
          </w:rPr>
          <w:t>Fehler! Linkreferenz ungültig.</w:t>
        </w:r>
      </w:ins>
      <w:del w:id="504" w:author="Weinert, Matthias (M.)" w:date="2022-02-16T15:44:00Z">
        <w:r w:rsidRPr="005B09B3" w:rsidDel="00F16E77">
          <w:rPr>
            <w:rStyle w:val="Hyperlink"/>
            <w:noProof/>
          </w:rPr>
          <w:delText>8.2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Connection Referencing</w:delText>
        </w:r>
        <w:r w:rsidDel="00F16E77">
          <w:rPr>
            <w:noProof/>
            <w:webHidden/>
          </w:rPr>
          <w:tab/>
        </w:r>
        <w:r w:rsidDel="00F16E77">
          <w:rPr>
            <w:noProof/>
            <w:webHidden/>
          </w:rPr>
          <w:fldChar w:fldCharType="begin"/>
        </w:r>
        <w:r w:rsidDel="00F16E77">
          <w:rPr>
            <w:noProof/>
            <w:webHidden/>
          </w:rPr>
          <w:delInstrText xml:space="preserve"> PAGEREF _Toc95914777 \h </w:delInstrText>
        </w:r>
        <w:r w:rsidDel="00F16E77">
          <w:rPr>
            <w:noProof/>
            <w:webHidden/>
          </w:rPr>
        </w:r>
        <w:r w:rsidDel="00F16E77">
          <w:rPr>
            <w:noProof/>
            <w:webHidden/>
          </w:rPr>
          <w:fldChar w:fldCharType="separate"/>
        </w:r>
        <w:r w:rsidR="00F16E77" w:rsidDel="00F16E77">
          <w:rPr>
            <w:noProof/>
            <w:webHidden/>
          </w:rPr>
          <w:delText>24</w:delText>
        </w:r>
        <w:r w:rsidDel="00F16E77">
          <w:rPr>
            <w:noProof/>
            <w:webHidden/>
          </w:rPr>
          <w:fldChar w:fldCharType="end"/>
        </w:r>
        <w:r w:rsidRPr="005B09B3" w:rsidDel="00F16E77">
          <w:rPr>
            <w:rStyle w:val="Hyperlink"/>
            <w:noProof/>
          </w:rPr>
          <w:fldChar w:fldCharType="end"/>
        </w:r>
      </w:del>
    </w:p>
    <w:p w14:paraId="52CB8C98" w14:textId="3717E10A" w:rsidR="0050351B" w:rsidDel="00F16E77" w:rsidRDefault="0050351B">
      <w:pPr>
        <w:pStyle w:val="Verzeichnis3"/>
        <w:rPr>
          <w:del w:id="505" w:author="Weinert, Matthias (M.)" w:date="2022-02-16T15:44:00Z"/>
          <w:rFonts w:asciiTheme="minorHAnsi" w:eastAsiaTheme="minorEastAsia" w:hAnsiTheme="minorHAnsi" w:cstheme="minorBidi"/>
          <w:b w:val="0"/>
          <w:noProof/>
          <w:lang w:val="de-DE" w:eastAsia="de-DE"/>
        </w:rPr>
      </w:pPr>
      <w:del w:id="50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"_Toc95914778"</w:delInstrText>
        </w:r>
        <w:r w:rsidRPr="005B09B3" w:rsidDel="00F16E77">
          <w:rPr>
            <w:rStyle w:val="Hyperlink"/>
            <w:noProof/>
          </w:rPr>
          <w:delInstrText xml:space="preserve"> </w:delInstrText>
        </w:r>
        <w:r w:rsidRPr="005B09B3" w:rsidDel="00F16E77">
          <w:rPr>
            <w:rStyle w:val="Hyperlink"/>
            <w:noProof/>
          </w:rPr>
          <w:fldChar w:fldCharType="separate"/>
        </w:r>
      </w:del>
      <w:ins w:id="507" w:author="Weinert, Matthias (M.)" w:date="2022-02-21T14:07:00Z">
        <w:r w:rsidR="00261D7A">
          <w:rPr>
            <w:rStyle w:val="Hyperlink"/>
            <w:bCs/>
            <w:noProof/>
            <w:lang w:val="de-DE"/>
          </w:rPr>
          <w:t>Fehler! Linkreferenz ungültig.</w:t>
        </w:r>
      </w:ins>
      <w:del w:id="508" w:author="Weinert, Matthias (M.)" w:date="2022-02-16T15:44:00Z">
        <w:r w:rsidRPr="005B09B3" w:rsidDel="00F16E77">
          <w:rPr>
            <w:rStyle w:val="Hyperlink"/>
            <w:noProof/>
          </w:rPr>
          <w:delText>8.2.1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label</w:delText>
        </w:r>
        <w:r w:rsidDel="00F16E77">
          <w:rPr>
            <w:noProof/>
            <w:webHidden/>
          </w:rPr>
          <w:tab/>
        </w:r>
        <w:r w:rsidDel="00F16E77">
          <w:rPr>
            <w:noProof/>
            <w:webHidden/>
          </w:rPr>
          <w:fldChar w:fldCharType="begin"/>
        </w:r>
        <w:r w:rsidDel="00F16E77">
          <w:rPr>
            <w:noProof/>
            <w:webHidden/>
          </w:rPr>
          <w:delInstrText xml:space="preserve"> PAGEREF _Toc95914778 \h </w:delInstrText>
        </w:r>
        <w:r w:rsidDel="00F16E77">
          <w:rPr>
            <w:noProof/>
            <w:webHidden/>
          </w:rPr>
        </w:r>
        <w:r w:rsidDel="00F16E77">
          <w:rPr>
            <w:noProof/>
            <w:webHidden/>
          </w:rPr>
          <w:fldChar w:fldCharType="separate"/>
        </w:r>
        <w:r w:rsidR="00F16E77" w:rsidDel="00F16E77">
          <w:rPr>
            <w:noProof/>
            <w:webHidden/>
          </w:rPr>
          <w:delText>25</w:delText>
        </w:r>
        <w:r w:rsidDel="00F16E77">
          <w:rPr>
            <w:noProof/>
            <w:webHidden/>
          </w:rPr>
          <w:fldChar w:fldCharType="end"/>
        </w:r>
        <w:r w:rsidRPr="005B09B3" w:rsidDel="00F16E77">
          <w:rPr>
            <w:rStyle w:val="Hyperlink"/>
            <w:noProof/>
          </w:rPr>
          <w:fldChar w:fldCharType="end"/>
        </w:r>
      </w:del>
    </w:p>
    <w:p w14:paraId="65DD75DD" w14:textId="50FAE20D" w:rsidR="0050351B" w:rsidDel="00F16E77" w:rsidRDefault="0050351B">
      <w:pPr>
        <w:pStyle w:val="Verzeichnis3"/>
        <w:rPr>
          <w:del w:id="509" w:author="Weinert, Matthias (M.)" w:date="2022-02-16T15:44:00Z"/>
          <w:rFonts w:asciiTheme="minorHAnsi" w:eastAsiaTheme="minorEastAsia" w:hAnsiTheme="minorHAnsi" w:cstheme="minorBidi"/>
          <w:b w:val="0"/>
          <w:noProof/>
          <w:lang w:val="de-DE" w:eastAsia="de-DE"/>
        </w:rPr>
      </w:pPr>
      <w:del w:id="51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"_Toc95914779"</w:delInstrText>
        </w:r>
        <w:r w:rsidRPr="005B09B3" w:rsidDel="00F16E77">
          <w:rPr>
            <w:rStyle w:val="Hyperlink"/>
            <w:noProof/>
          </w:rPr>
          <w:delInstrText xml:space="preserve"> </w:delInstrText>
        </w:r>
        <w:r w:rsidRPr="005B09B3" w:rsidDel="00F16E77">
          <w:rPr>
            <w:rStyle w:val="Hyperlink"/>
            <w:noProof/>
          </w:rPr>
          <w:fldChar w:fldCharType="separate"/>
        </w:r>
      </w:del>
      <w:ins w:id="511" w:author="Weinert, Matthias (M.)" w:date="2022-02-21T14:07:00Z">
        <w:r w:rsidR="00261D7A">
          <w:rPr>
            <w:rStyle w:val="Hyperlink"/>
            <w:bCs/>
            <w:noProof/>
            <w:lang w:val="de-DE"/>
          </w:rPr>
          <w:t>Fehler! Linkreferenz ungültig.</w:t>
        </w:r>
      </w:ins>
      <w:del w:id="512" w:author="Weinert, Matthias (M.)" w:date="2022-02-16T15:44:00Z">
        <w:r w:rsidRPr="005B09B3" w:rsidDel="00F16E77">
          <w:rPr>
            <w:rStyle w:val="Hyperlink"/>
            <w:noProof/>
          </w:rPr>
          <w:delText>8.2.2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ident</w:delText>
        </w:r>
        <w:r w:rsidRPr="005B09B3" w:rsidDel="00F16E77">
          <w:rPr>
            <w:rStyle w:val="Hyperlink"/>
            <w:noProof/>
          </w:rPr>
          <w:delText xml:space="preserve"> </w:delText>
        </w:r>
        <w:r w:rsidDel="00F16E77">
          <w:rPr>
            <w:noProof/>
            <w:webHidden/>
          </w:rPr>
          <w:tab/>
        </w:r>
        <w:r w:rsidDel="00F16E77">
          <w:rPr>
            <w:noProof/>
            <w:webHidden/>
          </w:rPr>
          <w:fldChar w:fldCharType="begin"/>
        </w:r>
        <w:r w:rsidDel="00F16E77">
          <w:rPr>
            <w:noProof/>
            <w:webHidden/>
          </w:rPr>
          <w:delInstrText xml:space="preserve"> PAGEREF _Toc95914779 \h </w:delInstrText>
        </w:r>
        <w:r w:rsidDel="00F16E77">
          <w:rPr>
            <w:noProof/>
            <w:webHidden/>
          </w:rPr>
        </w:r>
        <w:r w:rsidDel="00F16E77">
          <w:rPr>
            <w:noProof/>
            <w:webHidden/>
          </w:rPr>
          <w:fldChar w:fldCharType="separate"/>
        </w:r>
        <w:r w:rsidR="00F16E77" w:rsidDel="00F16E77">
          <w:rPr>
            <w:noProof/>
            <w:webHidden/>
          </w:rPr>
          <w:delText>25</w:delText>
        </w:r>
        <w:r w:rsidDel="00F16E77">
          <w:rPr>
            <w:noProof/>
            <w:webHidden/>
          </w:rPr>
          <w:fldChar w:fldCharType="end"/>
        </w:r>
        <w:r w:rsidRPr="005B09B3" w:rsidDel="00F16E77">
          <w:rPr>
            <w:rStyle w:val="Hyperlink"/>
            <w:noProof/>
          </w:rPr>
          <w:fldChar w:fldCharType="end"/>
        </w:r>
      </w:del>
    </w:p>
    <w:p w14:paraId="7BFF8688" w14:textId="11406A37" w:rsidR="0050351B" w:rsidDel="00F16E77" w:rsidRDefault="0050351B">
      <w:pPr>
        <w:pStyle w:val="Verzeichnis2"/>
        <w:rPr>
          <w:del w:id="513" w:author="Weinert, Matthias (M.)" w:date="2022-02-16T15:44:00Z"/>
          <w:rFonts w:asciiTheme="minorHAnsi" w:eastAsiaTheme="minorEastAsia" w:hAnsiTheme="minorHAnsi" w:cstheme="minorBidi"/>
          <w:b w:val="0"/>
          <w:noProof/>
          <w:lang w:val="de-DE" w:eastAsia="de-DE"/>
        </w:rPr>
      </w:pPr>
      <w:del w:id="51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"_Toc95914780"</w:delInstrText>
        </w:r>
        <w:r w:rsidRPr="005B09B3" w:rsidDel="00F16E77">
          <w:rPr>
            <w:rStyle w:val="Hyperlink"/>
            <w:noProof/>
          </w:rPr>
          <w:delInstrText xml:space="preserve"> </w:delInstrText>
        </w:r>
        <w:r w:rsidRPr="005B09B3" w:rsidDel="00F16E77">
          <w:rPr>
            <w:rStyle w:val="Hyperlink"/>
            <w:noProof/>
          </w:rPr>
          <w:fldChar w:fldCharType="separate"/>
        </w:r>
      </w:del>
      <w:ins w:id="515" w:author="Weinert, Matthias (M.)" w:date="2022-02-21T14:07:00Z">
        <w:r w:rsidR="00261D7A">
          <w:rPr>
            <w:rStyle w:val="Hyperlink"/>
            <w:bCs/>
            <w:noProof/>
            <w:lang w:val="de-DE"/>
          </w:rPr>
          <w:t>Fehler! Linkreferenz ungültig.</w:t>
        </w:r>
      </w:ins>
      <w:del w:id="516" w:author="Weinert, Matthias (M.)" w:date="2022-02-16T15:44:00Z">
        <w:r w:rsidRPr="005B09B3" w:rsidDel="00F16E77">
          <w:rPr>
            <w:rStyle w:val="Hyperlink"/>
            <w:noProof/>
          </w:rPr>
          <w:delText>8.3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Dimensions and Coordinates</w:delText>
        </w:r>
        <w:r w:rsidDel="00F16E77">
          <w:rPr>
            <w:noProof/>
            <w:webHidden/>
          </w:rPr>
          <w:tab/>
        </w:r>
        <w:r w:rsidDel="00F16E77">
          <w:rPr>
            <w:noProof/>
            <w:webHidden/>
          </w:rPr>
          <w:fldChar w:fldCharType="begin"/>
        </w:r>
        <w:r w:rsidDel="00F16E77">
          <w:rPr>
            <w:noProof/>
            <w:webHidden/>
          </w:rPr>
          <w:delInstrText xml:space="preserve"> PAGEREF _Toc95914780 \h </w:delInstrText>
        </w:r>
        <w:r w:rsidDel="00F16E77">
          <w:rPr>
            <w:noProof/>
            <w:webHidden/>
          </w:rPr>
        </w:r>
        <w:r w:rsidDel="00F16E77">
          <w:rPr>
            <w:noProof/>
            <w:webHidden/>
          </w:rPr>
          <w:fldChar w:fldCharType="separate"/>
        </w:r>
        <w:r w:rsidR="00F16E77" w:rsidDel="00F16E77">
          <w:rPr>
            <w:noProof/>
            <w:webHidden/>
          </w:rPr>
          <w:delText>25</w:delText>
        </w:r>
        <w:r w:rsidDel="00F16E77">
          <w:rPr>
            <w:noProof/>
            <w:webHidden/>
          </w:rPr>
          <w:fldChar w:fldCharType="end"/>
        </w:r>
        <w:r w:rsidRPr="005B09B3" w:rsidDel="00F16E77">
          <w:rPr>
            <w:rStyle w:val="Hyperlink"/>
            <w:noProof/>
          </w:rPr>
          <w:fldChar w:fldCharType="end"/>
        </w:r>
      </w:del>
    </w:p>
    <w:p w14:paraId="14D91B27" w14:textId="3F016DE8" w:rsidR="0050351B" w:rsidDel="00F16E77" w:rsidRDefault="0050351B">
      <w:pPr>
        <w:pStyle w:val="Verzeichnis2"/>
        <w:rPr>
          <w:del w:id="517" w:author="Weinert, Matthias (M.)" w:date="2022-02-16T15:44:00Z"/>
          <w:rFonts w:asciiTheme="minorHAnsi" w:eastAsiaTheme="minorEastAsia" w:hAnsiTheme="minorHAnsi" w:cstheme="minorBidi"/>
          <w:b w:val="0"/>
          <w:noProof/>
          <w:lang w:val="de-DE" w:eastAsia="de-DE"/>
        </w:rPr>
      </w:pPr>
      <w:del w:id="51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"_Toc95914781"</w:delInstrText>
        </w:r>
        <w:r w:rsidRPr="005B09B3" w:rsidDel="00F16E77">
          <w:rPr>
            <w:rStyle w:val="Hyperlink"/>
            <w:noProof/>
          </w:rPr>
          <w:delInstrText xml:space="preserve"> </w:delInstrText>
        </w:r>
        <w:r w:rsidRPr="005B09B3" w:rsidDel="00F16E77">
          <w:rPr>
            <w:rStyle w:val="Hyperlink"/>
            <w:noProof/>
          </w:rPr>
          <w:fldChar w:fldCharType="separate"/>
        </w:r>
      </w:del>
      <w:ins w:id="519" w:author="Weinert, Matthias (M.)" w:date="2022-02-21T14:07:00Z">
        <w:r w:rsidR="00261D7A">
          <w:rPr>
            <w:rStyle w:val="Hyperlink"/>
            <w:bCs/>
            <w:noProof/>
            <w:lang w:val="de-DE"/>
          </w:rPr>
          <w:t>Fehler! Linkreferenz ungültig.</w:t>
        </w:r>
      </w:ins>
      <w:del w:id="520" w:author="Weinert, Matthias (M.)" w:date="2022-02-16T15:44:00Z">
        <w:r w:rsidRPr="005B09B3" w:rsidDel="00F16E77">
          <w:rPr>
            <w:rStyle w:val="Hyperlink"/>
            <w:noProof/>
          </w:rPr>
          <w:delText>8.4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quality_control</w:delText>
        </w:r>
        <w:r w:rsidDel="00F16E77">
          <w:rPr>
            <w:noProof/>
            <w:webHidden/>
          </w:rPr>
          <w:tab/>
        </w:r>
        <w:r w:rsidDel="00F16E77">
          <w:rPr>
            <w:noProof/>
            <w:webHidden/>
          </w:rPr>
          <w:fldChar w:fldCharType="begin"/>
        </w:r>
        <w:r w:rsidDel="00F16E77">
          <w:rPr>
            <w:noProof/>
            <w:webHidden/>
          </w:rPr>
          <w:delInstrText xml:space="preserve"> PAGEREF _Toc95914781 \h </w:delInstrText>
        </w:r>
        <w:r w:rsidDel="00F16E77">
          <w:rPr>
            <w:noProof/>
            <w:webHidden/>
          </w:rPr>
        </w:r>
        <w:r w:rsidDel="00F16E77">
          <w:rPr>
            <w:noProof/>
            <w:webHidden/>
          </w:rPr>
          <w:fldChar w:fldCharType="separate"/>
        </w:r>
        <w:r w:rsidR="00F16E77" w:rsidDel="00F16E77">
          <w:rPr>
            <w:noProof/>
            <w:webHidden/>
          </w:rPr>
          <w:delText>25</w:delText>
        </w:r>
        <w:r w:rsidDel="00F16E77">
          <w:rPr>
            <w:noProof/>
            <w:webHidden/>
          </w:rPr>
          <w:fldChar w:fldCharType="end"/>
        </w:r>
        <w:r w:rsidRPr="005B09B3" w:rsidDel="00F16E77">
          <w:rPr>
            <w:rStyle w:val="Hyperlink"/>
            <w:noProof/>
          </w:rPr>
          <w:fldChar w:fldCharType="end"/>
        </w:r>
      </w:del>
    </w:p>
    <w:p w14:paraId="67F35180" w14:textId="655272F7" w:rsidR="0050351B" w:rsidDel="00F16E77" w:rsidRDefault="0050351B">
      <w:pPr>
        <w:pStyle w:val="Verzeichnis2"/>
        <w:rPr>
          <w:del w:id="521" w:author="Weinert, Matthias (M.)" w:date="2022-02-16T15:44:00Z"/>
          <w:rFonts w:asciiTheme="minorHAnsi" w:eastAsiaTheme="minorEastAsia" w:hAnsiTheme="minorHAnsi" w:cstheme="minorBidi"/>
          <w:b w:val="0"/>
          <w:noProof/>
          <w:lang w:val="de-DE" w:eastAsia="de-DE"/>
        </w:rPr>
      </w:pPr>
      <w:del w:id="52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"_Toc95914782"</w:delInstrText>
        </w:r>
        <w:r w:rsidRPr="005B09B3" w:rsidDel="00F16E77">
          <w:rPr>
            <w:rStyle w:val="Hyperlink"/>
            <w:noProof/>
          </w:rPr>
          <w:delInstrText xml:space="preserve"> </w:delInstrText>
        </w:r>
        <w:r w:rsidRPr="005B09B3" w:rsidDel="00F16E77">
          <w:rPr>
            <w:rStyle w:val="Hyperlink"/>
            <w:noProof/>
          </w:rPr>
          <w:fldChar w:fldCharType="separate"/>
        </w:r>
      </w:del>
      <w:ins w:id="523" w:author="Weinert, Matthias (M.)" w:date="2022-02-21T14:07:00Z">
        <w:r w:rsidR="00261D7A">
          <w:rPr>
            <w:rStyle w:val="Hyperlink"/>
            <w:bCs/>
            <w:noProof/>
            <w:lang w:val="de-DE"/>
          </w:rPr>
          <w:t>Fehler! Linkreferenz ungültig.</w:t>
        </w:r>
      </w:ins>
      <w:del w:id="524" w:author="Weinert, Matthias (M.)" w:date="2022-02-16T15:44:00Z">
        <w:r w:rsidRPr="005B09B3" w:rsidDel="00F16E77">
          <w:rPr>
            <w:rStyle w:val="Hyperlink"/>
            <w:noProof/>
          </w:rPr>
          <w:delText>8.5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Custom Attributes list</w:delText>
        </w:r>
        <w:r w:rsidDel="00F16E77">
          <w:rPr>
            <w:noProof/>
            <w:webHidden/>
          </w:rPr>
          <w:tab/>
        </w:r>
        <w:r w:rsidDel="00F16E77">
          <w:rPr>
            <w:noProof/>
            <w:webHidden/>
          </w:rPr>
          <w:fldChar w:fldCharType="begin"/>
        </w:r>
        <w:r w:rsidDel="00F16E77">
          <w:rPr>
            <w:noProof/>
            <w:webHidden/>
          </w:rPr>
          <w:delInstrText xml:space="preserve"> PAGEREF _Toc95914782 \h </w:delInstrText>
        </w:r>
        <w:r w:rsidDel="00F16E77">
          <w:rPr>
            <w:noProof/>
            <w:webHidden/>
          </w:rPr>
        </w:r>
        <w:r w:rsidDel="00F16E77">
          <w:rPr>
            <w:noProof/>
            <w:webHidden/>
          </w:rPr>
          <w:fldChar w:fldCharType="separate"/>
        </w:r>
        <w:r w:rsidR="00F16E77" w:rsidDel="00F16E77">
          <w:rPr>
            <w:noProof/>
            <w:webHidden/>
          </w:rPr>
          <w:delText>25</w:delText>
        </w:r>
        <w:r w:rsidDel="00F16E77">
          <w:rPr>
            <w:noProof/>
            <w:webHidden/>
          </w:rPr>
          <w:fldChar w:fldCharType="end"/>
        </w:r>
        <w:r w:rsidRPr="005B09B3" w:rsidDel="00F16E77">
          <w:rPr>
            <w:rStyle w:val="Hyperlink"/>
            <w:noProof/>
          </w:rPr>
          <w:fldChar w:fldCharType="end"/>
        </w:r>
      </w:del>
    </w:p>
    <w:p w14:paraId="7C8A8D63" w14:textId="61D30595" w:rsidR="0050351B" w:rsidDel="00F16E77" w:rsidRDefault="0050351B">
      <w:pPr>
        <w:pStyle w:val="Verzeichnis2"/>
        <w:rPr>
          <w:del w:id="525" w:author="Weinert, Matthias (M.)" w:date="2022-02-16T15:44:00Z"/>
          <w:rFonts w:asciiTheme="minorHAnsi" w:eastAsiaTheme="minorEastAsia" w:hAnsiTheme="minorHAnsi" w:cstheme="minorBidi"/>
          <w:b w:val="0"/>
          <w:noProof/>
          <w:lang w:val="de-DE" w:eastAsia="de-DE"/>
        </w:rPr>
      </w:pPr>
      <w:del w:id="52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"_Toc95914783"</w:delInstrText>
        </w:r>
        <w:r w:rsidRPr="005B09B3" w:rsidDel="00F16E77">
          <w:rPr>
            <w:rStyle w:val="Hyperlink"/>
            <w:noProof/>
          </w:rPr>
          <w:delInstrText xml:space="preserve"> </w:delInstrText>
        </w:r>
        <w:r w:rsidRPr="005B09B3" w:rsidDel="00F16E77">
          <w:rPr>
            <w:rStyle w:val="Hyperlink"/>
            <w:noProof/>
          </w:rPr>
          <w:fldChar w:fldCharType="separate"/>
        </w:r>
      </w:del>
      <w:ins w:id="527" w:author="Weinert, Matthias (M.)" w:date="2022-02-21T14:07:00Z">
        <w:r w:rsidR="00261D7A">
          <w:rPr>
            <w:rStyle w:val="Hyperlink"/>
            <w:bCs/>
            <w:noProof/>
            <w:lang w:val="de-DE"/>
          </w:rPr>
          <w:t>Fehler! Linkreferenz ungültig.</w:t>
        </w:r>
      </w:ins>
      <w:del w:id="528" w:author="Weinert, Matthias (M.)" w:date="2022-02-16T15:44:00Z">
        <w:r w:rsidRPr="005B09B3" w:rsidDel="00F16E77">
          <w:rPr>
            <w:rStyle w:val="Hyperlink"/>
            <w:noProof/>
          </w:rPr>
          <w:delText>8.6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Distinction between </w:delText>
        </w:r>
        <w:r w:rsidRPr="005B09B3" w:rsidDel="00F16E77">
          <w:rPr>
            <w:rStyle w:val="Hyperlink"/>
            <w:rFonts w:ascii="Courier New" w:hAnsi="Courier New" w:cs="Courier New"/>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noProof/>
          </w:rPr>
          <w:delText>&lt;appdata/&gt;</w:delText>
        </w:r>
        <w:r w:rsidDel="00F16E77">
          <w:rPr>
            <w:noProof/>
            <w:webHidden/>
          </w:rPr>
          <w:tab/>
        </w:r>
        <w:r w:rsidDel="00F16E77">
          <w:rPr>
            <w:noProof/>
            <w:webHidden/>
          </w:rPr>
          <w:fldChar w:fldCharType="begin"/>
        </w:r>
        <w:r w:rsidDel="00F16E77">
          <w:rPr>
            <w:noProof/>
            <w:webHidden/>
          </w:rPr>
          <w:delInstrText xml:space="preserve"> PAGEREF _Toc95914783 \h </w:delInstrText>
        </w:r>
        <w:r w:rsidDel="00F16E77">
          <w:rPr>
            <w:noProof/>
            <w:webHidden/>
          </w:rPr>
        </w:r>
        <w:r w:rsidDel="00F16E77">
          <w:rPr>
            <w:noProof/>
            <w:webHidden/>
          </w:rPr>
          <w:fldChar w:fldCharType="separate"/>
        </w:r>
        <w:r w:rsidR="00F16E77" w:rsidDel="00F16E77">
          <w:rPr>
            <w:noProof/>
            <w:webHidden/>
          </w:rPr>
          <w:delText>30</w:delText>
        </w:r>
        <w:r w:rsidDel="00F16E77">
          <w:rPr>
            <w:noProof/>
            <w:webHidden/>
          </w:rPr>
          <w:fldChar w:fldCharType="end"/>
        </w:r>
        <w:r w:rsidRPr="005B09B3" w:rsidDel="00F16E77">
          <w:rPr>
            <w:rStyle w:val="Hyperlink"/>
            <w:noProof/>
          </w:rPr>
          <w:fldChar w:fldCharType="end"/>
        </w:r>
      </w:del>
    </w:p>
    <w:p w14:paraId="6A5F12C3" w14:textId="0623A975" w:rsidR="0050351B" w:rsidDel="00F16E77" w:rsidRDefault="0050351B">
      <w:pPr>
        <w:pStyle w:val="Verzeichnis3"/>
        <w:rPr>
          <w:del w:id="529" w:author="Weinert, Matthias (M.)" w:date="2022-02-16T15:44:00Z"/>
          <w:rFonts w:asciiTheme="minorHAnsi" w:eastAsiaTheme="minorEastAsia" w:hAnsiTheme="minorHAnsi" w:cstheme="minorBidi"/>
          <w:b w:val="0"/>
          <w:noProof/>
          <w:lang w:val="de-DE" w:eastAsia="de-DE"/>
        </w:rPr>
      </w:pPr>
      <w:del w:id="53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"_Toc95914784"</w:delInstrText>
        </w:r>
        <w:r w:rsidRPr="005B09B3" w:rsidDel="00F16E77">
          <w:rPr>
            <w:rStyle w:val="Hyperlink"/>
            <w:noProof/>
          </w:rPr>
          <w:delInstrText xml:space="preserve"> </w:delInstrText>
        </w:r>
        <w:r w:rsidRPr="005B09B3" w:rsidDel="00F16E77">
          <w:rPr>
            <w:rStyle w:val="Hyperlink"/>
            <w:noProof/>
          </w:rPr>
          <w:fldChar w:fldCharType="separate"/>
        </w:r>
      </w:del>
      <w:ins w:id="531" w:author="Weinert, Matthias (M.)" w:date="2022-02-21T14:07:00Z">
        <w:r w:rsidR="00261D7A">
          <w:rPr>
            <w:rStyle w:val="Hyperlink"/>
            <w:bCs/>
            <w:noProof/>
            <w:lang w:val="de-DE"/>
          </w:rPr>
          <w:t>Fehler! Linkreferenz ungültig.</w:t>
        </w:r>
      </w:ins>
      <w:del w:id="532" w:author="Weinert, Matthias (M.)" w:date="2022-02-16T15:44:00Z">
        <w:r w:rsidRPr="005B09B3" w:rsidDel="00F16E77">
          <w:rPr>
            <w:rStyle w:val="Hyperlink"/>
            <w:noProof/>
          </w:rPr>
          <w:delText>8.6.1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Needs of different process roles, addressed by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Del="00F16E77">
          <w:rPr>
            <w:noProof/>
            <w:webHidden/>
          </w:rPr>
          <w:tab/>
        </w:r>
        <w:r w:rsidDel="00F16E77">
          <w:rPr>
            <w:noProof/>
            <w:webHidden/>
          </w:rPr>
          <w:fldChar w:fldCharType="begin"/>
        </w:r>
        <w:r w:rsidDel="00F16E77">
          <w:rPr>
            <w:noProof/>
            <w:webHidden/>
          </w:rPr>
          <w:delInstrText xml:space="preserve"> PAGEREF _Toc95914784 \h </w:delInstrText>
        </w:r>
        <w:r w:rsidDel="00F16E77">
          <w:rPr>
            <w:noProof/>
            <w:webHidden/>
          </w:rPr>
        </w:r>
        <w:r w:rsidDel="00F16E77">
          <w:rPr>
            <w:noProof/>
            <w:webHidden/>
          </w:rPr>
          <w:fldChar w:fldCharType="separate"/>
        </w:r>
        <w:r w:rsidR="00F16E77" w:rsidDel="00F16E77">
          <w:rPr>
            <w:noProof/>
            <w:webHidden/>
          </w:rPr>
          <w:delText>30</w:delText>
        </w:r>
        <w:r w:rsidDel="00F16E77">
          <w:rPr>
            <w:noProof/>
            <w:webHidden/>
          </w:rPr>
          <w:fldChar w:fldCharType="end"/>
        </w:r>
        <w:r w:rsidRPr="005B09B3" w:rsidDel="00F16E77">
          <w:rPr>
            <w:rStyle w:val="Hyperlink"/>
            <w:noProof/>
          </w:rPr>
          <w:fldChar w:fldCharType="end"/>
        </w:r>
      </w:del>
    </w:p>
    <w:p w14:paraId="5C5FB029" w14:textId="2D899C4F" w:rsidR="0050351B" w:rsidDel="00F16E77" w:rsidRDefault="0050351B">
      <w:pPr>
        <w:pStyle w:val="Verzeichnis3"/>
        <w:rPr>
          <w:del w:id="533" w:author="Weinert, Matthias (M.)" w:date="2022-02-16T15:44:00Z"/>
          <w:rFonts w:asciiTheme="minorHAnsi" w:eastAsiaTheme="minorEastAsia" w:hAnsiTheme="minorHAnsi" w:cstheme="minorBidi"/>
          <w:b w:val="0"/>
          <w:noProof/>
          <w:lang w:val="de-DE" w:eastAsia="de-DE"/>
        </w:rPr>
      </w:pPr>
      <w:del w:id="53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"_Toc95914785"</w:delInstrText>
        </w:r>
        <w:r w:rsidRPr="005B09B3" w:rsidDel="00F16E77">
          <w:rPr>
            <w:rStyle w:val="Hyperlink"/>
            <w:noProof/>
          </w:rPr>
          <w:delInstrText xml:space="preserve"> </w:delInstrText>
        </w:r>
        <w:r w:rsidRPr="005B09B3" w:rsidDel="00F16E77">
          <w:rPr>
            <w:rStyle w:val="Hyperlink"/>
            <w:noProof/>
          </w:rPr>
          <w:fldChar w:fldCharType="separate"/>
        </w:r>
      </w:del>
      <w:ins w:id="535" w:author="Weinert, Matthias (M.)" w:date="2022-02-21T14:07:00Z">
        <w:r w:rsidR="00261D7A">
          <w:rPr>
            <w:rStyle w:val="Hyperlink"/>
            <w:bCs/>
            <w:noProof/>
            <w:lang w:val="de-DE"/>
          </w:rPr>
          <w:t>Fehler! Linkreferenz ungültig.</w:t>
        </w:r>
      </w:ins>
      <w:del w:id="536" w:author="Weinert, Matthias (M.)" w:date="2022-02-16T15:44:00Z">
        <w:r w:rsidRPr="005B09B3" w:rsidDel="00F16E77">
          <w:rPr>
            <w:rStyle w:val="Hyperlink"/>
            <w:noProof/>
          </w:rPr>
          <w:delText>8.6.2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Needs of different applications, addressed by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Del="00F16E77">
          <w:rPr>
            <w:noProof/>
            <w:webHidden/>
          </w:rPr>
          <w:tab/>
        </w:r>
        <w:r w:rsidDel="00F16E77">
          <w:rPr>
            <w:noProof/>
            <w:webHidden/>
          </w:rPr>
          <w:fldChar w:fldCharType="begin"/>
        </w:r>
        <w:r w:rsidDel="00F16E77">
          <w:rPr>
            <w:noProof/>
            <w:webHidden/>
          </w:rPr>
          <w:delInstrText xml:space="preserve"> PAGEREF _Toc95914785 \h </w:delInstrText>
        </w:r>
        <w:r w:rsidDel="00F16E77">
          <w:rPr>
            <w:noProof/>
            <w:webHidden/>
          </w:rPr>
        </w:r>
        <w:r w:rsidDel="00F16E77">
          <w:rPr>
            <w:noProof/>
            <w:webHidden/>
          </w:rPr>
          <w:fldChar w:fldCharType="separate"/>
        </w:r>
        <w:r w:rsidR="00F16E77" w:rsidDel="00F16E77">
          <w:rPr>
            <w:noProof/>
            <w:webHidden/>
          </w:rPr>
          <w:delText>30</w:delText>
        </w:r>
        <w:r w:rsidDel="00F16E77">
          <w:rPr>
            <w:noProof/>
            <w:webHidden/>
          </w:rPr>
          <w:fldChar w:fldCharType="end"/>
        </w:r>
        <w:r w:rsidRPr="005B09B3" w:rsidDel="00F16E77">
          <w:rPr>
            <w:rStyle w:val="Hyperlink"/>
            <w:noProof/>
          </w:rPr>
          <w:fldChar w:fldCharType="end"/>
        </w:r>
      </w:del>
    </w:p>
    <w:p w14:paraId="5DF5EF42" w14:textId="559CE36A" w:rsidR="0050351B" w:rsidDel="00F16E77" w:rsidRDefault="0050351B">
      <w:pPr>
        <w:pStyle w:val="Verzeichnis3"/>
        <w:rPr>
          <w:del w:id="537" w:author="Weinert, Matthias (M.)" w:date="2022-02-16T15:44:00Z"/>
          <w:rFonts w:asciiTheme="minorHAnsi" w:eastAsiaTheme="minorEastAsia" w:hAnsiTheme="minorHAnsi" w:cstheme="minorBidi"/>
          <w:b w:val="0"/>
          <w:noProof/>
          <w:lang w:val="de-DE" w:eastAsia="de-DE"/>
        </w:rPr>
      </w:pPr>
      <w:del w:id="53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"_Toc95914786"</w:delInstrText>
        </w:r>
        <w:r w:rsidRPr="005B09B3" w:rsidDel="00F16E77">
          <w:rPr>
            <w:rStyle w:val="Hyperlink"/>
            <w:noProof/>
          </w:rPr>
          <w:delInstrText xml:space="preserve"> </w:delInstrText>
        </w:r>
        <w:r w:rsidRPr="005B09B3" w:rsidDel="00F16E77">
          <w:rPr>
            <w:rStyle w:val="Hyperlink"/>
            <w:noProof/>
          </w:rPr>
          <w:fldChar w:fldCharType="separate"/>
        </w:r>
      </w:del>
      <w:ins w:id="539" w:author="Weinert, Matthias (M.)" w:date="2022-02-21T14:07:00Z">
        <w:r w:rsidR="00261D7A">
          <w:rPr>
            <w:rStyle w:val="Hyperlink"/>
            <w:bCs/>
            <w:noProof/>
            <w:lang w:val="de-DE"/>
          </w:rPr>
          <w:t>Fehler! Linkreferenz ungültig.</w:t>
        </w:r>
      </w:ins>
      <w:del w:id="540" w:author="Weinert, Matthias (M.)" w:date="2022-02-16T15:44:00Z">
        <w:r w:rsidRPr="005B09B3" w:rsidDel="00F16E77">
          <w:rPr>
            <w:rStyle w:val="Hyperlink"/>
            <w:noProof/>
          </w:rPr>
          <w:delText>8.6.3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Different levels of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RPr="005B09B3" w:rsidDel="00F16E77">
          <w:rPr>
            <w:rStyle w:val="Hyperlink"/>
            <w:noProof/>
          </w:rPr>
          <w:delText xml:space="preserve"> within χMCF data model</w:delText>
        </w:r>
        <w:r w:rsidDel="00F16E77">
          <w:rPr>
            <w:noProof/>
            <w:webHidden/>
          </w:rPr>
          <w:tab/>
        </w:r>
        <w:r w:rsidDel="00F16E77">
          <w:rPr>
            <w:noProof/>
            <w:webHidden/>
          </w:rPr>
          <w:fldChar w:fldCharType="begin"/>
        </w:r>
        <w:r w:rsidDel="00F16E77">
          <w:rPr>
            <w:noProof/>
            <w:webHidden/>
          </w:rPr>
          <w:delInstrText xml:space="preserve"> PAGEREF _Toc95914786 \h </w:delInstrText>
        </w:r>
        <w:r w:rsidDel="00F16E77">
          <w:rPr>
            <w:noProof/>
            <w:webHidden/>
          </w:rPr>
        </w:r>
        <w:r w:rsidDel="00F16E77">
          <w:rPr>
            <w:noProof/>
            <w:webHidden/>
          </w:rPr>
          <w:fldChar w:fldCharType="separate"/>
        </w:r>
        <w:r w:rsidR="00F16E77" w:rsidDel="00F16E77">
          <w:rPr>
            <w:noProof/>
            <w:webHidden/>
          </w:rPr>
          <w:delText>31</w:delText>
        </w:r>
        <w:r w:rsidDel="00F16E77">
          <w:rPr>
            <w:noProof/>
            <w:webHidden/>
          </w:rPr>
          <w:fldChar w:fldCharType="end"/>
        </w:r>
        <w:r w:rsidRPr="005B09B3" w:rsidDel="00F16E77">
          <w:rPr>
            <w:rStyle w:val="Hyperlink"/>
            <w:noProof/>
          </w:rPr>
          <w:fldChar w:fldCharType="end"/>
        </w:r>
      </w:del>
    </w:p>
    <w:p w14:paraId="3EE89310" w14:textId="2240231C" w:rsidR="0050351B" w:rsidDel="00F16E77" w:rsidRDefault="0050351B">
      <w:pPr>
        <w:pStyle w:val="Verzeichnis1"/>
        <w:rPr>
          <w:del w:id="541" w:author="Weinert, Matthias (M.)" w:date="2022-02-16T15:44:00Z"/>
          <w:rFonts w:asciiTheme="minorHAnsi" w:eastAsiaTheme="minorEastAsia" w:hAnsiTheme="minorHAnsi" w:cstheme="minorBidi"/>
          <w:b w:val="0"/>
          <w:noProof/>
          <w:lang w:val="de-DE" w:eastAsia="de-DE"/>
        </w:rPr>
      </w:pPr>
      <w:del w:id="54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"_Toc95914787"</w:delInstrText>
        </w:r>
        <w:r w:rsidRPr="005B09B3" w:rsidDel="00F16E77">
          <w:rPr>
            <w:rStyle w:val="Hyperlink"/>
            <w:noProof/>
          </w:rPr>
          <w:delInstrText xml:space="preserve"> </w:delInstrText>
        </w:r>
        <w:r w:rsidRPr="005B09B3" w:rsidDel="00F16E77">
          <w:rPr>
            <w:rStyle w:val="Hyperlink"/>
            <w:noProof/>
          </w:rPr>
          <w:fldChar w:fldCharType="separate"/>
        </w:r>
      </w:del>
      <w:ins w:id="543" w:author="Weinert, Matthias (M.)" w:date="2022-02-21T14:07:00Z">
        <w:r w:rsidR="00261D7A">
          <w:rPr>
            <w:rStyle w:val="Hyperlink"/>
            <w:bCs/>
            <w:noProof/>
            <w:lang w:val="de-DE"/>
          </w:rPr>
          <w:t>Fehler! Linkreferenz ungültig.</w:t>
        </w:r>
      </w:ins>
      <w:del w:id="544" w:author="Weinert, Matthias (M.)" w:date="2022-02-16T15:44:00Z">
        <w:r w:rsidRPr="005B09B3" w:rsidDel="00F16E77">
          <w:rPr>
            <w:rStyle w:val="Hyperlink"/>
            <w:noProof/>
          </w:rPr>
          <w:delText>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0D connections</w:delText>
        </w:r>
        <w:r w:rsidDel="00F16E77">
          <w:rPr>
            <w:noProof/>
            <w:webHidden/>
          </w:rPr>
          <w:tab/>
        </w:r>
        <w:r w:rsidDel="00F16E77">
          <w:rPr>
            <w:noProof/>
            <w:webHidden/>
          </w:rPr>
          <w:fldChar w:fldCharType="begin"/>
        </w:r>
        <w:r w:rsidDel="00F16E77">
          <w:rPr>
            <w:noProof/>
            <w:webHidden/>
          </w:rPr>
          <w:delInstrText xml:space="preserve"> PAGEREF _Toc95914787 \h </w:delInstrText>
        </w:r>
        <w:r w:rsidDel="00F16E77">
          <w:rPr>
            <w:noProof/>
            <w:webHidden/>
          </w:rPr>
        </w:r>
        <w:r w:rsidDel="00F16E77">
          <w:rPr>
            <w:noProof/>
            <w:webHidden/>
          </w:rPr>
          <w:fldChar w:fldCharType="separate"/>
        </w:r>
        <w:r w:rsidR="00F16E77" w:rsidDel="00F16E77">
          <w:rPr>
            <w:noProof/>
            <w:webHidden/>
          </w:rPr>
          <w:delText>31</w:delText>
        </w:r>
        <w:r w:rsidDel="00F16E77">
          <w:rPr>
            <w:noProof/>
            <w:webHidden/>
          </w:rPr>
          <w:fldChar w:fldCharType="end"/>
        </w:r>
        <w:r w:rsidRPr="005B09B3" w:rsidDel="00F16E77">
          <w:rPr>
            <w:rStyle w:val="Hyperlink"/>
            <w:noProof/>
          </w:rPr>
          <w:fldChar w:fldCharType="end"/>
        </w:r>
      </w:del>
    </w:p>
    <w:p w14:paraId="7B5EAFB7" w14:textId="4E1A56BC" w:rsidR="0050351B" w:rsidDel="00F16E77" w:rsidRDefault="0050351B">
      <w:pPr>
        <w:pStyle w:val="Verzeichnis2"/>
        <w:rPr>
          <w:del w:id="545" w:author="Weinert, Matthias (M.)" w:date="2022-02-16T15:44:00Z"/>
          <w:rFonts w:asciiTheme="minorHAnsi" w:eastAsiaTheme="minorEastAsia" w:hAnsiTheme="minorHAnsi" w:cstheme="minorBidi"/>
          <w:b w:val="0"/>
          <w:noProof/>
          <w:lang w:val="de-DE" w:eastAsia="de-DE"/>
        </w:rPr>
      </w:pPr>
      <w:del w:id="54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"_Toc95914788"</w:delInstrText>
        </w:r>
        <w:r w:rsidRPr="005B09B3" w:rsidDel="00F16E77">
          <w:rPr>
            <w:rStyle w:val="Hyperlink"/>
            <w:noProof/>
          </w:rPr>
          <w:delInstrText xml:space="preserve"> </w:delInstrText>
        </w:r>
        <w:r w:rsidRPr="005B09B3" w:rsidDel="00F16E77">
          <w:rPr>
            <w:rStyle w:val="Hyperlink"/>
            <w:noProof/>
          </w:rPr>
          <w:fldChar w:fldCharType="separate"/>
        </w:r>
      </w:del>
      <w:ins w:id="547" w:author="Weinert, Matthias (M.)" w:date="2022-02-21T14:07:00Z">
        <w:r w:rsidR="00261D7A">
          <w:rPr>
            <w:rStyle w:val="Hyperlink"/>
            <w:bCs/>
            <w:noProof/>
            <w:lang w:val="de-DE"/>
          </w:rPr>
          <w:t>Fehler! Linkreferenz ungültig.</w:t>
        </w:r>
      </w:ins>
      <w:del w:id="548" w:author="Weinert, Matthias (M.)" w:date="2022-02-16T15:44:00Z">
        <w:r w:rsidRPr="005B09B3" w:rsidDel="00F16E77">
          <w:rPr>
            <w:rStyle w:val="Hyperlink"/>
            <w:noProof/>
          </w:rPr>
          <w:delText>9.1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noProof/>
            <w:webHidden/>
          </w:rPr>
          <w:fldChar w:fldCharType="begin"/>
        </w:r>
        <w:r w:rsidDel="00F16E77">
          <w:rPr>
            <w:noProof/>
            <w:webHidden/>
          </w:rPr>
          <w:delInstrText xml:space="preserve"> PAGEREF _Toc95914788 \h </w:delInstrText>
        </w:r>
        <w:r w:rsidDel="00F16E77">
          <w:rPr>
            <w:noProof/>
            <w:webHidden/>
          </w:rPr>
        </w:r>
        <w:r w:rsidDel="00F16E77">
          <w:rPr>
            <w:noProof/>
            <w:webHidden/>
          </w:rPr>
          <w:fldChar w:fldCharType="separate"/>
        </w:r>
        <w:r w:rsidR="00F16E77" w:rsidDel="00F16E77">
          <w:rPr>
            <w:noProof/>
            <w:webHidden/>
          </w:rPr>
          <w:delText>31</w:delText>
        </w:r>
        <w:r w:rsidDel="00F16E77">
          <w:rPr>
            <w:noProof/>
            <w:webHidden/>
          </w:rPr>
          <w:fldChar w:fldCharType="end"/>
        </w:r>
        <w:r w:rsidRPr="005B09B3" w:rsidDel="00F16E77">
          <w:rPr>
            <w:rStyle w:val="Hyperlink"/>
            <w:noProof/>
          </w:rPr>
          <w:fldChar w:fldCharType="end"/>
        </w:r>
      </w:del>
    </w:p>
    <w:p w14:paraId="7A87F6B0" w14:textId="7DE08632" w:rsidR="0050351B" w:rsidDel="00F16E77" w:rsidRDefault="0050351B">
      <w:pPr>
        <w:pStyle w:val="Verzeichnis3"/>
        <w:rPr>
          <w:del w:id="549" w:author="Weinert, Matthias (M.)" w:date="2022-02-16T15:44:00Z"/>
          <w:rFonts w:asciiTheme="minorHAnsi" w:eastAsiaTheme="minorEastAsia" w:hAnsiTheme="minorHAnsi" w:cstheme="minorBidi"/>
          <w:b w:val="0"/>
          <w:noProof/>
          <w:lang w:val="de-DE" w:eastAsia="de-DE"/>
        </w:rPr>
      </w:pPr>
      <w:del w:id="55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"_Toc95914789"</w:delInstrText>
        </w:r>
        <w:r w:rsidRPr="005B09B3" w:rsidDel="00F16E77">
          <w:rPr>
            <w:rStyle w:val="Hyperlink"/>
            <w:noProof/>
          </w:rPr>
          <w:delInstrText xml:space="preserve"> </w:delInstrText>
        </w:r>
        <w:r w:rsidRPr="005B09B3" w:rsidDel="00F16E77">
          <w:rPr>
            <w:rStyle w:val="Hyperlink"/>
            <w:noProof/>
          </w:rPr>
          <w:fldChar w:fldCharType="separate"/>
        </w:r>
      </w:del>
      <w:ins w:id="551" w:author="Weinert, Matthias (M.)" w:date="2022-02-21T14:07:00Z">
        <w:r w:rsidR="00261D7A">
          <w:rPr>
            <w:rStyle w:val="Hyperlink"/>
            <w:bCs/>
            <w:noProof/>
            <w:lang w:val="de-DE"/>
          </w:rPr>
          <w:t>Fehler! Linkreferenz ungültig.</w:t>
        </w:r>
      </w:ins>
      <w:del w:id="552" w:author="Weinert, Matthias (M.)" w:date="2022-02-16T15:44:00Z">
        <w:r w:rsidRPr="005B09B3" w:rsidDel="00F16E77">
          <w:rPr>
            <w:rStyle w:val="Hyperlink"/>
            <w:noProof/>
          </w:rPr>
          <w:delText>9.1.1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noProof/>
            <w:webHidden/>
          </w:rPr>
          <w:fldChar w:fldCharType="begin"/>
        </w:r>
        <w:r w:rsidDel="00F16E77">
          <w:rPr>
            <w:noProof/>
            <w:webHidden/>
          </w:rPr>
          <w:delInstrText xml:space="preserve"> PAGEREF _Toc95914789 \h </w:delInstrText>
        </w:r>
        <w:r w:rsidDel="00F16E77">
          <w:rPr>
            <w:noProof/>
            <w:webHidden/>
          </w:rPr>
        </w:r>
        <w:r w:rsidDel="00F16E77">
          <w:rPr>
            <w:noProof/>
            <w:webHidden/>
          </w:rPr>
          <w:fldChar w:fldCharType="separate"/>
        </w:r>
        <w:r w:rsidR="00F16E77" w:rsidDel="00F16E77">
          <w:rPr>
            <w:noProof/>
            <w:webHidden/>
          </w:rPr>
          <w:delText>31</w:delText>
        </w:r>
        <w:r w:rsidDel="00F16E77">
          <w:rPr>
            <w:noProof/>
            <w:webHidden/>
          </w:rPr>
          <w:fldChar w:fldCharType="end"/>
        </w:r>
        <w:r w:rsidRPr="005B09B3" w:rsidDel="00F16E77">
          <w:rPr>
            <w:rStyle w:val="Hyperlink"/>
            <w:noProof/>
          </w:rPr>
          <w:fldChar w:fldCharType="end"/>
        </w:r>
      </w:del>
    </w:p>
    <w:p w14:paraId="4D0FBDD7" w14:textId="0B8C8586" w:rsidR="0050351B" w:rsidDel="00F16E77" w:rsidRDefault="0050351B">
      <w:pPr>
        <w:pStyle w:val="Verzeichnis3"/>
        <w:rPr>
          <w:del w:id="553" w:author="Weinert, Matthias (M.)" w:date="2022-02-16T15:44:00Z"/>
          <w:rFonts w:asciiTheme="minorHAnsi" w:eastAsiaTheme="minorEastAsia" w:hAnsiTheme="minorHAnsi" w:cstheme="minorBidi"/>
          <w:b w:val="0"/>
          <w:noProof/>
          <w:lang w:val="de-DE" w:eastAsia="de-DE"/>
        </w:rPr>
      </w:pPr>
      <w:del w:id="55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"_Toc95914790"</w:delInstrText>
        </w:r>
        <w:r w:rsidRPr="005B09B3" w:rsidDel="00F16E77">
          <w:rPr>
            <w:rStyle w:val="Hyperlink"/>
            <w:noProof/>
          </w:rPr>
          <w:delInstrText xml:space="preserve"> </w:delInstrText>
        </w:r>
        <w:r w:rsidRPr="005B09B3" w:rsidDel="00F16E77">
          <w:rPr>
            <w:rStyle w:val="Hyperlink"/>
            <w:noProof/>
          </w:rPr>
          <w:fldChar w:fldCharType="separate"/>
        </w:r>
      </w:del>
      <w:ins w:id="555" w:author="Weinert, Matthias (M.)" w:date="2022-02-21T14:07:00Z">
        <w:r w:rsidR="00261D7A">
          <w:rPr>
            <w:rStyle w:val="Hyperlink"/>
            <w:bCs/>
            <w:noProof/>
            <w:lang w:val="de-DE"/>
          </w:rPr>
          <w:t>Fehler! Linkreferenz ungültig.</w:t>
        </w:r>
      </w:ins>
      <w:del w:id="556" w:author="Weinert, Matthias (M.)" w:date="2022-02-16T15:44:00Z">
        <w:r w:rsidRPr="005B09B3" w:rsidDel="00F16E77">
          <w:rPr>
            <w:rStyle w:val="Hyperlink"/>
            <w:noProof/>
          </w:rPr>
          <w:delText>9.1.2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Location</w:delText>
        </w:r>
        <w:r w:rsidDel="00F16E77">
          <w:rPr>
            <w:noProof/>
            <w:webHidden/>
          </w:rPr>
          <w:tab/>
        </w:r>
        <w:r w:rsidDel="00F16E77">
          <w:rPr>
            <w:noProof/>
            <w:webHidden/>
          </w:rPr>
          <w:fldChar w:fldCharType="begin"/>
        </w:r>
        <w:r w:rsidDel="00F16E77">
          <w:rPr>
            <w:noProof/>
            <w:webHidden/>
          </w:rPr>
          <w:delInstrText xml:space="preserve"> PAGEREF _Toc95914790 \h </w:delInstrText>
        </w:r>
        <w:r w:rsidDel="00F16E77">
          <w:rPr>
            <w:noProof/>
            <w:webHidden/>
          </w:rPr>
        </w:r>
        <w:r w:rsidDel="00F16E77">
          <w:rPr>
            <w:noProof/>
            <w:webHidden/>
          </w:rPr>
          <w:fldChar w:fldCharType="separate"/>
        </w:r>
        <w:r w:rsidR="00F16E77" w:rsidDel="00F16E77">
          <w:rPr>
            <w:noProof/>
            <w:webHidden/>
          </w:rPr>
          <w:delText>33</w:delText>
        </w:r>
        <w:r w:rsidDel="00F16E77">
          <w:rPr>
            <w:noProof/>
            <w:webHidden/>
          </w:rPr>
          <w:fldChar w:fldCharType="end"/>
        </w:r>
        <w:r w:rsidRPr="005B09B3" w:rsidDel="00F16E77">
          <w:rPr>
            <w:rStyle w:val="Hyperlink"/>
            <w:noProof/>
          </w:rPr>
          <w:fldChar w:fldCharType="end"/>
        </w:r>
      </w:del>
    </w:p>
    <w:p w14:paraId="6FF2BD57" w14:textId="5EC37E9B" w:rsidR="0050351B" w:rsidDel="00F16E77" w:rsidRDefault="0050351B">
      <w:pPr>
        <w:pStyle w:val="Verzeichnis3"/>
        <w:rPr>
          <w:del w:id="557" w:author="Weinert, Matthias (M.)" w:date="2022-02-16T15:44:00Z"/>
          <w:rFonts w:asciiTheme="minorHAnsi" w:eastAsiaTheme="minorEastAsia" w:hAnsiTheme="minorHAnsi" w:cstheme="minorBidi"/>
          <w:b w:val="0"/>
          <w:noProof/>
          <w:lang w:val="de-DE" w:eastAsia="de-DE"/>
        </w:rPr>
      </w:pPr>
      <w:del w:id="55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"_Toc95914791"</w:delInstrText>
        </w:r>
        <w:r w:rsidRPr="005B09B3" w:rsidDel="00F16E77">
          <w:rPr>
            <w:rStyle w:val="Hyperlink"/>
            <w:noProof/>
          </w:rPr>
          <w:delInstrText xml:space="preserve"> </w:delInstrText>
        </w:r>
        <w:r w:rsidRPr="005B09B3" w:rsidDel="00F16E77">
          <w:rPr>
            <w:rStyle w:val="Hyperlink"/>
            <w:noProof/>
          </w:rPr>
          <w:fldChar w:fldCharType="separate"/>
        </w:r>
      </w:del>
      <w:ins w:id="559" w:author="Weinert, Matthias (M.)" w:date="2022-02-21T14:07:00Z">
        <w:r w:rsidR="00261D7A">
          <w:rPr>
            <w:rStyle w:val="Hyperlink"/>
            <w:bCs/>
            <w:noProof/>
            <w:lang w:val="de-DE"/>
          </w:rPr>
          <w:t>Fehler! Linkreferenz ungültig.</w:t>
        </w:r>
      </w:ins>
      <w:del w:id="560" w:author="Weinert, Matthias (M.)" w:date="2022-02-16T15:44:00Z">
        <w:r w:rsidRPr="005B09B3" w:rsidDel="00F16E77">
          <w:rPr>
            <w:rStyle w:val="Hyperlink"/>
            <w:noProof/>
          </w:rPr>
          <w:delText>9.1.3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Direction</w:delText>
        </w:r>
        <w:r w:rsidDel="00F16E77">
          <w:rPr>
            <w:noProof/>
            <w:webHidden/>
          </w:rPr>
          <w:tab/>
        </w:r>
        <w:r w:rsidDel="00F16E77">
          <w:rPr>
            <w:noProof/>
            <w:webHidden/>
          </w:rPr>
          <w:fldChar w:fldCharType="begin"/>
        </w:r>
        <w:r w:rsidDel="00F16E77">
          <w:rPr>
            <w:noProof/>
            <w:webHidden/>
          </w:rPr>
          <w:delInstrText xml:space="preserve"> PAGEREF _Toc95914791 \h </w:delInstrText>
        </w:r>
        <w:r w:rsidDel="00F16E77">
          <w:rPr>
            <w:noProof/>
            <w:webHidden/>
          </w:rPr>
        </w:r>
        <w:r w:rsidDel="00F16E77">
          <w:rPr>
            <w:noProof/>
            <w:webHidden/>
          </w:rPr>
          <w:fldChar w:fldCharType="separate"/>
        </w:r>
        <w:r w:rsidR="00F16E77" w:rsidDel="00F16E77">
          <w:rPr>
            <w:noProof/>
            <w:webHidden/>
          </w:rPr>
          <w:delText>33</w:delText>
        </w:r>
        <w:r w:rsidDel="00F16E77">
          <w:rPr>
            <w:noProof/>
            <w:webHidden/>
          </w:rPr>
          <w:fldChar w:fldCharType="end"/>
        </w:r>
        <w:r w:rsidRPr="005B09B3" w:rsidDel="00F16E77">
          <w:rPr>
            <w:rStyle w:val="Hyperlink"/>
            <w:noProof/>
          </w:rPr>
          <w:fldChar w:fldCharType="end"/>
        </w:r>
      </w:del>
    </w:p>
    <w:p w14:paraId="4E56A372" w14:textId="1297F3BA" w:rsidR="0050351B" w:rsidDel="00F16E77" w:rsidRDefault="0050351B">
      <w:pPr>
        <w:pStyle w:val="Verzeichnis3"/>
        <w:rPr>
          <w:del w:id="561" w:author="Weinert, Matthias (M.)" w:date="2022-02-16T15:44:00Z"/>
          <w:rFonts w:asciiTheme="minorHAnsi" w:eastAsiaTheme="minorEastAsia" w:hAnsiTheme="minorHAnsi" w:cstheme="minorBidi"/>
          <w:b w:val="0"/>
          <w:noProof/>
          <w:lang w:val="de-DE" w:eastAsia="de-DE"/>
        </w:rPr>
      </w:pPr>
      <w:del w:id="56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"_Toc95914792"</w:delInstrText>
        </w:r>
        <w:r w:rsidRPr="005B09B3" w:rsidDel="00F16E77">
          <w:rPr>
            <w:rStyle w:val="Hyperlink"/>
            <w:noProof/>
          </w:rPr>
          <w:delInstrText xml:space="preserve"> </w:delInstrText>
        </w:r>
        <w:r w:rsidRPr="005B09B3" w:rsidDel="00F16E77">
          <w:rPr>
            <w:rStyle w:val="Hyperlink"/>
            <w:noProof/>
          </w:rPr>
          <w:fldChar w:fldCharType="separate"/>
        </w:r>
      </w:del>
      <w:ins w:id="563" w:author="Weinert, Matthias (M.)" w:date="2022-02-21T14:07:00Z">
        <w:r w:rsidR="00261D7A">
          <w:rPr>
            <w:rStyle w:val="Hyperlink"/>
            <w:bCs/>
            <w:noProof/>
            <w:lang w:val="de-DE"/>
          </w:rPr>
          <w:t>Fehler! Linkreferenz ungültig.</w:t>
        </w:r>
      </w:ins>
      <w:del w:id="564" w:author="Weinert, Matthias (M.)" w:date="2022-02-16T15:44:00Z">
        <w:r w:rsidRPr="005B09B3" w:rsidDel="00F16E77">
          <w:rPr>
            <w:rStyle w:val="Hyperlink"/>
            <w:noProof/>
          </w:rPr>
          <w:delText>9.1.4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noProof/>
            <w:webHidden/>
          </w:rPr>
          <w:fldChar w:fldCharType="begin"/>
        </w:r>
        <w:r w:rsidDel="00F16E77">
          <w:rPr>
            <w:noProof/>
            <w:webHidden/>
          </w:rPr>
          <w:delInstrText xml:space="preserve"> PAGEREF _Toc95914792 \h </w:delInstrText>
        </w:r>
        <w:r w:rsidDel="00F16E77">
          <w:rPr>
            <w:noProof/>
            <w:webHidden/>
          </w:rPr>
        </w:r>
        <w:r w:rsidDel="00F16E77">
          <w:rPr>
            <w:noProof/>
            <w:webHidden/>
          </w:rPr>
          <w:fldChar w:fldCharType="separate"/>
        </w:r>
        <w:r w:rsidR="00F16E77" w:rsidDel="00F16E77">
          <w:rPr>
            <w:noProof/>
            <w:webHidden/>
          </w:rPr>
          <w:delText>34</w:delText>
        </w:r>
        <w:r w:rsidDel="00F16E77">
          <w:rPr>
            <w:noProof/>
            <w:webHidden/>
          </w:rPr>
          <w:fldChar w:fldCharType="end"/>
        </w:r>
        <w:r w:rsidRPr="005B09B3" w:rsidDel="00F16E77">
          <w:rPr>
            <w:rStyle w:val="Hyperlink"/>
            <w:noProof/>
          </w:rPr>
          <w:fldChar w:fldCharType="end"/>
        </w:r>
      </w:del>
    </w:p>
    <w:p w14:paraId="6CC93B88" w14:textId="130AF344" w:rsidR="0050351B" w:rsidDel="00F16E77" w:rsidRDefault="0050351B">
      <w:pPr>
        <w:pStyle w:val="Verzeichnis2"/>
        <w:rPr>
          <w:del w:id="565" w:author="Weinert, Matthias (M.)" w:date="2022-02-16T15:44:00Z"/>
          <w:rFonts w:asciiTheme="minorHAnsi" w:eastAsiaTheme="minorEastAsia" w:hAnsiTheme="minorHAnsi" w:cstheme="minorBidi"/>
          <w:b w:val="0"/>
          <w:noProof/>
          <w:lang w:val="de-DE" w:eastAsia="de-DE"/>
        </w:rPr>
      </w:pPr>
      <w:del w:id="56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"_Toc95914793"</w:delInstrText>
        </w:r>
        <w:r w:rsidRPr="005B09B3" w:rsidDel="00F16E77">
          <w:rPr>
            <w:rStyle w:val="Hyperlink"/>
            <w:noProof/>
          </w:rPr>
          <w:delInstrText xml:space="preserve"> </w:delInstrText>
        </w:r>
        <w:r w:rsidRPr="005B09B3" w:rsidDel="00F16E77">
          <w:rPr>
            <w:rStyle w:val="Hyperlink"/>
            <w:noProof/>
          </w:rPr>
          <w:fldChar w:fldCharType="separate"/>
        </w:r>
      </w:del>
      <w:ins w:id="567" w:author="Weinert, Matthias (M.)" w:date="2022-02-21T14:07:00Z">
        <w:r w:rsidR="00261D7A">
          <w:rPr>
            <w:rStyle w:val="Hyperlink"/>
            <w:bCs/>
            <w:noProof/>
            <w:lang w:val="de-DE"/>
          </w:rPr>
          <w:t>Fehler! Linkreferenz ungültig.</w:t>
        </w:r>
      </w:ins>
      <w:del w:id="568" w:author="Weinert, Matthias (M.)" w:date="2022-02-16T15:44:00Z">
        <w:r w:rsidRPr="005B09B3" w:rsidDel="00F16E77">
          <w:rPr>
            <w:rStyle w:val="Hyperlink"/>
            <w:noProof/>
          </w:rPr>
          <w:delText>9.2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Spot Welds</w:delText>
        </w:r>
        <w:r w:rsidDel="00F16E77">
          <w:rPr>
            <w:noProof/>
            <w:webHidden/>
          </w:rPr>
          <w:tab/>
        </w:r>
        <w:r w:rsidDel="00F16E77">
          <w:rPr>
            <w:noProof/>
            <w:webHidden/>
          </w:rPr>
          <w:fldChar w:fldCharType="begin"/>
        </w:r>
        <w:r w:rsidDel="00F16E77">
          <w:rPr>
            <w:noProof/>
            <w:webHidden/>
          </w:rPr>
          <w:delInstrText xml:space="preserve"> PAGEREF _Toc95914793 \h </w:delInstrText>
        </w:r>
        <w:r w:rsidDel="00F16E77">
          <w:rPr>
            <w:noProof/>
            <w:webHidden/>
          </w:rPr>
        </w:r>
        <w:r w:rsidDel="00F16E77">
          <w:rPr>
            <w:noProof/>
            <w:webHidden/>
          </w:rPr>
          <w:fldChar w:fldCharType="separate"/>
        </w:r>
        <w:r w:rsidR="00F16E77" w:rsidDel="00F16E77">
          <w:rPr>
            <w:noProof/>
            <w:webHidden/>
          </w:rPr>
          <w:delText>34</w:delText>
        </w:r>
        <w:r w:rsidDel="00F16E77">
          <w:rPr>
            <w:noProof/>
            <w:webHidden/>
          </w:rPr>
          <w:fldChar w:fldCharType="end"/>
        </w:r>
        <w:r w:rsidRPr="005B09B3" w:rsidDel="00F16E77">
          <w:rPr>
            <w:rStyle w:val="Hyperlink"/>
            <w:noProof/>
          </w:rPr>
          <w:fldChar w:fldCharType="end"/>
        </w:r>
      </w:del>
    </w:p>
    <w:p w14:paraId="7EFDB88E" w14:textId="321C08C4" w:rsidR="0050351B" w:rsidDel="00F16E77" w:rsidRDefault="0050351B">
      <w:pPr>
        <w:pStyle w:val="Verzeichnis2"/>
        <w:rPr>
          <w:del w:id="569" w:author="Weinert, Matthias (M.)" w:date="2022-02-16T15:44:00Z"/>
          <w:rFonts w:asciiTheme="minorHAnsi" w:eastAsiaTheme="minorEastAsia" w:hAnsiTheme="minorHAnsi" w:cstheme="minorBidi"/>
          <w:b w:val="0"/>
          <w:noProof/>
          <w:lang w:val="de-DE" w:eastAsia="de-DE"/>
        </w:rPr>
      </w:pPr>
      <w:del w:id="57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"_Toc95914794"</w:delInstrText>
        </w:r>
        <w:r w:rsidRPr="005B09B3" w:rsidDel="00F16E77">
          <w:rPr>
            <w:rStyle w:val="Hyperlink"/>
            <w:noProof/>
          </w:rPr>
          <w:delInstrText xml:space="preserve"> </w:delInstrText>
        </w:r>
        <w:r w:rsidRPr="005B09B3" w:rsidDel="00F16E77">
          <w:rPr>
            <w:rStyle w:val="Hyperlink"/>
            <w:noProof/>
          </w:rPr>
          <w:fldChar w:fldCharType="separate"/>
        </w:r>
      </w:del>
      <w:ins w:id="571" w:author="Weinert, Matthias (M.)" w:date="2022-02-21T14:07:00Z">
        <w:r w:rsidR="00261D7A">
          <w:rPr>
            <w:rStyle w:val="Hyperlink"/>
            <w:bCs/>
            <w:noProof/>
            <w:lang w:val="de-DE"/>
          </w:rPr>
          <w:t>Fehler! Linkreferenz ungültig.</w:t>
        </w:r>
      </w:ins>
      <w:del w:id="572" w:author="Weinert, Matthias (M.)" w:date="2022-02-16T15:44:00Z">
        <w:r w:rsidRPr="005B09B3" w:rsidDel="00F16E77">
          <w:rPr>
            <w:rStyle w:val="Hyperlink"/>
            <w:noProof/>
          </w:rPr>
          <w:delText>9.3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Robscans</w:delText>
        </w:r>
        <w:r w:rsidDel="00F16E77">
          <w:rPr>
            <w:noProof/>
            <w:webHidden/>
          </w:rPr>
          <w:tab/>
        </w:r>
        <w:r w:rsidDel="00F16E77">
          <w:rPr>
            <w:noProof/>
            <w:webHidden/>
          </w:rPr>
          <w:fldChar w:fldCharType="begin"/>
        </w:r>
        <w:r w:rsidDel="00F16E77">
          <w:rPr>
            <w:noProof/>
            <w:webHidden/>
          </w:rPr>
          <w:delInstrText xml:space="preserve"> PAGEREF _Toc95914794 \h </w:delInstrText>
        </w:r>
        <w:r w:rsidDel="00F16E77">
          <w:rPr>
            <w:noProof/>
            <w:webHidden/>
          </w:rPr>
        </w:r>
        <w:r w:rsidDel="00F16E77">
          <w:rPr>
            <w:noProof/>
            <w:webHidden/>
          </w:rPr>
          <w:fldChar w:fldCharType="separate"/>
        </w:r>
        <w:r w:rsidR="00F16E77" w:rsidDel="00F16E77">
          <w:rPr>
            <w:noProof/>
            <w:webHidden/>
          </w:rPr>
          <w:delText>36</w:delText>
        </w:r>
        <w:r w:rsidDel="00F16E77">
          <w:rPr>
            <w:noProof/>
            <w:webHidden/>
          </w:rPr>
          <w:fldChar w:fldCharType="end"/>
        </w:r>
        <w:r w:rsidRPr="005B09B3" w:rsidDel="00F16E77">
          <w:rPr>
            <w:rStyle w:val="Hyperlink"/>
            <w:noProof/>
          </w:rPr>
          <w:fldChar w:fldCharType="end"/>
        </w:r>
      </w:del>
    </w:p>
    <w:p w14:paraId="669E0C01" w14:textId="3F5B1974" w:rsidR="0050351B" w:rsidDel="00F16E77" w:rsidRDefault="0050351B">
      <w:pPr>
        <w:pStyle w:val="Verzeichnis2"/>
        <w:rPr>
          <w:del w:id="573" w:author="Weinert, Matthias (M.)" w:date="2022-02-16T15:44:00Z"/>
          <w:rFonts w:asciiTheme="minorHAnsi" w:eastAsiaTheme="minorEastAsia" w:hAnsiTheme="minorHAnsi" w:cstheme="minorBidi"/>
          <w:b w:val="0"/>
          <w:noProof/>
          <w:lang w:val="de-DE" w:eastAsia="de-DE"/>
        </w:rPr>
      </w:pPr>
      <w:del w:id="57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"_Toc95914795"</w:delInstrText>
        </w:r>
        <w:r w:rsidRPr="005B09B3" w:rsidDel="00F16E77">
          <w:rPr>
            <w:rStyle w:val="Hyperlink"/>
            <w:noProof/>
          </w:rPr>
          <w:delInstrText xml:space="preserve"> </w:delInstrText>
        </w:r>
        <w:r w:rsidRPr="005B09B3" w:rsidDel="00F16E77">
          <w:rPr>
            <w:rStyle w:val="Hyperlink"/>
            <w:noProof/>
          </w:rPr>
          <w:fldChar w:fldCharType="separate"/>
        </w:r>
      </w:del>
      <w:ins w:id="575" w:author="Weinert, Matthias (M.)" w:date="2022-02-21T14:07:00Z">
        <w:r w:rsidR="00261D7A">
          <w:rPr>
            <w:rStyle w:val="Hyperlink"/>
            <w:bCs/>
            <w:noProof/>
            <w:lang w:val="de-DE"/>
          </w:rPr>
          <w:t>Fehler! Linkreferenz ungültig.</w:t>
        </w:r>
      </w:ins>
      <w:del w:id="576" w:author="Weinert, Matthias (M.)" w:date="2022-02-16T15:44:00Z">
        <w:r w:rsidRPr="005B09B3" w:rsidDel="00F16E77">
          <w:rPr>
            <w:rStyle w:val="Hyperlink"/>
            <w:noProof/>
          </w:rPr>
          <w:delText>9.4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Rivets</w:delText>
        </w:r>
        <w:r w:rsidDel="00F16E77">
          <w:rPr>
            <w:noProof/>
            <w:webHidden/>
          </w:rPr>
          <w:tab/>
        </w:r>
        <w:r w:rsidDel="00F16E77">
          <w:rPr>
            <w:noProof/>
            <w:webHidden/>
          </w:rPr>
          <w:fldChar w:fldCharType="begin"/>
        </w:r>
        <w:r w:rsidDel="00F16E77">
          <w:rPr>
            <w:noProof/>
            <w:webHidden/>
          </w:rPr>
          <w:delInstrText xml:space="preserve"> PAGEREF _Toc95914795 \h </w:delInstrText>
        </w:r>
        <w:r w:rsidDel="00F16E77">
          <w:rPr>
            <w:noProof/>
            <w:webHidden/>
          </w:rPr>
        </w:r>
        <w:r w:rsidDel="00F16E77">
          <w:rPr>
            <w:noProof/>
            <w:webHidden/>
          </w:rPr>
          <w:fldChar w:fldCharType="separate"/>
        </w:r>
        <w:r w:rsidR="00F16E77" w:rsidDel="00F16E77">
          <w:rPr>
            <w:noProof/>
            <w:webHidden/>
          </w:rPr>
          <w:delText>38</w:delText>
        </w:r>
        <w:r w:rsidDel="00F16E77">
          <w:rPr>
            <w:noProof/>
            <w:webHidden/>
          </w:rPr>
          <w:fldChar w:fldCharType="end"/>
        </w:r>
        <w:r w:rsidRPr="005B09B3" w:rsidDel="00F16E77">
          <w:rPr>
            <w:rStyle w:val="Hyperlink"/>
            <w:noProof/>
          </w:rPr>
          <w:fldChar w:fldCharType="end"/>
        </w:r>
      </w:del>
    </w:p>
    <w:p w14:paraId="583F7C45" w14:textId="18B7C130" w:rsidR="0050351B" w:rsidDel="00F16E77" w:rsidRDefault="0050351B">
      <w:pPr>
        <w:pStyle w:val="Verzeichnis3"/>
        <w:rPr>
          <w:del w:id="577" w:author="Weinert, Matthias (M.)" w:date="2022-02-16T15:44:00Z"/>
          <w:rFonts w:asciiTheme="minorHAnsi" w:eastAsiaTheme="minorEastAsia" w:hAnsiTheme="minorHAnsi" w:cstheme="minorBidi"/>
          <w:b w:val="0"/>
          <w:noProof/>
          <w:lang w:val="de-DE" w:eastAsia="de-DE"/>
        </w:rPr>
      </w:pPr>
      <w:del w:id="57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"_Toc95914796"</w:delInstrText>
        </w:r>
        <w:r w:rsidRPr="005B09B3" w:rsidDel="00F16E77">
          <w:rPr>
            <w:rStyle w:val="Hyperlink"/>
            <w:noProof/>
          </w:rPr>
          <w:delInstrText xml:space="preserve"> </w:delInstrText>
        </w:r>
        <w:r w:rsidRPr="005B09B3" w:rsidDel="00F16E77">
          <w:rPr>
            <w:rStyle w:val="Hyperlink"/>
            <w:noProof/>
          </w:rPr>
          <w:fldChar w:fldCharType="separate"/>
        </w:r>
      </w:del>
      <w:ins w:id="579" w:author="Weinert, Matthias (M.)" w:date="2022-02-21T14:07:00Z">
        <w:r w:rsidR="00261D7A">
          <w:rPr>
            <w:rStyle w:val="Hyperlink"/>
            <w:bCs/>
            <w:noProof/>
            <w:lang w:val="de-DE"/>
          </w:rPr>
          <w:t>Fehler! Linkreferenz ungültig.</w:t>
        </w:r>
      </w:ins>
      <w:del w:id="580" w:author="Weinert, Matthias (M.)" w:date="2022-02-16T15:44:00Z">
        <w:r w:rsidRPr="005B09B3" w:rsidDel="00F16E77">
          <w:rPr>
            <w:rStyle w:val="Hyperlink"/>
            <w:noProof/>
          </w:rPr>
          <w:delText>9.4.1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Blind Rivets</w:delText>
        </w:r>
        <w:r w:rsidDel="00F16E77">
          <w:rPr>
            <w:noProof/>
            <w:webHidden/>
          </w:rPr>
          <w:tab/>
        </w:r>
        <w:r w:rsidDel="00F16E77">
          <w:rPr>
            <w:noProof/>
            <w:webHidden/>
          </w:rPr>
          <w:fldChar w:fldCharType="begin"/>
        </w:r>
        <w:r w:rsidDel="00F16E77">
          <w:rPr>
            <w:noProof/>
            <w:webHidden/>
          </w:rPr>
          <w:delInstrText xml:space="preserve"> PAGEREF _Toc95914796 \h </w:delInstrText>
        </w:r>
        <w:r w:rsidDel="00F16E77">
          <w:rPr>
            <w:noProof/>
            <w:webHidden/>
          </w:rPr>
        </w:r>
        <w:r w:rsidDel="00F16E77">
          <w:rPr>
            <w:noProof/>
            <w:webHidden/>
          </w:rPr>
          <w:fldChar w:fldCharType="separate"/>
        </w:r>
        <w:r w:rsidR="00F16E77" w:rsidDel="00F16E77">
          <w:rPr>
            <w:noProof/>
            <w:webHidden/>
          </w:rPr>
          <w:delText>40</w:delText>
        </w:r>
        <w:r w:rsidDel="00F16E77">
          <w:rPr>
            <w:noProof/>
            <w:webHidden/>
          </w:rPr>
          <w:fldChar w:fldCharType="end"/>
        </w:r>
        <w:r w:rsidRPr="005B09B3" w:rsidDel="00F16E77">
          <w:rPr>
            <w:rStyle w:val="Hyperlink"/>
            <w:noProof/>
          </w:rPr>
          <w:fldChar w:fldCharType="end"/>
        </w:r>
      </w:del>
    </w:p>
    <w:p w14:paraId="168F5137" w14:textId="759244DA" w:rsidR="0050351B" w:rsidDel="00F16E77" w:rsidRDefault="0050351B">
      <w:pPr>
        <w:pStyle w:val="Verzeichnis3"/>
        <w:rPr>
          <w:del w:id="581" w:author="Weinert, Matthias (M.)" w:date="2022-02-16T15:44:00Z"/>
          <w:rFonts w:asciiTheme="minorHAnsi" w:eastAsiaTheme="minorEastAsia" w:hAnsiTheme="minorHAnsi" w:cstheme="minorBidi"/>
          <w:b w:val="0"/>
          <w:noProof/>
          <w:lang w:val="de-DE" w:eastAsia="de-DE"/>
        </w:rPr>
      </w:pPr>
      <w:del w:id="58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"_Toc95914797"</w:delInstrText>
        </w:r>
        <w:r w:rsidRPr="005B09B3" w:rsidDel="00F16E77">
          <w:rPr>
            <w:rStyle w:val="Hyperlink"/>
            <w:noProof/>
          </w:rPr>
          <w:delInstrText xml:space="preserve"> </w:delInstrText>
        </w:r>
        <w:r w:rsidRPr="005B09B3" w:rsidDel="00F16E77">
          <w:rPr>
            <w:rStyle w:val="Hyperlink"/>
            <w:noProof/>
          </w:rPr>
          <w:fldChar w:fldCharType="separate"/>
        </w:r>
      </w:del>
      <w:ins w:id="583" w:author="Weinert, Matthias (M.)" w:date="2022-02-21T14:07:00Z">
        <w:r w:rsidR="00261D7A">
          <w:rPr>
            <w:rStyle w:val="Hyperlink"/>
            <w:bCs/>
            <w:noProof/>
            <w:lang w:val="de-DE"/>
          </w:rPr>
          <w:t>Fehler! Linkreferenz ungültig.</w:t>
        </w:r>
      </w:ins>
      <w:del w:id="584" w:author="Weinert, Matthias (M.)" w:date="2022-02-16T15:44:00Z">
        <w:r w:rsidRPr="005B09B3" w:rsidDel="00F16E77">
          <w:rPr>
            <w:rStyle w:val="Hyperlink"/>
            <w:noProof/>
          </w:rPr>
          <w:delText>9.4.2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Self-Piercing Rivets</w:delText>
        </w:r>
        <w:r w:rsidDel="00F16E77">
          <w:rPr>
            <w:noProof/>
            <w:webHidden/>
          </w:rPr>
          <w:tab/>
        </w:r>
        <w:r w:rsidDel="00F16E77">
          <w:rPr>
            <w:noProof/>
            <w:webHidden/>
          </w:rPr>
          <w:fldChar w:fldCharType="begin"/>
        </w:r>
        <w:r w:rsidDel="00F16E77">
          <w:rPr>
            <w:noProof/>
            <w:webHidden/>
          </w:rPr>
          <w:delInstrText xml:space="preserve"> PAGEREF _Toc95914797 \h </w:delInstrText>
        </w:r>
        <w:r w:rsidDel="00F16E77">
          <w:rPr>
            <w:noProof/>
            <w:webHidden/>
          </w:rPr>
        </w:r>
        <w:r w:rsidDel="00F16E77">
          <w:rPr>
            <w:noProof/>
            <w:webHidden/>
          </w:rPr>
          <w:fldChar w:fldCharType="separate"/>
        </w:r>
        <w:r w:rsidR="00F16E77" w:rsidDel="00F16E77">
          <w:rPr>
            <w:noProof/>
            <w:webHidden/>
          </w:rPr>
          <w:delText>43</w:delText>
        </w:r>
        <w:r w:rsidDel="00F16E77">
          <w:rPr>
            <w:noProof/>
            <w:webHidden/>
          </w:rPr>
          <w:fldChar w:fldCharType="end"/>
        </w:r>
        <w:r w:rsidRPr="005B09B3" w:rsidDel="00F16E77">
          <w:rPr>
            <w:rStyle w:val="Hyperlink"/>
            <w:noProof/>
          </w:rPr>
          <w:fldChar w:fldCharType="end"/>
        </w:r>
      </w:del>
    </w:p>
    <w:p w14:paraId="132B5EE9" w14:textId="46048D22" w:rsidR="0050351B" w:rsidDel="00F16E77" w:rsidRDefault="0050351B">
      <w:pPr>
        <w:pStyle w:val="Verzeichnis3"/>
        <w:rPr>
          <w:del w:id="585" w:author="Weinert, Matthias (M.)" w:date="2022-02-16T15:44:00Z"/>
          <w:rFonts w:asciiTheme="minorHAnsi" w:eastAsiaTheme="minorEastAsia" w:hAnsiTheme="minorHAnsi" w:cstheme="minorBidi"/>
          <w:b w:val="0"/>
          <w:noProof/>
          <w:lang w:val="de-DE" w:eastAsia="de-DE"/>
        </w:rPr>
      </w:pPr>
      <w:del w:id="58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"_Toc95914798"</w:delInstrText>
        </w:r>
        <w:r w:rsidRPr="005B09B3" w:rsidDel="00F16E77">
          <w:rPr>
            <w:rStyle w:val="Hyperlink"/>
            <w:noProof/>
          </w:rPr>
          <w:delInstrText xml:space="preserve"> </w:delInstrText>
        </w:r>
        <w:r w:rsidRPr="005B09B3" w:rsidDel="00F16E77">
          <w:rPr>
            <w:rStyle w:val="Hyperlink"/>
            <w:noProof/>
          </w:rPr>
          <w:fldChar w:fldCharType="separate"/>
        </w:r>
      </w:del>
      <w:ins w:id="587" w:author="Weinert, Matthias (M.)" w:date="2022-02-21T14:07:00Z">
        <w:r w:rsidR="00261D7A">
          <w:rPr>
            <w:rStyle w:val="Hyperlink"/>
            <w:bCs/>
            <w:noProof/>
            <w:lang w:val="de-DE"/>
          </w:rPr>
          <w:t>Fehler! Linkreferenz ungültig.</w:t>
        </w:r>
      </w:ins>
      <w:del w:id="588" w:author="Weinert, Matthias (M.)" w:date="2022-02-16T15:44:00Z">
        <w:r w:rsidRPr="005B09B3" w:rsidDel="00F16E77">
          <w:rPr>
            <w:rStyle w:val="Hyperlink"/>
            <w:noProof/>
          </w:rPr>
          <w:delText>9.4.3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Solid Rivets</w:delText>
        </w:r>
        <w:r w:rsidDel="00F16E77">
          <w:rPr>
            <w:noProof/>
            <w:webHidden/>
          </w:rPr>
          <w:tab/>
        </w:r>
        <w:r w:rsidDel="00F16E77">
          <w:rPr>
            <w:noProof/>
            <w:webHidden/>
          </w:rPr>
          <w:fldChar w:fldCharType="begin"/>
        </w:r>
        <w:r w:rsidDel="00F16E77">
          <w:rPr>
            <w:noProof/>
            <w:webHidden/>
          </w:rPr>
          <w:delInstrText xml:space="preserve"> PAGEREF _Toc95914798 \h </w:delInstrText>
        </w:r>
        <w:r w:rsidDel="00F16E77">
          <w:rPr>
            <w:noProof/>
            <w:webHidden/>
          </w:rPr>
        </w:r>
        <w:r w:rsidDel="00F16E77">
          <w:rPr>
            <w:noProof/>
            <w:webHidden/>
          </w:rPr>
          <w:fldChar w:fldCharType="separate"/>
        </w:r>
        <w:r w:rsidR="00F16E77" w:rsidDel="00F16E77">
          <w:rPr>
            <w:noProof/>
            <w:webHidden/>
          </w:rPr>
          <w:delText>44</w:delText>
        </w:r>
        <w:r w:rsidDel="00F16E77">
          <w:rPr>
            <w:noProof/>
            <w:webHidden/>
          </w:rPr>
          <w:fldChar w:fldCharType="end"/>
        </w:r>
        <w:r w:rsidRPr="005B09B3" w:rsidDel="00F16E77">
          <w:rPr>
            <w:rStyle w:val="Hyperlink"/>
            <w:noProof/>
          </w:rPr>
          <w:fldChar w:fldCharType="end"/>
        </w:r>
      </w:del>
    </w:p>
    <w:p w14:paraId="01E4BF67" w14:textId="25FC8846" w:rsidR="0050351B" w:rsidDel="00F16E77" w:rsidRDefault="0050351B">
      <w:pPr>
        <w:pStyle w:val="Verzeichnis3"/>
        <w:rPr>
          <w:del w:id="589" w:author="Weinert, Matthias (M.)" w:date="2022-02-16T15:44:00Z"/>
          <w:rFonts w:asciiTheme="minorHAnsi" w:eastAsiaTheme="minorEastAsia" w:hAnsiTheme="minorHAnsi" w:cstheme="minorBidi"/>
          <w:b w:val="0"/>
          <w:noProof/>
          <w:lang w:val="de-DE" w:eastAsia="de-DE"/>
        </w:rPr>
      </w:pPr>
      <w:del w:id="59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"_Toc95914799"</w:delInstrText>
        </w:r>
        <w:r w:rsidRPr="005B09B3" w:rsidDel="00F16E77">
          <w:rPr>
            <w:rStyle w:val="Hyperlink"/>
            <w:noProof/>
          </w:rPr>
          <w:delInstrText xml:space="preserve"> </w:delInstrText>
        </w:r>
        <w:r w:rsidRPr="005B09B3" w:rsidDel="00F16E77">
          <w:rPr>
            <w:rStyle w:val="Hyperlink"/>
            <w:noProof/>
          </w:rPr>
          <w:fldChar w:fldCharType="separate"/>
        </w:r>
      </w:del>
      <w:ins w:id="591" w:author="Weinert, Matthias (M.)" w:date="2022-02-21T14:07:00Z">
        <w:r w:rsidR="00261D7A">
          <w:rPr>
            <w:rStyle w:val="Hyperlink"/>
            <w:bCs/>
            <w:noProof/>
            <w:lang w:val="de-DE"/>
          </w:rPr>
          <w:t>Fehler! Linkreferenz ungültig.</w:t>
        </w:r>
      </w:ins>
      <w:del w:id="592" w:author="Weinert, Matthias (M.)" w:date="2022-02-16T15:44:00Z">
        <w:r w:rsidRPr="005B09B3" w:rsidDel="00F16E77">
          <w:rPr>
            <w:rStyle w:val="Hyperlink"/>
            <w:noProof/>
          </w:rPr>
          <w:delText>9.4.4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Swop Rivets</w:delText>
        </w:r>
        <w:r w:rsidDel="00F16E77">
          <w:rPr>
            <w:noProof/>
            <w:webHidden/>
          </w:rPr>
          <w:tab/>
        </w:r>
        <w:r w:rsidDel="00F16E77">
          <w:rPr>
            <w:noProof/>
            <w:webHidden/>
          </w:rPr>
          <w:fldChar w:fldCharType="begin"/>
        </w:r>
        <w:r w:rsidDel="00F16E77">
          <w:rPr>
            <w:noProof/>
            <w:webHidden/>
          </w:rPr>
          <w:delInstrText xml:space="preserve"> PAGEREF _Toc95914799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5B09B3" w:rsidDel="00F16E77">
          <w:rPr>
            <w:rStyle w:val="Hyperlink"/>
            <w:noProof/>
          </w:rPr>
          <w:fldChar w:fldCharType="end"/>
        </w:r>
      </w:del>
    </w:p>
    <w:p w14:paraId="3F8F9315" w14:textId="20CC5E0C" w:rsidR="0050351B" w:rsidDel="00F16E77" w:rsidRDefault="0050351B">
      <w:pPr>
        <w:pStyle w:val="Verzeichnis3"/>
        <w:rPr>
          <w:del w:id="593" w:author="Weinert, Matthias (M.)" w:date="2022-02-16T15:44:00Z"/>
          <w:rFonts w:asciiTheme="minorHAnsi" w:eastAsiaTheme="minorEastAsia" w:hAnsiTheme="minorHAnsi" w:cstheme="minorBidi"/>
          <w:b w:val="0"/>
          <w:noProof/>
          <w:lang w:val="de-DE" w:eastAsia="de-DE"/>
        </w:rPr>
      </w:pPr>
      <w:del w:id="59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"_Toc95914800"</w:delInstrText>
        </w:r>
        <w:r w:rsidRPr="005B09B3" w:rsidDel="00F16E77">
          <w:rPr>
            <w:rStyle w:val="Hyperlink"/>
            <w:noProof/>
          </w:rPr>
          <w:delInstrText xml:space="preserve"> </w:delInstrText>
        </w:r>
        <w:r w:rsidRPr="005B09B3" w:rsidDel="00F16E77">
          <w:rPr>
            <w:rStyle w:val="Hyperlink"/>
            <w:noProof/>
          </w:rPr>
          <w:fldChar w:fldCharType="separate"/>
        </w:r>
      </w:del>
      <w:ins w:id="595" w:author="Weinert, Matthias (M.)" w:date="2022-02-21T14:07:00Z">
        <w:r w:rsidR="00261D7A">
          <w:rPr>
            <w:rStyle w:val="Hyperlink"/>
            <w:bCs/>
            <w:noProof/>
            <w:lang w:val="de-DE"/>
          </w:rPr>
          <w:t>Fehler! Linkreferenz ungültig.</w:t>
        </w:r>
      </w:ins>
      <w:del w:id="596" w:author="Weinert, Matthias (M.)" w:date="2022-02-16T15:44:00Z">
        <w:r w:rsidRPr="005B09B3" w:rsidDel="00F16E77">
          <w:rPr>
            <w:rStyle w:val="Hyperlink"/>
            <w:noProof/>
          </w:rPr>
          <w:delText>9.4.5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Clinch Rivet Studs</w:delText>
        </w:r>
        <w:r w:rsidDel="00F16E77">
          <w:rPr>
            <w:noProof/>
            <w:webHidden/>
          </w:rPr>
          <w:tab/>
        </w:r>
        <w:r w:rsidDel="00F16E77">
          <w:rPr>
            <w:noProof/>
            <w:webHidden/>
          </w:rPr>
          <w:fldChar w:fldCharType="begin"/>
        </w:r>
        <w:r w:rsidDel="00F16E77">
          <w:rPr>
            <w:noProof/>
            <w:webHidden/>
          </w:rPr>
          <w:delInstrText xml:space="preserve"> PAGEREF _Toc95914800 \h </w:delInstrText>
        </w:r>
        <w:r w:rsidDel="00F16E77">
          <w:rPr>
            <w:noProof/>
            <w:webHidden/>
          </w:rPr>
        </w:r>
        <w:r w:rsidDel="00F16E77">
          <w:rPr>
            <w:noProof/>
            <w:webHidden/>
          </w:rPr>
          <w:fldChar w:fldCharType="separate"/>
        </w:r>
        <w:r w:rsidR="00F16E77" w:rsidDel="00F16E77">
          <w:rPr>
            <w:noProof/>
            <w:webHidden/>
          </w:rPr>
          <w:delText>48</w:delText>
        </w:r>
        <w:r w:rsidDel="00F16E77">
          <w:rPr>
            <w:noProof/>
            <w:webHidden/>
          </w:rPr>
          <w:fldChar w:fldCharType="end"/>
        </w:r>
        <w:r w:rsidRPr="005B09B3" w:rsidDel="00F16E77">
          <w:rPr>
            <w:rStyle w:val="Hyperlink"/>
            <w:noProof/>
          </w:rPr>
          <w:fldChar w:fldCharType="end"/>
        </w:r>
      </w:del>
    </w:p>
    <w:p w14:paraId="020A5D1C" w14:textId="5E9C0112" w:rsidR="0050351B" w:rsidDel="00F16E77" w:rsidRDefault="0050351B">
      <w:pPr>
        <w:pStyle w:val="Verzeichnis2"/>
        <w:rPr>
          <w:del w:id="597" w:author="Weinert, Matthias (M.)" w:date="2022-02-16T15:44:00Z"/>
          <w:rFonts w:asciiTheme="minorHAnsi" w:eastAsiaTheme="minorEastAsia" w:hAnsiTheme="minorHAnsi" w:cstheme="minorBidi"/>
          <w:b w:val="0"/>
          <w:noProof/>
          <w:lang w:val="de-DE" w:eastAsia="de-DE"/>
        </w:rPr>
      </w:pPr>
      <w:del w:id="59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"_Toc95914801"</w:delInstrText>
        </w:r>
        <w:r w:rsidRPr="005B09B3" w:rsidDel="00F16E77">
          <w:rPr>
            <w:rStyle w:val="Hyperlink"/>
            <w:noProof/>
          </w:rPr>
          <w:delInstrText xml:space="preserve"> </w:delInstrText>
        </w:r>
        <w:r w:rsidRPr="005B09B3" w:rsidDel="00F16E77">
          <w:rPr>
            <w:rStyle w:val="Hyperlink"/>
            <w:noProof/>
          </w:rPr>
          <w:fldChar w:fldCharType="separate"/>
        </w:r>
      </w:del>
      <w:ins w:id="599" w:author="Weinert, Matthias (M.)" w:date="2022-02-21T14:07:00Z">
        <w:r w:rsidR="00261D7A">
          <w:rPr>
            <w:rStyle w:val="Hyperlink"/>
            <w:bCs/>
            <w:noProof/>
            <w:lang w:val="de-DE"/>
          </w:rPr>
          <w:t>Fehler! Linkreferenz ungültig.</w:t>
        </w:r>
      </w:ins>
      <w:del w:id="600" w:author="Weinert, Matthias (M.)" w:date="2022-02-16T15:44:00Z">
        <w:r w:rsidRPr="005B09B3" w:rsidDel="00F16E77">
          <w:rPr>
            <w:rStyle w:val="Hyperlink"/>
            <w:noProof/>
          </w:rPr>
          <w:delText>9.5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Threaded Connections: Bolts and Screws</w:delText>
        </w:r>
        <w:r w:rsidDel="00F16E77">
          <w:rPr>
            <w:noProof/>
            <w:webHidden/>
          </w:rPr>
          <w:tab/>
        </w:r>
        <w:r w:rsidDel="00F16E77">
          <w:rPr>
            <w:noProof/>
            <w:webHidden/>
          </w:rPr>
          <w:fldChar w:fldCharType="begin"/>
        </w:r>
        <w:r w:rsidDel="00F16E77">
          <w:rPr>
            <w:noProof/>
            <w:webHidden/>
          </w:rPr>
          <w:delInstrText xml:space="preserve"> PAGEREF _Toc95914801 \h </w:delInstrText>
        </w:r>
        <w:r w:rsidDel="00F16E77">
          <w:rPr>
            <w:noProof/>
            <w:webHidden/>
          </w:rPr>
        </w:r>
        <w:r w:rsidDel="00F16E77">
          <w:rPr>
            <w:noProof/>
            <w:webHidden/>
          </w:rPr>
          <w:fldChar w:fldCharType="separate"/>
        </w:r>
        <w:r w:rsidR="00F16E77" w:rsidDel="00F16E77">
          <w:rPr>
            <w:noProof/>
            <w:webHidden/>
          </w:rPr>
          <w:delText>49</w:delText>
        </w:r>
        <w:r w:rsidDel="00F16E77">
          <w:rPr>
            <w:noProof/>
            <w:webHidden/>
          </w:rPr>
          <w:fldChar w:fldCharType="end"/>
        </w:r>
        <w:r w:rsidRPr="005B09B3" w:rsidDel="00F16E77">
          <w:rPr>
            <w:rStyle w:val="Hyperlink"/>
            <w:noProof/>
          </w:rPr>
          <w:fldChar w:fldCharType="end"/>
        </w:r>
      </w:del>
    </w:p>
    <w:p w14:paraId="62A2A26F" w14:textId="74BA0946" w:rsidR="0050351B" w:rsidDel="00F16E77" w:rsidRDefault="0050351B">
      <w:pPr>
        <w:pStyle w:val="Verzeichnis3"/>
        <w:rPr>
          <w:del w:id="601" w:author="Weinert, Matthias (M.)" w:date="2022-02-16T15:44:00Z"/>
          <w:rFonts w:asciiTheme="minorHAnsi" w:eastAsiaTheme="minorEastAsia" w:hAnsiTheme="minorHAnsi" w:cstheme="minorBidi"/>
          <w:b w:val="0"/>
          <w:noProof/>
          <w:lang w:val="de-DE" w:eastAsia="de-DE"/>
        </w:rPr>
      </w:pPr>
      <w:del w:id="60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"_Toc95914802"</w:delInstrText>
        </w:r>
        <w:r w:rsidRPr="005B09B3" w:rsidDel="00F16E77">
          <w:rPr>
            <w:rStyle w:val="Hyperlink"/>
            <w:noProof/>
          </w:rPr>
          <w:delInstrText xml:space="preserve"> </w:delInstrText>
        </w:r>
        <w:r w:rsidRPr="005B09B3" w:rsidDel="00F16E77">
          <w:rPr>
            <w:rStyle w:val="Hyperlink"/>
            <w:noProof/>
          </w:rPr>
          <w:fldChar w:fldCharType="separate"/>
        </w:r>
      </w:del>
      <w:ins w:id="603" w:author="Weinert, Matthias (M.)" w:date="2022-02-21T14:07:00Z">
        <w:r w:rsidR="00261D7A">
          <w:rPr>
            <w:rStyle w:val="Hyperlink"/>
            <w:bCs/>
            <w:noProof/>
            <w:lang w:val="de-DE"/>
          </w:rPr>
          <w:t>Fehler! Linkreferenz ungültig.</w:t>
        </w:r>
      </w:ins>
      <w:del w:id="604" w:author="Weinert, Matthias (M.)" w:date="2022-02-16T15:44:00Z">
        <w:r w:rsidRPr="005B09B3" w:rsidDel="00F16E77">
          <w:rPr>
            <w:rStyle w:val="Hyperlink"/>
            <w:noProof/>
          </w:rPr>
          <w:delText>9.5.1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Introduction</w:delText>
        </w:r>
        <w:r w:rsidDel="00F16E77">
          <w:rPr>
            <w:noProof/>
            <w:webHidden/>
          </w:rPr>
          <w:tab/>
        </w:r>
        <w:r w:rsidDel="00F16E77">
          <w:rPr>
            <w:noProof/>
            <w:webHidden/>
          </w:rPr>
          <w:fldChar w:fldCharType="begin"/>
        </w:r>
        <w:r w:rsidDel="00F16E77">
          <w:rPr>
            <w:noProof/>
            <w:webHidden/>
          </w:rPr>
          <w:delInstrText xml:space="preserve"> PAGEREF _Toc95914802 \h </w:delInstrText>
        </w:r>
        <w:r w:rsidDel="00F16E77">
          <w:rPr>
            <w:noProof/>
            <w:webHidden/>
          </w:rPr>
        </w:r>
        <w:r w:rsidDel="00F16E77">
          <w:rPr>
            <w:noProof/>
            <w:webHidden/>
          </w:rPr>
          <w:fldChar w:fldCharType="separate"/>
        </w:r>
        <w:r w:rsidR="00F16E77" w:rsidDel="00F16E77">
          <w:rPr>
            <w:noProof/>
            <w:webHidden/>
          </w:rPr>
          <w:delText>49</w:delText>
        </w:r>
        <w:r w:rsidDel="00F16E77">
          <w:rPr>
            <w:noProof/>
            <w:webHidden/>
          </w:rPr>
          <w:fldChar w:fldCharType="end"/>
        </w:r>
        <w:r w:rsidRPr="005B09B3" w:rsidDel="00F16E77">
          <w:rPr>
            <w:rStyle w:val="Hyperlink"/>
            <w:noProof/>
          </w:rPr>
          <w:fldChar w:fldCharType="end"/>
        </w:r>
      </w:del>
    </w:p>
    <w:p w14:paraId="143E5D10" w14:textId="260865FB" w:rsidR="0050351B" w:rsidDel="00F16E77" w:rsidRDefault="0050351B">
      <w:pPr>
        <w:pStyle w:val="Verzeichnis3"/>
        <w:rPr>
          <w:del w:id="605" w:author="Weinert, Matthias (M.)" w:date="2022-02-16T15:44:00Z"/>
          <w:rFonts w:asciiTheme="minorHAnsi" w:eastAsiaTheme="minorEastAsia" w:hAnsiTheme="minorHAnsi" w:cstheme="minorBidi"/>
          <w:b w:val="0"/>
          <w:noProof/>
          <w:lang w:val="de-DE" w:eastAsia="de-DE"/>
        </w:rPr>
      </w:pPr>
      <w:del w:id="60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"_Toc95914803"</w:delInstrText>
        </w:r>
        <w:r w:rsidRPr="005B09B3" w:rsidDel="00F16E77">
          <w:rPr>
            <w:rStyle w:val="Hyperlink"/>
            <w:noProof/>
          </w:rPr>
          <w:delInstrText xml:space="preserve"> </w:delInstrText>
        </w:r>
        <w:r w:rsidRPr="005B09B3" w:rsidDel="00F16E77">
          <w:rPr>
            <w:rStyle w:val="Hyperlink"/>
            <w:noProof/>
          </w:rPr>
          <w:fldChar w:fldCharType="separate"/>
        </w:r>
      </w:del>
      <w:ins w:id="607" w:author="Weinert, Matthias (M.)" w:date="2022-02-21T14:07:00Z">
        <w:r w:rsidR="00261D7A">
          <w:rPr>
            <w:rStyle w:val="Hyperlink"/>
            <w:bCs/>
            <w:noProof/>
            <w:lang w:val="de-DE"/>
          </w:rPr>
          <w:t>Fehler! Linkreferenz ungültig.</w:t>
        </w:r>
      </w:ins>
      <w:del w:id="608" w:author="Weinert, Matthias (M.)" w:date="2022-02-16T15:44:00Z">
        <w:r w:rsidRPr="005B09B3" w:rsidDel="00F16E77">
          <w:rPr>
            <w:rStyle w:val="Hyperlink"/>
            <w:noProof/>
          </w:rPr>
          <w:delText>9.5.2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Contacts and Friction</w:delText>
        </w:r>
        <w:r w:rsidDel="00F16E77">
          <w:rPr>
            <w:noProof/>
            <w:webHidden/>
          </w:rPr>
          <w:tab/>
        </w:r>
        <w:r w:rsidDel="00F16E77">
          <w:rPr>
            <w:noProof/>
            <w:webHidden/>
          </w:rPr>
          <w:fldChar w:fldCharType="begin"/>
        </w:r>
        <w:r w:rsidDel="00F16E77">
          <w:rPr>
            <w:noProof/>
            <w:webHidden/>
          </w:rPr>
          <w:delInstrText xml:space="preserve"> PAGEREF _Toc95914803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5B09B3" w:rsidDel="00F16E77">
          <w:rPr>
            <w:rStyle w:val="Hyperlink"/>
            <w:noProof/>
          </w:rPr>
          <w:fldChar w:fldCharType="end"/>
        </w:r>
      </w:del>
    </w:p>
    <w:p w14:paraId="3784E609" w14:textId="61B9FC6E" w:rsidR="0050351B" w:rsidDel="00F16E77" w:rsidRDefault="0050351B">
      <w:pPr>
        <w:pStyle w:val="Verzeichnis3"/>
        <w:rPr>
          <w:del w:id="609" w:author="Weinert, Matthias (M.)" w:date="2022-02-16T15:44:00Z"/>
          <w:rFonts w:asciiTheme="minorHAnsi" w:eastAsiaTheme="minorEastAsia" w:hAnsiTheme="minorHAnsi" w:cstheme="minorBidi"/>
          <w:b w:val="0"/>
          <w:noProof/>
          <w:lang w:val="de-DE" w:eastAsia="de-DE"/>
        </w:rPr>
      </w:pPr>
      <w:del w:id="61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"_Toc95914804"</w:delInstrText>
        </w:r>
        <w:r w:rsidRPr="005B09B3" w:rsidDel="00F16E77">
          <w:rPr>
            <w:rStyle w:val="Hyperlink"/>
            <w:noProof/>
          </w:rPr>
          <w:delInstrText xml:space="preserve"> </w:delInstrText>
        </w:r>
        <w:r w:rsidRPr="005B09B3" w:rsidDel="00F16E77">
          <w:rPr>
            <w:rStyle w:val="Hyperlink"/>
            <w:noProof/>
          </w:rPr>
          <w:fldChar w:fldCharType="separate"/>
        </w:r>
      </w:del>
      <w:ins w:id="611" w:author="Weinert, Matthias (M.)" w:date="2022-02-21T14:07:00Z">
        <w:r w:rsidR="00261D7A">
          <w:rPr>
            <w:rStyle w:val="Hyperlink"/>
            <w:bCs/>
            <w:noProof/>
            <w:lang w:val="de-DE"/>
          </w:rPr>
          <w:t>Fehler! Linkreferenz ungültig.</w:t>
        </w:r>
      </w:ins>
      <w:del w:id="612" w:author="Weinert, Matthias (M.)" w:date="2022-02-16T15:44:00Z">
        <w:r w:rsidRPr="005B09B3" w:rsidDel="00F16E77">
          <w:rPr>
            <w:rStyle w:val="Hyperlink"/>
            <w:noProof/>
          </w:rPr>
          <w:delText>9.5.3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Definition of element </w:delText>
        </w:r>
        <w:r w:rsidRPr="005B09B3" w:rsidDel="00F16E77">
          <w:rPr>
            <w:rStyle w:val="Hyperlink"/>
            <w:rFonts w:ascii="Courier New" w:hAnsi="Courier New" w:cs="Courier New"/>
            <w:i/>
            <w:noProof/>
          </w:rPr>
          <w:delText>&lt;threaded_connection/&gt;</w:delText>
        </w:r>
        <w:r w:rsidDel="00F16E77">
          <w:rPr>
            <w:noProof/>
            <w:webHidden/>
          </w:rPr>
          <w:tab/>
        </w:r>
        <w:r w:rsidDel="00F16E77">
          <w:rPr>
            <w:noProof/>
            <w:webHidden/>
          </w:rPr>
          <w:fldChar w:fldCharType="begin"/>
        </w:r>
        <w:r w:rsidDel="00F16E77">
          <w:rPr>
            <w:noProof/>
            <w:webHidden/>
          </w:rPr>
          <w:delInstrText xml:space="preserve"> PAGEREF _Toc95914804 \h </w:delInstrText>
        </w:r>
        <w:r w:rsidDel="00F16E77">
          <w:rPr>
            <w:noProof/>
            <w:webHidden/>
          </w:rPr>
        </w:r>
        <w:r w:rsidDel="00F16E77">
          <w:rPr>
            <w:noProof/>
            <w:webHidden/>
          </w:rPr>
          <w:fldChar w:fldCharType="separate"/>
        </w:r>
        <w:r w:rsidR="00F16E77" w:rsidDel="00F16E77">
          <w:rPr>
            <w:noProof/>
            <w:webHidden/>
          </w:rPr>
          <w:delText>53</w:delText>
        </w:r>
        <w:r w:rsidDel="00F16E77">
          <w:rPr>
            <w:noProof/>
            <w:webHidden/>
          </w:rPr>
          <w:fldChar w:fldCharType="end"/>
        </w:r>
        <w:r w:rsidRPr="005B09B3" w:rsidDel="00F16E77">
          <w:rPr>
            <w:rStyle w:val="Hyperlink"/>
            <w:noProof/>
          </w:rPr>
          <w:fldChar w:fldCharType="end"/>
        </w:r>
      </w:del>
    </w:p>
    <w:p w14:paraId="0079BC18" w14:textId="61B476E7" w:rsidR="0050351B" w:rsidDel="00F16E77" w:rsidRDefault="0050351B">
      <w:pPr>
        <w:pStyle w:val="Verzeichnis3"/>
        <w:rPr>
          <w:del w:id="613" w:author="Weinert, Matthias (M.)" w:date="2022-02-16T15:44:00Z"/>
          <w:rFonts w:asciiTheme="minorHAnsi" w:eastAsiaTheme="minorEastAsia" w:hAnsiTheme="minorHAnsi" w:cstheme="minorBidi"/>
          <w:b w:val="0"/>
          <w:noProof/>
          <w:lang w:val="de-DE" w:eastAsia="de-DE"/>
        </w:rPr>
      </w:pPr>
      <w:del w:id="61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"_Toc95914805"</w:delInstrText>
        </w:r>
        <w:r w:rsidRPr="005B09B3" w:rsidDel="00F16E77">
          <w:rPr>
            <w:rStyle w:val="Hyperlink"/>
            <w:noProof/>
          </w:rPr>
          <w:delInstrText xml:space="preserve"> </w:delInstrText>
        </w:r>
        <w:r w:rsidRPr="005B09B3" w:rsidDel="00F16E77">
          <w:rPr>
            <w:rStyle w:val="Hyperlink"/>
            <w:noProof/>
          </w:rPr>
          <w:fldChar w:fldCharType="separate"/>
        </w:r>
      </w:del>
      <w:ins w:id="615" w:author="Weinert, Matthias (M.)" w:date="2022-02-21T14:07:00Z">
        <w:r w:rsidR="00261D7A">
          <w:rPr>
            <w:rStyle w:val="Hyperlink"/>
            <w:bCs/>
            <w:noProof/>
            <w:lang w:val="de-DE"/>
          </w:rPr>
          <w:t>Fehler! Linkreferenz ungültig.</w:t>
        </w:r>
      </w:ins>
      <w:del w:id="616" w:author="Weinert, Matthias (M.)" w:date="2022-02-16T15:44:00Z">
        <w:r w:rsidRPr="005B09B3" w:rsidDel="00F16E77">
          <w:rPr>
            <w:rStyle w:val="Hyperlink"/>
            <w:noProof/>
          </w:rPr>
          <w:delText>9.5.4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Washer</w:delText>
        </w:r>
        <w:r w:rsidDel="00F16E77">
          <w:rPr>
            <w:noProof/>
            <w:webHidden/>
          </w:rPr>
          <w:tab/>
        </w:r>
        <w:r w:rsidDel="00F16E77">
          <w:rPr>
            <w:noProof/>
            <w:webHidden/>
          </w:rPr>
          <w:fldChar w:fldCharType="begin"/>
        </w:r>
        <w:r w:rsidDel="00F16E77">
          <w:rPr>
            <w:noProof/>
            <w:webHidden/>
          </w:rPr>
          <w:delInstrText xml:space="preserve"> PAGEREF _Toc95914805 \h </w:delInstrText>
        </w:r>
        <w:r w:rsidDel="00F16E77">
          <w:rPr>
            <w:noProof/>
            <w:webHidden/>
          </w:rPr>
        </w:r>
        <w:r w:rsidDel="00F16E77">
          <w:rPr>
            <w:noProof/>
            <w:webHidden/>
          </w:rPr>
          <w:fldChar w:fldCharType="separate"/>
        </w:r>
        <w:r w:rsidR="00F16E77" w:rsidDel="00F16E77">
          <w:rPr>
            <w:noProof/>
            <w:webHidden/>
          </w:rPr>
          <w:delText>55</w:delText>
        </w:r>
        <w:r w:rsidDel="00F16E77">
          <w:rPr>
            <w:noProof/>
            <w:webHidden/>
          </w:rPr>
          <w:fldChar w:fldCharType="end"/>
        </w:r>
        <w:r w:rsidRPr="005B09B3" w:rsidDel="00F16E77">
          <w:rPr>
            <w:rStyle w:val="Hyperlink"/>
            <w:noProof/>
          </w:rPr>
          <w:fldChar w:fldCharType="end"/>
        </w:r>
      </w:del>
    </w:p>
    <w:p w14:paraId="59318982" w14:textId="082AA83D" w:rsidR="0050351B" w:rsidDel="00F16E77" w:rsidRDefault="0050351B">
      <w:pPr>
        <w:pStyle w:val="Verzeichnis3"/>
        <w:rPr>
          <w:del w:id="617" w:author="Weinert, Matthias (M.)" w:date="2022-02-16T15:44:00Z"/>
          <w:rFonts w:asciiTheme="minorHAnsi" w:eastAsiaTheme="minorEastAsia" w:hAnsiTheme="minorHAnsi" w:cstheme="minorBidi"/>
          <w:b w:val="0"/>
          <w:noProof/>
          <w:lang w:val="de-DE" w:eastAsia="de-DE"/>
        </w:rPr>
      </w:pPr>
      <w:del w:id="61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"_Toc95914806"</w:delInstrText>
        </w:r>
        <w:r w:rsidRPr="005B09B3" w:rsidDel="00F16E77">
          <w:rPr>
            <w:rStyle w:val="Hyperlink"/>
            <w:noProof/>
          </w:rPr>
          <w:delInstrText xml:space="preserve"> </w:delInstrText>
        </w:r>
        <w:r w:rsidRPr="005B09B3" w:rsidDel="00F16E77">
          <w:rPr>
            <w:rStyle w:val="Hyperlink"/>
            <w:noProof/>
          </w:rPr>
          <w:fldChar w:fldCharType="separate"/>
        </w:r>
      </w:del>
      <w:ins w:id="619" w:author="Weinert, Matthias (M.)" w:date="2022-02-21T14:07:00Z">
        <w:r w:rsidR="00261D7A">
          <w:rPr>
            <w:rStyle w:val="Hyperlink"/>
            <w:bCs/>
            <w:noProof/>
            <w:lang w:val="de-DE"/>
          </w:rPr>
          <w:t>Fehler! Linkreferenz ungültig.</w:t>
        </w:r>
      </w:ins>
      <w:del w:id="620" w:author="Weinert, Matthias (M.)" w:date="2022-02-16T15:44:00Z">
        <w:r w:rsidRPr="005B09B3" w:rsidDel="00F16E77">
          <w:rPr>
            <w:rStyle w:val="Hyperlink"/>
            <w:noProof/>
          </w:rPr>
          <w:delText>9.5.5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Nut</w:delText>
        </w:r>
        <w:r w:rsidDel="00F16E77">
          <w:rPr>
            <w:noProof/>
            <w:webHidden/>
          </w:rPr>
          <w:tab/>
        </w:r>
        <w:r w:rsidDel="00F16E77">
          <w:rPr>
            <w:noProof/>
            <w:webHidden/>
          </w:rPr>
          <w:fldChar w:fldCharType="begin"/>
        </w:r>
        <w:r w:rsidDel="00F16E77">
          <w:rPr>
            <w:noProof/>
            <w:webHidden/>
          </w:rPr>
          <w:delInstrText xml:space="preserve"> PAGEREF _Toc95914806 \h </w:delInstrText>
        </w:r>
        <w:r w:rsidDel="00F16E77">
          <w:rPr>
            <w:noProof/>
            <w:webHidden/>
          </w:rPr>
        </w:r>
        <w:r w:rsidDel="00F16E77">
          <w:rPr>
            <w:noProof/>
            <w:webHidden/>
          </w:rPr>
          <w:fldChar w:fldCharType="separate"/>
        </w:r>
        <w:r w:rsidR="00F16E77" w:rsidDel="00F16E77">
          <w:rPr>
            <w:noProof/>
            <w:webHidden/>
          </w:rPr>
          <w:delText>56</w:delText>
        </w:r>
        <w:r w:rsidDel="00F16E77">
          <w:rPr>
            <w:noProof/>
            <w:webHidden/>
          </w:rPr>
          <w:fldChar w:fldCharType="end"/>
        </w:r>
        <w:r w:rsidRPr="005B09B3" w:rsidDel="00F16E77">
          <w:rPr>
            <w:rStyle w:val="Hyperlink"/>
            <w:noProof/>
          </w:rPr>
          <w:fldChar w:fldCharType="end"/>
        </w:r>
      </w:del>
    </w:p>
    <w:p w14:paraId="5C75212F" w14:textId="71C607E4" w:rsidR="0050351B" w:rsidDel="00F16E77" w:rsidRDefault="0050351B">
      <w:pPr>
        <w:pStyle w:val="Verzeichnis3"/>
        <w:rPr>
          <w:del w:id="621" w:author="Weinert, Matthias (M.)" w:date="2022-02-16T15:44:00Z"/>
          <w:rFonts w:asciiTheme="minorHAnsi" w:eastAsiaTheme="minorEastAsia" w:hAnsiTheme="minorHAnsi" w:cstheme="minorBidi"/>
          <w:b w:val="0"/>
          <w:noProof/>
          <w:lang w:val="de-DE" w:eastAsia="de-DE"/>
        </w:rPr>
      </w:pPr>
      <w:del w:id="62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"_Toc95914807"</w:delInstrText>
        </w:r>
        <w:r w:rsidRPr="005B09B3" w:rsidDel="00F16E77">
          <w:rPr>
            <w:rStyle w:val="Hyperlink"/>
            <w:noProof/>
          </w:rPr>
          <w:delInstrText xml:space="preserve"> </w:delInstrText>
        </w:r>
        <w:r w:rsidRPr="005B09B3" w:rsidDel="00F16E77">
          <w:rPr>
            <w:rStyle w:val="Hyperlink"/>
            <w:noProof/>
          </w:rPr>
          <w:fldChar w:fldCharType="separate"/>
        </w:r>
      </w:del>
      <w:ins w:id="623" w:author="Weinert, Matthias (M.)" w:date="2022-02-21T14:07:00Z">
        <w:r w:rsidR="00261D7A">
          <w:rPr>
            <w:rStyle w:val="Hyperlink"/>
            <w:bCs/>
            <w:noProof/>
            <w:lang w:val="de-DE"/>
          </w:rPr>
          <w:t>Fehler! Linkreferenz ungültig.</w:t>
        </w:r>
      </w:ins>
      <w:del w:id="624" w:author="Weinert, Matthias (M.)" w:date="2022-02-16T15:44:00Z">
        <w:r w:rsidRPr="005B09B3" w:rsidDel="00F16E77">
          <w:rPr>
            <w:rStyle w:val="Hyperlink"/>
            <w:noProof/>
          </w:rPr>
          <w:delText>9.5.6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Bolt</w:delText>
        </w:r>
        <w:r w:rsidDel="00F16E77">
          <w:rPr>
            <w:noProof/>
            <w:webHidden/>
          </w:rPr>
          <w:tab/>
        </w:r>
        <w:r w:rsidDel="00F16E77">
          <w:rPr>
            <w:noProof/>
            <w:webHidden/>
          </w:rPr>
          <w:fldChar w:fldCharType="begin"/>
        </w:r>
        <w:r w:rsidDel="00F16E77">
          <w:rPr>
            <w:noProof/>
            <w:webHidden/>
          </w:rPr>
          <w:delInstrText xml:space="preserve"> PAGEREF _Toc95914807 \h </w:delInstrText>
        </w:r>
        <w:r w:rsidDel="00F16E77">
          <w:rPr>
            <w:noProof/>
            <w:webHidden/>
          </w:rPr>
        </w:r>
        <w:r w:rsidDel="00F16E77">
          <w:rPr>
            <w:noProof/>
            <w:webHidden/>
          </w:rPr>
          <w:fldChar w:fldCharType="separate"/>
        </w:r>
        <w:r w:rsidR="00F16E77" w:rsidDel="00F16E77">
          <w:rPr>
            <w:noProof/>
            <w:webHidden/>
          </w:rPr>
          <w:delText>57</w:delText>
        </w:r>
        <w:r w:rsidDel="00F16E77">
          <w:rPr>
            <w:noProof/>
            <w:webHidden/>
          </w:rPr>
          <w:fldChar w:fldCharType="end"/>
        </w:r>
        <w:r w:rsidRPr="005B09B3" w:rsidDel="00F16E77">
          <w:rPr>
            <w:rStyle w:val="Hyperlink"/>
            <w:noProof/>
          </w:rPr>
          <w:fldChar w:fldCharType="end"/>
        </w:r>
      </w:del>
    </w:p>
    <w:p w14:paraId="1486EF07" w14:textId="38C0EAB1" w:rsidR="0050351B" w:rsidDel="00F16E77" w:rsidRDefault="0050351B">
      <w:pPr>
        <w:pStyle w:val="Verzeichnis3"/>
        <w:rPr>
          <w:del w:id="625" w:author="Weinert, Matthias (M.)" w:date="2022-02-16T15:44:00Z"/>
          <w:rFonts w:asciiTheme="minorHAnsi" w:eastAsiaTheme="minorEastAsia" w:hAnsiTheme="minorHAnsi" w:cstheme="minorBidi"/>
          <w:b w:val="0"/>
          <w:noProof/>
          <w:lang w:val="de-DE" w:eastAsia="de-DE"/>
        </w:rPr>
      </w:pPr>
      <w:del w:id="62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"_Toc95914808"</w:delInstrText>
        </w:r>
        <w:r w:rsidRPr="005B09B3" w:rsidDel="00F16E77">
          <w:rPr>
            <w:rStyle w:val="Hyperlink"/>
            <w:noProof/>
          </w:rPr>
          <w:delInstrText xml:space="preserve"> </w:delInstrText>
        </w:r>
        <w:r w:rsidRPr="005B09B3" w:rsidDel="00F16E77">
          <w:rPr>
            <w:rStyle w:val="Hyperlink"/>
            <w:noProof/>
          </w:rPr>
          <w:fldChar w:fldCharType="separate"/>
        </w:r>
      </w:del>
      <w:ins w:id="627" w:author="Weinert, Matthias (M.)" w:date="2022-02-21T14:07:00Z">
        <w:r w:rsidR="00261D7A">
          <w:rPr>
            <w:rStyle w:val="Hyperlink"/>
            <w:bCs/>
            <w:noProof/>
            <w:lang w:val="de-DE"/>
          </w:rPr>
          <w:t>Fehler! Linkreferenz ungültig.</w:t>
        </w:r>
      </w:ins>
      <w:del w:id="628" w:author="Weinert, Matthias (M.)" w:date="2022-02-16T15:44:00Z">
        <w:r w:rsidRPr="005B09B3" w:rsidDel="00F16E77">
          <w:rPr>
            <w:rStyle w:val="Hyperlink"/>
            <w:noProof/>
          </w:rPr>
          <w:delText>9.5.7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Screw</w:delText>
        </w:r>
        <w:r w:rsidDel="00F16E77">
          <w:rPr>
            <w:noProof/>
            <w:webHidden/>
          </w:rPr>
          <w:tab/>
        </w:r>
        <w:r w:rsidDel="00F16E77">
          <w:rPr>
            <w:noProof/>
            <w:webHidden/>
          </w:rPr>
          <w:fldChar w:fldCharType="begin"/>
        </w:r>
        <w:r w:rsidDel="00F16E77">
          <w:rPr>
            <w:noProof/>
            <w:webHidden/>
          </w:rPr>
          <w:delInstrText xml:space="preserve"> PAGEREF _Toc95914808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5B09B3" w:rsidDel="00F16E77">
          <w:rPr>
            <w:rStyle w:val="Hyperlink"/>
            <w:noProof/>
          </w:rPr>
          <w:fldChar w:fldCharType="end"/>
        </w:r>
      </w:del>
    </w:p>
    <w:p w14:paraId="178CA90D" w14:textId="603C0EE2" w:rsidR="0050351B" w:rsidDel="00F16E77" w:rsidRDefault="0050351B">
      <w:pPr>
        <w:pStyle w:val="Verzeichnis2"/>
        <w:rPr>
          <w:del w:id="629" w:author="Weinert, Matthias (M.)" w:date="2022-02-16T15:44:00Z"/>
          <w:rFonts w:asciiTheme="minorHAnsi" w:eastAsiaTheme="minorEastAsia" w:hAnsiTheme="minorHAnsi" w:cstheme="minorBidi"/>
          <w:b w:val="0"/>
          <w:noProof/>
          <w:lang w:val="de-DE" w:eastAsia="de-DE"/>
        </w:rPr>
      </w:pPr>
      <w:del w:id="63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"_Toc95914809"</w:delInstrText>
        </w:r>
        <w:r w:rsidRPr="005B09B3" w:rsidDel="00F16E77">
          <w:rPr>
            <w:rStyle w:val="Hyperlink"/>
            <w:noProof/>
          </w:rPr>
          <w:delInstrText xml:space="preserve"> </w:delInstrText>
        </w:r>
        <w:r w:rsidRPr="005B09B3" w:rsidDel="00F16E77">
          <w:rPr>
            <w:rStyle w:val="Hyperlink"/>
            <w:noProof/>
          </w:rPr>
          <w:fldChar w:fldCharType="separate"/>
        </w:r>
      </w:del>
      <w:ins w:id="631" w:author="Weinert, Matthias (M.)" w:date="2022-02-21T14:07:00Z">
        <w:r w:rsidR="00261D7A">
          <w:rPr>
            <w:rStyle w:val="Hyperlink"/>
            <w:bCs/>
            <w:noProof/>
            <w:lang w:val="de-DE"/>
          </w:rPr>
          <w:t>Fehler! Linkreferenz ungültig.</w:t>
        </w:r>
      </w:ins>
      <w:del w:id="632" w:author="Weinert, Matthias (M.)" w:date="2022-02-16T15:44:00Z">
        <w:r w:rsidRPr="005B09B3" w:rsidDel="00F16E77">
          <w:rPr>
            <w:rStyle w:val="Hyperlink"/>
            <w:noProof/>
          </w:rPr>
          <w:delText>9.6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Gum Drops</w:delText>
        </w:r>
        <w:r w:rsidDel="00F16E77">
          <w:rPr>
            <w:noProof/>
            <w:webHidden/>
          </w:rPr>
          <w:tab/>
        </w:r>
        <w:r w:rsidDel="00F16E77">
          <w:rPr>
            <w:noProof/>
            <w:webHidden/>
          </w:rPr>
          <w:fldChar w:fldCharType="begin"/>
        </w:r>
        <w:r w:rsidDel="00F16E77">
          <w:rPr>
            <w:noProof/>
            <w:webHidden/>
          </w:rPr>
          <w:delInstrText xml:space="preserve"> PAGEREF _Toc95914809 \h </w:delInstrText>
        </w:r>
        <w:r w:rsidDel="00F16E77">
          <w:rPr>
            <w:noProof/>
            <w:webHidden/>
          </w:rPr>
        </w:r>
        <w:r w:rsidDel="00F16E77">
          <w:rPr>
            <w:noProof/>
            <w:webHidden/>
          </w:rPr>
          <w:fldChar w:fldCharType="separate"/>
        </w:r>
        <w:r w:rsidR="00F16E77" w:rsidDel="00F16E77">
          <w:rPr>
            <w:noProof/>
            <w:webHidden/>
          </w:rPr>
          <w:delText>66</w:delText>
        </w:r>
        <w:r w:rsidDel="00F16E77">
          <w:rPr>
            <w:noProof/>
            <w:webHidden/>
          </w:rPr>
          <w:fldChar w:fldCharType="end"/>
        </w:r>
        <w:r w:rsidRPr="005B09B3" w:rsidDel="00F16E77">
          <w:rPr>
            <w:rStyle w:val="Hyperlink"/>
            <w:noProof/>
          </w:rPr>
          <w:fldChar w:fldCharType="end"/>
        </w:r>
      </w:del>
    </w:p>
    <w:p w14:paraId="0A3E1278" w14:textId="41EA470F" w:rsidR="0050351B" w:rsidDel="00F16E77" w:rsidRDefault="0050351B">
      <w:pPr>
        <w:pStyle w:val="Verzeichnis2"/>
        <w:rPr>
          <w:del w:id="633" w:author="Weinert, Matthias (M.)" w:date="2022-02-16T15:44:00Z"/>
          <w:rFonts w:asciiTheme="minorHAnsi" w:eastAsiaTheme="minorEastAsia" w:hAnsiTheme="minorHAnsi" w:cstheme="minorBidi"/>
          <w:b w:val="0"/>
          <w:noProof/>
          <w:lang w:val="de-DE" w:eastAsia="de-DE"/>
        </w:rPr>
      </w:pPr>
      <w:del w:id="63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"_Toc95914810"</w:delInstrText>
        </w:r>
        <w:r w:rsidRPr="005B09B3" w:rsidDel="00F16E77">
          <w:rPr>
            <w:rStyle w:val="Hyperlink"/>
            <w:noProof/>
          </w:rPr>
          <w:delInstrText xml:space="preserve"> </w:delInstrText>
        </w:r>
        <w:r w:rsidRPr="005B09B3" w:rsidDel="00F16E77">
          <w:rPr>
            <w:rStyle w:val="Hyperlink"/>
            <w:noProof/>
          </w:rPr>
          <w:fldChar w:fldCharType="separate"/>
        </w:r>
      </w:del>
      <w:ins w:id="635" w:author="Weinert, Matthias (M.)" w:date="2022-02-21T14:07:00Z">
        <w:r w:rsidR="00261D7A">
          <w:rPr>
            <w:rStyle w:val="Hyperlink"/>
            <w:bCs/>
            <w:noProof/>
            <w:lang w:val="de-DE"/>
          </w:rPr>
          <w:t>Fehler! Linkreferenz ungültig.</w:t>
        </w:r>
      </w:ins>
      <w:del w:id="636" w:author="Weinert, Matthias (M.)" w:date="2022-02-16T15:44:00Z">
        <w:r w:rsidRPr="005B09B3" w:rsidDel="00F16E77">
          <w:rPr>
            <w:rStyle w:val="Hyperlink"/>
            <w:noProof/>
          </w:rPr>
          <w:delText>9.7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Clinches</w:delText>
        </w:r>
        <w:r w:rsidDel="00F16E77">
          <w:rPr>
            <w:noProof/>
            <w:webHidden/>
          </w:rPr>
          <w:tab/>
        </w:r>
        <w:r w:rsidDel="00F16E77">
          <w:rPr>
            <w:noProof/>
            <w:webHidden/>
          </w:rPr>
          <w:fldChar w:fldCharType="begin"/>
        </w:r>
        <w:r w:rsidDel="00F16E77">
          <w:rPr>
            <w:noProof/>
            <w:webHidden/>
          </w:rPr>
          <w:delInstrText xml:space="preserve"> PAGEREF _Toc95914810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5B09B3" w:rsidDel="00F16E77">
          <w:rPr>
            <w:rStyle w:val="Hyperlink"/>
            <w:noProof/>
          </w:rPr>
          <w:fldChar w:fldCharType="end"/>
        </w:r>
      </w:del>
    </w:p>
    <w:p w14:paraId="0A5748A8" w14:textId="5DC93B00" w:rsidR="0050351B" w:rsidDel="00F16E77" w:rsidRDefault="0050351B">
      <w:pPr>
        <w:pStyle w:val="Verzeichnis2"/>
        <w:rPr>
          <w:del w:id="637" w:author="Weinert, Matthias (M.)" w:date="2022-02-16T15:44:00Z"/>
          <w:rFonts w:asciiTheme="minorHAnsi" w:eastAsiaTheme="minorEastAsia" w:hAnsiTheme="minorHAnsi" w:cstheme="minorBidi"/>
          <w:b w:val="0"/>
          <w:noProof/>
          <w:lang w:val="de-DE" w:eastAsia="de-DE"/>
        </w:rPr>
      </w:pPr>
      <w:del w:id="63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"_Toc95914811"</w:delInstrText>
        </w:r>
        <w:r w:rsidRPr="005B09B3" w:rsidDel="00F16E77">
          <w:rPr>
            <w:rStyle w:val="Hyperlink"/>
            <w:noProof/>
          </w:rPr>
          <w:delInstrText xml:space="preserve"> </w:delInstrText>
        </w:r>
        <w:r w:rsidRPr="005B09B3" w:rsidDel="00F16E77">
          <w:rPr>
            <w:rStyle w:val="Hyperlink"/>
            <w:noProof/>
          </w:rPr>
          <w:fldChar w:fldCharType="separate"/>
        </w:r>
      </w:del>
      <w:ins w:id="639" w:author="Weinert, Matthias (M.)" w:date="2022-02-21T14:07:00Z">
        <w:r w:rsidR="00261D7A">
          <w:rPr>
            <w:rStyle w:val="Hyperlink"/>
            <w:bCs/>
            <w:noProof/>
            <w:lang w:val="de-DE"/>
          </w:rPr>
          <w:t>Fehler! Linkreferenz ungültig.</w:t>
        </w:r>
      </w:ins>
      <w:del w:id="640" w:author="Weinert, Matthias (M.)" w:date="2022-02-16T15:44:00Z">
        <w:r w:rsidRPr="005B09B3" w:rsidDel="00F16E77">
          <w:rPr>
            <w:rStyle w:val="Hyperlink"/>
            <w:noProof/>
          </w:rPr>
          <w:delText>9.8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Heat Stakes / Thermal Stakes</w:delText>
        </w:r>
        <w:r w:rsidDel="00F16E77">
          <w:rPr>
            <w:noProof/>
            <w:webHidden/>
          </w:rPr>
          <w:tab/>
        </w:r>
        <w:r w:rsidDel="00F16E77">
          <w:rPr>
            <w:noProof/>
            <w:webHidden/>
          </w:rPr>
          <w:fldChar w:fldCharType="begin"/>
        </w:r>
        <w:r w:rsidDel="00F16E77">
          <w:rPr>
            <w:noProof/>
            <w:webHidden/>
          </w:rPr>
          <w:delInstrText xml:space="preserve"> PAGEREF _Toc95914811 \h </w:delInstrText>
        </w:r>
        <w:r w:rsidDel="00F16E77">
          <w:rPr>
            <w:noProof/>
            <w:webHidden/>
          </w:rPr>
        </w:r>
        <w:r w:rsidDel="00F16E77">
          <w:rPr>
            <w:noProof/>
            <w:webHidden/>
          </w:rPr>
          <w:fldChar w:fldCharType="separate"/>
        </w:r>
        <w:r w:rsidR="00F16E77" w:rsidDel="00F16E77">
          <w:rPr>
            <w:noProof/>
            <w:webHidden/>
          </w:rPr>
          <w:delText>69</w:delText>
        </w:r>
        <w:r w:rsidDel="00F16E77">
          <w:rPr>
            <w:noProof/>
            <w:webHidden/>
          </w:rPr>
          <w:fldChar w:fldCharType="end"/>
        </w:r>
        <w:r w:rsidRPr="005B09B3" w:rsidDel="00F16E77">
          <w:rPr>
            <w:rStyle w:val="Hyperlink"/>
            <w:noProof/>
          </w:rPr>
          <w:fldChar w:fldCharType="end"/>
        </w:r>
      </w:del>
    </w:p>
    <w:p w14:paraId="518B1E4F" w14:textId="13A1437B" w:rsidR="0050351B" w:rsidDel="00F16E77" w:rsidRDefault="0050351B">
      <w:pPr>
        <w:pStyle w:val="Verzeichnis2"/>
        <w:rPr>
          <w:del w:id="641" w:author="Weinert, Matthias (M.)" w:date="2022-02-16T15:44:00Z"/>
          <w:rFonts w:asciiTheme="minorHAnsi" w:eastAsiaTheme="minorEastAsia" w:hAnsiTheme="minorHAnsi" w:cstheme="minorBidi"/>
          <w:b w:val="0"/>
          <w:noProof/>
          <w:lang w:val="de-DE" w:eastAsia="de-DE"/>
        </w:rPr>
      </w:pPr>
      <w:del w:id="64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"_Toc95914812"</w:delInstrText>
        </w:r>
        <w:r w:rsidRPr="005B09B3" w:rsidDel="00F16E77">
          <w:rPr>
            <w:rStyle w:val="Hyperlink"/>
            <w:noProof/>
          </w:rPr>
          <w:delInstrText xml:space="preserve"> </w:delInstrText>
        </w:r>
        <w:r w:rsidRPr="005B09B3" w:rsidDel="00F16E77">
          <w:rPr>
            <w:rStyle w:val="Hyperlink"/>
            <w:noProof/>
          </w:rPr>
          <w:fldChar w:fldCharType="separate"/>
        </w:r>
      </w:del>
      <w:ins w:id="643" w:author="Weinert, Matthias (M.)" w:date="2022-02-21T14:07:00Z">
        <w:r w:rsidR="00261D7A">
          <w:rPr>
            <w:rStyle w:val="Hyperlink"/>
            <w:bCs/>
            <w:noProof/>
            <w:lang w:val="de-DE"/>
          </w:rPr>
          <w:t>Fehler! Linkreferenz ungültig.</w:t>
        </w:r>
      </w:ins>
      <w:del w:id="644" w:author="Weinert, Matthias (M.)" w:date="2022-02-16T15:44:00Z">
        <w:r w:rsidRPr="005B09B3" w:rsidDel="00F16E77">
          <w:rPr>
            <w:rStyle w:val="Hyperlink"/>
            <w:noProof/>
          </w:rPr>
          <w:delText>9.9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Clips/Snap Joints</w:delText>
        </w:r>
        <w:r w:rsidDel="00F16E77">
          <w:rPr>
            <w:noProof/>
            <w:webHidden/>
          </w:rPr>
          <w:tab/>
        </w:r>
        <w:r w:rsidDel="00F16E77">
          <w:rPr>
            <w:noProof/>
            <w:webHidden/>
          </w:rPr>
          <w:fldChar w:fldCharType="begin"/>
        </w:r>
        <w:r w:rsidDel="00F16E77">
          <w:rPr>
            <w:noProof/>
            <w:webHidden/>
          </w:rPr>
          <w:delInstrText xml:space="preserve"> PAGEREF _Toc95914812 \h </w:delInstrText>
        </w:r>
        <w:r w:rsidDel="00F16E77">
          <w:rPr>
            <w:noProof/>
            <w:webHidden/>
          </w:rPr>
        </w:r>
        <w:r w:rsidDel="00F16E77">
          <w:rPr>
            <w:noProof/>
            <w:webHidden/>
          </w:rPr>
          <w:fldChar w:fldCharType="separate"/>
        </w:r>
        <w:r w:rsidR="00F16E77" w:rsidDel="00F16E77">
          <w:rPr>
            <w:noProof/>
            <w:webHidden/>
          </w:rPr>
          <w:delText>71</w:delText>
        </w:r>
        <w:r w:rsidDel="00F16E77">
          <w:rPr>
            <w:noProof/>
            <w:webHidden/>
          </w:rPr>
          <w:fldChar w:fldCharType="end"/>
        </w:r>
        <w:r w:rsidRPr="005B09B3" w:rsidDel="00F16E77">
          <w:rPr>
            <w:rStyle w:val="Hyperlink"/>
            <w:noProof/>
          </w:rPr>
          <w:fldChar w:fldCharType="end"/>
        </w:r>
      </w:del>
    </w:p>
    <w:p w14:paraId="6116AF43" w14:textId="0C90C865" w:rsidR="0050351B" w:rsidDel="00F16E77" w:rsidRDefault="0050351B">
      <w:pPr>
        <w:pStyle w:val="Verzeichnis2"/>
        <w:rPr>
          <w:del w:id="645" w:author="Weinert, Matthias (M.)" w:date="2022-02-16T15:44:00Z"/>
          <w:rFonts w:asciiTheme="minorHAnsi" w:eastAsiaTheme="minorEastAsia" w:hAnsiTheme="minorHAnsi" w:cstheme="minorBidi"/>
          <w:b w:val="0"/>
          <w:noProof/>
          <w:lang w:val="de-DE" w:eastAsia="de-DE"/>
        </w:rPr>
      </w:pPr>
      <w:del w:id="64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"_Toc95914813"</w:delInstrText>
        </w:r>
        <w:r w:rsidRPr="005B09B3" w:rsidDel="00F16E77">
          <w:rPr>
            <w:rStyle w:val="Hyperlink"/>
            <w:noProof/>
          </w:rPr>
          <w:delInstrText xml:space="preserve"> </w:delInstrText>
        </w:r>
        <w:r w:rsidRPr="005B09B3" w:rsidDel="00F16E77">
          <w:rPr>
            <w:rStyle w:val="Hyperlink"/>
            <w:noProof/>
          </w:rPr>
          <w:fldChar w:fldCharType="separate"/>
        </w:r>
      </w:del>
      <w:ins w:id="647" w:author="Weinert, Matthias (M.)" w:date="2022-02-21T14:07:00Z">
        <w:r w:rsidR="00261D7A">
          <w:rPr>
            <w:rStyle w:val="Hyperlink"/>
            <w:bCs/>
            <w:noProof/>
            <w:lang w:val="de-DE"/>
          </w:rPr>
          <w:t>Fehler! Linkreferenz ungültig.</w:t>
        </w:r>
      </w:ins>
      <w:del w:id="648" w:author="Weinert, Matthias (M.)" w:date="2022-02-16T15:44:00Z">
        <w:r w:rsidRPr="005B09B3" w:rsidDel="00F16E77">
          <w:rPr>
            <w:rStyle w:val="Hyperlink"/>
            <w:noProof/>
          </w:rPr>
          <w:delText>9.10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Nails</w:delText>
        </w:r>
        <w:r w:rsidDel="00F16E77">
          <w:rPr>
            <w:noProof/>
            <w:webHidden/>
          </w:rPr>
          <w:tab/>
        </w:r>
        <w:r w:rsidDel="00F16E77">
          <w:rPr>
            <w:noProof/>
            <w:webHidden/>
          </w:rPr>
          <w:fldChar w:fldCharType="begin"/>
        </w:r>
        <w:r w:rsidDel="00F16E77">
          <w:rPr>
            <w:noProof/>
            <w:webHidden/>
          </w:rPr>
          <w:delInstrText xml:space="preserve"> PAGEREF _Toc95914813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5B09B3" w:rsidDel="00F16E77">
          <w:rPr>
            <w:rStyle w:val="Hyperlink"/>
            <w:noProof/>
          </w:rPr>
          <w:fldChar w:fldCharType="end"/>
        </w:r>
      </w:del>
    </w:p>
    <w:p w14:paraId="3E4E9321" w14:textId="0DF5D88F" w:rsidR="0050351B" w:rsidDel="00F16E77" w:rsidRDefault="0050351B">
      <w:pPr>
        <w:pStyle w:val="Verzeichnis2"/>
        <w:rPr>
          <w:del w:id="649" w:author="Weinert, Matthias (M.)" w:date="2022-02-16T15:44:00Z"/>
          <w:rFonts w:asciiTheme="minorHAnsi" w:eastAsiaTheme="minorEastAsia" w:hAnsiTheme="minorHAnsi" w:cstheme="minorBidi"/>
          <w:b w:val="0"/>
          <w:noProof/>
          <w:lang w:val="de-DE" w:eastAsia="de-DE"/>
        </w:rPr>
      </w:pPr>
      <w:del w:id="65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"_Toc95914814"</w:delInstrText>
        </w:r>
        <w:r w:rsidRPr="005B09B3" w:rsidDel="00F16E77">
          <w:rPr>
            <w:rStyle w:val="Hyperlink"/>
            <w:noProof/>
          </w:rPr>
          <w:delInstrText xml:space="preserve"> </w:delInstrText>
        </w:r>
        <w:r w:rsidRPr="005B09B3" w:rsidDel="00F16E77">
          <w:rPr>
            <w:rStyle w:val="Hyperlink"/>
            <w:noProof/>
          </w:rPr>
          <w:fldChar w:fldCharType="separate"/>
        </w:r>
      </w:del>
      <w:ins w:id="651" w:author="Weinert, Matthias (M.)" w:date="2022-02-21T14:07:00Z">
        <w:r w:rsidR="00261D7A">
          <w:rPr>
            <w:rStyle w:val="Hyperlink"/>
            <w:bCs/>
            <w:noProof/>
            <w:lang w:val="de-DE"/>
          </w:rPr>
          <w:t>Fehler! Linkreferenz ungültig.</w:t>
        </w:r>
      </w:ins>
      <w:del w:id="652" w:author="Weinert, Matthias (M.)" w:date="2022-02-16T15:44:00Z">
        <w:r w:rsidRPr="005B09B3" w:rsidDel="00F16E77">
          <w:rPr>
            <w:rStyle w:val="Hyperlink"/>
            <w:noProof/>
          </w:rPr>
          <w:delText>9.11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Rotation Joints</w:delText>
        </w:r>
        <w:r w:rsidDel="00F16E77">
          <w:rPr>
            <w:noProof/>
            <w:webHidden/>
          </w:rPr>
          <w:tab/>
        </w:r>
        <w:r w:rsidDel="00F16E77">
          <w:rPr>
            <w:noProof/>
            <w:webHidden/>
          </w:rPr>
          <w:fldChar w:fldCharType="begin"/>
        </w:r>
        <w:r w:rsidDel="00F16E77">
          <w:rPr>
            <w:noProof/>
            <w:webHidden/>
          </w:rPr>
          <w:delInstrText xml:space="preserve"> PAGEREF _Toc95914814 \h </w:delInstrText>
        </w:r>
        <w:r w:rsidDel="00F16E77">
          <w:rPr>
            <w:noProof/>
            <w:webHidden/>
          </w:rPr>
        </w:r>
        <w:r w:rsidDel="00F16E77">
          <w:rPr>
            <w:noProof/>
            <w:webHidden/>
          </w:rPr>
          <w:fldChar w:fldCharType="separate"/>
        </w:r>
        <w:r w:rsidR="00F16E77" w:rsidDel="00F16E77">
          <w:rPr>
            <w:noProof/>
            <w:webHidden/>
          </w:rPr>
          <w:delText>76</w:delText>
        </w:r>
        <w:r w:rsidDel="00F16E77">
          <w:rPr>
            <w:noProof/>
            <w:webHidden/>
          </w:rPr>
          <w:fldChar w:fldCharType="end"/>
        </w:r>
        <w:r w:rsidRPr="005B09B3" w:rsidDel="00F16E77">
          <w:rPr>
            <w:rStyle w:val="Hyperlink"/>
            <w:noProof/>
          </w:rPr>
          <w:fldChar w:fldCharType="end"/>
        </w:r>
      </w:del>
    </w:p>
    <w:p w14:paraId="676F2124" w14:textId="23F95284" w:rsidR="0050351B" w:rsidDel="00F16E77" w:rsidRDefault="0050351B">
      <w:pPr>
        <w:pStyle w:val="Verzeichnis3"/>
        <w:rPr>
          <w:del w:id="653" w:author="Weinert, Matthias (M.)" w:date="2022-02-16T15:44:00Z"/>
          <w:rFonts w:asciiTheme="minorHAnsi" w:eastAsiaTheme="minorEastAsia" w:hAnsiTheme="minorHAnsi" w:cstheme="minorBidi"/>
          <w:b w:val="0"/>
          <w:noProof/>
          <w:lang w:val="de-DE" w:eastAsia="de-DE"/>
        </w:rPr>
      </w:pPr>
      <w:del w:id="65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"_Toc95914815"</w:delInstrText>
        </w:r>
        <w:r w:rsidRPr="005B09B3" w:rsidDel="00F16E77">
          <w:rPr>
            <w:rStyle w:val="Hyperlink"/>
            <w:noProof/>
          </w:rPr>
          <w:delInstrText xml:space="preserve"> </w:delInstrText>
        </w:r>
        <w:r w:rsidRPr="005B09B3" w:rsidDel="00F16E77">
          <w:rPr>
            <w:rStyle w:val="Hyperlink"/>
            <w:noProof/>
          </w:rPr>
          <w:fldChar w:fldCharType="separate"/>
        </w:r>
      </w:del>
      <w:ins w:id="655" w:author="Weinert, Matthias (M.)" w:date="2022-02-21T14:07:00Z">
        <w:r w:rsidR="00261D7A">
          <w:rPr>
            <w:rStyle w:val="Hyperlink"/>
            <w:bCs/>
            <w:noProof/>
            <w:lang w:val="de-DE"/>
          </w:rPr>
          <w:t>Fehler! Linkreferenz ungültig.</w:t>
        </w:r>
      </w:ins>
      <w:del w:id="656" w:author="Weinert, Matthias (M.)" w:date="2022-02-16T15:44:00Z">
        <w:r w:rsidRPr="005B09B3" w:rsidDel="00F16E77">
          <w:rPr>
            <w:rStyle w:val="Hyperlink"/>
            <w:noProof/>
          </w:rPr>
          <w:delText>9.11.1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ROTAV</w:delText>
        </w:r>
        <w:r w:rsidDel="00F16E77">
          <w:rPr>
            <w:noProof/>
            <w:webHidden/>
          </w:rPr>
          <w:tab/>
        </w:r>
        <w:r w:rsidDel="00F16E77">
          <w:rPr>
            <w:noProof/>
            <w:webHidden/>
          </w:rPr>
          <w:fldChar w:fldCharType="begin"/>
        </w:r>
        <w:r w:rsidDel="00F16E77">
          <w:rPr>
            <w:noProof/>
            <w:webHidden/>
          </w:rPr>
          <w:delInstrText xml:space="preserve"> PAGEREF _Toc95914815 \h </w:delInstrText>
        </w:r>
        <w:r w:rsidDel="00F16E77">
          <w:rPr>
            <w:noProof/>
            <w:webHidden/>
          </w:rPr>
        </w:r>
        <w:r w:rsidDel="00F16E77">
          <w:rPr>
            <w:noProof/>
            <w:webHidden/>
          </w:rPr>
          <w:fldChar w:fldCharType="separate"/>
        </w:r>
        <w:r w:rsidR="00F16E77" w:rsidDel="00F16E77">
          <w:rPr>
            <w:noProof/>
            <w:webHidden/>
          </w:rPr>
          <w:delText>77</w:delText>
        </w:r>
        <w:r w:rsidDel="00F16E77">
          <w:rPr>
            <w:noProof/>
            <w:webHidden/>
          </w:rPr>
          <w:fldChar w:fldCharType="end"/>
        </w:r>
        <w:r w:rsidRPr="005B09B3" w:rsidDel="00F16E77">
          <w:rPr>
            <w:rStyle w:val="Hyperlink"/>
            <w:noProof/>
          </w:rPr>
          <w:fldChar w:fldCharType="end"/>
        </w:r>
      </w:del>
    </w:p>
    <w:p w14:paraId="2D575F36" w14:textId="49237FDA" w:rsidR="0050351B" w:rsidDel="00F16E77" w:rsidRDefault="0050351B">
      <w:pPr>
        <w:pStyle w:val="Verzeichnis1"/>
        <w:rPr>
          <w:del w:id="657" w:author="Weinert, Matthias (M.)" w:date="2022-02-16T15:44:00Z"/>
          <w:rFonts w:asciiTheme="minorHAnsi" w:eastAsiaTheme="minorEastAsia" w:hAnsiTheme="minorHAnsi" w:cstheme="minorBidi"/>
          <w:b w:val="0"/>
          <w:noProof/>
          <w:lang w:val="de-DE" w:eastAsia="de-DE"/>
        </w:rPr>
      </w:pPr>
      <w:del w:id="65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"_Toc95914816"</w:delInstrText>
        </w:r>
        <w:r w:rsidRPr="005B09B3" w:rsidDel="00F16E77">
          <w:rPr>
            <w:rStyle w:val="Hyperlink"/>
            <w:noProof/>
          </w:rPr>
          <w:delInstrText xml:space="preserve"> </w:delInstrText>
        </w:r>
        <w:r w:rsidRPr="005B09B3" w:rsidDel="00F16E77">
          <w:rPr>
            <w:rStyle w:val="Hyperlink"/>
            <w:noProof/>
          </w:rPr>
          <w:fldChar w:fldCharType="separate"/>
        </w:r>
      </w:del>
      <w:ins w:id="659" w:author="Weinert, Matthias (M.)" w:date="2022-02-21T14:07:00Z">
        <w:r w:rsidR="00261D7A">
          <w:rPr>
            <w:rStyle w:val="Hyperlink"/>
            <w:bCs/>
            <w:noProof/>
            <w:lang w:val="de-DE"/>
          </w:rPr>
          <w:t>Fehler! Linkreferenz ungültig.</w:t>
        </w:r>
      </w:ins>
      <w:del w:id="660" w:author="Weinert, Matthias (M.)" w:date="2022-02-16T15:44:00Z">
        <w:r w:rsidRPr="005B09B3" w:rsidDel="00F16E77">
          <w:rPr>
            <w:rStyle w:val="Hyperlink"/>
            <w:noProof/>
          </w:rPr>
          <w:delText>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1D connections</w:delText>
        </w:r>
        <w:r w:rsidDel="00F16E77">
          <w:rPr>
            <w:noProof/>
            <w:webHidden/>
          </w:rPr>
          <w:tab/>
        </w:r>
        <w:r w:rsidDel="00F16E77">
          <w:rPr>
            <w:noProof/>
            <w:webHidden/>
          </w:rPr>
          <w:fldChar w:fldCharType="begin"/>
        </w:r>
        <w:r w:rsidDel="00F16E77">
          <w:rPr>
            <w:noProof/>
            <w:webHidden/>
          </w:rPr>
          <w:delInstrText xml:space="preserve"> PAGEREF _Toc95914816 \h </w:delInstrText>
        </w:r>
        <w:r w:rsidDel="00F16E77">
          <w:rPr>
            <w:noProof/>
            <w:webHidden/>
          </w:rPr>
        </w:r>
        <w:r w:rsidDel="00F16E77">
          <w:rPr>
            <w:noProof/>
            <w:webHidden/>
          </w:rPr>
          <w:fldChar w:fldCharType="separate"/>
        </w:r>
        <w:r w:rsidR="00F16E77" w:rsidDel="00F16E77">
          <w:rPr>
            <w:noProof/>
            <w:webHidden/>
          </w:rPr>
          <w:delText>79</w:delText>
        </w:r>
        <w:r w:rsidDel="00F16E77">
          <w:rPr>
            <w:noProof/>
            <w:webHidden/>
          </w:rPr>
          <w:fldChar w:fldCharType="end"/>
        </w:r>
        <w:r w:rsidRPr="005B09B3" w:rsidDel="00F16E77">
          <w:rPr>
            <w:rStyle w:val="Hyperlink"/>
            <w:noProof/>
          </w:rPr>
          <w:fldChar w:fldCharType="end"/>
        </w:r>
      </w:del>
    </w:p>
    <w:p w14:paraId="0BEC5B22" w14:textId="21641702" w:rsidR="0050351B" w:rsidDel="00F16E77" w:rsidRDefault="0050351B">
      <w:pPr>
        <w:pStyle w:val="Verzeichnis2"/>
        <w:rPr>
          <w:del w:id="661" w:author="Weinert, Matthias (M.)" w:date="2022-02-16T15:44:00Z"/>
          <w:rFonts w:asciiTheme="minorHAnsi" w:eastAsiaTheme="minorEastAsia" w:hAnsiTheme="minorHAnsi" w:cstheme="minorBidi"/>
          <w:b w:val="0"/>
          <w:noProof/>
          <w:lang w:val="de-DE" w:eastAsia="de-DE"/>
        </w:rPr>
      </w:pPr>
      <w:del w:id="66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"_Toc95914817"</w:delInstrText>
        </w:r>
        <w:r w:rsidRPr="005B09B3" w:rsidDel="00F16E77">
          <w:rPr>
            <w:rStyle w:val="Hyperlink"/>
            <w:noProof/>
          </w:rPr>
          <w:delInstrText xml:space="preserve"> </w:delInstrText>
        </w:r>
        <w:r w:rsidRPr="005B09B3" w:rsidDel="00F16E77">
          <w:rPr>
            <w:rStyle w:val="Hyperlink"/>
            <w:noProof/>
          </w:rPr>
          <w:fldChar w:fldCharType="separate"/>
        </w:r>
      </w:del>
      <w:ins w:id="663" w:author="Weinert, Matthias (M.)" w:date="2022-02-21T14:07:00Z">
        <w:r w:rsidR="00261D7A">
          <w:rPr>
            <w:rStyle w:val="Hyperlink"/>
            <w:bCs/>
            <w:noProof/>
            <w:lang w:val="de-DE"/>
          </w:rPr>
          <w:t>Fehler! Linkreferenz ungültig.</w:t>
        </w:r>
      </w:ins>
      <w:del w:id="664" w:author="Weinert, Matthias (M.)" w:date="2022-02-16T15:44:00Z">
        <w:r w:rsidRPr="005B09B3" w:rsidDel="00F16E77">
          <w:rPr>
            <w:rStyle w:val="Hyperlink"/>
            <w:noProof/>
          </w:rPr>
          <w:delText>10.1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noProof/>
            <w:webHidden/>
          </w:rPr>
          <w:fldChar w:fldCharType="begin"/>
        </w:r>
        <w:r w:rsidDel="00F16E77">
          <w:rPr>
            <w:noProof/>
            <w:webHidden/>
          </w:rPr>
          <w:delInstrText xml:space="preserve"> PAGEREF _Toc95914817 \h </w:delInstrText>
        </w:r>
        <w:r w:rsidDel="00F16E77">
          <w:rPr>
            <w:noProof/>
            <w:webHidden/>
          </w:rPr>
        </w:r>
        <w:r w:rsidDel="00F16E77">
          <w:rPr>
            <w:noProof/>
            <w:webHidden/>
          </w:rPr>
          <w:fldChar w:fldCharType="separate"/>
        </w:r>
        <w:r w:rsidR="00F16E77" w:rsidDel="00F16E77">
          <w:rPr>
            <w:noProof/>
            <w:webHidden/>
          </w:rPr>
          <w:delText>79</w:delText>
        </w:r>
        <w:r w:rsidDel="00F16E77">
          <w:rPr>
            <w:noProof/>
            <w:webHidden/>
          </w:rPr>
          <w:fldChar w:fldCharType="end"/>
        </w:r>
        <w:r w:rsidRPr="005B09B3" w:rsidDel="00F16E77">
          <w:rPr>
            <w:rStyle w:val="Hyperlink"/>
            <w:noProof/>
          </w:rPr>
          <w:fldChar w:fldCharType="end"/>
        </w:r>
      </w:del>
    </w:p>
    <w:p w14:paraId="0570E9E4" w14:textId="26E7F751" w:rsidR="0050351B" w:rsidDel="00F16E77" w:rsidRDefault="0050351B">
      <w:pPr>
        <w:pStyle w:val="Verzeichnis3"/>
        <w:rPr>
          <w:del w:id="665" w:author="Weinert, Matthias (M.)" w:date="2022-02-16T15:44:00Z"/>
          <w:rFonts w:asciiTheme="minorHAnsi" w:eastAsiaTheme="minorEastAsia" w:hAnsiTheme="minorHAnsi" w:cstheme="minorBidi"/>
          <w:b w:val="0"/>
          <w:noProof/>
          <w:lang w:val="de-DE" w:eastAsia="de-DE"/>
        </w:rPr>
      </w:pPr>
      <w:del w:id="66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"_Toc95914818"</w:delInstrText>
        </w:r>
        <w:r w:rsidRPr="005B09B3" w:rsidDel="00F16E77">
          <w:rPr>
            <w:rStyle w:val="Hyperlink"/>
            <w:noProof/>
          </w:rPr>
          <w:delInstrText xml:space="preserve"> </w:delInstrText>
        </w:r>
        <w:r w:rsidRPr="005B09B3" w:rsidDel="00F16E77">
          <w:rPr>
            <w:rStyle w:val="Hyperlink"/>
            <w:noProof/>
          </w:rPr>
          <w:fldChar w:fldCharType="separate"/>
        </w:r>
      </w:del>
      <w:ins w:id="667" w:author="Weinert, Matthias (M.)" w:date="2022-02-21T14:07:00Z">
        <w:r w:rsidR="00261D7A">
          <w:rPr>
            <w:rStyle w:val="Hyperlink"/>
            <w:bCs/>
            <w:noProof/>
            <w:lang w:val="de-DE"/>
          </w:rPr>
          <w:t>Fehler! Linkreferenz ungültig.</w:t>
        </w:r>
      </w:ins>
      <w:del w:id="668" w:author="Weinert, Matthias (M.)" w:date="2022-02-16T15:44:00Z">
        <w:r w:rsidRPr="005B09B3" w:rsidDel="00F16E77">
          <w:rPr>
            <w:rStyle w:val="Hyperlink"/>
            <w:noProof/>
          </w:rPr>
          <w:delText>10.1.1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noProof/>
            <w:webHidden/>
          </w:rPr>
          <w:fldChar w:fldCharType="begin"/>
        </w:r>
        <w:r w:rsidDel="00F16E77">
          <w:rPr>
            <w:noProof/>
            <w:webHidden/>
          </w:rPr>
          <w:delInstrText xml:space="preserve"> PAGEREF _Toc95914818 \h </w:delInstrText>
        </w:r>
        <w:r w:rsidDel="00F16E77">
          <w:rPr>
            <w:noProof/>
            <w:webHidden/>
          </w:rPr>
        </w:r>
        <w:r w:rsidDel="00F16E77">
          <w:rPr>
            <w:noProof/>
            <w:webHidden/>
          </w:rPr>
          <w:fldChar w:fldCharType="separate"/>
        </w:r>
        <w:r w:rsidR="00F16E77" w:rsidDel="00F16E77">
          <w:rPr>
            <w:noProof/>
            <w:webHidden/>
          </w:rPr>
          <w:delText>79</w:delText>
        </w:r>
        <w:r w:rsidDel="00F16E77">
          <w:rPr>
            <w:noProof/>
            <w:webHidden/>
          </w:rPr>
          <w:fldChar w:fldCharType="end"/>
        </w:r>
        <w:r w:rsidRPr="005B09B3" w:rsidDel="00F16E77">
          <w:rPr>
            <w:rStyle w:val="Hyperlink"/>
            <w:noProof/>
          </w:rPr>
          <w:fldChar w:fldCharType="end"/>
        </w:r>
      </w:del>
    </w:p>
    <w:p w14:paraId="57C98EB1" w14:textId="3CD93589" w:rsidR="0050351B" w:rsidDel="00F16E77" w:rsidRDefault="0050351B">
      <w:pPr>
        <w:pStyle w:val="Verzeichnis3"/>
        <w:rPr>
          <w:del w:id="669" w:author="Weinert, Matthias (M.)" w:date="2022-02-16T15:44:00Z"/>
          <w:rFonts w:asciiTheme="minorHAnsi" w:eastAsiaTheme="minorEastAsia" w:hAnsiTheme="minorHAnsi" w:cstheme="minorBidi"/>
          <w:b w:val="0"/>
          <w:noProof/>
          <w:lang w:val="de-DE" w:eastAsia="de-DE"/>
        </w:rPr>
      </w:pPr>
      <w:del w:id="67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"_Toc95914819"</w:delInstrText>
        </w:r>
        <w:r w:rsidRPr="005B09B3" w:rsidDel="00F16E77">
          <w:rPr>
            <w:rStyle w:val="Hyperlink"/>
            <w:noProof/>
          </w:rPr>
          <w:delInstrText xml:space="preserve"> </w:delInstrText>
        </w:r>
        <w:r w:rsidRPr="005B09B3" w:rsidDel="00F16E77">
          <w:rPr>
            <w:rStyle w:val="Hyperlink"/>
            <w:noProof/>
          </w:rPr>
          <w:fldChar w:fldCharType="separate"/>
        </w:r>
      </w:del>
      <w:ins w:id="671" w:author="Weinert, Matthias (M.)" w:date="2022-02-21T14:07:00Z">
        <w:r w:rsidR="00261D7A">
          <w:rPr>
            <w:rStyle w:val="Hyperlink"/>
            <w:bCs/>
            <w:noProof/>
            <w:lang w:val="de-DE"/>
          </w:rPr>
          <w:t>Fehler! Linkreferenz ungültig.</w:t>
        </w:r>
      </w:ins>
      <w:del w:id="672" w:author="Weinert, Matthias (M.)" w:date="2022-02-16T15:44:00Z">
        <w:r w:rsidRPr="005B09B3" w:rsidDel="00F16E77">
          <w:rPr>
            <w:rStyle w:val="Hyperlink"/>
            <w:noProof/>
          </w:rPr>
          <w:delText>10.1.2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Location</w:delText>
        </w:r>
        <w:r w:rsidDel="00F16E77">
          <w:rPr>
            <w:noProof/>
            <w:webHidden/>
          </w:rPr>
          <w:tab/>
        </w:r>
        <w:r w:rsidDel="00F16E77">
          <w:rPr>
            <w:noProof/>
            <w:webHidden/>
          </w:rPr>
          <w:fldChar w:fldCharType="begin"/>
        </w:r>
        <w:r w:rsidDel="00F16E77">
          <w:rPr>
            <w:noProof/>
            <w:webHidden/>
          </w:rPr>
          <w:delInstrText xml:space="preserve"> PAGEREF _Toc95914819 \h </w:delInstrText>
        </w:r>
        <w:r w:rsidDel="00F16E77">
          <w:rPr>
            <w:noProof/>
            <w:webHidden/>
          </w:rPr>
        </w:r>
        <w:r w:rsidDel="00F16E77">
          <w:rPr>
            <w:noProof/>
            <w:webHidden/>
          </w:rPr>
          <w:fldChar w:fldCharType="separate"/>
        </w:r>
        <w:r w:rsidR="00F16E77" w:rsidDel="00F16E77">
          <w:rPr>
            <w:noProof/>
            <w:webHidden/>
          </w:rPr>
          <w:delText>79</w:delText>
        </w:r>
        <w:r w:rsidDel="00F16E77">
          <w:rPr>
            <w:noProof/>
            <w:webHidden/>
          </w:rPr>
          <w:fldChar w:fldCharType="end"/>
        </w:r>
        <w:r w:rsidRPr="005B09B3" w:rsidDel="00F16E77">
          <w:rPr>
            <w:rStyle w:val="Hyperlink"/>
            <w:noProof/>
          </w:rPr>
          <w:fldChar w:fldCharType="end"/>
        </w:r>
      </w:del>
    </w:p>
    <w:p w14:paraId="6A740559" w14:textId="15BB2A5A" w:rsidR="0050351B" w:rsidDel="00F16E77" w:rsidRDefault="0050351B">
      <w:pPr>
        <w:pStyle w:val="Verzeichnis3"/>
        <w:rPr>
          <w:del w:id="673" w:author="Weinert, Matthias (M.)" w:date="2022-02-16T15:44:00Z"/>
          <w:rFonts w:asciiTheme="minorHAnsi" w:eastAsiaTheme="minorEastAsia" w:hAnsiTheme="minorHAnsi" w:cstheme="minorBidi"/>
          <w:b w:val="0"/>
          <w:noProof/>
          <w:lang w:val="de-DE" w:eastAsia="de-DE"/>
        </w:rPr>
      </w:pPr>
      <w:del w:id="67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"_Toc95914820"</w:delInstrText>
        </w:r>
        <w:r w:rsidRPr="005B09B3" w:rsidDel="00F16E77">
          <w:rPr>
            <w:rStyle w:val="Hyperlink"/>
            <w:noProof/>
          </w:rPr>
          <w:delInstrText xml:space="preserve"> </w:delInstrText>
        </w:r>
        <w:r w:rsidRPr="005B09B3" w:rsidDel="00F16E77">
          <w:rPr>
            <w:rStyle w:val="Hyperlink"/>
            <w:noProof/>
          </w:rPr>
          <w:fldChar w:fldCharType="separate"/>
        </w:r>
      </w:del>
      <w:ins w:id="675" w:author="Weinert, Matthias (M.)" w:date="2022-02-21T14:07:00Z">
        <w:r w:rsidR="00261D7A">
          <w:rPr>
            <w:rStyle w:val="Hyperlink"/>
            <w:bCs/>
            <w:noProof/>
            <w:lang w:val="de-DE"/>
          </w:rPr>
          <w:t>Fehler! Linkreferenz ungültig.</w:t>
        </w:r>
      </w:ins>
      <w:del w:id="676" w:author="Weinert, Matthias (M.)" w:date="2022-02-16T15:44:00Z">
        <w:r w:rsidRPr="005B09B3" w:rsidDel="00F16E77">
          <w:rPr>
            <w:rStyle w:val="Hyperlink"/>
            <w:noProof/>
          </w:rPr>
          <w:delText>10.1.3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noProof/>
            <w:webHidden/>
          </w:rPr>
          <w:fldChar w:fldCharType="begin"/>
        </w:r>
        <w:r w:rsidDel="00F16E77">
          <w:rPr>
            <w:noProof/>
            <w:webHidden/>
          </w:rPr>
          <w:delInstrText xml:space="preserve"> PAGEREF _Toc95914820 \h </w:delInstrText>
        </w:r>
        <w:r w:rsidDel="00F16E77">
          <w:rPr>
            <w:noProof/>
            <w:webHidden/>
          </w:rPr>
        </w:r>
        <w:r w:rsidDel="00F16E77">
          <w:rPr>
            <w:noProof/>
            <w:webHidden/>
          </w:rPr>
          <w:fldChar w:fldCharType="separate"/>
        </w:r>
        <w:r w:rsidR="00F16E77" w:rsidDel="00F16E77">
          <w:rPr>
            <w:noProof/>
            <w:webHidden/>
          </w:rPr>
          <w:delText>86</w:delText>
        </w:r>
        <w:r w:rsidDel="00F16E77">
          <w:rPr>
            <w:noProof/>
            <w:webHidden/>
          </w:rPr>
          <w:fldChar w:fldCharType="end"/>
        </w:r>
        <w:r w:rsidRPr="005B09B3" w:rsidDel="00F16E77">
          <w:rPr>
            <w:rStyle w:val="Hyperlink"/>
            <w:noProof/>
          </w:rPr>
          <w:fldChar w:fldCharType="end"/>
        </w:r>
      </w:del>
    </w:p>
    <w:p w14:paraId="7FFE1A7E" w14:textId="6A2E5958" w:rsidR="0050351B" w:rsidDel="00F16E77" w:rsidRDefault="0050351B">
      <w:pPr>
        <w:pStyle w:val="Verzeichnis2"/>
        <w:rPr>
          <w:del w:id="677" w:author="Weinert, Matthias (M.)" w:date="2022-02-16T15:44:00Z"/>
          <w:rFonts w:asciiTheme="minorHAnsi" w:eastAsiaTheme="minorEastAsia" w:hAnsiTheme="minorHAnsi" w:cstheme="minorBidi"/>
          <w:b w:val="0"/>
          <w:noProof/>
          <w:lang w:val="de-DE" w:eastAsia="de-DE"/>
        </w:rPr>
      </w:pPr>
      <w:del w:id="67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"_Toc95914821"</w:delInstrText>
        </w:r>
        <w:r w:rsidRPr="005B09B3" w:rsidDel="00F16E77">
          <w:rPr>
            <w:rStyle w:val="Hyperlink"/>
            <w:noProof/>
          </w:rPr>
          <w:delInstrText xml:space="preserve"> </w:delInstrText>
        </w:r>
        <w:r w:rsidRPr="005B09B3" w:rsidDel="00F16E77">
          <w:rPr>
            <w:rStyle w:val="Hyperlink"/>
            <w:noProof/>
          </w:rPr>
          <w:fldChar w:fldCharType="separate"/>
        </w:r>
      </w:del>
      <w:ins w:id="679" w:author="Weinert, Matthias (M.)" w:date="2022-02-21T14:07:00Z">
        <w:r w:rsidR="00261D7A">
          <w:rPr>
            <w:rStyle w:val="Hyperlink"/>
            <w:bCs/>
            <w:noProof/>
            <w:lang w:val="de-DE"/>
          </w:rPr>
          <w:t>Fehler! Linkreferenz ungültig.</w:t>
        </w:r>
      </w:ins>
      <w:del w:id="680" w:author="Weinert, Matthias (M.)" w:date="2022-02-16T15:44:00Z">
        <w:r w:rsidRPr="005B09B3" w:rsidDel="00F16E77">
          <w:rPr>
            <w:rStyle w:val="Hyperlink"/>
            <w:noProof/>
          </w:rPr>
          <w:delText>10.2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Seam Welds</w:delText>
        </w:r>
        <w:r w:rsidDel="00F16E77">
          <w:rPr>
            <w:noProof/>
            <w:webHidden/>
          </w:rPr>
          <w:tab/>
        </w:r>
        <w:r w:rsidDel="00F16E77">
          <w:rPr>
            <w:noProof/>
            <w:webHidden/>
          </w:rPr>
          <w:fldChar w:fldCharType="begin"/>
        </w:r>
        <w:r w:rsidDel="00F16E77">
          <w:rPr>
            <w:noProof/>
            <w:webHidden/>
          </w:rPr>
          <w:delInstrText xml:space="preserve"> PAGEREF _Toc95914821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5B09B3" w:rsidDel="00F16E77">
          <w:rPr>
            <w:rStyle w:val="Hyperlink"/>
            <w:noProof/>
          </w:rPr>
          <w:fldChar w:fldCharType="end"/>
        </w:r>
      </w:del>
    </w:p>
    <w:p w14:paraId="524B5AF1" w14:textId="522C0D89" w:rsidR="0050351B" w:rsidDel="00F16E77" w:rsidRDefault="0050351B">
      <w:pPr>
        <w:pStyle w:val="Verzeichnis3"/>
        <w:rPr>
          <w:del w:id="681" w:author="Weinert, Matthias (M.)" w:date="2022-02-16T15:44:00Z"/>
          <w:rFonts w:asciiTheme="minorHAnsi" w:eastAsiaTheme="minorEastAsia" w:hAnsiTheme="minorHAnsi" w:cstheme="minorBidi"/>
          <w:b w:val="0"/>
          <w:noProof/>
          <w:lang w:val="de-DE" w:eastAsia="de-DE"/>
        </w:rPr>
      </w:pPr>
      <w:del w:id="68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"_Toc95914822"</w:delInstrText>
        </w:r>
        <w:r w:rsidRPr="005B09B3" w:rsidDel="00F16E77">
          <w:rPr>
            <w:rStyle w:val="Hyperlink"/>
            <w:noProof/>
          </w:rPr>
          <w:delInstrText xml:space="preserve"> </w:delInstrText>
        </w:r>
        <w:r w:rsidRPr="005B09B3" w:rsidDel="00F16E77">
          <w:rPr>
            <w:rStyle w:val="Hyperlink"/>
            <w:noProof/>
          </w:rPr>
          <w:fldChar w:fldCharType="separate"/>
        </w:r>
      </w:del>
      <w:ins w:id="683" w:author="Weinert, Matthias (M.)" w:date="2022-02-21T14:07:00Z">
        <w:r w:rsidR="00261D7A">
          <w:rPr>
            <w:rStyle w:val="Hyperlink"/>
            <w:bCs/>
            <w:noProof/>
            <w:lang w:val="de-DE"/>
          </w:rPr>
          <w:t>Fehler! Linkreferenz ungültig.</w:t>
        </w:r>
      </w:ins>
      <w:del w:id="684" w:author="Weinert, Matthias (M.)" w:date="2022-02-16T15:44:00Z">
        <w:r w:rsidRPr="005B09B3" w:rsidDel="00F16E77">
          <w:rPr>
            <w:rStyle w:val="Hyperlink"/>
            <w:noProof/>
          </w:rPr>
          <w:delText>10.2.1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Description and Modeling Parameters</w:delText>
        </w:r>
        <w:r w:rsidDel="00F16E77">
          <w:rPr>
            <w:noProof/>
            <w:webHidden/>
          </w:rPr>
          <w:tab/>
        </w:r>
        <w:r w:rsidDel="00F16E77">
          <w:rPr>
            <w:noProof/>
            <w:webHidden/>
          </w:rPr>
          <w:fldChar w:fldCharType="begin"/>
        </w:r>
        <w:r w:rsidDel="00F16E77">
          <w:rPr>
            <w:noProof/>
            <w:webHidden/>
          </w:rPr>
          <w:delInstrText xml:space="preserve"> PAGEREF _Toc95914822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5B09B3" w:rsidDel="00F16E77">
          <w:rPr>
            <w:rStyle w:val="Hyperlink"/>
            <w:noProof/>
          </w:rPr>
          <w:fldChar w:fldCharType="end"/>
        </w:r>
      </w:del>
    </w:p>
    <w:p w14:paraId="2FECC377" w14:textId="2BB677DB" w:rsidR="0050351B" w:rsidDel="00F16E77" w:rsidRDefault="0050351B">
      <w:pPr>
        <w:pStyle w:val="Verzeichnis3"/>
        <w:rPr>
          <w:del w:id="685" w:author="Weinert, Matthias (M.)" w:date="2022-02-16T15:44:00Z"/>
          <w:rFonts w:asciiTheme="minorHAnsi" w:eastAsiaTheme="minorEastAsia" w:hAnsiTheme="minorHAnsi" w:cstheme="minorBidi"/>
          <w:b w:val="0"/>
          <w:noProof/>
          <w:lang w:val="de-DE" w:eastAsia="de-DE"/>
        </w:rPr>
      </w:pPr>
      <w:del w:id="68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"_Toc95914823"</w:delInstrText>
        </w:r>
        <w:r w:rsidRPr="005B09B3" w:rsidDel="00F16E77">
          <w:rPr>
            <w:rStyle w:val="Hyperlink"/>
            <w:noProof/>
          </w:rPr>
          <w:delInstrText xml:space="preserve"> </w:delInstrText>
        </w:r>
        <w:r w:rsidRPr="005B09B3" w:rsidDel="00F16E77">
          <w:rPr>
            <w:rStyle w:val="Hyperlink"/>
            <w:noProof/>
          </w:rPr>
          <w:fldChar w:fldCharType="separate"/>
        </w:r>
      </w:del>
      <w:ins w:id="687" w:author="Weinert, Matthias (M.)" w:date="2022-02-21T14:07:00Z">
        <w:r w:rsidR="00261D7A">
          <w:rPr>
            <w:rStyle w:val="Hyperlink"/>
            <w:bCs/>
            <w:noProof/>
            <w:lang w:val="de-DE"/>
          </w:rPr>
          <w:t>Fehler! Linkreferenz ungültig.</w:t>
        </w:r>
      </w:ins>
      <w:del w:id="688" w:author="Weinert, Matthias (M.)" w:date="2022-02-16T15:44:00Z">
        <w:r w:rsidRPr="005B09B3" w:rsidDel="00F16E77">
          <w:rPr>
            <w:rStyle w:val="Hyperlink"/>
            <w:noProof/>
          </w:rPr>
          <w:delText>10.2.2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Seam Weld Definition Overview</w:delText>
        </w:r>
        <w:r w:rsidDel="00F16E77">
          <w:rPr>
            <w:noProof/>
            <w:webHidden/>
          </w:rPr>
          <w:tab/>
        </w:r>
        <w:r w:rsidDel="00F16E77">
          <w:rPr>
            <w:noProof/>
            <w:webHidden/>
          </w:rPr>
          <w:fldChar w:fldCharType="begin"/>
        </w:r>
        <w:r w:rsidDel="00F16E77">
          <w:rPr>
            <w:noProof/>
            <w:webHidden/>
          </w:rPr>
          <w:delInstrText xml:space="preserve"> PAGEREF _Toc95914823 \h </w:delInstrText>
        </w:r>
        <w:r w:rsidDel="00F16E77">
          <w:rPr>
            <w:noProof/>
            <w:webHidden/>
          </w:rPr>
        </w:r>
        <w:r w:rsidDel="00F16E77">
          <w:rPr>
            <w:noProof/>
            <w:webHidden/>
          </w:rPr>
          <w:fldChar w:fldCharType="separate"/>
        </w:r>
        <w:r w:rsidR="00F16E77" w:rsidDel="00F16E77">
          <w:rPr>
            <w:noProof/>
            <w:webHidden/>
          </w:rPr>
          <w:delText>88</w:delText>
        </w:r>
        <w:r w:rsidDel="00F16E77">
          <w:rPr>
            <w:noProof/>
            <w:webHidden/>
          </w:rPr>
          <w:fldChar w:fldCharType="end"/>
        </w:r>
        <w:r w:rsidRPr="005B09B3" w:rsidDel="00F16E77">
          <w:rPr>
            <w:rStyle w:val="Hyperlink"/>
            <w:noProof/>
          </w:rPr>
          <w:fldChar w:fldCharType="end"/>
        </w:r>
      </w:del>
    </w:p>
    <w:p w14:paraId="291385FF" w14:textId="136D2625" w:rsidR="0050351B" w:rsidDel="00F16E77" w:rsidRDefault="0050351B">
      <w:pPr>
        <w:pStyle w:val="Verzeichnis3"/>
        <w:rPr>
          <w:del w:id="689" w:author="Weinert, Matthias (M.)" w:date="2022-02-16T15:44:00Z"/>
          <w:rFonts w:asciiTheme="minorHAnsi" w:eastAsiaTheme="minorEastAsia" w:hAnsiTheme="minorHAnsi" w:cstheme="minorBidi"/>
          <w:b w:val="0"/>
          <w:noProof/>
          <w:lang w:val="de-DE" w:eastAsia="de-DE"/>
        </w:rPr>
      </w:pPr>
      <w:del w:id="69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"_Toc95914824"</w:delInstrText>
        </w:r>
        <w:r w:rsidRPr="005B09B3" w:rsidDel="00F16E77">
          <w:rPr>
            <w:rStyle w:val="Hyperlink"/>
            <w:noProof/>
          </w:rPr>
          <w:delInstrText xml:space="preserve"> </w:delInstrText>
        </w:r>
        <w:r w:rsidRPr="005B09B3" w:rsidDel="00F16E77">
          <w:rPr>
            <w:rStyle w:val="Hyperlink"/>
            <w:noProof/>
          </w:rPr>
          <w:fldChar w:fldCharType="separate"/>
        </w:r>
      </w:del>
      <w:ins w:id="691" w:author="Weinert, Matthias (M.)" w:date="2022-02-21T14:07:00Z">
        <w:r w:rsidR="00261D7A">
          <w:rPr>
            <w:rStyle w:val="Hyperlink"/>
            <w:bCs/>
            <w:noProof/>
            <w:lang w:val="de-DE"/>
          </w:rPr>
          <w:t>Fehler! Linkreferenz ungültig.</w:t>
        </w:r>
      </w:ins>
      <w:del w:id="692" w:author="Weinert, Matthias (M.)" w:date="2022-02-16T15:44:00Z">
        <w:r w:rsidRPr="005B09B3" w:rsidDel="00F16E77">
          <w:rPr>
            <w:rStyle w:val="Hyperlink"/>
            <w:noProof/>
          </w:rPr>
          <w:delText>10.2.3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Specific XML Realization</w:delText>
        </w:r>
        <w:r w:rsidDel="00F16E77">
          <w:rPr>
            <w:noProof/>
            <w:webHidden/>
          </w:rPr>
          <w:tab/>
        </w:r>
        <w:r w:rsidDel="00F16E77">
          <w:rPr>
            <w:noProof/>
            <w:webHidden/>
          </w:rPr>
          <w:fldChar w:fldCharType="begin"/>
        </w:r>
        <w:r w:rsidDel="00F16E77">
          <w:rPr>
            <w:noProof/>
            <w:webHidden/>
          </w:rPr>
          <w:delInstrText xml:space="preserve"> PAGEREF _Toc95914824 \h </w:delInstrText>
        </w:r>
        <w:r w:rsidDel="00F16E77">
          <w:rPr>
            <w:noProof/>
            <w:webHidden/>
          </w:rPr>
        </w:r>
        <w:r w:rsidDel="00F16E77">
          <w:rPr>
            <w:noProof/>
            <w:webHidden/>
          </w:rPr>
          <w:fldChar w:fldCharType="separate"/>
        </w:r>
      </w:del>
      <w:del w:id="693" w:author="Weinert, Matthias (M.)" w:date="2022-02-16T15:43:00Z">
        <w:r w:rsidDel="00F16E77">
          <w:rPr>
            <w:noProof/>
            <w:webHidden/>
          </w:rPr>
          <w:delText>90</w:delText>
        </w:r>
      </w:del>
      <w:del w:id="694" w:author="Weinert, Matthias (M.)" w:date="2022-02-16T15:44:00Z">
        <w:r w:rsidDel="00F16E77">
          <w:rPr>
            <w:noProof/>
            <w:webHidden/>
          </w:rPr>
          <w:fldChar w:fldCharType="end"/>
        </w:r>
        <w:r w:rsidRPr="005B09B3" w:rsidDel="00F16E77">
          <w:rPr>
            <w:rStyle w:val="Hyperlink"/>
            <w:noProof/>
          </w:rPr>
          <w:fldChar w:fldCharType="end"/>
        </w:r>
      </w:del>
    </w:p>
    <w:p w14:paraId="6D085256" w14:textId="54D9AFA6" w:rsidR="0050351B" w:rsidDel="00F16E77" w:rsidRDefault="0050351B">
      <w:pPr>
        <w:pStyle w:val="Verzeichnis3"/>
        <w:rPr>
          <w:del w:id="695" w:author="Weinert, Matthias (M.)" w:date="2022-02-16T15:44:00Z"/>
          <w:rFonts w:asciiTheme="minorHAnsi" w:eastAsiaTheme="minorEastAsia" w:hAnsiTheme="minorHAnsi" w:cstheme="minorBidi"/>
          <w:b w:val="0"/>
          <w:noProof/>
          <w:lang w:val="de-DE" w:eastAsia="de-DE"/>
        </w:rPr>
      </w:pPr>
      <w:del w:id="69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"_Toc95914825"</w:delInstrText>
        </w:r>
        <w:r w:rsidRPr="005B09B3" w:rsidDel="00F16E77">
          <w:rPr>
            <w:rStyle w:val="Hyperlink"/>
            <w:noProof/>
          </w:rPr>
          <w:delInstrText xml:space="preserve"> </w:delInstrText>
        </w:r>
        <w:r w:rsidRPr="005B09B3" w:rsidDel="00F16E77">
          <w:rPr>
            <w:rStyle w:val="Hyperlink"/>
            <w:noProof/>
          </w:rPr>
          <w:fldChar w:fldCharType="separate"/>
        </w:r>
      </w:del>
      <w:ins w:id="697" w:author="Weinert, Matthias (M.)" w:date="2022-02-21T14:07:00Z">
        <w:r w:rsidR="00261D7A">
          <w:rPr>
            <w:rStyle w:val="Hyperlink"/>
            <w:bCs/>
            <w:noProof/>
            <w:lang w:val="de-DE"/>
          </w:rPr>
          <w:t>Fehler! Linkreferenz ungültig.</w:t>
        </w:r>
      </w:ins>
      <w:del w:id="698" w:author="Weinert, Matthias (M.)" w:date="2022-02-16T15:44:00Z">
        <w:r w:rsidRPr="005B09B3" w:rsidDel="00F16E77">
          <w:rPr>
            <w:rStyle w:val="Hyperlink"/>
            <w:noProof/>
          </w:rPr>
          <w:delText>10.2.4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Seam Weld Definition</w:delText>
        </w:r>
        <w:r w:rsidDel="00F16E77">
          <w:rPr>
            <w:noProof/>
            <w:webHidden/>
          </w:rPr>
          <w:tab/>
        </w:r>
        <w:r w:rsidDel="00F16E77">
          <w:rPr>
            <w:noProof/>
            <w:webHidden/>
          </w:rPr>
          <w:fldChar w:fldCharType="begin"/>
        </w:r>
        <w:r w:rsidDel="00F16E77">
          <w:rPr>
            <w:noProof/>
            <w:webHidden/>
          </w:rPr>
          <w:delInstrText xml:space="preserve"> PAGEREF _Toc95914825 \h </w:delInstrText>
        </w:r>
        <w:r w:rsidDel="00F16E77">
          <w:rPr>
            <w:noProof/>
            <w:webHidden/>
          </w:rPr>
        </w:r>
        <w:r w:rsidDel="00F16E77">
          <w:rPr>
            <w:noProof/>
            <w:webHidden/>
          </w:rPr>
          <w:fldChar w:fldCharType="separate"/>
        </w:r>
      </w:del>
      <w:del w:id="699" w:author="Weinert, Matthias (M.)" w:date="2022-02-16T15:43:00Z">
        <w:r w:rsidDel="00F16E77">
          <w:rPr>
            <w:noProof/>
            <w:webHidden/>
          </w:rPr>
          <w:delText>90</w:delText>
        </w:r>
      </w:del>
      <w:del w:id="700" w:author="Weinert, Matthias (M.)" w:date="2022-02-16T15:44:00Z">
        <w:r w:rsidDel="00F16E77">
          <w:rPr>
            <w:noProof/>
            <w:webHidden/>
          </w:rPr>
          <w:fldChar w:fldCharType="end"/>
        </w:r>
        <w:r w:rsidRPr="005B09B3" w:rsidDel="00F16E77">
          <w:rPr>
            <w:rStyle w:val="Hyperlink"/>
            <w:noProof/>
          </w:rPr>
          <w:fldChar w:fldCharType="end"/>
        </w:r>
      </w:del>
    </w:p>
    <w:p w14:paraId="734BB11D" w14:textId="7655638F" w:rsidR="0050351B" w:rsidDel="00F16E77" w:rsidRDefault="0050351B">
      <w:pPr>
        <w:pStyle w:val="Verzeichnis3"/>
        <w:rPr>
          <w:del w:id="701" w:author="Weinert, Matthias (M.)" w:date="2022-02-16T15:44:00Z"/>
          <w:rFonts w:asciiTheme="minorHAnsi" w:eastAsiaTheme="minorEastAsia" w:hAnsiTheme="minorHAnsi" w:cstheme="minorBidi"/>
          <w:b w:val="0"/>
          <w:noProof/>
          <w:lang w:val="de-DE" w:eastAsia="de-DE"/>
        </w:rPr>
      </w:pPr>
      <w:del w:id="70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"_Toc95914826"</w:delInstrText>
        </w:r>
        <w:r w:rsidRPr="005B09B3" w:rsidDel="00F16E77">
          <w:rPr>
            <w:rStyle w:val="Hyperlink"/>
            <w:noProof/>
          </w:rPr>
          <w:delInstrText xml:space="preserve"> </w:delInstrText>
        </w:r>
        <w:r w:rsidRPr="005B09B3" w:rsidDel="00F16E77">
          <w:rPr>
            <w:rStyle w:val="Hyperlink"/>
            <w:noProof/>
          </w:rPr>
          <w:fldChar w:fldCharType="separate"/>
        </w:r>
      </w:del>
      <w:ins w:id="703" w:author="Weinert, Matthias (M.)" w:date="2022-02-21T14:07:00Z">
        <w:r w:rsidR="00261D7A">
          <w:rPr>
            <w:rStyle w:val="Hyperlink"/>
            <w:bCs/>
            <w:noProof/>
            <w:lang w:val="de-DE"/>
          </w:rPr>
          <w:t>Fehler! Linkreferenz ungültig.</w:t>
        </w:r>
      </w:ins>
      <w:del w:id="704" w:author="Weinert, Matthias (M.)" w:date="2022-02-16T15:44:00Z">
        <w:r w:rsidRPr="005B09B3" w:rsidDel="00F16E77">
          <w:rPr>
            <w:rStyle w:val="Hyperlink"/>
            <w:noProof/>
          </w:rPr>
          <w:delText>10.2.5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Butt Joint</w:delText>
        </w:r>
        <w:r w:rsidDel="00F16E77">
          <w:rPr>
            <w:noProof/>
            <w:webHidden/>
          </w:rPr>
          <w:tab/>
        </w:r>
        <w:r w:rsidDel="00F16E77">
          <w:rPr>
            <w:noProof/>
            <w:webHidden/>
          </w:rPr>
          <w:fldChar w:fldCharType="begin"/>
        </w:r>
        <w:r w:rsidDel="00F16E77">
          <w:rPr>
            <w:noProof/>
            <w:webHidden/>
          </w:rPr>
          <w:delInstrText xml:space="preserve"> PAGEREF _Toc95914826 \h </w:delInstrText>
        </w:r>
        <w:r w:rsidDel="00F16E77">
          <w:rPr>
            <w:noProof/>
            <w:webHidden/>
          </w:rPr>
        </w:r>
        <w:r w:rsidDel="00F16E77">
          <w:rPr>
            <w:noProof/>
            <w:webHidden/>
          </w:rPr>
          <w:fldChar w:fldCharType="separate"/>
        </w:r>
      </w:del>
      <w:del w:id="705" w:author="Weinert, Matthias (M.)" w:date="2022-02-16T15:43:00Z">
        <w:r w:rsidDel="00F16E77">
          <w:rPr>
            <w:noProof/>
            <w:webHidden/>
          </w:rPr>
          <w:delText>98</w:delText>
        </w:r>
      </w:del>
      <w:del w:id="706" w:author="Weinert, Matthias (M.)" w:date="2022-02-16T15:44:00Z">
        <w:r w:rsidDel="00F16E77">
          <w:rPr>
            <w:noProof/>
            <w:webHidden/>
          </w:rPr>
          <w:fldChar w:fldCharType="end"/>
        </w:r>
        <w:r w:rsidRPr="005B09B3" w:rsidDel="00F16E77">
          <w:rPr>
            <w:rStyle w:val="Hyperlink"/>
            <w:noProof/>
          </w:rPr>
          <w:fldChar w:fldCharType="end"/>
        </w:r>
      </w:del>
    </w:p>
    <w:p w14:paraId="39D699C0" w14:textId="63F6104F" w:rsidR="0050351B" w:rsidDel="00F16E77" w:rsidRDefault="0050351B">
      <w:pPr>
        <w:pStyle w:val="Verzeichnis3"/>
        <w:rPr>
          <w:del w:id="707" w:author="Weinert, Matthias (M.)" w:date="2022-02-16T15:44:00Z"/>
          <w:rFonts w:asciiTheme="minorHAnsi" w:eastAsiaTheme="minorEastAsia" w:hAnsiTheme="minorHAnsi" w:cstheme="minorBidi"/>
          <w:b w:val="0"/>
          <w:noProof/>
          <w:lang w:val="de-DE" w:eastAsia="de-DE"/>
        </w:rPr>
      </w:pPr>
      <w:del w:id="70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"_Toc95914827"</w:delInstrText>
        </w:r>
        <w:r w:rsidRPr="005B09B3" w:rsidDel="00F16E77">
          <w:rPr>
            <w:rStyle w:val="Hyperlink"/>
            <w:noProof/>
          </w:rPr>
          <w:delInstrText xml:space="preserve"> </w:delInstrText>
        </w:r>
        <w:r w:rsidRPr="005B09B3" w:rsidDel="00F16E77">
          <w:rPr>
            <w:rStyle w:val="Hyperlink"/>
            <w:noProof/>
          </w:rPr>
          <w:fldChar w:fldCharType="separate"/>
        </w:r>
      </w:del>
      <w:ins w:id="709" w:author="Weinert, Matthias (M.)" w:date="2022-02-21T14:07:00Z">
        <w:r w:rsidR="00261D7A">
          <w:rPr>
            <w:rStyle w:val="Hyperlink"/>
            <w:bCs/>
            <w:noProof/>
            <w:lang w:val="de-DE"/>
          </w:rPr>
          <w:t>Fehler! Linkreferenz ungültig.</w:t>
        </w:r>
      </w:ins>
      <w:del w:id="710" w:author="Weinert, Matthias (M.)" w:date="2022-02-16T15:44:00Z">
        <w:r w:rsidRPr="005B09B3" w:rsidDel="00F16E77">
          <w:rPr>
            <w:rStyle w:val="Hyperlink"/>
            <w:noProof/>
          </w:rPr>
          <w:delText>10.2.6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Corner Weld</w:delText>
        </w:r>
        <w:r w:rsidDel="00F16E77">
          <w:rPr>
            <w:noProof/>
            <w:webHidden/>
          </w:rPr>
          <w:tab/>
        </w:r>
        <w:r w:rsidDel="00F16E77">
          <w:rPr>
            <w:noProof/>
            <w:webHidden/>
          </w:rPr>
          <w:fldChar w:fldCharType="begin"/>
        </w:r>
        <w:r w:rsidDel="00F16E77">
          <w:rPr>
            <w:noProof/>
            <w:webHidden/>
          </w:rPr>
          <w:delInstrText xml:space="preserve"> PAGEREF _Toc95914827 \h </w:delInstrText>
        </w:r>
        <w:r w:rsidDel="00F16E77">
          <w:rPr>
            <w:noProof/>
            <w:webHidden/>
          </w:rPr>
        </w:r>
        <w:r w:rsidDel="00F16E77">
          <w:rPr>
            <w:noProof/>
            <w:webHidden/>
          </w:rPr>
          <w:fldChar w:fldCharType="separate"/>
        </w:r>
      </w:del>
      <w:del w:id="711" w:author="Weinert, Matthias (M.)" w:date="2022-02-16T15:43:00Z">
        <w:r w:rsidDel="00F16E77">
          <w:rPr>
            <w:noProof/>
            <w:webHidden/>
          </w:rPr>
          <w:delText>101</w:delText>
        </w:r>
      </w:del>
      <w:del w:id="712" w:author="Weinert, Matthias (M.)" w:date="2022-02-16T15:44:00Z">
        <w:r w:rsidDel="00F16E77">
          <w:rPr>
            <w:noProof/>
            <w:webHidden/>
          </w:rPr>
          <w:fldChar w:fldCharType="end"/>
        </w:r>
        <w:r w:rsidRPr="005B09B3" w:rsidDel="00F16E77">
          <w:rPr>
            <w:rStyle w:val="Hyperlink"/>
            <w:noProof/>
          </w:rPr>
          <w:fldChar w:fldCharType="end"/>
        </w:r>
      </w:del>
    </w:p>
    <w:p w14:paraId="78D52A19" w14:textId="354FC7E1" w:rsidR="0050351B" w:rsidDel="00F16E77" w:rsidRDefault="0050351B">
      <w:pPr>
        <w:pStyle w:val="Verzeichnis3"/>
        <w:rPr>
          <w:del w:id="713" w:author="Weinert, Matthias (M.)" w:date="2022-02-16T15:44:00Z"/>
          <w:rFonts w:asciiTheme="minorHAnsi" w:eastAsiaTheme="minorEastAsia" w:hAnsiTheme="minorHAnsi" w:cstheme="minorBidi"/>
          <w:b w:val="0"/>
          <w:noProof/>
          <w:lang w:val="de-DE" w:eastAsia="de-DE"/>
        </w:rPr>
      </w:pPr>
      <w:del w:id="71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"_Toc95914828"</w:delInstrText>
        </w:r>
        <w:r w:rsidRPr="005B09B3" w:rsidDel="00F16E77">
          <w:rPr>
            <w:rStyle w:val="Hyperlink"/>
            <w:noProof/>
          </w:rPr>
          <w:delInstrText xml:space="preserve"> </w:delInstrText>
        </w:r>
        <w:r w:rsidRPr="005B09B3" w:rsidDel="00F16E77">
          <w:rPr>
            <w:rStyle w:val="Hyperlink"/>
            <w:noProof/>
          </w:rPr>
          <w:fldChar w:fldCharType="separate"/>
        </w:r>
      </w:del>
      <w:ins w:id="715" w:author="Weinert, Matthias (M.)" w:date="2022-02-21T14:07:00Z">
        <w:r w:rsidR="00261D7A">
          <w:rPr>
            <w:rStyle w:val="Hyperlink"/>
            <w:bCs/>
            <w:noProof/>
            <w:lang w:val="de-DE"/>
          </w:rPr>
          <w:t>Fehler! Linkreferenz ungültig.</w:t>
        </w:r>
      </w:ins>
      <w:del w:id="716" w:author="Weinert, Matthias (M.)" w:date="2022-02-16T15:44:00Z">
        <w:r w:rsidRPr="005B09B3" w:rsidDel="00F16E77">
          <w:rPr>
            <w:rStyle w:val="Hyperlink"/>
            <w:noProof/>
          </w:rPr>
          <w:delText>10.2.7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Edge Weld</w:delText>
        </w:r>
        <w:r w:rsidDel="00F16E77">
          <w:rPr>
            <w:noProof/>
            <w:webHidden/>
          </w:rPr>
          <w:tab/>
        </w:r>
        <w:r w:rsidDel="00F16E77">
          <w:rPr>
            <w:noProof/>
            <w:webHidden/>
          </w:rPr>
          <w:fldChar w:fldCharType="begin"/>
        </w:r>
        <w:r w:rsidDel="00F16E77">
          <w:rPr>
            <w:noProof/>
            <w:webHidden/>
          </w:rPr>
          <w:delInstrText xml:space="preserve"> PAGEREF _Toc95914828 \h </w:delInstrText>
        </w:r>
        <w:r w:rsidDel="00F16E77">
          <w:rPr>
            <w:noProof/>
            <w:webHidden/>
          </w:rPr>
        </w:r>
        <w:r w:rsidDel="00F16E77">
          <w:rPr>
            <w:noProof/>
            <w:webHidden/>
          </w:rPr>
          <w:fldChar w:fldCharType="separate"/>
        </w:r>
      </w:del>
      <w:del w:id="717" w:author="Weinert, Matthias (M.)" w:date="2022-02-16T15:43:00Z">
        <w:r w:rsidDel="00F16E77">
          <w:rPr>
            <w:noProof/>
            <w:webHidden/>
          </w:rPr>
          <w:delText>106</w:delText>
        </w:r>
      </w:del>
      <w:del w:id="718" w:author="Weinert, Matthias (M.)" w:date="2022-02-16T15:44:00Z">
        <w:r w:rsidDel="00F16E77">
          <w:rPr>
            <w:noProof/>
            <w:webHidden/>
          </w:rPr>
          <w:fldChar w:fldCharType="end"/>
        </w:r>
        <w:r w:rsidRPr="005B09B3" w:rsidDel="00F16E77">
          <w:rPr>
            <w:rStyle w:val="Hyperlink"/>
            <w:noProof/>
          </w:rPr>
          <w:fldChar w:fldCharType="end"/>
        </w:r>
      </w:del>
    </w:p>
    <w:p w14:paraId="24BCE8A3" w14:textId="1FCE63AE" w:rsidR="0050351B" w:rsidDel="00F16E77" w:rsidRDefault="0050351B">
      <w:pPr>
        <w:pStyle w:val="Verzeichnis3"/>
        <w:rPr>
          <w:del w:id="719" w:author="Weinert, Matthias (M.)" w:date="2022-02-16T15:44:00Z"/>
          <w:rFonts w:asciiTheme="minorHAnsi" w:eastAsiaTheme="minorEastAsia" w:hAnsiTheme="minorHAnsi" w:cstheme="minorBidi"/>
          <w:b w:val="0"/>
          <w:noProof/>
          <w:lang w:val="de-DE" w:eastAsia="de-DE"/>
        </w:rPr>
      </w:pPr>
      <w:del w:id="72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"_Toc95914829"</w:delInstrText>
        </w:r>
        <w:r w:rsidRPr="005B09B3" w:rsidDel="00F16E77">
          <w:rPr>
            <w:rStyle w:val="Hyperlink"/>
            <w:noProof/>
          </w:rPr>
          <w:delInstrText xml:space="preserve"> </w:delInstrText>
        </w:r>
        <w:r w:rsidRPr="005B09B3" w:rsidDel="00F16E77">
          <w:rPr>
            <w:rStyle w:val="Hyperlink"/>
            <w:noProof/>
          </w:rPr>
          <w:fldChar w:fldCharType="separate"/>
        </w:r>
      </w:del>
      <w:ins w:id="721" w:author="Weinert, Matthias (M.)" w:date="2022-02-21T14:07:00Z">
        <w:r w:rsidR="00261D7A">
          <w:rPr>
            <w:rStyle w:val="Hyperlink"/>
            <w:bCs/>
            <w:noProof/>
            <w:lang w:val="de-DE"/>
          </w:rPr>
          <w:t>Fehler! Linkreferenz ungültig.</w:t>
        </w:r>
      </w:ins>
      <w:del w:id="722" w:author="Weinert, Matthias (M.)" w:date="2022-02-16T15:44:00Z">
        <w:r w:rsidRPr="005B09B3" w:rsidDel="00F16E77">
          <w:rPr>
            <w:rStyle w:val="Hyperlink"/>
            <w:noProof/>
          </w:rPr>
          <w:delText>10.2.8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I-Weld</w:delText>
        </w:r>
        <w:r w:rsidDel="00F16E77">
          <w:rPr>
            <w:noProof/>
            <w:webHidden/>
          </w:rPr>
          <w:tab/>
        </w:r>
        <w:r w:rsidDel="00F16E77">
          <w:rPr>
            <w:noProof/>
            <w:webHidden/>
          </w:rPr>
          <w:fldChar w:fldCharType="begin"/>
        </w:r>
        <w:r w:rsidDel="00F16E77">
          <w:rPr>
            <w:noProof/>
            <w:webHidden/>
          </w:rPr>
          <w:delInstrText xml:space="preserve"> PAGEREF _Toc95914829 \h </w:delInstrText>
        </w:r>
        <w:r w:rsidDel="00F16E77">
          <w:rPr>
            <w:noProof/>
            <w:webHidden/>
          </w:rPr>
        </w:r>
        <w:r w:rsidDel="00F16E77">
          <w:rPr>
            <w:noProof/>
            <w:webHidden/>
          </w:rPr>
          <w:fldChar w:fldCharType="separate"/>
        </w:r>
      </w:del>
      <w:del w:id="723" w:author="Weinert, Matthias (M.)" w:date="2022-02-16T15:43:00Z">
        <w:r w:rsidDel="00F16E77">
          <w:rPr>
            <w:noProof/>
            <w:webHidden/>
          </w:rPr>
          <w:delText>108</w:delText>
        </w:r>
      </w:del>
      <w:del w:id="724" w:author="Weinert, Matthias (M.)" w:date="2022-02-16T15:44:00Z">
        <w:r w:rsidDel="00F16E77">
          <w:rPr>
            <w:noProof/>
            <w:webHidden/>
          </w:rPr>
          <w:fldChar w:fldCharType="end"/>
        </w:r>
        <w:r w:rsidRPr="005B09B3" w:rsidDel="00F16E77">
          <w:rPr>
            <w:rStyle w:val="Hyperlink"/>
            <w:noProof/>
          </w:rPr>
          <w:fldChar w:fldCharType="end"/>
        </w:r>
      </w:del>
    </w:p>
    <w:p w14:paraId="7E3569E3" w14:textId="71E2F6A7" w:rsidR="0050351B" w:rsidDel="00F16E77" w:rsidRDefault="0050351B">
      <w:pPr>
        <w:pStyle w:val="Verzeichnis3"/>
        <w:rPr>
          <w:del w:id="725" w:author="Weinert, Matthias (M.)" w:date="2022-02-16T15:44:00Z"/>
          <w:rFonts w:asciiTheme="minorHAnsi" w:eastAsiaTheme="minorEastAsia" w:hAnsiTheme="minorHAnsi" w:cstheme="minorBidi"/>
          <w:b w:val="0"/>
          <w:noProof/>
          <w:lang w:val="de-DE" w:eastAsia="de-DE"/>
        </w:rPr>
      </w:pPr>
      <w:del w:id="72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"_Toc95914830"</w:delInstrText>
        </w:r>
        <w:r w:rsidRPr="005B09B3" w:rsidDel="00F16E77">
          <w:rPr>
            <w:rStyle w:val="Hyperlink"/>
            <w:noProof/>
          </w:rPr>
          <w:delInstrText xml:space="preserve"> </w:delInstrText>
        </w:r>
        <w:r w:rsidRPr="005B09B3" w:rsidDel="00F16E77">
          <w:rPr>
            <w:rStyle w:val="Hyperlink"/>
            <w:noProof/>
          </w:rPr>
          <w:fldChar w:fldCharType="separate"/>
        </w:r>
      </w:del>
      <w:ins w:id="727" w:author="Weinert, Matthias (M.)" w:date="2022-02-21T14:07:00Z">
        <w:r w:rsidR="00261D7A">
          <w:rPr>
            <w:rStyle w:val="Hyperlink"/>
            <w:bCs/>
            <w:noProof/>
            <w:lang w:val="de-DE"/>
          </w:rPr>
          <w:t>Fehler! Linkreferenz ungültig.</w:t>
        </w:r>
      </w:ins>
      <w:del w:id="728" w:author="Weinert, Matthias (M.)" w:date="2022-02-16T15:44:00Z">
        <w:r w:rsidRPr="005B09B3" w:rsidDel="00F16E77">
          <w:rPr>
            <w:rStyle w:val="Hyperlink"/>
            <w:noProof/>
          </w:rPr>
          <w:delText>10.2.9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Overlap Weld</w:delText>
        </w:r>
        <w:r w:rsidDel="00F16E77">
          <w:rPr>
            <w:noProof/>
            <w:webHidden/>
          </w:rPr>
          <w:tab/>
        </w:r>
        <w:r w:rsidDel="00F16E77">
          <w:rPr>
            <w:noProof/>
            <w:webHidden/>
          </w:rPr>
          <w:fldChar w:fldCharType="begin"/>
        </w:r>
        <w:r w:rsidDel="00F16E77">
          <w:rPr>
            <w:noProof/>
            <w:webHidden/>
          </w:rPr>
          <w:delInstrText xml:space="preserve"> PAGEREF _Toc95914830 \h </w:delInstrText>
        </w:r>
        <w:r w:rsidDel="00F16E77">
          <w:rPr>
            <w:noProof/>
            <w:webHidden/>
          </w:rPr>
        </w:r>
        <w:r w:rsidDel="00F16E77">
          <w:rPr>
            <w:noProof/>
            <w:webHidden/>
          </w:rPr>
          <w:fldChar w:fldCharType="separate"/>
        </w:r>
      </w:del>
      <w:del w:id="729" w:author="Weinert, Matthias (M.)" w:date="2022-02-16T15:43:00Z">
        <w:r w:rsidDel="00F16E77">
          <w:rPr>
            <w:noProof/>
            <w:webHidden/>
          </w:rPr>
          <w:delText>111</w:delText>
        </w:r>
      </w:del>
      <w:del w:id="730" w:author="Weinert, Matthias (M.)" w:date="2022-02-16T15:44:00Z">
        <w:r w:rsidDel="00F16E77">
          <w:rPr>
            <w:noProof/>
            <w:webHidden/>
          </w:rPr>
          <w:fldChar w:fldCharType="end"/>
        </w:r>
        <w:r w:rsidRPr="005B09B3" w:rsidDel="00F16E77">
          <w:rPr>
            <w:rStyle w:val="Hyperlink"/>
            <w:noProof/>
          </w:rPr>
          <w:fldChar w:fldCharType="end"/>
        </w:r>
      </w:del>
    </w:p>
    <w:p w14:paraId="622C1DE7" w14:textId="226B887C" w:rsidR="0050351B" w:rsidDel="00F16E77" w:rsidRDefault="0050351B">
      <w:pPr>
        <w:pStyle w:val="Verzeichnis3"/>
        <w:tabs>
          <w:tab w:val="left" w:pos="1100"/>
        </w:tabs>
        <w:rPr>
          <w:del w:id="731" w:author="Weinert, Matthias (M.)" w:date="2022-02-16T15:44:00Z"/>
          <w:rFonts w:asciiTheme="minorHAnsi" w:eastAsiaTheme="minorEastAsia" w:hAnsiTheme="minorHAnsi" w:cstheme="minorBidi"/>
          <w:b w:val="0"/>
          <w:noProof/>
          <w:lang w:val="de-DE" w:eastAsia="de-DE"/>
        </w:rPr>
      </w:pPr>
      <w:del w:id="73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"_Toc95914831"</w:delInstrText>
        </w:r>
        <w:r w:rsidRPr="005B09B3" w:rsidDel="00F16E77">
          <w:rPr>
            <w:rStyle w:val="Hyperlink"/>
            <w:noProof/>
          </w:rPr>
          <w:delInstrText xml:space="preserve"> </w:delInstrText>
        </w:r>
        <w:r w:rsidRPr="005B09B3" w:rsidDel="00F16E77">
          <w:rPr>
            <w:rStyle w:val="Hyperlink"/>
            <w:noProof/>
          </w:rPr>
          <w:fldChar w:fldCharType="separate"/>
        </w:r>
      </w:del>
      <w:ins w:id="733" w:author="Weinert, Matthias (M.)" w:date="2022-02-21T14:07:00Z">
        <w:r w:rsidR="00261D7A">
          <w:rPr>
            <w:rStyle w:val="Hyperlink"/>
            <w:bCs/>
            <w:noProof/>
            <w:lang w:val="de-DE"/>
          </w:rPr>
          <w:t>Fehler! Linkreferenz ungültig.</w:t>
        </w:r>
      </w:ins>
      <w:del w:id="734" w:author="Weinert, Matthias (M.)" w:date="2022-02-16T15:44:00Z">
        <w:r w:rsidRPr="005B09B3" w:rsidDel="00F16E77">
          <w:rPr>
            <w:rStyle w:val="Hyperlink"/>
            <w:noProof/>
          </w:rPr>
          <w:delText>10.2.10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Y-Joint</w:delText>
        </w:r>
        <w:r w:rsidDel="00F16E77">
          <w:rPr>
            <w:noProof/>
            <w:webHidden/>
          </w:rPr>
          <w:tab/>
        </w:r>
        <w:r w:rsidDel="00F16E77">
          <w:rPr>
            <w:noProof/>
            <w:webHidden/>
          </w:rPr>
          <w:fldChar w:fldCharType="begin"/>
        </w:r>
        <w:r w:rsidDel="00F16E77">
          <w:rPr>
            <w:noProof/>
            <w:webHidden/>
          </w:rPr>
          <w:delInstrText xml:space="preserve"> PAGEREF _Toc95914831 \h </w:delInstrText>
        </w:r>
        <w:r w:rsidDel="00F16E77">
          <w:rPr>
            <w:noProof/>
            <w:webHidden/>
          </w:rPr>
        </w:r>
        <w:r w:rsidDel="00F16E77">
          <w:rPr>
            <w:noProof/>
            <w:webHidden/>
          </w:rPr>
          <w:fldChar w:fldCharType="separate"/>
        </w:r>
      </w:del>
      <w:del w:id="735" w:author="Weinert, Matthias (M.)" w:date="2022-02-16T15:43:00Z">
        <w:r w:rsidDel="00F16E77">
          <w:rPr>
            <w:noProof/>
            <w:webHidden/>
          </w:rPr>
          <w:delText>115</w:delText>
        </w:r>
      </w:del>
      <w:del w:id="736" w:author="Weinert, Matthias (M.)" w:date="2022-02-16T15:44:00Z">
        <w:r w:rsidDel="00F16E77">
          <w:rPr>
            <w:noProof/>
            <w:webHidden/>
          </w:rPr>
          <w:fldChar w:fldCharType="end"/>
        </w:r>
        <w:r w:rsidRPr="005B09B3" w:rsidDel="00F16E77">
          <w:rPr>
            <w:rStyle w:val="Hyperlink"/>
            <w:noProof/>
          </w:rPr>
          <w:fldChar w:fldCharType="end"/>
        </w:r>
      </w:del>
    </w:p>
    <w:p w14:paraId="51840B3F" w14:textId="7DB5E2D2" w:rsidR="0050351B" w:rsidDel="00F16E77" w:rsidRDefault="0050351B">
      <w:pPr>
        <w:pStyle w:val="Verzeichnis3"/>
        <w:tabs>
          <w:tab w:val="left" w:pos="1100"/>
        </w:tabs>
        <w:rPr>
          <w:del w:id="737" w:author="Weinert, Matthias (M.)" w:date="2022-02-16T15:44:00Z"/>
          <w:rFonts w:asciiTheme="minorHAnsi" w:eastAsiaTheme="minorEastAsia" w:hAnsiTheme="minorHAnsi" w:cstheme="minorBidi"/>
          <w:b w:val="0"/>
          <w:noProof/>
          <w:lang w:val="de-DE" w:eastAsia="de-DE"/>
        </w:rPr>
      </w:pPr>
      <w:del w:id="73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"_Toc95914832"</w:delInstrText>
        </w:r>
        <w:r w:rsidRPr="005B09B3" w:rsidDel="00F16E77">
          <w:rPr>
            <w:rStyle w:val="Hyperlink"/>
            <w:noProof/>
          </w:rPr>
          <w:delInstrText xml:space="preserve"> </w:delInstrText>
        </w:r>
        <w:r w:rsidRPr="005B09B3" w:rsidDel="00F16E77">
          <w:rPr>
            <w:rStyle w:val="Hyperlink"/>
            <w:noProof/>
          </w:rPr>
          <w:fldChar w:fldCharType="separate"/>
        </w:r>
      </w:del>
      <w:ins w:id="739" w:author="Weinert, Matthias (M.)" w:date="2022-02-21T14:07:00Z">
        <w:r w:rsidR="00261D7A">
          <w:rPr>
            <w:rStyle w:val="Hyperlink"/>
            <w:bCs/>
            <w:noProof/>
            <w:lang w:val="de-DE"/>
          </w:rPr>
          <w:t>Fehler! Linkreferenz ungültig.</w:t>
        </w:r>
      </w:ins>
      <w:del w:id="740" w:author="Weinert, Matthias (M.)" w:date="2022-02-16T15:44:00Z">
        <w:r w:rsidRPr="005B09B3" w:rsidDel="00F16E77">
          <w:rPr>
            <w:rStyle w:val="Hyperlink"/>
            <w:noProof/>
          </w:rPr>
          <w:delText>10.2.11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K-Joint</w:delText>
        </w:r>
        <w:r w:rsidDel="00F16E77">
          <w:rPr>
            <w:noProof/>
            <w:webHidden/>
          </w:rPr>
          <w:tab/>
        </w:r>
        <w:r w:rsidDel="00F16E77">
          <w:rPr>
            <w:noProof/>
            <w:webHidden/>
          </w:rPr>
          <w:fldChar w:fldCharType="begin"/>
        </w:r>
        <w:r w:rsidDel="00F16E77">
          <w:rPr>
            <w:noProof/>
            <w:webHidden/>
          </w:rPr>
          <w:delInstrText xml:space="preserve"> PAGEREF _Toc95914832 \h </w:delInstrText>
        </w:r>
        <w:r w:rsidDel="00F16E77">
          <w:rPr>
            <w:noProof/>
            <w:webHidden/>
          </w:rPr>
        </w:r>
        <w:r w:rsidDel="00F16E77">
          <w:rPr>
            <w:noProof/>
            <w:webHidden/>
          </w:rPr>
          <w:fldChar w:fldCharType="separate"/>
        </w:r>
      </w:del>
      <w:del w:id="741" w:author="Weinert, Matthias (M.)" w:date="2022-02-16T15:43:00Z">
        <w:r w:rsidDel="00F16E77">
          <w:rPr>
            <w:noProof/>
            <w:webHidden/>
          </w:rPr>
          <w:delText>119</w:delText>
        </w:r>
      </w:del>
      <w:del w:id="742" w:author="Weinert, Matthias (M.)" w:date="2022-02-16T15:44:00Z">
        <w:r w:rsidDel="00F16E77">
          <w:rPr>
            <w:noProof/>
            <w:webHidden/>
          </w:rPr>
          <w:fldChar w:fldCharType="end"/>
        </w:r>
        <w:r w:rsidRPr="005B09B3" w:rsidDel="00F16E77">
          <w:rPr>
            <w:rStyle w:val="Hyperlink"/>
            <w:noProof/>
          </w:rPr>
          <w:fldChar w:fldCharType="end"/>
        </w:r>
      </w:del>
    </w:p>
    <w:p w14:paraId="51B0520B" w14:textId="2C69ACD6" w:rsidR="0050351B" w:rsidDel="00F16E77" w:rsidRDefault="0050351B">
      <w:pPr>
        <w:pStyle w:val="Verzeichnis3"/>
        <w:tabs>
          <w:tab w:val="left" w:pos="1100"/>
        </w:tabs>
        <w:rPr>
          <w:del w:id="743" w:author="Weinert, Matthias (M.)" w:date="2022-02-16T15:44:00Z"/>
          <w:rFonts w:asciiTheme="minorHAnsi" w:eastAsiaTheme="minorEastAsia" w:hAnsiTheme="minorHAnsi" w:cstheme="minorBidi"/>
          <w:b w:val="0"/>
          <w:noProof/>
          <w:lang w:val="de-DE" w:eastAsia="de-DE"/>
        </w:rPr>
      </w:pPr>
      <w:del w:id="74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"_Toc95914833"</w:delInstrText>
        </w:r>
        <w:r w:rsidRPr="005B09B3" w:rsidDel="00F16E77">
          <w:rPr>
            <w:rStyle w:val="Hyperlink"/>
            <w:noProof/>
          </w:rPr>
          <w:delInstrText xml:space="preserve"> </w:delInstrText>
        </w:r>
        <w:r w:rsidRPr="005B09B3" w:rsidDel="00F16E77">
          <w:rPr>
            <w:rStyle w:val="Hyperlink"/>
            <w:noProof/>
          </w:rPr>
          <w:fldChar w:fldCharType="separate"/>
        </w:r>
      </w:del>
      <w:ins w:id="745" w:author="Weinert, Matthias (M.)" w:date="2022-02-21T14:07:00Z">
        <w:r w:rsidR="00261D7A">
          <w:rPr>
            <w:rStyle w:val="Hyperlink"/>
            <w:bCs/>
            <w:noProof/>
            <w:lang w:val="de-DE"/>
          </w:rPr>
          <w:t>Fehler! Linkreferenz ungültig.</w:t>
        </w:r>
      </w:ins>
      <w:del w:id="746" w:author="Weinert, Matthias (M.)" w:date="2022-02-16T15:44:00Z">
        <w:r w:rsidRPr="005B09B3" w:rsidDel="00F16E77">
          <w:rPr>
            <w:rStyle w:val="Hyperlink"/>
            <w:noProof/>
          </w:rPr>
          <w:delText>10.2.12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Cruciform Joint</w:delText>
        </w:r>
        <w:r w:rsidDel="00F16E77">
          <w:rPr>
            <w:noProof/>
            <w:webHidden/>
          </w:rPr>
          <w:tab/>
        </w:r>
        <w:r w:rsidDel="00F16E77">
          <w:rPr>
            <w:noProof/>
            <w:webHidden/>
          </w:rPr>
          <w:fldChar w:fldCharType="begin"/>
        </w:r>
        <w:r w:rsidDel="00F16E77">
          <w:rPr>
            <w:noProof/>
            <w:webHidden/>
          </w:rPr>
          <w:delInstrText xml:space="preserve"> PAGEREF _Toc95914833 \h </w:delInstrText>
        </w:r>
        <w:r w:rsidDel="00F16E77">
          <w:rPr>
            <w:noProof/>
            <w:webHidden/>
          </w:rPr>
        </w:r>
        <w:r w:rsidDel="00F16E77">
          <w:rPr>
            <w:noProof/>
            <w:webHidden/>
          </w:rPr>
          <w:fldChar w:fldCharType="separate"/>
        </w:r>
      </w:del>
      <w:del w:id="747" w:author="Weinert, Matthias (M.)" w:date="2022-02-16T15:43:00Z">
        <w:r w:rsidDel="00F16E77">
          <w:rPr>
            <w:noProof/>
            <w:webHidden/>
          </w:rPr>
          <w:delText>123</w:delText>
        </w:r>
      </w:del>
      <w:del w:id="748" w:author="Weinert, Matthias (M.)" w:date="2022-02-16T15:44:00Z">
        <w:r w:rsidDel="00F16E77">
          <w:rPr>
            <w:noProof/>
            <w:webHidden/>
          </w:rPr>
          <w:fldChar w:fldCharType="end"/>
        </w:r>
        <w:r w:rsidRPr="005B09B3" w:rsidDel="00F16E77">
          <w:rPr>
            <w:rStyle w:val="Hyperlink"/>
            <w:noProof/>
          </w:rPr>
          <w:fldChar w:fldCharType="end"/>
        </w:r>
      </w:del>
    </w:p>
    <w:p w14:paraId="744847E2" w14:textId="5AFA3FEE" w:rsidR="0050351B" w:rsidDel="00F16E77" w:rsidRDefault="0050351B">
      <w:pPr>
        <w:pStyle w:val="Verzeichnis3"/>
        <w:tabs>
          <w:tab w:val="left" w:pos="1100"/>
        </w:tabs>
        <w:rPr>
          <w:del w:id="749" w:author="Weinert, Matthias (M.)" w:date="2022-02-16T15:44:00Z"/>
          <w:rFonts w:asciiTheme="minorHAnsi" w:eastAsiaTheme="minorEastAsia" w:hAnsiTheme="minorHAnsi" w:cstheme="minorBidi"/>
          <w:b w:val="0"/>
          <w:noProof/>
          <w:lang w:val="de-DE" w:eastAsia="de-DE"/>
        </w:rPr>
      </w:pPr>
      <w:del w:id="75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"_Toc95914834"</w:delInstrText>
        </w:r>
        <w:r w:rsidRPr="005B09B3" w:rsidDel="00F16E77">
          <w:rPr>
            <w:rStyle w:val="Hyperlink"/>
            <w:noProof/>
          </w:rPr>
          <w:delInstrText xml:space="preserve"> </w:delInstrText>
        </w:r>
        <w:r w:rsidRPr="005B09B3" w:rsidDel="00F16E77">
          <w:rPr>
            <w:rStyle w:val="Hyperlink"/>
            <w:noProof/>
          </w:rPr>
          <w:fldChar w:fldCharType="separate"/>
        </w:r>
      </w:del>
      <w:ins w:id="751" w:author="Weinert, Matthias (M.)" w:date="2022-02-21T14:07:00Z">
        <w:r w:rsidR="00261D7A">
          <w:rPr>
            <w:rStyle w:val="Hyperlink"/>
            <w:bCs/>
            <w:noProof/>
            <w:lang w:val="de-DE"/>
          </w:rPr>
          <w:t>Fehler! Linkreferenz ungültig.</w:t>
        </w:r>
      </w:ins>
      <w:del w:id="752" w:author="Weinert, Matthias (M.)" w:date="2022-02-16T15:44:00Z">
        <w:r w:rsidRPr="005B09B3" w:rsidDel="00F16E77">
          <w:rPr>
            <w:rStyle w:val="Hyperlink"/>
            <w:noProof/>
          </w:rPr>
          <w:delText>10.2.13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Flared Joint</w:delText>
        </w:r>
        <w:r w:rsidDel="00F16E77">
          <w:rPr>
            <w:noProof/>
            <w:webHidden/>
          </w:rPr>
          <w:tab/>
        </w:r>
        <w:r w:rsidDel="00F16E77">
          <w:rPr>
            <w:noProof/>
            <w:webHidden/>
          </w:rPr>
          <w:fldChar w:fldCharType="begin"/>
        </w:r>
        <w:r w:rsidDel="00F16E77">
          <w:rPr>
            <w:noProof/>
            <w:webHidden/>
          </w:rPr>
          <w:delInstrText xml:space="preserve"> PAGEREF _Toc95914834 \h </w:delInstrText>
        </w:r>
        <w:r w:rsidDel="00F16E77">
          <w:rPr>
            <w:noProof/>
            <w:webHidden/>
          </w:rPr>
        </w:r>
        <w:r w:rsidDel="00F16E77">
          <w:rPr>
            <w:noProof/>
            <w:webHidden/>
          </w:rPr>
          <w:fldChar w:fldCharType="separate"/>
        </w:r>
      </w:del>
      <w:del w:id="753" w:author="Weinert, Matthias (M.)" w:date="2022-02-16T15:43:00Z">
        <w:r w:rsidDel="00F16E77">
          <w:rPr>
            <w:noProof/>
            <w:webHidden/>
          </w:rPr>
          <w:delText>127</w:delText>
        </w:r>
      </w:del>
      <w:del w:id="754" w:author="Weinert, Matthias (M.)" w:date="2022-02-16T15:44:00Z">
        <w:r w:rsidDel="00F16E77">
          <w:rPr>
            <w:noProof/>
            <w:webHidden/>
          </w:rPr>
          <w:fldChar w:fldCharType="end"/>
        </w:r>
        <w:r w:rsidRPr="005B09B3" w:rsidDel="00F16E77">
          <w:rPr>
            <w:rStyle w:val="Hyperlink"/>
            <w:noProof/>
          </w:rPr>
          <w:fldChar w:fldCharType="end"/>
        </w:r>
      </w:del>
    </w:p>
    <w:p w14:paraId="13FAABC8" w14:textId="6284E1A8" w:rsidR="0050351B" w:rsidDel="00F16E77" w:rsidRDefault="0050351B">
      <w:pPr>
        <w:pStyle w:val="Verzeichnis2"/>
        <w:rPr>
          <w:del w:id="755" w:author="Weinert, Matthias (M.)" w:date="2022-02-16T15:44:00Z"/>
          <w:rFonts w:asciiTheme="minorHAnsi" w:eastAsiaTheme="minorEastAsia" w:hAnsiTheme="minorHAnsi" w:cstheme="minorBidi"/>
          <w:b w:val="0"/>
          <w:noProof/>
          <w:lang w:val="de-DE" w:eastAsia="de-DE"/>
        </w:rPr>
      </w:pPr>
      <w:del w:id="75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"_Toc95914835"</w:delInstrText>
        </w:r>
        <w:r w:rsidRPr="005B09B3" w:rsidDel="00F16E77">
          <w:rPr>
            <w:rStyle w:val="Hyperlink"/>
            <w:noProof/>
          </w:rPr>
          <w:delInstrText xml:space="preserve"> </w:delInstrText>
        </w:r>
        <w:r w:rsidRPr="005B09B3" w:rsidDel="00F16E77">
          <w:rPr>
            <w:rStyle w:val="Hyperlink"/>
            <w:noProof/>
          </w:rPr>
          <w:fldChar w:fldCharType="separate"/>
        </w:r>
      </w:del>
      <w:ins w:id="757" w:author="Weinert, Matthias (M.)" w:date="2022-02-21T14:07:00Z">
        <w:r w:rsidR="00261D7A">
          <w:rPr>
            <w:rStyle w:val="Hyperlink"/>
            <w:bCs/>
            <w:noProof/>
            <w:lang w:val="de-DE"/>
          </w:rPr>
          <w:t>Fehler! Linkreferenz ungültig.</w:t>
        </w:r>
      </w:ins>
      <w:del w:id="758" w:author="Weinert, Matthias (M.)" w:date="2022-02-16T15:44:00Z">
        <w:r w:rsidRPr="005B09B3" w:rsidDel="00F16E77">
          <w:rPr>
            <w:rStyle w:val="Hyperlink"/>
            <w:noProof/>
          </w:rPr>
          <w:delText>10.3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Adhesive Lines</w:delText>
        </w:r>
        <w:r w:rsidDel="00F16E77">
          <w:rPr>
            <w:noProof/>
            <w:webHidden/>
          </w:rPr>
          <w:tab/>
        </w:r>
        <w:r w:rsidDel="00F16E77">
          <w:rPr>
            <w:noProof/>
            <w:webHidden/>
          </w:rPr>
          <w:fldChar w:fldCharType="begin"/>
        </w:r>
        <w:r w:rsidDel="00F16E77">
          <w:rPr>
            <w:noProof/>
            <w:webHidden/>
          </w:rPr>
          <w:delInstrText xml:space="preserve"> PAGEREF _Toc95914835 \h </w:delInstrText>
        </w:r>
        <w:r w:rsidDel="00F16E77">
          <w:rPr>
            <w:noProof/>
            <w:webHidden/>
          </w:rPr>
        </w:r>
        <w:r w:rsidDel="00F16E77">
          <w:rPr>
            <w:noProof/>
            <w:webHidden/>
          </w:rPr>
          <w:fldChar w:fldCharType="separate"/>
        </w:r>
      </w:del>
      <w:del w:id="759" w:author="Weinert, Matthias (M.)" w:date="2022-02-16T15:43:00Z">
        <w:r w:rsidDel="00F16E77">
          <w:rPr>
            <w:noProof/>
            <w:webHidden/>
          </w:rPr>
          <w:delText>129</w:delText>
        </w:r>
      </w:del>
      <w:del w:id="760" w:author="Weinert, Matthias (M.)" w:date="2022-02-16T15:44:00Z">
        <w:r w:rsidDel="00F16E77">
          <w:rPr>
            <w:noProof/>
            <w:webHidden/>
          </w:rPr>
          <w:fldChar w:fldCharType="end"/>
        </w:r>
        <w:r w:rsidRPr="005B09B3" w:rsidDel="00F16E77">
          <w:rPr>
            <w:rStyle w:val="Hyperlink"/>
            <w:noProof/>
          </w:rPr>
          <w:fldChar w:fldCharType="end"/>
        </w:r>
      </w:del>
    </w:p>
    <w:p w14:paraId="129CC2BE" w14:textId="71DB0218" w:rsidR="0050351B" w:rsidDel="00F16E77" w:rsidRDefault="0050351B">
      <w:pPr>
        <w:pStyle w:val="Verzeichnis2"/>
        <w:rPr>
          <w:del w:id="761" w:author="Weinert, Matthias (M.)" w:date="2022-02-16T15:44:00Z"/>
          <w:rFonts w:asciiTheme="minorHAnsi" w:eastAsiaTheme="minorEastAsia" w:hAnsiTheme="minorHAnsi" w:cstheme="minorBidi"/>
          <w:b w:val="0"/>
          <w:noProof/>
          <w:lang w:val="de-DE" w:eastAsia="de-DE"/>
        </w:rPr>
      </w:pPr>
      <w:del w:id="76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"_Toc95914836"</w:delInstrText>
        </w:r>
        <w:r w:rsidRPr="005B09B3" w:rsidDel="00F16E77">
          <w:rPr>
            <w:rStyle w:val="Hyperlink"/>
            <w:noProof/>
          </w:rPr>
          <w:delInstrText xml:space="preserve"> </w:delInstrText>
        </w:r>
        <w:r w:rsidRPr="005B09B3" w:rsidDel="00F16E77">
          <w:rPr>
            <w:rStyle w:val="Hyperlink"/>
            <w:noProof/>
          </w:rPr>
          <w:fldChar w:fldCharType="separate"/>
        </w:r>
      </w:del>
      <w:ins w:id="763" w:author="Weinert, Matthias (M.)" w:date="2022-02-21T14:07:00Z">
        <w:r w:rsidR="00261D7A">
          <w:rPr>
            <w:rStyle w:val="Hyperlink"/>
            <w:bCs/>
            <w:noProof/>
            <w:lang w:val="de-DE"/>
          </w:rPr>
          <w:t>Fehler! Linkreferenz ungültig.</w:t>
        </w:r>
      </w:ins>
      <w:del w:id="764" w:author="Weinert, Matthias (M.)" w:date="2022-02-16T15:44:00Z">
        <w:r w:rsidRPr="005B09B3" w:rsidDel="00F16E77">
          <w:rPr>
            <w:rStyle w:val="Hyperlink"/>
            <w:noProof/>
          </w:rPr>
          <w:delText>10.4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Hemming Flanges</w:delText>
        </w:r>
        <w:r w:rsidDel="00F16E77">
          <w:rPr>
            <w:noProof/>
            <w:webHidden/>
          </w:rPr>
          <w:tab/>
        </w:r>
        <w:r w:rsidDel="00F16E77">
          <w:rPr>
            <w:noProof/>
            <w:webHidden/>
          </w:rPr>
          <w:fldChar w:fldCharType="begin"/>
        </w:r>
        <w:r w:rsidDel="00F16E77">
          <w:rPr>
            <w:noProof/>
            <w:webHidden/>
          </w:rPr>
          <w:delInstrText xml:space="preserve"> PAGEREF _Toc95914836 \h </w:delInstrText>
        </w:r>
        <w:r w:rsidDel="00F16E77">
          <w:rPr>
            <w:noProof/>
            <w:webHidden/>
          </w:rPr>
        </w:r>
        <w:r w:rsidDel="00F16E77">
          <w:rPr>
            <w:noProof/>
            <w:webHidden/>
          </w:rPr>
          <w:fldChar w:fldCharType="separate"/>
        </w:r>
      </w:del>
      <w:del w:id="765" w:author="Weinert, Matthias (M.)" w:date="2022-02-16T15:43:00Z">
        <w:r w:rsidDel="00F16E77">
          <w:rPr>
            <w:noProof/>
            <w:webHidden/>
          </w:rPr>
          <w:delText>131</w:delText>
        </w:r>
      </w:del>
      <w:del w:id="766" w:author="Weinert, Matthias (M.)" w:date="2022-02-16T15:44:00Z">
        <w:r w:rsidDel="00F16E77">
          <w:rPr>
            <w:noProof/>
            <w:webHidden/>
          </w:rPr>
          <w:fldChar w:fldCharType="end"/>
        </w:r>
        <w:r w:rsidRPr="005B09B3" w:rsidDel="00F16E77">
          <w:rPr>
            <w:rStyle w:val="Hyperlink"/>
            <w:noProof/>
          </w:rPr>
          <w:fldChar w:fldCharType="end"/>
        </w:r>
      </w:del>
    </w:p>
    <w:p w14:paraId="22E7B783" w14:textId="76A3E29B" w:rsidR="0050351B" w:rsidDel="00F16E77" w:rsidRDefault="0050351B">
      <w:pPr>
        <w:pStyle w:val="Verzeichnis3"/>
        <w:rPr>
          <w:del w:id="767" w:author="Weinert, Matthias (M.)" w:date="2022-02-16T15:44:00Z"/>
          <w:rFonts w:asciiTheme="minorHAnsi" w:eastAsiaTheme="minorEastAsia" w:hAnsiTheme="minorHAnsi" w:cstheme="minorBidi"/>
          <w:b w:val="0"/>
          <w:noProof/>
          <w:lang w:val="de-DE" w:eastAsia="de-DE"/>
        </w:rPr>
      </w:pPr>
      <w:del w:id="76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"_Toc95914837"</w:delInstrText>
        </w:r>
        <w:r w:rsidRPr="005B09B3" w:rsidDel="00F16E77">
          <w:rPr>
            <w:rStyle w:val="Hyperlink"/>
            <w:noProof/>
          </w:rPr>
          <w:delInstrText xml:space="preserve"> </w:delInstrText>
        </w:r>
        <w:r w:rsidRPr="005B09B3" w:rsidDel="00F16E77">
          <w:rPr>
            <w:rStyle w:val="Hyperlink"/>
            <w:noProof/>
          </w:rPr>
          <w:fldChar w:fldCharType="separate"/>
        </w:r>
      </w:del>
      <w:ins w:id="769" w:author="Weinert, Matthias (M.)" w:date="2022-02-21T14:07:00Z">
        <w:r w:rsidR="00261D7A">
          <w:rPr>
            <w:rStyle w:val="Hyperlink"/>
            <w:bCs/>
            <w:noProof/>
            <w:lang w:val="de-DE"/>
          </w:rPr>
          <w:t>Fehler! Linkreferenz ungültig.</w:t>
        </w:r>
      </w:ins>
      <w:del w:id="770" w:author="Weinert, Matthias (M.)" w:date="2022-02-16T15:44:00Z">
        <w:r w:rsidRPr="005B09B3" w:rsidDel="00F16E77">
          <w:rPr>
            <w:rStyle w:val="Hyperlink"/>
            <w:noProof/>
          </w:rPr>
          <w:delText>10.4.1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Introduction</w:delText>
        </w:r>
        <w:r w:rsidDel="00F16E77">
          <w:rPr>
            <w:noProof/>
            <w:webHidden/>
          </w:rPr>
          <w:tab/>
        </w:r>
        <w:r w:rsidDel="00F16E77">
          <w:rPr>
            <w:noProof/>
            <w:webHidden/>
          </w:rPr>
          <w:fldChar w:fldCharType="begin"/>
        </w:r>
        <w:r w:rsidDel="00F16E77">
          <w:rPr>
            <w:noProof/>
            <w:webHidden/>
          </w:rPr>
          <w:delInstrText xml:space="preserve"> PAGEREF _Toc95914837 \h </w:delInstrText>
        </w:r>
        <w:r w:rsidDel="00F16E77">
          <w:rPr>
            <w:noProof/>
            <w:webHidden/>
          </w:rPr>
        </w:r>
        <w:r w:rsidDel="00F16E77">
          <w:rPr>
            <w:noProof/>
            <w:webHidden/>
          </w:rPr>
          <w:fldChar w:fldCharType="separate"/>
        </w:r>
      </w:del>
      <w:del w:id="771" w:author="Weinert, Matthias (M.)" w:date="2022-02-16T15:43:00Z">
        <w:r w:rsidDel="00F16E77">
          <w:rPr>
            <w:noProof/>
            <w:webHidden/>
          </w:rPr>
          <w:delText>131</w:delText>
        </w:r>
      </w:del>
      <w:del w:id="772" w:author="Weinert, Matthias (M.)" w:date="2022-02-16T15:44:00Z">
        <w:r w:rsidDel="00F16E77">
          <w:rPr>
            <w:noProof/>
            <w:webHidden/>
          </w:rPr>
          <w:fldChar w:fldCharType="end"/>
        </w:r>
        <w:r w:rsidRPr="005B09B3" w:rsidDel="00F16E77">
          <w:rPr>
            <w:rStyle w:val="Hyperlink"/>
            <w:noProof/>
          </w:rPr>
          <w:fldChar w:fldCharType="end"/>
        </w:r>
      </w:del>
    </w:p>
    <w:p w14:paraId="2E77D0D1" w14:textId="1694E392" w:rsidR="0050351B" w:rsidDel="00F16E77" w:rsidRDefault="0050351B">
      <w:pPr>
        <w:pStyle w:val="Verzeichnis3"/>
        <w:rPr>
          <w:del w:id="773" w:author="Weinert, Matthias (M.)" w:date="2022-02-16T15:44:00Z"/>
          <w:rFonts w:asciiTheme="minorHAnsi" w:eastAsiaTheme="minorEastAsia" w:hAnsiTheme="minorHAnsi" w:cstheme="minorBidi"/>
          <w:b w:val="0"/>
          <w:noProof/>
          <w:lang w:val="de-DE" w:eastAsia="de-DE"/>
        </w:rPr>
      </w:pPr>
      <w:del w:id="77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"_Toc95914838"</w:delInstrText>
        </w:r>
        <w:r w:rsidRPr="005B09B3" w:rsidDel="00F16E77">
          <w:rPr>
            <w:rStyle w:val="Hyperlink"/>
            <w:noProof/>
          </w:rPr>
          <w:delInstrText xml:space="preserve"> </w:delInstrText>
        </w:r>
        <w:r w:rsidRPr="005B09B3" w:rsidDel="00F16E77">
          <w:rPr>
            <w:rStyle w:val="Hyperlink"/>
            <w:noProof/>
          </w:rPr>
          <w:fldChar w:fldCharType="separate"/>
        </w:r>
      </w:del>
      <w:ins w:id="775" w:author="Weinert, Matthias (M.)" w:date="2022-02-21T14:07:00Z">
        <w:r w:rsidR="00261D7A">
          <w:rPr>
            <w:rStyle w:val="Hyperlink"/>
            <w:bCs/>
            <w:noProof/>
            <w:lang w:val="de-DE"/>
          </w:rPr>
          <w:t>Fehler! Linkreferenz ungültig.</w:t>
        </w:r>
      </w:ins>
      <w:del w:id="776" w:author="Weinert, Matthias (M.)" w:date="2022-02-16T15:44:00Z">
        <w:r w:rsidRPr="005B09B3" w:rsidDel="00F16E77">
          <w:rPr>
            <w:rStyle w:val="Hyperlink"/>
            <w:noProof/>
          </w:rPr>
          <w:delText>10.4.2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Definition of element </w:delText>
        </w:r>
        <w:r w:rsidRPr="005B09B3" w:rsidDel="00F16E77">
          <w:rPr>
            <w:rStyle w:val="Hyperlink"/>
            <w:rFonts w:ascii="Courier New" w:hAnsi="Courier New" w:cs="Courier New"/>
            <w:noProof/>
          </w:rPr>
          <w:delText>&lt;hemming/&gt;</w:delText>
        </w:r>
        <w:r w:rsidDel="00F16E77">
          <w:rPr>
            <w:noProof/>
            <w:webHidden/>
          </w:rPr>
          <w:tab/>
        </w:r>
        <w:r w:rsidDel="00F16E77">
          <w:rPr>
            <w:noProof/>
            <w:webHidden/>
          </w:rPr>
          <w:fldChar w:fldCharType="begin"/>
        </w:r>
        <w:r w:rsidDel="00F16E77">
          <w:rPr>
            <w:noProof/>
            <w:webHidden/>
          </w:rPr>
          <w:delInstrText xml:space="preserve"> PAGEREF _Toc95914838 \h </w:delInstrText>
        </w:r>
        <w:r w:rsidDel="00F16E77">
          <w:rPr>
            <w:noProof/>
            <w:webHidden/>
          </w:rPr>
        </w:r>
        <w:r w:rsidDel="00F16E77">
          <w:rPr>
            <w:noProof/>
            <w:webHidden/>
          </w:rPr>
          <w:fldChar w:fldCharType="separate"/>
        </w:r>
      </w:del>
      <w:del w:id="777" w:author="Weinert, Matthias (M.)" w:date="2022-02-16T15:43:00Z">
        <w:r w:rsidDel="00F16E77">
          <w:rPr>
            <w:noProof/>
            <w:webHidden/>
          </w:rPr>
          <w:delText>132</w:delText>
        </w:r>
      </w:del>
      <w:del w:id="778" w:author="Weinert, Matthias (M.)" w:date="2022-02-16T15:44:00Z">
        <w:r w:rsidDel="00F16E77">
          <w:rPr>
            <w:noProof/>
            <w:webHidden/>
          </w:rPr>
          <w:fldChar w:fldCharType="end"/>
        </w:r>
        <w:r w:rsidRPr="005B09B3" w:rsidDel="00F16E77">
          <w:rPr>
            <w:rStyle w:val="Hyperlink"/>
            <w:noProof/>
          </w:rPr>
          <w:fldChar w:fldCharType="end"/>
        </w:r>
      </w:del>
    </w:p>
    <w:p w14:paraId="4592AC8E" w14:textId="1B9E7EB5" w:rsidR="0050351B" w:rsidDel="00F16E77" w:rsidRDefault="0050351B">
      <w:pPr>
        <w:pStyle w:val="Verzeichnis2"/>
        <w:rPr>
          <w:del w:id="779" w:author="Weinert, Matthias (M.)" w:date="2022-02-16T15:44:00Z"/>
          <w:rFonts w:asciiTheme="minorHAnsi" w:eastAsiaTheme="minorEastAsia" w:hAnsiTheme="minorHAnsi" w:cstheme="minorBidi"/>
          <w:b w:val="0"/>
          <w:noProof/>
          <w:lang w:val="de-DE" w:eastAsia="de-DE"/>
        </w:rPr>
      </w:pPr>
      <w:del w:id="78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"_Toc95914839"</w:delInstrText>
        </w:r>
        <w:r w:rsidRPr="005B09B3" w:rsidDel="00F16E77">
          <w:rPr>
            <w:rStyle w:val="Hyperlink"/>
            <w:noProof/>
          </w:rPr>
          <w:delInstrText xml:space="preserve"> </w:delInstrText>
        </w:r>
        <w:r w:rsidRPr="005B09B3" w:rsidDel="00F16E77">
          <w:rPr>
            <w:rStyle w:val="Hyperlink"/>
            <w:noProof/>
          </w:rPr>
          <w:fldChar w:fldCharType="separate"/>
        </w:r>
      </w:del>
      <w:ins w:id="781" w:author="Weinert, Matthias (M.)" w:date="2022-02-21T14:07:00Z">
        <w:r w:rsidR="00261D7A">
          <w:rPr>
            <w:rStyle w:val="Hyperlink"/>
            <w:bCs/>
            <w:noProof/>
            <w:lang w:val="de-DE"/>
          </w:rPr>
          <w:t>Fehler! Linkreferenz ungültig.</w:t>
        </w:r>
      </w:ins>
      <w:del w:id="782" w:author="Weinert, Matthias (M.)" w:date="2022-02-16T15:44:00Z">
        <w:r w:rsidRPr="005B09B3" w:rsidDel="00F16E77">
          <w:rPr>
            <w:rStyle w:val="Hyperlink"/>
            <w:noProof/>
          </w:rPr>
          <w:delText>10.5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Sequence Connections</w:delText>
        </w:r>
        <w:r w:rsidDel="00F16E77">
          <w:rPr>
            <w:noProof/>
            <w:webHidden/>
          </w:rPr>
          <w:tab/>
        </w:r>
        <w:r w:rsidDel="00F16E77">
          <w:rPr>
            <w:noProof/>
            <w:webHidden/>
          </w:rPr>
          <w:fldChar w:fldCharType="begin"/>
        </w:r>
        <w:r w:rsidDel="00F16E77">
          <w:rPr>
            <w:noProof/>
            <w:webHidden/>
          </w:rPr>
          <w:delInstrText xml:space="preserve"> PAGEREF _Toc95914839 \h </w:delInstrText>
        </w:r>
        <w:r w:rsidDel="00F16E77">
          <w:rPr>
            <w:noProof/>
            <w:webHidden/>
          </w:rPr>
        </w:r>
        <w:r w:rsidDel="00F16E77">
          <w:rPr>
            <w:noProof/>
            <w:webHidden/>
          </w:rPr>
          <w:fldChar w:fldCharType="separate"/>
        </w:r>
      </w:del>
      <w:del w:id="783" w:author="Weinert, Matthias (M.)" w:date="2022-02-16T15:43:00Z">
        <w:r w:rsidDel="00F16E77">
          <w:rPr>
            <w:noProof/>
            <w:webHidden/>
          </w:rPr>
          <w:delText>135</w:delText>
        </w:r>
      </w:del>
      <w:del w:id="784" w:author="Weinert, Matthias (M.)" w:date="2022-02-16T15:44:00Z">
        <w:r w:rsidDel="00F16E77">
          <w:rPr>
            <w:noProof/>
            <w:webHidden/>
          </w:rPr>
          <w:fldChar w:fldCharType="end"/>
        </w:r>
        <w:r w:rsidRPr="005B09B3" w:rsidDel="00F16E77">
          <w:rPr>
            <w:rStyle w:val="Hyperlink"/>
            <w:noProof/>
          </w:rPr>
          <w:fldChar w:fldCharType="end"/>
        </w:r>
      </w:del>
    </w:p>
    <w:p w14:paraId="26F29A21" w14:textId="168CDBA7" w:rsidR="0050351B" w:rsidDel="00F16E77" w:rsidRDefault="0050351B">
      <w:pPr>
        <w:pStyle w:val="Verzeichnis1"/>
        <w:rPr>
          <w:del w:id="785" w:author="Weinert, Matthias (M.)" w:date="2022-02-16T15:44:00Z"/>
          <w:rFonts w:asciiTheme="minorHAnsi" w:eastAsiaTheme="minorEastAsia" w:hAnsiTheme="minorHAnsi" w:cstheme="minorBidi"/>
          <w:b w:val="0"/>
          <w:noProof/>
          <w:lang w:val="de-DE" w:eastAsia="de-DE"/>
        </w:rPr>
      </w:pPr>
      <w:del w:id="78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"_Toc95914840"</w:delInstrText>
        </w:r>
        <w:r w:rsidRPr="005B09B3" w:rsidDel="00F16E77">
          <w:rPr>
            <w:rStyle w:val="Hyperlink"/>
            <w:noProof/>
          </w:rPr>
          <w:delInstrText xml:space="preserve"> </w:delInstrText>
        </w:r>
        <w:r w:rsidRPr="005B09B3" w:rsidDel="00F16E77">
          <w:rPr>
            <w:rStyle w:val="Hyperlink"/>
            <w:noProof/>
          </w:rPr>
          <w:fldChar w:fldCharType="separate"/>
        </w:r>
      </w:del>
      <w:ins w:id="787" w:author="Weinert, Matthias (M.)" w:date="2022-02-21T14:07:00Z">
        <w:r w:rsidR="00261D7A">
          <w:rPr>
            <w:rStyle w:val="Hyperlink"/>
            <w:bCs/>
            <w:noProof/>
            <w:lang w:val="de-DE"/>
          </w:rPr>
          <w:t>Fehler! Linkreferenz ungültig.</w:t>
        </w:r>
      </w:ins>
      <w:del w:id="788" w:author="Weinert, Matthias (M.)" w:date="2022-02-16T15:44:00Z">
        <w:r w:rsidRPr="005B09B3" w:rsidDel="00F16E77">
          <w:rPr>
            <w:rStyle w:val="Hyperlink"/>
            <w:noProof/>
          </w:rPr>
          <w:delText>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2D connections</w:delText>
        </w:r>
        <w:r w:rsidDel="00F16E77">
          <w:rPr>
            <w:noProof/>
            <w:webHidden/>
          </w:rPr>
          <w:tab/>
        </w:r>
        <w:r w:rsidDel="00F16E77">
          <w:rPr>
            <w:noProof/>
            <w:webHidden/>
          </w:rPr>
          <w:fldChar w:fldCharType="begin"/>
        </w:r>
        <w:r w:rsidDel="00F16E77">
          <w:rPr>
            <w:noProof/>
            <w:webHidden/>
          </w:rPr>
          <w:delInstrText xml:space="preserve"> PAGEREF _Toc95914840 \h </w:delInstrText>
        </w:r>
        <w:r w:rsidDel="00F16E77">
          <w:rPr>
            <w:noProof/>
            <w:webHidden/>
          </w:rPr>
        </w:r>
        <w:r w:rsidDel="00F16E77">
          <w:rPr>
            <w:noProof/>
            <w:webHidden/>
          </w:rPr>
          <w:fldChar w:fldCharType="separate"/>
        </w:r>
      </w:del>
      <w:del w:id="789" w:author="Weinert, Matthias (M.)" w:date="2022-02-16T15:43:00Z">
        <w:r w:rsidDel="00F16E77">
          <w:rPr>
            <w:noProof/>
            <w:webHidden/>
          </w:rPr>
          <w:delText>137</w:delText>
        </w:r>
      </w:del>
      <w:del w:id="790" w:author="Weinert, Matthias (M.)" w:date="2022-02-16T15:44:00Z">
        <w:r w:rsidDel="00F16E77">
          <w:rPr>
            <w:noProof/>
            <w:webHidden/>
          </w:rPr>
          <w:fldChar w:fldCharType="end"/>
        </w:r>
        <w:r w:rsidRPr="005B09B3" w:rsidDel="00F16E77">
          <w:rPr>
            <w:rStyle w:val="Hyperlink"/>
            <w:noProof/>
          </w:rPr>
          <w:fldChar w:fldCharType="end"/>
        </w:r>
      </w:del>
    </w:p>
    <w:p w14:paraId="440FB5F6" w14:textId="285C459B" w:rsidR="0050351B" w:rsidDel="00F16E77" w:rsidRDefault="0050351B">
      <w:pPr>
        <w:pStyle w:val="Verzeichnis2"/>
        <w:rPr>
          <w:del w:id="791" w:author="Weinert, Matthias (M.)" w:date="2022-02-16T15:44:00Z"/>
          <w:rFonts w:asciiTheme="minorHAnsi" w:eastAsiaTheme="minorEastAsia" w:hAnsiTheme="minorHAnsi" w:cstheme="minorBidi"/>
          <w:b w:val="0"/>
          <w:noProof/>
          <w:lang w:val="de-DE" w:eastAsia="de-DE"/>
        </w:rPr>
      </w:pPr>
      <w:del w:id="79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"_Toc95914841"</w:delInstrText>
        </w:r>
        <w:r w:rsidRPr="005B09B3" w:rsidDel="00F16E77">
          <w:rPr>
            <w:rStyle w:val="Hyperlink"/>
            <w:noProof/>
          </w:rPr>
          <w:delInstrText xml:space="preserve"> </w:delInstrText>
        </w:r>
        <w:r w:rsidRPr="005B09B3" w:rsidDel="00F16E77">
          <w:rPr>
            <w:rStyle w:val="Hyperlink"/>
            <w:noProof/>
          </w:rPr>
          <w:fldChar w:fldCharType="separate"/>
        </w:r>
      </w:del>
      <w:ins w:id="793" w:author="Weinert, Matthias (M.)" w:date="2022-02-21T14:07:00Z">
        <w:r w:rsidR="00261D7A">
          <w:rPr>
            <w:rStyle w:val="Hyperlink"/>
            <w:bCs/>
            <w:noProof/>
            <w:lang w:val="de-DE"/>
          </w:rPr>
          <w:t>Fehler! Linkreferenz ungültig.</w:t>
        </w:r>
      </w:ins>
      <w:del w:id="794" w:author="Weinert, Matthias (M.)" w:date="2022-02-16T15:44:00Z">
        <w:r w:rsidRPr="005B09B3" w:rsidDel="00F16E77">
          <w:rPr>
            <w:rStyle w:val="Hyperlink"/>
            <w:noProof/>
          </w:rPr>
          <w:delText>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noProof/>
            <w:webHidden/>
          </w:rPr>
          <w:fldChar w:fldCharType="begin"/>
        </w:r>
        <w:r w:rsidDel="00F16E77">
          <w:rPr>
            <w:noProof/>
            <w:webHidden/>
          </w:rPr>
          <w:delInstrText xml:space="preserve"> PAGEREF _Toc95914841 \h </w:delInstrText>
        </w:r>
        <w:r w:rsidDel="00F16E77">
          <w:rPr>
            <w:noProof/>
            <w:webHidden/>
          </w:rPr>
        </w:r>
        <w:r w:rsidDel="00F16E77">
          <w:rPr>
            <w:noProof/>
            <w:webHidden/>
          </w:rPr>
          <w:fldChar w:fldCharType="separate"/>
        </w:r>
      </w:del>
      <w:del w:id="795" w:author="Weinert, Matthias (M.)" w:date="2022-02-16T15:43:00Z">
        <w:r w:rsidDel="00F16E77">
          <w:rPr>
            <w:noProof/>
            <w:webHidden/>
          </w:rPr>
          <w:delText>137</w:delText>
        </w:r>
      </w:del>
      <w:del w:id="796" w:author="Weinert, Matthias (M.)" w:date="2022-02-16T15:44:00Z">
        <w:r w:rsidDel="00F16E77">
          <w:rPr>
            <w:noProof/>
            <w:webHidden/>
          </w:rPr>
          <w:fldChar w:fldCharType="end"/>
        </w:r>
        <w:r w:rsidRPr="005B09B3" w:rsidDel="00F16E77">
          <w:rPr>
            <w:rStyle w:val="Hyperlink"/>
            <w:noProof/>
          </w:rPr>
          <w:fldChar w:fldCharType="end"/>
        </w:r>
      </w:del>
    </w:p>
    <w:p w14:paraId="29C46D45" w14:textId="1BE51BDA" w:rsidR="0050351B" w:rsidDel="00F16E77" w:rsidRDefault="0050351B">
      <w:pPr>
        <w:pStyle w:val="Verzeichnis3"/>
        <w:rPr>
          <w:del w:id="797" w:author="Weinert, Matthias (M.)" w:date="2022-02-16T15:44:00Z"/>
          <w:rFonts w:asciiTheme="minorHAnsi" w:eastAsiaTheme="minorEastAsia" w:hAnsiTheme="minorHAnsi" w:cstheme="minorBidi"/>
          <w:b w:val="0"/>
          <w:noProof/>
          <w:lang w:val="de-DE" w:eastAsia="de-DE"/>
        </w:rPr>
      </w:pPr>
      <w:del w:id="79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"_Toc95914842"</w:delInstrText>
        </w:r>
        <w:r w:rsidRPr="005B09B3" w:rsidDel="00F16E77">
          <w:rPr>
            <w:rStyle w:val="Hyperlink"/>
            <w:noProof/>
          </w:rPr>
          <w:delInstrText xml:space="preserve"> </w:delInstrText>
        </w:r>
        <w:r w:rsidRPr="005B09B3" w:rsidDel="00F16E77">
          <w:rPr>
            <w:rStyle w:val="Hyperlink"/>
            <w:noProof/>
          </w:rPr>
          <w:fldChar w:fldCharType="separate"/>
        </w:r>
      </w:del>
      <w:ins w:id="799" w:author="Weinert, Matthias (M.)" w:date="2022-02-21T14:07:00Z">
        <w:r w:rsidR="00261D7A">
          <w:rPr>
            <w:rStyle w:val="Hyperlink"/>
            <w:bCs/>
            <w:noProof/>
            <w:lang w:val="de-DE"/>
          </w:rPr>
          <w:t>Fehler! Linkreferenz ungültig.</w:t>
        </w:r>
      </w:ins>
      <w:del w:id="800" w:author="Weinert, Matthias (M.)" w:date="2022-02-16T15:44:00Z">
        <w:r w:rsidRPr="005B09B3" w:rsidDel="00F16E77">
          <w:rPr>
            <w:rStyle w:val="Hyperlink"/>
            <w:noProof/>
          </w:rPr>
          <w:delText>11.1.1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noProof/>
            <w:webHidden/>
          </w:rPr>
          <w:fldChar w:fldCharType="begin"/>
        </w:r>
        <w:r w:rsidDel="00F16E77">
          <w:rPr>
            <w:noProof/>
            <w:webHidden/>
          </w:rPr>
          <w:delInstrText xml:space="preserve"> PAGEREF _Toc95914842 \h </w:delInstrText>
        </w:r>
        <w:r w:rsidDel="00F16E77">
          <w:rPr>
            <w:noProof/>
            <w:webHidden/>
          </w:rPr>
        </w:r>
        <w:r w:rsidDel="00F16E77">
          <w:rPr>
            <w:noProof/>
            <w:webHidden/>
          </w:rPr>
          <w:fldChar w:fldCharType="separate"/>
        </w:r>
      </w:del>
      <w:del w:id="801" w:author="Weinert, Matthias (M.)" w:date="2022-02-16T15:43:00Z">
        <w:r w:rsidDel="00F16E77">
          <w:rPr>
            <w:noProof/>
            <w:webHidden/>
          </w:rPr>
          <w:delText>137</w:delText>
        </w:r>
      </w:del>
      <w:del w:id="802" w:author="Weinert, Matthias (M.)" w:date="2022-02-16T15:44:00Z">
        <w:r w:rsidDel="00F16E77">
          <w:rPr>
            <w:noProof/>
            <w:webHidden/>
          </w:rPr>
          <w:fldChar w:fldCharType="end"/>
        </w:r>
        <w:r w:rsidRPr="005B09B3" w:rsidDel="00F16E77">
          <w:rPr>
            <w:rStyle w:val="Hyperlink"/>
            <w:noProof/>
          </w:rPr>
          <w:fldChar w:fldCharType="end"/>
        </w:r>
      </w:del>
    </w:p>
    <w:p w14:paraId="6FA0ADCE" w14:textId="680DA9A7" w:rsidR="0050351B" w:rsidDel="00F16E77" w:rsidRDefault="0050351B">
      <w:pPr>
        <w:pStyle w:val="Verzeichnis3"/>
        <w:rPr>
          <w:del w:id="803" w:author="Weinert, Matthias (M.)" w:date="2022-02-16T15:44:00Z"/>
          <w:rFonts w:asciiTheme="minorHAnsi" w:eastAsiaTheme="minorEastAsia" w:hAnsiTheme="minorHAnsi" w:cstheme="minorBidi"/>
          <w:b w:val="0"/>
          <w:noProof/>
          <w:lang w:val="de-DE" w:eastAsia="de-DE"/>
        </w:rPr>
      </w:pPr>
      <w:del w:id="80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"_Toc95914843"</w:delInstrText>
        </w:r>
        <w:r w:rsidRPr="005B09B3" w:rsidDel="00F16E77">
          <w:rPr>
            <w:rStyle w:val="Hyperlink"/>
            <w:noProof/>
          </w:rPr>
          <w:delInstrText xml:space="preserve"> </w:delInstrText>
        </w:r>
        <w:r w:rsidRPr="005B09B3" w:rsidDel="00F16E77">
          <w:rPr>
            <w:rStyle w:val="Hyperlink"/>
            <w:noProof/>
          </w:rPr>
          <w:fldChar w:fldCharType="separate"/>
        </w:r>
      </w:del>
      <w:ins w:id="805" w:author="Weinert, Matthias (M.)" w:date="2022-02-21T14:07:00Z">
        <w:r w:rsidR="00261D7A">
          <w:rPr>
            <w:rStyle w:val="Hyperlink"/>
            <w:bCs/>
            <w:noProof/>
            <w:lang w:val="de-DE"/>
          </w:rPr>
          <w:t>Fehler! Linkreferenz ungültig.</w:t>
        </w:r>
      </w:ins>
      <w:del w:id="806" w:author="Weinert, Matthias (M.)" w:date="2022-02-16T15:44:00Z">
        <w:r w:rsidRPr="005B09B3" w:rsidDel="00F16E77">
          <w:rPr>
            <w:rStyle w:val="Hyperlink"/>
            <w:noProof/>
          </w:rPr>
          <w:delText>11.1.2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Connection Face</w:delText>
        </w:r>
        <w:r w:rsidDel="00F16E77">
          <w:rPr>
            <w:noProof/>
            <w:webHidden/>
          </w:rPr>
          <w:tab/>
        </w:r>
        <w:r w:rsidDel="00F16E77">
          <w:rPr>
            <w:noProof/>
            <w:webHidden/>
          </w:rPr>
          <w:fldChar w:fldCharType="begin"/>
        </w:r>
        <w:r w:rsidDel="00F16E77">
          <w:rPr>
            <w:noProof/>
            <w:webHidden/>
          </w:rPr>
          <w:delInstrText xml:space="preserve"> PAGEREF _Toc95914843 \h </w:delInstrText>
        </w:r>
        <w:r w:rsidDel="00F16E77">
          <w:rPr>
            <w:noProof/>
            <w:webHidden/>
          </w:rPr>
        </w:r>
        <w:r w:rsidDel="00F16E77">
          <w:rPr>
            <w:noProof/>
            <w:webHidden/>
          </w:rPr>
          <w:fldChar w:fldCharType="separate"/>
        </w:r>
      </w:del>
      <w:del w:id="807" w:author="Weinert, Matthias (M.)" w:date="2022-02-16T15:43:00Z">
        <w:r w:rsidDel="00F16E77">
          <w:rPr>
            <w:noProof/>
            <w:webHidden/>
          </w:rPr>
          <w:delText>137</w:delText>
        </w:r>
      </w:del>
      <w:del w:id="808" w:author="Weinert, Matthias (M.)" w:date="2022-02-16T15:44:00Z">
        <w:r w:rsidDel="00F16E77">
          <w:rPr>
            <w:noProof/>
            <w:webHidden/>
          </w:rPr>
          <w:fldChar w:fldCharType="end"/>
        </w:r>
        <w:r w:rsidRPr="005B09B3" w:rsidDel="00F16E77">
          <w:rPr>
            <w:rStyle w:val="Hyperlink"/>
            <w:noProof/>
          </w:rPr>
          <w:fldChar w:fldCharType="end"/>
        </w:r>
      </w:del>
    </w:p>
    <w:p w14:paraId="0238AB74" w14:textId="7AFCABB7" w:rsidR="0050351B" w:rsidDel="00F16E77" w:rsidRDefault="0050351B">
      <w:pPr>
        <w:pStyle w:val="Verzeichnis3"/>
        <w:rPr>
          <w:del w:id="809" w:author="Weinert, Matthias (M.)" w:date="2022-02-16T15:44:00Z"/>
          <w:rFonts w:asciiTheme="minorHAnsi" w:eastAsiaTheme="minorEastAsia" w:hAnsiTheme="minorHAnsi" w:cstheme="minorBidi"/>
          <w:b w:val="0"/>
          <w:noProof/>
          <w:lang w:val="de-DE" w:eastAsia="de-DE"/>
        </w:rPr>
      </w:pPr>
      <w:del w:id="81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"_Toc95914844"</w:delInstrText>
        </w:r>
        <w:r w:rsidRPr="005B09B3" w:rsidDel="00F16E77">
          <w:rPr>
            <w:rStyle w:val="Hyperlink"/>
            <w:noProof/>
          </w:rPr>
          <w:delInstrText xml:space="preserve"> </w:delInstrText>
        </w:r>
        <w:r w:rsidRPr="005B09B3" w:rsidDel="00F16E77">
          <w:rPr>
            <w:rStyle w:val="Hyperlink"/>
            <w:noProof/>
          </w:rPr>
          <w:fldChar w:fldCharType="separate"/>
        </w:r>
      </w:del>
      <w:ins w:id="811" w:author="Weinert, Matthias (M.)" w:date="2022-02-21T14:07:00Z">
        <w:r w:rsidR="00261D7A">
          <w:rPr>
            <w:rStyle w:val="Hyperlink"/>
            <w:bCs/>
            <w:noProof/>
            <w:lang w:val="de-DE"/>
          </w:rPr>
          <w:t>Fehler! Linkreferenz ungültig.</w:t>
        </w:r>
      </w:ins>
      <w:del w:id="812" w:author="Weinert, Matthias (M.)" w:date="2022-02-16T15:44:00Z">
        <w:r w:rsidRPr="005B09B3" w:rsidDel="00F16E77">
          <w:rPr>
            <w:rStyle w:val="Hyperlink"/>
            <w:noProof/>
          </w:rPr>
          <w:delText>11.1.3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noProof/>
            <w:webHidden/>
          </w:rPr>
          <w:fldChar w:fldCharType="begin"/>
        </w:r>
        <w:r w:rsidDel="00F16E77">
          <w:rPr>
            <w:noProof/>
            <w:webHidden/>
          </w:rPr>
          <w:delInstrText xml:space="preserve"> PAGEREF _Toc95914844 \h </w:delInstrText>
        </w:r>
        <w:r w:rsidDel="00F16E77">
          <w:rPr>
            <w:noProof/>
            <w:webHidden/>
          </w:rPr>
        </w:r>
        <w:r w:rsidDel="00F16E77">
          <w:rPr>
            <w:noProof/>
            <w:webHidden/>
          </w:rPr>
          <w:fldChar w:fldCharType="separate"/>
        </w:r>
      </w:del>
      <w:del w:id="813" w:author="Weinert, Matthias (M.)" w:date="2022-02-16T15:43:00Z">
        <w:r w:rsidDel="00F16E77">
          <w:rPr>
            <w:noProof/>
            <w:webHidden/>
          </w:rPr>
          <w:delText>139</w:delText>
        </w:r>
      </w:del>
      <w:del w:id="814" w:author="Weinert, Matthias (M.)" w:date="2022-02-16T15:44:00Z">
        <w:r w:rsidDel="00F16E77">
          <w:rPr>
            <w:noProof/>
            <w:webHidden/>
          </w:rPr>
          <w:fldChar w:fldCharType="end"/>
        </w:r>
        <w:r w:rsidRPr="005B09B3" w:rsidDel="00F16E77">
          <w:rPr>
            <w:rStyle w:val="Hyperlink"/>
            <w:noProof/>
          </w:rPr>
          <w:fldChar w:fldCharType="end"/>
        </w:r>
      </w:del>
    </w:p>
    <w:p w14:paraId="53163F1B" w14:textId="2A4B75A1" w:rsidR="0050351B" w:rsidDel="00F16E77" w:rsidRDefault="0050351B">
      <w:pPr>
        <w:pStyle w:val="Verzeichnis2"/>
        <w:rPr>
          <w:del w:id="815" w:author="Weinert, Matthias (M.)" w:date="2022-02-16T15:44:00Z"/>
          <w:rFonts w:asciiTheme="minorHAnsi" w:eastAsiaTheme="minorEastAsia" w:hAnsiTheme="minorHAnsi" w:cstheme="minorBidi"/>
          <w:b w:val="0"/>
          <w:noProof/>
          <w:lang w:val="de-DE" w:eastAsia="de-DE"/>
        </w:rPr>
      </w:pPr>
      <w:del w:id="81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"_Toc95914845"</w:delInstrText>
        </w:r>
        <w:r w:rsidRPr="005B09B3" w:rsidDel="00F16E77">
          <w:rPr>
            <w:rStyle w:val="Hyperlink"/>
            <w:noProof/>
          </w:rPr>
          <w:delInstrText xml:space="preserve"> </w:delInstrText>
        </w:r>
        <w:r w:rsidRPr="005B09B3" w:rsidDel="00F16E77">
          <w:rPr>
            <w:rStyle w:val="Hyperlink"/>
            <w:noProof/>
          </w:rPr>
          <w:fldChar w:fldCharType="separate"/>
        </w:r>
      </w:del>
      <w:ins w:id="817" w:author="Weinert, Matthias (M.)" w:date="2022-02-21T14:07:00Z">
        <w:r w:rsidR="00261D7A">
          <w:rPr>
            <w:rStyle w:val="Hyperlink"/>
            <w:bCs/>
            <w:noProof/>
            <w:lang w:val="de-DE"/>
          </w:rPr>
          <w:t>Fehler! Linkreferenz ungültig.</w:t>
        </w:r>
      </w:ins>
      <w:del w:id="818" w:author="Weinert, Matthias (M.)" w:date="2022-02-16T15:44:00Z">
        <w:r w:rsidRPr="005B09B3" w:rsidDel="00F16E77">
          <w:rPr>
            <w:rStyle w:val="Hyperlink"/>
            <w:noProof/>
          </w:rPr>
          <w:delText>11.2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Adhesive Faces</w:delText>
        </w:r>
        <w:r w:rsidDel="00F16E77">
          <w:rPr>
            <w:noProof/>
            <w:webHidden/>
          </w:rPr>
          <w:tab/>
        </w:r>
        <w:r w:rsidDel="00F16E77">
          <w:rPr>
            <w:noProof/>
            <w:webHidden/>
          </w:rPr>
          <w:fldChar w:fldCharType="begin"/>
        </w:r>
        <w:r w:rsidDel="00F16E77">
          <w:rPr>
            <w:noProof/>
            <w:webHidden/>
          </w:rPr>
          <w:delInstrText xml:space="preserve"> PAGEREF _Toc95914845 \h </w:delInstrText>
        </w:r>
        <w:r w:rsidDel="00F16E77">
          <w:rPr>
            <w:noProof/>
            <w:webHidden/>
          </w:rPr>
        </w:r>
        <w:r w:rsidDel="00F16E77">
          <w:rPr>
            <w:noProof/>
            <w:webHidden/>
          </w:rPr>
          <w:fldChar w:fldCharType="separate"/>
        </w:r>
      </w:del>
      <w:del w:id="819" w:author="Weinert, Matthias (M.)" w:date="2022-02-16T15:43:00Z">
        <w:r w:rsidDel="00F16E77">
          <w:rPr>
            <w:noProof/>
            <w:webHidden/>
          </w:rPr>
          <w:delText>140</w:delText>
        </w:r>
      </w:del>
      <w:del w:id="820" w:author="Weinert, Matthias (M.)" w:date="2022-02-16T15:44:00Z">
        <w:r w:rsidDel="00F16E77">
          <w:rPr>
            <w:noProof/>
            <w:webHidden/>
          </w:rPr>
          <w:fldChar w:fldCharType="end"/>
        </w:r>
        <w:r w:rsidRPr="005B09B3" w:rsidDel="00F16E77">
          <w:rPr>
            <w:rStyle w:val="Hyperlink"/>
            <w:noProof/>
          </w:rPr>
          <w:fldChar w:fldCharType="end"/>
        </w:r>
      </w:del>
    </w:p>
    <w:p w14:paraId="177FD0F8" w14:textId="2A2A385A" w:rsidR="0050351B" w:rsidDel="00F16E77" w:rsidRDefault="0050351B">
      <w:pPr>
        <w:pStyle w:val="Verzeichnis1"/>
        <w:rPr>
          <w:del w:id="821" w:author="Weinert, Matthias (M.)" w:date="2022-02-16T15:44:00Z"/>
          <w:rFonts w:asciiTheme="minorHAnsi" w:eastAsiaTheme="minorEastAsia" w:hAnsiTheme="minorHAnsi" w:cstheme="minorBidi"/>
          <w:b w:val="0"/>
          <w:noProof/>
          <w:lang w:val="de-DE" w:eastAsia="de-DE"/>
        </w:rPr>
      </w:pPr>
      <w:del w:id="82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"_Toc95914846"</w:delInstrText>
        </w:r>
        <w:r w:rsidRPr="005B09B3" w:rsidDel="00F16E77">
          <w:rPr>
            <w:rStyle w:val="Hyperlink"/>
            <w:noProof/>
          </w:rPr>
          <w:delInstrText xml:space="preserve"> </w:delInstrText>
        </w:r>
        <w:r w:rsidRPr="005B09B3" w:rsidDel="00F16E77">
          <w:rPr>
            <w:rStyle w:val="Hyperlink"/>
            <w:noProof/>
          </w:rPr>
          <w:fldChar w:fldCharType="separate"/>
        </w:r>
      </w:del>
      <w:ins w:id="823" w:author="Weinert, Matthias (M.)" w:date="2022-02-21T14:07:00Z">
        <w:r w:rsidR="00261D7A">
          <w:rPr>
            <w:rStyle w:val="Hyperlink"/>
            <w:bCs/>
            <w:noProof/>
            <w:lang w:val="de-DE"/>
          </w:rPr>
          <w:t>Fehler! Linkreferenz ungültig.</w:t>
        </w:r>
      </w:ins>
      <w:del w:id="824" w:author="Weinert, Matthias (M.)" w:date="2022-02-16T15:44:00Z">
        <w:r w:rsidRPr="005B09B3" w:rsidDel="00F16E77">
          <w:rPr>
            <w:rStyle w:val="Hyperlink"/>
            <w:noProof/>
          </w:rPr>
          <w:delText>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Future extensions</w:delText>
        </w:r>
        <w:r w:rsidDel="00F16E77">
          <w:rPr>
            <w:noProof/>
            <w:webHidden/>
          </w:rPr>
          <w:tab/>
        </w:r>
        <w:r w:rsidDel="00F16E77">
          <w:rPr>
            <w:noProof/>
            <w:webHidden/>
          </w:rPr>
          <w:fldChar w:fldCharType="begin"/>
        </w:r>
        <w:r w:rsidDel="00F16E77">
          <w:rPr>
            <w:noProof/>
            <w:webHidden/>
          </w:rPr>
          <w:delInstrText xml:space="preserve"> PAGEREF _Toc95914846 \h </w:delInstrText>
        </w:r>
        <w:r w:rsidDel="00F16E77">
          <w:rPr>
            <w:noProof/>
            <w:webHidden/>
          </w:rPr>
        </w:r>
        <w:r w:rsidDel="00F16E77">
          <w:rPr>
            <w:noProof/>
            <w:webHidden/>
          </w:rPr>
          <w:fldChar w:fldCharType="separate"/>
        </w:r>
      </w:del>
      <w:del w:id="825" w:author="Weinert, Matthias (M.)" w:date="2022-02-16T15:43:00Z">
        <w:r w:rsidDel="00F16E77">
          <w:rPr>
            <w:noProof/>
            <w:webHidden/>
          </w:rPr>
          <w:delText>141</w:delText>
        </w:r>
      </w:del>
      <w:del w:id="826" w:author="Weinert, Matthias (M.)" w:date="2022-02-16T15:44:00Z">
        <w:r w:rsidDel="00F16E77">
          <w:rPr>
            <w:noProof/>
            <w:webHidden/>
          </w:rPr>
          <w:fldChar w:fldCharType="end"/>
        </w:r>
        <w:r w:rsidRPr="005B09B3" w:rsidDel="00F16E77">
          <w:rPr>
            <w:rStyle w:val="Hyperlink"/>
            <w:noProof/>
          </w:rPr>
          <w:fldChar w:fldCharType="end"/>
        </w:r>
      </w:del>
    </w:p>
    <w:p w14:paraId="1D8082A0" w14:textId="6AB2726A" w:rsidR="0050351B" w:rsidDel="00F16E77" w:rsidRDefault="0050351B">
      <w:pPr>
        <w:pStyle w:val="Verzeichnis2"/>
        <w:rPr>
          <w:del w:id="827" w:author="Weinert, Matthias (M.)" w:date="2022-02-16T15:44:00Z"/>
          <w:rFonts w:asciiTheme="minorHAnsi" w:eastAsiaTheme="minorEastAsia" w:hAnsiTheme="minorHAnsi" w:cstheme="minorBidi"/>
          <w:b w:val="0"/>
          <w:noProof/>
          <w:lang w:val="de-DE" w:eastAsia="de-DE"/>
        </w:rPr>
      </w:pPr>
      <w:del w:id="82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"_Toc95914847"</w:delInstrText>
        </w:r>
        <w:r w:rsidRPr="005B09B3" w:rsidDel="00F16E77">
          <w:rPr>
            <w:rStyle w:val="Hyperlink"/>
            <w:noProof/>
          </w:rPr>
          <w:delInstrText xml:space="preserve"> </w:delInstrText>
        </w:r>
        <w:r w:rsidRPr="005B09B3" w:rsidDel="00F16E77">
          <w:rPr>
            <w:rStyle w:val="Hyperlink"/>
            <w:noProof/>
          </w:rPr>
          <w:fldChar w:fldCharType="separate"/>
        </w:r>
      </w:del>
      <w:ins w:id="829" w:author="Weinert, Matthias (M.)" w:date="2022-02-21T14:07:00Z">
        <w:r w:rsidR="00261D7A">
          <w:rPr>
            <w:rStyle w:val="Hyperlink"/>
            <w:bCs/>
            <w:noProof/>
            <w:lang w:val="de-DE"/>
          </w:rPr>
          <w:t>Fehler! Linkreferenz ungültig.</w:t>
        </w:r>
      </w:ins>
      <w:del w:id="830" w:author="Weinert, Matthias (M.)" w:date="2022-02-16T15:44:00Z">
        <w:r w:rsidRPr="005B09B3" w:rsidDel="00F16E77">
          <w:rPr>
            <w:rStyle w:val="Hyperlink"/>
            <w:noProof/>
          </w:rPr>
          <w:delText>12.1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Additional parameters for spot and seam welds</w:delText>
        </w:r>
        <w:r w:rsidDel="00F16E77">
          <w:rPr>
            <w:noProof/>
            <w:webHidden/>
          </w:rPr>
          <w:tab/>
        </w:r>
        <w:r w:rsidDel="00F16E77">
          <w:rPr>
            <w:noProof/>
            <w:webHidden/>
          </w:rPr>
          <w:fldChar w:fldCharType="begin"/>
        </w:r>
        <w:r w:rsidDel="00F16E77">
          <w:rPr>
            <w:noProof/>
            <w:webHidden/>
          </w:rPr>
          <w:delInstrText xml:space="preserve"> PAGEREF _Toc95914847 \h </w:delInstrText>
        </w:r>
        <w:r w:rsidDel="00F16E77">
          <w:rPr>
            <w:noProof/>
            <w:webHidden/>
          </w:rPr>
        </w:r>
        <w:r w:rsidDel="00F16E77">
          <w:rPr>
            <w:noProof/>
            <w:webHidden/>
          </w:rPr>
          <w:fldChar w:fldCharType="separate"/>
        </w:r>
      </w:del>
      <w:del w:id="831" w:author="Weinert, Matthias (M.)" w:date="2022-02-16T15:43:00Z">
        <w:r w:rsidDel="00F16E77">
          <w:rPr>
            <w:noProof/>
            <w:webHidden/>
          </w:rPr>
          <w:delText>141</w:delText>
        </w:r>
      </w:del>
      <w:del w:id="832" w:author="Weinert, Matthias (M.)" w:date="2022-02-16T15:44:00Z">
        <w:r w:rsidDel="00F16E77">
          <w:rPr>
            <w:noProof/>
            <w:webHidden/>
          </w:rPr>
          <w:fldChar w:fldCharType="end"/>
        </w:r>
        <w:r w:rsidRPr="005B09B3" w:rsidDel="00F16E77">
          <w:rPr>
            <w:rStyle w:val="Hyperlink"/>
            <w:noProof/>
          </w:rPr>
          <w:fldChar w:fldCharType="end"/>
        </w:r>
      </w:del>
    </w:p>
    <w:p w14:paraId="6620075E" w14:textId="4D5B779D" w:rsidR="0050351B" w:rsidDel="00F16E77" w:rsidRDefault="0050351B">
      <w:pPr>
        <w:pStyle w:val="Verzeichnis2"/>
        <w:rPr>
          <w:del w:id="833" w:author="Weinert, Matthias (M.)" w:date="2022-02-16T15:44:00Z"/>
          <w:rFonts w:asciiTheme="minorHAnsi" w:eastAsiaTheme="minorEastAsia" w:hAnsiTheme="minorHAnsi" w:cstheme="minorBidi"/>
          <w:b w:val="0"/>
          <w:noProof/>
          <w:lang w:val="de-DE" w:eastAsia="de-DE"/>
        </w:rPr>
      </w:pPr>
      <w:del w:id="83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"_Toc95914848"</w:delInstrText>
        </w:r>
        <w:r w:rsidRPr="005B09B3" w:rsidDel="00F16E77">
          <w:rPr>
            <w:rStyle w:val="Hyperlink"/>
            <w:noProof/>
          </w:rPr>
          <w:delInstrText xml:space="preserve"> </w:delInstrText>
        </w:r>
        <w:r w:rsidRPr="005B09B3" w:rsidDel="00F16E77">
          <w:rPr>
            <w:rStyle w:val="Hyperlink"/>
            <w:noProof/>
          </w:rPr>
          <w:fldChar w:fldCharType="separate"/>
        </w:r>
      </w:del>
      <w:ins w:id="835" w:author="Weinert, Matthias (M.)" w:date="2022-02-21T14:07:00Z">
        <w:r w:rsidR="00261D7A">
          <w:rPr>
            <w:rStyle w:val="Hyperlink"/>
            <w:bCs/>
            <w:noProof/>
            <w:lang w:val="de-DE"/>
          </w:rPr>
          <w:t>Fehler! Linkreferenz ungültig.</w:t>
        </w:r>
      </w:ins>
      <w:del w:id="836" w:author="Weinert, Matthias (M.)" w:date="2022-02-16T15:44:00Z">
        <w:r w:rsidRPr="005B09B3" w:rsidDel="00F16E77">
          <w:rPr>
            <w:rStyle w:val="Hyperlink"/>
            <w:noProof/>
          </w:rPr>
          <w:delText>12.2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Other relevant and new joint types</w:delText>
        </w:r>
        <w:r w:rsidDel="00F16E77">
          <w:rPr>
            <w:noProof/>
            <w:webHidden/>
          </w:rPr>
          <w:tab/>
        </w:r>
        <w:r w:rsidDel="00F16E77">
          <w:rPr>
            <w:noProof/>
            <w:webHidden/>
          </w:rPr>
          <w:fldChar w:fldCharType="begin"/>
        </w:r>
        <w:r w:rsidDel="00F16E77">
          <w:rPr>
            <w:noProof/>
            <w:webHidden/>
          </w:rPr>
          <w:delInstrText xml:space="preserve"> PAGEREF _Toc95914848 \h </w:delInstrText>
        </w:r>
        <w:r w:rsidDel="00F16E77">
          <w:rPr>
            <w:noProof/>
            <w:webHidden/>
          </w:rPr>
        </w:r>
        <w:r w:rsidDel="00F16E77">
          <w:rPr>
            <w:noProof/>
            <w:webHidden/>
          </w:rPr>
          <w:fldChar w:fldCharType="separate"/>
        </w:r>
      </w:del>
      <w:del w:id="837" w:author="Weinert, Matthias (M.)" w:date="2022-02-16T15:43:00Z">
        <w:r w:rsidDel="00F16E77">
          <w:rPr>
            <w:noProof/>
            <w:webHidden/>
          </w:rPr>
          <w:delText>141</w:delText>
        </w:r>
      </w:del>
      <w:del w:id="838" w:author="Weinert, Matthias (M.)" w:date="2022-02-16T15:44:00Z">
        <w:r w:rsidDel="00F16E77">
          <w:rPr>
            <w:noProof/>
            <w:webHidden/>
          </w:rPr>
          <w:fldChar w:fldCharType="end"/>
        </w:r>
        <w:r w:rsidRPr="005B09B3" w:rsidDel="00F16E77">
          <w:rPr>
            <w:rStyle w:val="Hyperlink"/>
            <w:noProof/>
          </w:rPr>
          <w:fldChar w:fldCharType="end"/>
        </w:r>
      </w:del>
    </w:p>
    <w:p w14:paraId="75C799C8" w14:textId="68D822FD" w:rsidR="0050351B" w:rsidDel="00F16E77" w:rsidRDefault="0050351B">
      <w:pPr>
        <w:pStyle w:val="Verzeichnis1"/>
        <w:rPr>
          <w:del w:id="839" w:author="Weinert, Matthias (M.)" w:date="2022-02-16T15:44:00Z"/>
          <w:rFonts w:asciiTheme="minorHAnsi" w:eastAsiaTheme="minorEastAsia" w:hAnsiTheme="minorHAnsi" w:cstheme="minorBidi"/>
          <w:b w:val="0"/>
          <w:noProof/>
          <w:lang w:val="de-DE" w:eastAsia="de-DE"/>
        </w:rPr>
      </w:pPr>
      <w:del w:id="84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"_Toc95914849"</w:delInstrText>
        </w:r>
        <w:r w:rsidRPr="005B09B3" w:rsidDel="00F16E77">
          <w:rPr>
            <w:rStyle w:val="Hyperlink"/>
            <w:noProof/>
          </w:rPr>
          <w:delInstrText xml:space="preserve"> </w:delInstrText>
        </w:r>
        <w:r w:rsidRPr="005B09B3" w:rsidDel="00F16E77">
          <w:rPr>
            <w:rStyle w:val="Hyperlink"/>
            <w:noProof/>
          </w:rPr>
          <w:fldChar w:fldCharType="separate"/>
        </w:r>
      </w:del>
      <w:ins w:id="841" w:author="Weinert, Matthias (M.)" w:date="2022-02-21T14:07:00Z">
        <w:r w:rsidR="00261D7A">
          <w:rPr>
            <w:rStyle w:val="Hyperlink"/>
            <w:bCs/>
            <w:noProof/>
            <w:lang w:val="de-DE"/>
          </w:rPr>
          <w:t>Fehler! Linkreferenz ungültig.</w:t>
        </w:r>
      </w:ins>
      <w:del w:id="842" w:author="Weinert, Matthias (M.)" w:date="2022-02-16T15:44:00Z">
        <w:r w:rsidRPr="005B09B3" w:rsidDel="00F16E77">
          <w:rPr>
            <w:rStyle w:val="Hyperlink"/>
            <w:noProof/>
            <w:lang w:val="en-US"/>
          </w:rPr>
          <w:delText>Annex A</w:delText>
        </w:r>
        <w:r w:rsidRPr="005B09B3" w:rsidDel="00F16E77">
          <w:rPr>
            <w:rStyle w:val="Hyperlink"/>
            <w:bCs/>
            <w:noProof/>
            <w:lang w:val="en-US"/>
          </w:rPr>
          <w:delText xml:space="preserve"> (informative)</w:delText>
        </w:r>
        <w:r w:rsidRPr="005B09B3" w:rsidDel="00F16E77">
          <w:rPr>
            <w:rStyle w:val="Hyperlink"/>
            <w:noProof/>
            <w:lang w:val="en-US"/>
          </w:rPr>
          <w:delText xml:space="preserve">  Derivation of Formulae used for Regular Intermittent Welds</w:delText>
        </w:r>
        <w:r w:rsidDel="00F16E77">
          <w:rPr>
            <w:noProof/>
            <w:webHidden/>
          </w:rPr>
          <w:tab/>
        </w:r>
        <w:r w:rsidDel="00F16E77">
          <w:rPr>
            <w:noProof/>
            <w:webHidden/>
          </w:rPr>
          <w:fldChar w:fldCharType="begin"/>
        </w:r>
        <w:r w:rsidDel="00F16E77">
          <w:rPr>
            <w:noProof/>
            <w:webHidden/>
          </w:rPr>
          <w:delInstrText xml:space="preserve"> PAGEREF _Toc95914849 \h </w:delInstrText>
        </w:r>
        <w:r w:rsidDel="00F16E77">
          <w:rPr>
            <w:noProof/>
            <w:webHidden/>
          </w:rPr>
        </w:r>
        <w:r w:rsidDel="00F16E77">
          <w:rPr>
            <w:noProof/>
            <w:webHidden/>
          </w:rPr>
          <w:fldChar w:fldCharType="separate"/>
        </w:r>
      </w:del>
      <w:del w:id="843" w:author="Weinert, Matthias (M.)" w:date="2022-02-16T15:43:00Z">
        <w:r w:rsidDel="00F16E77">
          <w:rPr>
            <w:noProof/>
            <w:webHidden/>
          </w:rPr>
          <w:delText>142</w:delText>
        </w:r>
      </w:del>
      <w:del w:id="844" w:author="Weinert, Matthias (M.)" w:date="2022-02-16T15:44:00Z">
        <w:r w:rsidDel="00F16E77">
          <w:rPr>
            <w:noProof/>
            <w:webHidden/>
          </w:rPr>
          <w:fldChar w:fldCharType="end"/>
        </w:r>
        <w:r w:rsidRPr="005B09B3" w:rsidDel="00F16E77">
          <w:rPr>
            <w:rStyle w:val="Hyperlink"/>
            <w:noProof/>
          </w:rPr>
          <w:fldChar w:fldCharType="end"/>
        </w:r>
      </w:del>
    </w:p>
    <w:p w14:paraId="0563786F" w14:textId="46B23C6A" w:rsidR="0050351B" w:rsidDel="00F16E77" w:rsidRDefault="0050351B">
      <w:pPr>
        <w:pStyle w:val="Verzeichnis1"/>
        <w:rPr>
          <w:del w:id="845" w:author="Weinert, Matthias (M.)" w:date="2022-02-16T15:44:00Z"/>
          <w:rFonts w:asciiTheme="minorHAnsi" w:eastAsiaTheme="minorEastAsia" w:hAnsiTheme="minorHAnsi" w:cstheme="minorBidi"/>
          <w:b w:val="0"/>
          <w:noProof/>
          <w:lang w:val="de-DE" w:eastAsia="de-DE"/>
        </w:rPr>
      </w:pPr>
      <w:del w:id="846"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"_Toc95914850"</w:delInstrText>
        </w:r>
        <w:r w:rsidRPr="005B09B3" w:rsidDel="00F16E77">
          <w:rPr>
            <w:rStyle w:val="Hyperlink"/>
            <w:noProof/>
          </w:rPr>
          <w:delInstrText xml:space="preserve"> </w:delInstrText>
        </w:r>
        <w:r w:rsidRPr="005B09B3" w:rsidDel="00F16E77">
          <w:rPr>
            <w:rStyle w:val="Hyperlink"/>
            <w:noProof/>
          </w:rPr>
          <w:fldChar w:fldCharType="separate"/>
        </w:r>
      </w:del>
      <w:ins w:id="847" w:author="Weinert, Matthias (M.)" w:date="2022-02-21T14:07:00Z">
        <w:r w:rsidR="00261D7A">
          <w:rPr>
            <w:rStyle w:val="Hyperlink"/>
            <w:bCs/>
            <w:noProof/>
            <w:lang w:val="de-DE"/>
          </w:rPr>
          <w:t>Fehler! Linkreferenz ungültig.</w:t>
        </w:r>
      </w:ins>
      <w:del w:id="848" w:author="Weinert, Matthias (M.)" w:date="2022-02-16T15:44:00Z">
        <w:r w:rsidRPr="005B09B3" w:rsidDel="00F16E77">
          <w:rPr>
            <w:rStyle w:val="Hyperlink"/>
            <w:noProof/>
          </w:rPr>
          <w:delText>Annex B</w:delText>
        </w:r>
        <w:r w:rsidRPr="005B09B3" w:rsidDel="00F16E77">
          <w:rPr>
            <w:rStyle w:val="Hyperlink"/>
            <w:bCs/>
            <w:noProof/>
            <w:lang w:val="en-US"/>
          </w:rPr>
          <w:delText xml:space="preserve"> (informative)</w:delText>
        </w:r>
        <w:r w:rsidRPr="005B09B3" w:rsidDel="00F16E77">
          <w:rPr>
            <w:rStyle w:val="Hyperlink"/>
            <w:noProof/>
            <w:lang w:val="en-US"/>
          </w:rPr>
          <w:delText xml:space="preserve">  Federative use of </w:delText>
        </w:r>
        <w:r w:rsidRPr="005B09B3" w:rsidDel="00F16E77">
          <w:rPr>
            <w:rStyle w:val="Hyperlink"/>
            <w:noProof/>
          </w:rPr>
          <w:delText>χMCF</w:delText>
        </w:r>
        <w:r w:rsidRPr="005B09B3" w:rsidDel="00F16E77">
          <w:rPr>
            <w:rStyle w:val="Hyperlink"/>
            <w:noProof/>
            <w:lang w:val="en-US"/>
          </w:rPr>
          <w:delText xml:space="preserve"> with ISO 10303-242</w:delText>
        </w:r>
        <w:r w:rsidDel="00F16E77">
          <w:rPr>
            <w:noProof/>
            <w:webHidden/>
          </w:rPr>
          <w:tab/>
        </w:r>
        <w:r w:rsidDel="00F16E77">
          <w:rPr>
            <w:noProof/>
            <w:webHidden/>
          </w:rPr>
          <w:fldChar w:fldCharType="begin"/>
        </w:r>
        <w:r w:rsidDel="00F16E77">
          <w:rPr>
            <w:noProof/>
            <w:webHidden/>
          </w:rPr>
          <w:delInstrText xml:space="preserve"> PAGEREF _Toc95914850 \h </w:delInstrText>
        </w:r>
        <w:r w:rsidDel="00F16E77">
          <w:rPr>
            <w:noProof/>
            <w:webHidden/>
          </w:rPr>
        </w:r>
        <w:r w:rsidDel="00F16E77">
          <w:rPr>
            <w:noProof/>
            <w:webHidden/>
          </w:rPr>
          <w:fldChar w:fldCharType="separate"/>
        </w:r>
      </w:del>
      <w:del w:id="849" w:author="Weinert, Matthias (M.)" w:date="2022-02-16T15:43:00Z">
        <w:r w:rsidDel="00F16E77">
          <w:rPr>
            <w:noProof/>
            <w:webHidden/>
          </w:rPr>
          <w:delText>145</w:delText>
        </w:r>
      </w:del>
      <w:del w:id="850" w:author="Weinert, Matthias (M.)" w:date="2022-02-16T15:44:00Z">
        <w:r w:rsidDel="00F16E77">
          <w:rPr>
            <w:noProof/>
            <w:webHidden/>
          </w:rPr>
          <w:fldChar w:fldCharType="end"/>
        </w:r>
        <w:r w:rsidRPr="005B09B3" w:rsidDel="00F16E77">
          <w:rPr>
            <w:rStyle w:val="Hyperlink"/>
            <w:noProof/>
          </w:rPr>
          <w:fldChar w:fldCharType="end"/>
        </w:r>
      </w:del>
    </w:p>
    <w:p w14:paraId="540FE7A8" w14:textId="12B886A4" w:rsidR="0050351B" w:rsidDel="00F16E77" w:rsidRDefault="0050351B">
      <w:pPr>
        <w:pStyle w:val="Verzeichnis1"/>
        <w:rPr>
          <w:del w:id="851" w:author="Weinert, Matthias (M.)" w:date="2022-02-16T15:44:00Z"/>
          <w:rFonts w:asciiTheme="minorHAnsi" w:eastAsiaTheme="minorEastAsia" w:hAnsiTheme="minorHAnsi" w:cstheme="minorBidi"/>
          <w:b w:val="0"/>
          <w:noProof/>
          <w:lang w:val="de-DE" w:eastAsia="de-DE"/>
        </w:rPr>
      </w:pPr>
      <w:del w:id="852"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"_Toc95914851"</w:delInstrText>
        </w:r>
        <w:r w:rsidRPr="005B09B3" w:rsidDel="00F16E77">
          <w:rPr>
            <w:rStyle w:val="Hyperlink"/>
            <w:noProof/>
          </w:rPr>
          <w:delInstrText xml:space="preserve"> </w:delInstrText>
        </w:r>
        <w:r w:rsidRPr="005B09B3" w:rsidDel="00F16E77">
          <w:rPr>
            <w:rStyle w:val="Hyperlink"/>
            <w:noProof/>
          </w:rPr>
          <w:fldChar w:fldCharType="separate"/>
        </w:r>
      </w:del>
      <w:ins w:id="853" w:author="Weinert, Matthias (M.)" w:date="2022-02-21T14:07:00Z">
        <w:r w:rsidR="00261D7A">
          <w:rPr>
            <w:rStyle w:val="Hyperlink"/>
            <w:bCs/>
            <w:noProof/>
            <w:lang w:val="de-DE"/>
          </w:rPr>
          <w:t>Fehler! Linkreferenz ungültig.</w:t>
        </w:r>
      </w:ins>
      <w:del w:id="854" w:author="Weinert, Matthias (M.)" w:date="2022-02-16T15:44:00Z">
        <w:r w:rsidRPr="005B09B3" w:rsidDel="00F16E77">
          <w:rPr>
            <w:rStyle w:val="Hyperlink"/>
            <w:noProof/>
          </w:rPr>
          <w:delText>B.1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General principles</w:delText>
        </w:r>
        <w:r w:rsidDel="00F16E77">
          <w:rPr>
            <w:noProof/>
            <w:webHidden/>
          </w:rPr>
          <w:tab/>
        </w:r>
        <w:r w:rsidDel="00F16E77">
          <w:rPr>
            <w:noProof/>
            <w:webHidden/>
          </w:rPr>
          <w:fldChar w:fldCharType="begin"/>
        </w:r>
        <w:r w:rsidDel="00F16E77">
          <w:rPr>
            <w:noProof/>
            <w:webHidden/>
          </w:rPr>
          <w:delInstrText xml:space="preserve"> PAGEREF _Toc95914851 \h </w:delInstrText>
        </w:r>
        <w:r w:rsidDel="00F16E77">
          <w:rPr>
            <w:noProof/>
            <w:webHidden/>
          </w:rPr>
        </w:r>
        <w:r w:rsidDel="00F16E77">
          <w:rPr>
            <w:noProof/>
            <w:webHidden/>
          </w:rPr>
          <w:fldChar w:fldCharType="separate"/>
        </w:r>
      </w:del>
      <w:del w:id="855" w:author="Weinert, Matthias (M.)" w:date="2022-02-16T15:43:00Z">
        <w:r w:rsidDel="00F16E77">
          <w:rPr>
            <w:noProof/>
            <w:webHidden/>
          </w:rPr>
          <w:delText>145</w:delText>
        </w:r>
      </w:del>
      <w:del w:id="856" w:author="Weinert, Matthias (M.)" w:date="2022-02-16T15:44:00Z">
        <w:r w:rsidDel="00F16E77">
          <w:rPr>
            <w:noProof/>
            <w:webHidden/>
          </w:rPr>
          <w:fldChar w:fldCharType="end"/>
        </w:r>
        <w:r w:rsidRPr="005B09B3" w:rsidDel="00F16E77">
          <w:rPr>
            <w:rStyle w:val="Hyperlink"/>
            <w:noProof/>
          </w:rPr>
          <w:fldChar w:fldCharType="end"/>
        </w:r>
      </w:del>
    </w:p>
    <w:p w14:paraId="0136EDC1" w14:textId="66B999DA" w:rsidR="0050351B" w:rsidDel="00F16E77" w:rsidRDefault="0050351B">
      <w:pPr>
        <w:pStyle w:val="Verzeichnis1"/>
        <w:rPr>
          <w:del w:id="857" w:author="Weinert, Matthias (M.)" w:date="2022-02-16T15:44:00Z"/>
          <w:rFonts w:asciiTheme="minorHAnsi" w:eastAsiaTheme="minorEastAsia" w:hAnsiTheme="minorHAnsi" w:cstheme="minorBidi"/>
          <w:b w:val="0"/>
          <w:noProof/>
          <w:lang w:val="de-DE" w:eastAsia="de-DE"/>
        </w:rPr>
      </w:pPr>
      <w:del w:id="858"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"_Toc95914852"</w:delInstrText>
        </w:r>
        <w:r w:rsidRPr="005B09B3" w:rsidDel="00F16E77">
          <w:rPr>
            <w:rStyle w:val="Hyperlink"/>
            <w:noProof/>
          </w:rPr>
          <w:delInstrText xml:space="preserve"> </w:delInstrText>
        </w:r>
        <w:r w:rsidRPr="005B09B3" w:rsidDel="00F16E77">
          <w:rPr>
            <w:rStyle w:val="Hyperlink"/>
            <w:noProof/>
          </w:rPr>
          <w:fldChar w:fldCharType="separate"/>
        </w:r>
      </w:del>
      <w:ins w:id="859" w:author="Weinert, Matthias (M.)" w:date="2022-02-21T14:07:00Z">
        <w:r w:rsidR="00261D7A">
          <w:rPr>
            <w:rStyle w:val="Hyperlink"/>
            <w:bCs/>
            <w:noProof/>
            <w:lang w:val="de-DE"/>
          </w:rPr>
          <w:t>Fehler! Linkreferenz ungültig.</w:t>
        </w:r>
      </w:ins>
      <w:del w:id="860" w:author="Weinert, Matthias (M.)" w:date="2022-02-16T15:44:00Z">
        <w:r w:rsidRPr="005B09B3" w:rsidDel="00F16E77">
          <w:rPr>
            <w:rStyle w:val="Hyperlink"/>
            <w:noProof/>
          </w:rPr>
          <w:delText>B.2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Cross-References between ISO 10303-242 and χMCF</w:delText>
        </w:r>
        <w:r w:rsidDel="00F16E77">
          <w:rPr>
            <w:noProof/>
            <w:webHidden/>
          </w:rPr>
          <w:tab/>
        </w:r>
        <w:r w:rsidDel="00F16E77">
          <w:rPr>
            <w:noProof/>
            <w:webHidden/>
          </w:rPr>
          <w:fldChar w:fldCharType="begin"/>
        </w:r>
        <w:r w:rsidDel="00F16E77">
          <w:rPr>
            <w:noProof/>
            <w:webHidden/>
          </w:rPr>
          <w:delInstrText xml:space="preserve"> PAGEREF _Toc95914852 \h </w:delInstrText>
        </w:r>
        <w:r w:rsidDel="00F16E77">
          <w:rPr>
            <w:noProof/>
            <w:webHidden/>
          </w:rPr>
        </w:r>
        <w:r w:rsidDel="00F16E77">
          <w:rPr>
            <w:noProof/>
            <w:webHidden/>
          </w:rPr>
          <w:fldChar w:fldCharType="separate"/>
        </w:r>
      </w:del>
      <w:del w:id="861" w:author="Weinert, Matthias (M.)" w:date="2022-02-16T15:43:00Z">
        <w:r w:rsidDel="00F16E77">
          <w:rPr>
            <w:noProof/>
            <w:webHidden/>
          </w:rPr>
          <w:delText>145</w:delText>
        </w:r>
      </w:del>
      <w:del w:id="862" w:author="Weinert, Matthias (M.)" w:date="2022-02-16T15:44:00Z">
        <w:r w:rsidDel="00F16E77">
          <w:rPr>
            <w:noProof/>
            <w:webHidden/>
          </w:rPr>
          <w:fldChar w:fldCharType="end"/>
        </w:r>
        <w:r w:rsidRPr="005B09B3" w:rsidDel="00F16E77">
          <w:rPr>
            <w:rStyle w:val="Hyperlink"/>
            <w:noProof/>
          </w:rPr>
          <w:fldChar w:fldCharType="end"/>
        </w:r>
      </w:del>
    </w:p>
    <w:p w14:paraId="334BB0CC" w14:textId="1505CEC6" w:rsidR="0050351B" w:rsidDel="00F16E77" w:rsidRDefault="0050351B">
      <w:pPr>
        <w:pStyle w:val="Verzeichnis1"/>
        <w:rPr>
          <w:del w:id="863" w:author="Weinert, Matthias (M.)" w:date="2022-02-16T15:44:00Z"/>
          <w:rFonts w:asciiTheme="minorHAnsi" w:eastAsiaTheme="minorEastAsia" w:hAnsiTheme="minorHAnsi" w:cstheme="minorBidi"/>
          <w:b w:val="0"/>
          <w:noProof/>
          <w:lang w:val="de-DE" w:eastAsia="de-DE"/>
        </w:rPr>
      </w:pPr>
      <w:del w:id="864"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"_Toc95914853"</w:delInstrText>
        </w:r>
        <w:r w:rsidRPr="005B09B3" w:rsidDel="00F16E77">
          <w:rPr>
            <w:rStyle w:val="Hyperlink"/>
            <w:noProof/>
          </w:rPr>
          <w:delInstrText xml:space="preserve"> </w:delInstrText>
        </w:r>
        <w:r w:rsidRPr="005B09B3" w:rsidDel="00F16E77">
          <w:rPr>
            <w:rStyle w:val="Hyperlink"/>
            <w:noProof/>
          </w:rPr>
          <w:fldChar w:fldCharType="separate"/>
        </w:r>
      </w:del>
      <w:ins w:id="865" w:author="Weinert, Matthias (M.)" w:date="2022-02-21T14:07:00Z">
        <w:r w:rsidR="00261D7A">
          <w:rPr>
            <w:rStyle w:val="Hyperlink"/>
            <w:bCs/>
            <w:noProof/>
            <w:lang w:val="de-DE"/>
          </w:rPr>
          <w:t>Fehler! Linkreferenz ungültig.</w:t>
        </w:r>
      </w:ins>
      <w:del w:id="866" w:author="Weinert, Matthias (M.)" w:date="2022-02-16T15:44:00Z">
        <w:r w:rsidRPr="005B09B3" w:rsidDel="00F16E77">
          <w:rPr>
            <w:rStyle w:val="Hyperlink"/>
            <w:noProof/>
          </w:rPr>
          <w:delText>Annex C</w:delText>
        </w:r>
        <w:r w:rsidRPr="005B09B3" w:rsidDel="00F16E77">
          <w:rPr>
            <w:rStyle w:val="Hyperlink"/>
            <w:bCs/>
            <w:noProof/>
            <w:lang w:val="en-US"/>
          </w:rPr>
          <w:delText xml:space="preserve"> (informative)</w:delText>
        </w:r>
        <w:r w:rsidRPr="005B09B3" w:rsidDel="00F16E77">
          <w:rPr>
            <w:rStyle w:val="Hyperlink"/>
            <w:noProof/>
            <w:lang w:val="en-US"/>
          </w:rPr>
          <w:delText xml:space="preserve">  History</w:delText>
        </w:r>
        <w:r w:rsidDel="00F16E77">
          <w:rPr>
            <w:noProof/>
            <w:webHidden/>
          </w:rPr>
          <w:tab/>
        </w:r>
        <w:r w:rsidDel="00F16E77">
          <w:rPr>
            <w:noProof/>
            <w:webHidden/>
          </w:rPr>
          <w:fldChar w:fldCharType="begin"/>
        </w:r>
        <w:r w:rsidDel="00F16E77">
          <w:rPr>
            <w:noProof/>
            <w:webHidden/>
          </w:rPr>
          <w:delInstrText xml:space="preserve"> PAGEREF _Toc95914853 \h </w:delInstrText>
        </w:r>
        <w:r w:rsidDel="00F16E77">
          <w:rPr>
            <w:noProof/>
            <w:webHidden/>
          </w:rPr>
        </w:r>
        <w:r w:rsidDel="00F16E77">
          <w:rPr>
            <w:noProof/>
            <w:webHidden/>
          </w:rPr>
          <w:fldChar w:fldCharType="separate"/>
        </w:r>
      </w:del>
      <w:del w:id="867" w:author="Weinert, Matthias (M.)" w:date="2022-02-16T15:43:00Z">
        <w:r w:rsidDel="00F16E77">
          <w:rPr>
            <w:noProof/>
            <w:webHidden/>
          </w:rPr>
          <w:delText>147</w:delText>
        </w:r>
      </w:del>
      <w:del w:id="868" w:author="Weinert, Matthias (M.)" w:date="2022-02-16T15:44:00Z">
        <w:r w:rsidDel="00F16E77">
          <w:rPr>
            <w:noProof/>
            <w:webHidden/>
          </w:rPr>
          <w:fldChar w:fldCharType="end"/>
        </w:r>
        <w:r w:rsidRPr="005B09B3" w:rsidDel="00F16E77">
          <w:rPr>
            <w:rStyle w:val="Hyperlink"/>
            <w:noProof/>
          </w:rPr>
          <w:fldChar w:fldCharType="end"/>
        </w:r>
      </w:del>
    </w:p>
    <w:p w14:paraId="79CA57FA" w14:textId="43EE7E09" w:rsidR="0050351B" w:rsidDel="00F16E77" w:rsidRDefault="0050351B">
      <w:pPr>
        <w:pStyle w:val="Verzeichnis1"/>
        <w:rPr>
          <w:del w:id="869" w:author="Weinert, Matthias (M.)" w:date="2022-02-16T15:44:00Z"/>
          <w:rFonts w:asciiTheme="minorHAnsi" w:eastAsiaTheme="minorEastAsia" w:hAnsiTheme="minorHAnsi" w:cstheme="minorBidi"/>
          <w:b w:val="0"/>
          <w:noProof/>
          <w:lang w:val="de-DE" w:eastAsia="de-DE"/>
        </w:rPr>
      </w:pPr>
      <w:del w:id="870" w:author="Weinert, Matthias (M.)" w:date="2022-02-16T15:44:00Z">
        <w:r w:rsidRPr="005B09B3" w:rsidDel="00F16E77">
          <w:rPr>
            <w:rStyle w:val="Hyperlink"/>
            <w:noProof/>
          </w:rPr>
          <w:fldChar w:fldCharType="begin"/>
        </w:r>
        <w:r w:rsidRPr="005B09B3" w:rsidDel="00F16E77">
          <w:rPr>
            <w:rStyle w:val="Hyperlink"/>
            <w:noProof/>
          </w:rPr>
          <w:delInstrText xml:space="preserve"> </w:delInstrText>
        </w:r>
        <w:r w:rsidDel="00F16E77">
          <w:rPr>
            <w:noProof/>
          </w:rPr>
          <w:delInstrText>HYPERLINK \l "_Toc95914854"</w:delInstrText>
        </w:r>
        <w:r w:rsidRPr="005B09B3" w:rsidDel="00F16E77">
          <w:rPr>
            <w:rStyle w:val="Hyperlink"/>
            <w:noProof/>
          </w:rPr>
          <w:delInstrText xml:space="preserve"> </w:delInstrText>
        </w:r>
        <w:r w:rsidRPr="005B09B3" w:rsidDel="00F16E77">
          <w:rPr>
            <w:rStyle w:val="Hyperlink"/>
            <w:noProof/>
          </w:rPr>
          <w:fldChar w:fldCharType="separate"/>
        </w:r>
      </w:del>
      <w:ins w:id="871" w:author="Weinert, Matthias (M.)" w:date="2022-02-21T14:07:00Z">
        <w:r w:rsidR="00261D7A">
          <w:rPr>
            <w:rStyle w:val="Hyperlink"/>
            <w:bCs/>
            <w:noProof/>
            <w:lang w:val="de-DE"/>
          </w:rPr>
          <w:t>Fehler! Linkreferenz ungültig.</w:t>
        </w:r>
      </w:ins>
      <w:del w:id="872" w:author="Weinert, Matthias (M.)" w:date="2022-02-16T15:44:00Z">
        <w:r w:rsidRPr="005B09B3" w:rsidDel="00F16E77">
          <w:rPr>
            <w:rStyle w:val="Hyperlink"/>
            <w:noProof/>
          </w:rPr>
          <w:delText>Bibliography</w:delText>
        </w:r>
        <w:r w:rsidDel="00F16E77">
          <w:rPr>
            <w:noProof/>
            <w:webHidden/>
          </w:rPr>
          <w:tab/>
        </w:r>
        <w:r w:rsidDel="00F16E77">
          <w:rPr>
            <w:noProof/>
            <w:webHidden/>
          </w:rPr>
          <w:fldChar w:fldCharType="begin"/>
        </w:r>
        <w:r w:rsidDel="00F16E77">
          <w:rPr>
            <w:noProof/>
            <w:webHidden/>
          </w:rPr>
          <w:delInstrText xml:space="preserve"> PAGEREF _Toc95914854 \h </w:delInstrText>
        </w:r>
        <w:r w:rsidDel="00F16E77">
          <w:rPr>
            <w:noProof/>
            <w:webHidden/>
          </w:rPr>
        </w:r>
        <w:r w:rsidDel="00F16E77">
          <w:rPr>
            <w:noProof/>
            <w:webHidden/>
          </w:rPr>
          <w:fldChar w:fldCharType="separate"/>
        </w:r>
      </w:del>
      <w:del w:id="873" w:author="Weinert, Matthias (M.)" w:date="2022-02-16T15:43:00Z">
        <w:r w:rsidDel="00F16E77">
          <w:rPr>
            <w:noProof/>
            <w:webHidden/>
          </w:rPr>
          <w:delText>148</w:delText>
        </w:r>
      </w:del>
      <w:del w:id="874" w:author="Weinert, Matthias (M.)" w:date="2022-02-16T15:44:00Z">
        <w:r w:rsidDel="00F16E77">
          <w:rPr>
            <w:noProof/>
            <w:webHidden/>
          </w:rPr>
          <w:fldChar w:fldCharType="end"/>
        </w:r>
        <w:r w:rsidRPr="005B09B3" w:rsidDel="00F16E77">
          <w:rPr>
            <w:rStyle w:val="Hyperlink"/>
            <w:noProof/>
          </w:rPr>
          <w:fldChar w:fldCharType="end"/>
        </w:r>
      </w:del>
    </w:p>
    <w:p w14:paraId="09883BFC" w14:textId="629DFD4E"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49E40540" w14:textId="5BF25B67" w:rsidR="0050351B" w:rsidDel="00F16E77" w:rsidRDefault="00E913A8">
      <w:pPr>
        <w:pStyle w:val="Abbildungsverzeichnis"/>
        <w:rPr>
          <w:del w:id="875" w:author="Weinert, Matthias (M.)" w:date="2022-02-16T15:44:00Z"/>
          <w:rFonts w:asciiTheme="minorHAnsi" w:eastAsiaTheme="minorEastAsia" w:hAnsiTheme="minorHAnsi" w:cstheme="minorBidi"/>
          <w:b w:val="0"/>
          <w:noProof/>
          <w:szCs w:val="22"/>
          <w:lang w:val="de-DE"/>
        </w:rPr>
      </w:pPr>
      <w:del w:id="876" w:author="Weinert, Matthias (M.)" w:date="2022-02-17T17:10:00Z">
        <w:r w:rsidDel="001C13C3">
          <w:fldChar w:fldCharType="begin"/>
        </w:r>
        <w:r w:rsidDel="001C13C3">
          <w:delInstrText xml:space="preserve"> TOC \h \z \c "Figure" </w:delInstrText>
        </w:r>
        <w:r w:rsidDel="001C13C3">
          <w:fldChar w:fldCharType="separate"/>
        </w:r>
      </w:del>
      <w:del w:id="877" w:author="Weinert, Matthias (M.)" w:date="2022-02-16T15:44:00Z">
        <w:r w:rsidR="0050351B" w:rsidRPr="00E37EF3" w:rsidDel="00F16E77">
          <w:rPr>
            <w:rStyle w:val="Hyperlink"/>
            <w:rFonts w:eastAsia="MS Mincho"/>
            <w:noProof/>
          </w:rPr>
          <w:fldChar w:fldCharType="begin"/>
        </w:r>
        <w:r w:rsidR="0050351B" w:rsidRPr="00E37EF3" w:rsidDel="00F16E77">
          <w:rPr>
            <w:rStyle w:val="Hyperlink"/>
            <w:rFonts w:eastAsia="MS Mincho"/>
            <w:noProof/>
          </w:rPr>
          <w:delInstrText xml:space="preserve"> </w:delInstrText>
        </w:r>
        <w:r w:rsidR="0050351B" w:rsidDel="00F16E77">
          <w:rPr>
            <w:noProof/>
          </w:rPr>
          <w:delInstrText>HYPERLINK \l "_Toc95914855"</w:delInstrText>
        </w:r>
        <w:r w:rsidR="0050351B" w:rsidRPr="00E37EF3" w:rsidDel="00F16E77">
          <w:rPr>
            <w:rStyle w:val="Hyperlink"/>
            <w:rFonts w:eastAsia="MS Mincho"/>
            <w:noProof/>
          </w:rPr>
          <w:delInstrText xml:space="preserve"> </w:delInstrText>
        </w:r>
        <w:r w:rsidR="0050351B" w:rsidRPr="00E37EF3" w:rsidDel="00F16E77">
          <w:rPr>
            <w:rStyle w:val="Hyperlink"/>
            <w:rFonts w:eastAsia="MS Mincho"/>
            <w:noProof/>
          </w:rPr>
          <w:fldChar w:fldCharType="separate"/>
        </w:r>
        <w:r w:rsidR="0050351B" w:rsidRPr="00E37EF3" w:rsidDel="00F16E77">
          <w:rPr>
            <w:rStyle w:val="Hyperlink"/>
            <w:rFonts w:eastAsia="MS Mincho"/>
            <w:noProof/>
          </w:rPr>
          <w:delText>Figure 1: Seam weld as 1</w:delText>
        </w:r>
        <w:r w:rsidR="0050351B" w:rsidRPr="00E37EF3" w:rsidDel="00F16E77">
          <w:rPr>
            <w:rStyle w:val="Hyperlink"/>
            <w:rFonts w:eastAsia="MS Mincho"/>
            <w:noProof/>
          </w:rPr>
          <w:noBreakHyphen/>
          <w:delText>dimensional joint</w:delText>
        </w:r>
        <w:r w:rsidR="0050351B" w:rsidDel="00F16E77">
          <w:rPr>
            <w:noProof/>
            <w:webHidden/>
          </w:rPr>
          <w:tab/>
        </w:r>
        <w:r w:rsidR="0050351B" w:rsidDel="00F16E77">
          <w:rPr>
            <w:noProof/>
            <w:webHidden/>
          </w:rPr>
          <w:fldChar w:fldCharType="begin"/>
        </w:r>
        <w:r w:rsidR="0050351B" w:rsidDel="00F16E77">
          <w:rPr>
            <w:noProof/>
            <w:webHidden/>
          </w:rPr>
          <w:delInstrText xml:space="preserve"> PAGEREF _Toc95914855 \h </w:delInstrText>
        </w:r>
        <w:r w:rsidR="0050351B" w:rsidDel="00F16E77">
          <w:rPr>
            <w:noProof/>
            <w:webHidden/>
          </w:rPr>
        </w:r>
        <w:r w:rsidR="0050351B" w:rsidDel="00F16E77">
          <w:rPr>
            <w:noProof/>
            <w:webHidden/>
          </w:rPr>
          <w:fldChar w:fldCharType="separate"/>
        </w:r>
        <w:r w:rsidR="00F16E77" w:rsidDel="00F16E77">
          <w:rPr>
            <w:noProof/>
            <w:webHidden/>
          </w:rPr>
          <w:delText>3</w:delText>
        </w:r>
        <w:r w:rsidR="0050351B" w:rsidDel="00F16E77">
          <w:rPr>
            <w:noProof/>
            <w:webHidden/>
          </w:rPr>
          <w:fldChar w:fldCharType="end"/>
        </w:r>
        <w:r w:rsidR="0050351B" w:rsidRPr="00E37EF3" w:rsidDel="00F16E77">
          <w:rPr>
            <w:rStyle w:val="Hyperlink"/>
            <w:rFonts w:eastAsia="MS Mincho"/>
            <w:noProof/>
          </w:rPr>
          <w:fldChar w:fldCharType="end"/>
        </w:r>
      </w:del>
    </w:p>
    <w:p w14:paraId="4BAA4DC7" w14:textId="7BA960B8" w:rsidR="0050351B" w:rsidDel="00F16E77" w:rsidRDefault="0050351B">
      <w:pPr>
        <w:pStyle w:val="Abbildungsverzeichnis"/>
        <w:rPr>
          <w:del w:id="878" w:author="Weinert, Matthias (M.)" w:date="2022-02-16T15:44:00Z"/>
          <w:rFonts w:asciiTheme="minorHAnsi" w:eastAsiaTheme="minorEastAsia" w:hAnsiTheme="minorHAnsi" w:cstheme="minorBidi"/>
          <w:b w:val="0"/>
          <w:noProof/>
          <w:szCs w:val="22"/>
          <w:lang w:val="de-DE"/>
        </w:rPr>
      </w:pPr>
      <w:del w:id="87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 Topological Relations between Parts and Assemblies</w:delText>
        </w:r>
        <w:r w:rsidDel="00F16E77">
          <w:rPr>
            <w:noProof/>
            <w:webHidden/>
          </w:rPr>
          <w:tab/>
        </w:r>
        <w:r w:rsidDel="00F16E77">
          <w:rPr>
            <w:noProof/>
            <w:webHidden/>
          </w:rPr>
          <w:fldChar w:fldCharType="begin"/>
        </w:r>
        <w:r w:rsidDel="00F16E77">
          <w:rPr>
            <w:noProof/>
            <w:webHidden/>
          </w:rPr>
          <w:delInstrText xml:space="preserve"> PAGEREF _Toc95914856 \h </w:delInstrText>
        </w:r>
        <w:r w:rsidDel="00F16E77">
          <w:rPr>
            <w:noProof/>
            <w:webHidden/>
          </w:rPr>
        </w:r>
        <w:r w:rsidDel="00F16E77">
          <w:rPr>
            <w:noProof/>
            <w:webHidden/>
          </w:rPr>
          <w:fldChar w:fldCharType="separate"/>
        </w:r>
        <w:r w:rsidR="00F16E77" w:rsidDel="00F16E77">
          <w:rPr>
            <w:noProof/>
            <w:webHidden/>
          </w:rPr>
          <w:delText>3</w:delText>
        </w:r>
        <w:r w:rsidDel="00F16E77">
          <w:rPr>
            <w:noProof/>
            <w:webHidden/>
          </w:rPr>
          <w:fldChar w:fldCharType="end"/>
        </w:r>
        <w:r w:rsidRPr="00E37EF3" w:rsidDel="00F16E77">
          <w:rPr>
            <w:rStyle w:val="Hyperlink"/>
            <w:rFonts w:eastAsia="MS Mincho"/>
            <w:noProof/>
          </w:rPr>
          <w:fldChar w:fldCharType="end"/>
        </w:r>
      </w:del>
    </w:p>
    <w:p w14:paraId="5F76A9DA" w14:textId="2BF07F09" w:rsidR="0050351B" w:rsidDel="00F16E77" w:rsidRDefault="0050351B">
      <w:pPr>
        <w:pStyle w:val="Abbildungsverzeichnis"/>
        <w:rPr>
          <w:del w:id="880" w:author="Weinert, Matthias (M.)" w:date="2022-02-16T15:44:00Z"/>
          <w:rFonts w:asciiTheme="minorHAnsi" w:eastAsiaTheme="minorEastAsia" w:hAnsiTheme="minorHAnsi" w:cstheme="minorBidi"/>
          <w:b w:val="0"/>
          <w:noProof/>
          <w:szCs w:val="22"/>
          <w:lang w:val="de-DE"/>
        </w:rPr>
      </w:pPr>
      <w:del w:id="88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 Product Structures Fitting to Previous Figure.</w:delText>
        </w:r>
        <w:r w:rsidDel="00F16E77">
          <w:rPr>
            <w:noProof/>
            <w:webHidden/>
          </w:rPr>
          <w:tab/>
        </w:r>
        <w:r w:rsidDel="00F16E77">
          <w:rPr>
            <w:noProof/>
            <w:webHidden/>
          </w:rPr>
          <w:fldChar w:fldCharType="begin"/>
        </w:r>
        <w:r w:rsidDel="00F16E77">
          <w:rPr>
            <w:noProof/>
            <w:webHidden/>
          </w:rPr>
          <w:delInstrText xml:space="preserve"> PAGEREF _Toc95914857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65EF2E0" w14:textId="4446506A" w:rsidR="0050351B" w:rsidDel="00F16E77" w:rsidRDefault="0050351B">
      <w:pPr>
        <w:pStyle w:val="Abbildungsverzeichnis"/>
        <w:rPr>
          <w:del w:id="882" w:author="Weinert, Matthias (M.)" w:date="2022-02-16T15:44:00Z"/>
          <w:rFonts w:asciiTheme="minorHAnsi" w:eastAsiaTheme="minorEastAsia" w:hAnsiTheme="minorHAnsi" w:cstheme="minorBidi"/>
          <w:b w:val="0"/>
          <w:noProof/>
          <w:szCs w:val="22"/>
          <w:lang w:val="de-DE"/>
        </w:rPr>
      </w:pPr>
      <w:del w:id="88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 The Development Process</w:delText>
        </w:r>
        <w:r w:rsidDel="00F16E77">
          <w:rPr>
            <w:noProof/>
            <w:webHidden/>
          </w:rPr>
          <w:tab/>
        </w:r>
        <w:r w:rsidDel="00F16E77">
          <w:rPr>
            <w:noProof/>
            <w:webHidden/>
          </w:rPr>
          <w:fldChar w:fldCharType="begin"/>
        </w:r>
        <w:r w:rsidDel="00F16E77">
          <w:rPr>
            <w:noProof/>
            <w:webHidden/>
          </w:rPr>
          <w:delInstrText xml:space="preserve"> PAGEREF _Toc95914858 \h </w:delInstrText>
        </w:r>
        <w:r w:rsidDel="00F16E77">
          <w:rPr>
            <w:noProof/>
            <w:webHidden/>
          </w:rPr>
        </w:r>
        <w:r w:rsidDel="00F16E77">
          <w:rPr>
            <w:noProof/>
            <w:webHidden/>
          </w:rPr>
          <w:fldChar w:fldCharType="separate"/>
        </w:r>
        <w:r w:rsidR="00F16E77" w:rsidDel="00F16E77">
          <w:rPr>
            <w:noProof/>
            <w:webHidden/>
          </w:rPr>
          <w:delText>4</w:delText>
        </w:r>
        <w:r w:rsidDel="00F16E77">
          <w:rPr>
            <w:noProof/>
            <w:webHidden/>
          </w:rPr>
          <w:fldChar w:fldCharType="end"/>
        </w:r>
        <w:r w:rsidRPr="00E37EF3" w:rsidDel="00F16E77">
          <w:rPr>
            <w:rStyle w:val="Hyperlink"/>
            <w:rFonts w:eastAsia="MS Mincho"/>
            <w:noProof/>
          </w:rPr>
          <w:fldChar w:fldCharType="end"/>
        </w:r>
      </w:del>
    </w:p>
    <w:p w14:paraId="63985DAE" w14:textId="5887CBAC" w:rsidR="0050351B" w:rsidDel="00F16E77" w:rsidRDefault="0050351B">
      <w:pPr>
        <w:pStyle w:val="Abbildungsverzeichnis"/>
        <w:rPr>
          <w:del w:id="884" w:author="Weinert, Matthias (M.)" w:date="2022-02-16T15:44:00Z"/>
          <w:rFonts w:asciiTheme="minorHAnsi" w:eastAsiaTheme="minorEastAsia" w:hAnsiTheme="minorHAnsi" w:cstheme="minorBidi"/>
          <w:b w:val="0"/>
          <w:noProof/>
          <w:szCs w:val="22"/>
          <w:lang w:val="de-DE"/>
        </w:rPr>
      </w:pPr>
      <w:del w:id="88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"_Toc95914859"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 χMCF as a Platform for Connection Information in the Complete Development Process</w:delText>
        </w:r>
        <w:r w:rsidDel="00F16E77">
          <w:rPr>
            <w:noProof/>
            <w:webHidden/>
          </w:rPr>
          <w:tab/>
        </w:r>
        <w:r w:rsidDel="00F16E77">
          <w:rPr>
            <w:noProof/>
            <w:webHidden/>
          </w:rPr>
          <w:fldChar w:fldCharType="begin"/>
        </w:r>
        <w:r w:rsidDel="00F16E77">
          <w:rPr>
            <w:noProof/>
            <w:webHidden/>
          </w:rPr>
          <w:delInstrText xml:space="preserve"> PAGEREF _Toc95914859 \h </w:delInstrText>
        </w:r>
        <w:r w:rsidDel="00F16E77">
          <w:rPr>
            <w:noProof/>
            <w:webHidden/>
          </w:rPr>
        </w:r>
        <w:r w:rsidDel="00F16E77">
          <w:rPr>
            <w:noProof/>
            <w:webHidden/>
          </w:rPr>
          <w:fldChar w:fldCharType="separate"/>
        </w:r>
        <w:r w:rsidR="00F16E77" w:rsidDel="00F16E77">
          <w:rPr>
            <w:noProof/>
            <w:webHidden/>
          </w:rPr>
          <w:delText>5</w:delText>
        </w:r>
        <w:r w:rsidDel="00F16E77">
          <w:rPr>
            <w:noProof/>
            <w:webHidden/>
          </w:rPr>
          <w:fldChar w:fldCharType="end"/>
        </w:r>
        <w:r w:rsidRPr="00E37EF3" w:rsidDel="00F16E77">
          <w:rPr>
            <w:rStyle w:val="Hyperlink"/>
            <w:rFonts w:eastAsia="MS Mincho"/>
            <w:noProof/>
          </w:rPr>
          <w:fldChar w:fldCharType="end"/>
        </w:r>
      </w:del>
    </w:p>
    <w:p w14:paraId="674EC209" w14:textId="6C9D652A" w:rsidR="0050351B" w:rsidDel="00F16E77" w:rsidRDefault="0050351B">
      <w:pPr>
        <w:pStyle w:val="Abbildungsverzeichnis"/>
        <w:rPr>
          <w:del w:id="886" w:author="Weinert, Matthias (M.)" w:date="2022-02-16T15:44:00Z"/>
          <w:rFonts w:asciiTheme="minorHAnsi" w:eastAsiaTheme="minorEastAsia" w:hAnsiTheme="minorHAnsi" w:cstheme="minorBidi"/>
          <w:b w:val="0"/>
          <w:noProof/>
          <w:szCs w:val="22"/>
          <w:lang w:val="de-DE"/>
        </w:rPr>
      </w:pPr>
      <w:del w:id="88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 Weld line crossing tailored blank vs. weld line crossing physical gap</w:delText>
        </w:r>
        <w:r w:rsidDel="00F16E77">
          <w:rPr>
            <w:noProof/>
            <w:webHidden/>
          </w:rPr>
          <w:tab/>
        </w:r>
        <w:r w:rsidDel="00F16E77">
          <w:rPr>
            <w:noProof/>
            <w:webHidden/>
          </w:rPr>
          <w:fldChar w:fldCharType="begin"/>
        </w:r>
        <w:r w:rsidDel="00F16E77">
          <w:rPr>
            <w:noProof/>
            <w:webHidden/>
          </w:rPr>
          <w:delInstrText xml:space="preserve"> PAGEREF _Toc95914860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E37EF3" w:rsidDel="00F16E77">
          <w:rPr>
            <w:rStyle w:val="Hyperlink"/>
            <w:rFonts w:eastAsia="MS Mincho"/>
            <w:noProof/>
          </w:rPr>
          <w:fldChar w:fldCharType="end"/>
        </w:r>
      </w:del>
    </w:p>
    <w:p w14:paraId="5376CDB4" w14:textId="2425EF84" w:rsidR="0050351B" w:rsidDel="00F16E77" w:rsidRDefault="0050351B">
      <w:pPr>
        <w:pStyle w:val="Abbildungsverzeichnis"/>
        <w:rPr>
          <w:del w:id="888" w:author="Weinert, Matthias (M.)" w:date="2022-02-16T15:44:00Z"/>
          <w:rFonts w:asciiTheme="minorHAnsi" w:eastAsiaTheme="minorEastAsia" w:hAnsiTheme="minorHAnsi" w:cstheme="minorBidi"/>
          <w:b w:val="0"/>
          <w:noProof/>
          <w:szCs w:val="22"/>
          <w:lang w:val="de-DE"/>
        </w:rPr>
      </w:pPr>
      <w:del w:id="88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"_Toc95914861"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 special topologies</w:delText>
        </w:r>
        <w:r w:rsidDel="00F16E77">
          <w:rPr>
            <w:noProof/>
            <w:webHidden/>
          </w:rPr>
          <w:tab/>
        </w:r>
        <w:r w:rsidDel="00F16E77">
          <w:rPr>
            <w:noProof/>
            <w:webHidden/>
          </w:rPr>
          <w:fldChar w:fldCharType="begin"/>
        </w:r>
        <w:r w:rsidDel="00F16E77">
          <w:rPr>
            <w:noProof/>
            <w:webHidden/>
          </w:rPr>
          <w:delInstrText xml:space="preserve"> PAGEREF _Toc95914861 \h </w:delInstrText>
        </w:r>
        <w:r w:rsidDel="00F16E77">
          <w:rPr>
            <w:noProof/>
            <w:webHidden/>
          </w:rPr>
        </w:r>
        <w:r w:rsidDel="00F16E77">
          <w:rPr>
            <w:noProof/>
            <w:webHidden/>
          </w:rPr>
          <w:fldChar w:fldCharType="separate"/>
        </w:r>
        <w:r w:rsidR="00F16E77" w:rsidDel="00F16E77">
          <w:rPr>
            <w:noProof/>
            <w:webHidden/>
          </w:rPr>
          <w:delText>18</w:delText>
        </w:r>
        <w:r w:rsidDel="00F16E77">
          <w:rPr>
            <w:noProof/>
            <w:webHidden/>
          </w:rPr>
          <w:fldChar w:fldCharType="end"/>
        </w:r>
        <w:r w:rsidRPr="00E37EF3" w:rsidDel="00F16E77">
          <w:rPr>
            <w:rStyle w:val="Hyperlink"/>
            <w:rFonts w:eastAsia="MS Mincho"/>
            <w:noProof/>
          </w:rPr>
          <w:fldChar w:fldCharType="end"/>
        </w:r>
      </w:del>
    </w:p>
    <w:p w14:paraId="0FBE4497" w14:textId="5E62601C" w:rsidR="0050351B" w:rsidDel="00F16E77" w:rsidRDefault="0050351B">
      <w:pPr>
        <w:pStyle w:val="Abbildungsverzeichnis"/>
        <w:rPr>
          <w:del w:id="890" w:author="Weinert, Matthias (M.)" w:date="2022-02-16T15:44:00Z"/>
          <w:rFonts w:asciiTheme="minorHAnsi" w:eastAsiaTheme="minorEastAsia" w:hAnsiTheme="minorHAnsi" w:cstheme="minorBidi"/>
          <w:b w:val="0"/>
          <w:noProof/>
          <w:szCs w:val="22"/>
          <w:lang w:val="de-DE"/>
        </w:rPr>
      </w:pPr>
      <w:del w:id="89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 Robscans with Different Rotation Angles; Two of them Mirrored</w:delText>
        </w:r>
        <w:r w:rsidDel="00F16E77">
          <w:rPr>
            <w:noProof/>
            <w:webHidden/>
          </w:rPr>
          <w:tab/>
        </w:r>
        <w:r w:rsidDel="00F16E77">
          <w:rPr>
            <w:noProof/>
            <w:webHidden/>
          </w:rPr>
          <w:fldChar w:fldCharType="begin"/>
        </w:r>
        <w:r w:rsidDel="00F16E77">
          <w:rPr>
            <w:noProof/>
            <w:webHidden/>
          </w:rPr>
          <w:delInstrText xml:space="preserve"> PAGEREF _Toc95914862 \h </w:delInstrText>
        </w:r>
        <w:r w:rsidDel="00F16E77">
          <w:rPr>
            <w:noProof/>
            <w:webHidden/>
          </w:rPr>
        </w:r>
        <w:r w:rsidDel="00F16E77">
          <w:rPr>
            <w:noProof/>
            <w:webHidden/>
          </w:rPr>
          <w:fldChar w:fldCharType="separate"/>
        </w:r>
        <w:r w:rsidR="00F16E77" w:rsidDel="00F16E77">
          <w:rPr>
            <w:noProof/>
            <w:webHidden/>
          </w:rPr>
          <w:delText>36</w:delText>
        </w:r>
        <w:r w:rsidDel="00F16E77">
          <w:rPr>
            <w:noProof/>
            <w:webHidden/>
          </w:rPr>
          <w:fldChar w:fldCharType="end"/>
        </w:r>
        <w:r w:rsidRPr="00E37EF3" w:rsidDel="00F16E77">
          <w:rPr>
            <w:rStyle w:val="Hyperlink"/>
            <w:rFonts w:eastAsia="MS Mincho"/>
            <w:noProof/>
          </w:rPr>
          <w:fldChar w:fldCharType="end"/>
        </w:r>
      </w:del>
    </w:p>
    <w:p w14:paraId="115A124D" w14:textId="7F0E051C" w:rsidR="0050351B" w:rsidDel="00F16E77" w:rsidRDefault="0050351B">
      <w:pPr>
        <w:pStyle w:val="Abbildungsverzeichnis"/>
        <w:rPr>
          <w:del w:id="892" w:author="Weinert, Matthias (M.)" w:date="2022-02-16T15:44:00Z"/>
          <w:rFonts w:asciiTheme="minorHAnsi" w:eastAsiaTheme="minorEastAsia" w:hAnsiTheme="minorHAnsi" w:cstheme="minorBidi"/>
          <w:b w:val="0"/>
          <w:noProof/>
          <w:szCs w:val="22"/>
          <w:lang w:val="de-DE"/>
        </w:rPr>
      </w:pPr>
      <w:del w:id="89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9: Rivet head types (Dome, Large Flange, Countersunk)</w:delText>
        </w:r>
        <w:r w:rsidDel="00F16E77">
          <w:rPr>
            <w:noProof/>
            <w:webHidden/>
          </w:rPr>
          <w:tab/>
        </w:r>
        <w:r w:rsidDel="00F16E77">
          <w:rPr>
            <w:noProof/>
            <w:webHidden/>
          </w:rPr>
          <w:fldChar w:fldCharType="begin"/>
        </w:r>
        <w:r w:rsidDel="00F16E77">
          <w:rPr>
            <w:noProof/>
            <w:webHidden/>
          </w:rPr>
          <w:delInstrText xml:space="preserve"> PAGEREF _Toc95914863 \h </w:delInstrText>
        </w:r>
        <w:r w:rsidDel="00F16E77">
          <w:rPr>
            <w:noProof/>
            <w:webHidden/>
          </w:rPr>
        </w:r>
        <w:r w:rsidDel="00F16E77">
          <w:rPr>
            <w:noProof/>
            <w:webHidden/>
          </w:rPr>
          <w:fldChar w:fldCharType="separate"/>
        </w:r>
        <w:r w:rsidR="00F16E77" w:rsidDel="00F16E77">
          <w:rPr>
            <w:noProof/>
            <w:webHidden/>
          </w:rPr>
          <w:delText>39</w:delText>
        </w:r>
        <w:r w:rsidDel="00F16E77">
          <w:rPr>
            <w:noProof/>
            <w:webHidden/>
          </w:rPr>
          <w:fldChar w:fldCharType="end"/>
        </w:r>
        <w:r w:rsidRPr="00E37EF3" w:rsidDel="00F16E77">
          <w:rPr>
            <w:rStyle w:val="Hyperlink"/>
            <w:rFonts w:eastAsia="MS Mincho"/>
            <w:noProof/>
          </w:rPr>
          <w:fldChar w:fldCharType="end"/>
        </w:r>
      </w:del>
    </w:p>
    <w:p w14:paraId="477CC55A" w14:textId="57E6F570" w:rsidR="0050351B" w:rsidDel="00F16E77" w:rsidRDefault="0050351B">
      <w:pPr>
        <w:pStyle w:val="Abbildungsverzeichnis"/>
        <w:rPr>
          <w:del w:id="894" w:author="Weinert, Matthias (M.)" w:date="2022-02-16T15:44:00Z"/>
          <w:rFonts w:asciiTheme="minorHAnsi" w:eastAsiaTheme="minorEastAsia" w:hAnsiTheme="minorHAnsi" w:cstheme="minorBidi"/>
          <w:b w:val="0"/>
          <w:noProof/>
          <w:szCs w:val="22"/>
          <w:lang w:val="de-DE"/>
        </w:rPr>
      </w:pPr>
      <w:del w:id="89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10: Blind rivet – key attributes</w:delText>
        </w:r>
        <w:r w:rsidDel="00F16E77">
          <w:rPr>
            <w:noProof/>
            <w:webHidden/>
          </w:rPr>
          <w:tab/>
        </w:r>
        <w:r w:rsidDel="00F16E77">
          <w:rPr>
            <w:noProof/>
            <w:webHidden/>
          </w:rPr>
          <w:fldChar w:fldCharType="begin"/>
        </w:r>
        <w:r w:rsidDel="00F16E77">
          <w:rPr>
            <w:noProof/>
            <w:webHidden/>
          </w:rPr>
          <w:delInstrText xml:space="preserve"> PAGEREF _Toc95914864 \h </w:delInstrText>
        </w:r>
        <w:r w:rsidDel="00F16E77">
          <w:rPr>
            <w:noProof/>
            <w:webHidden/>
          </w:rPr>
        </w:r>
        <w:r w:rsidDel="00F16E77">
          <w:rPr>
            <w:noProof/>
            <w:webHidden/>
          </w:rPr>
          <w:fldChar w:fldCharType="separate"/>
        </w:r>
        <w:r w:rsidR="00F16E77" w:rsidDel="00F16E77">
          <w:rPr>
            <w:noProof/>
            <w:webHidden/>
          </w:rPr>
          <w:delText>41</w:delText>
        </w:r>
        <w:r w:rsidDel="00F16E77">
          <w:rPr>
            <w:noProof/>
            <w:webHidden/>
          </w:rPr>
          <w:fldChar w:fldCharType="end"/>
        </w:r>
        <w:r w:rsidRPr="00E37EF3" w:rsidDel="00F16E77">
          <w:rPr>
            <w:rStyle w:val="Hyperlink"/>
            <w:rFonts w:eastAsia="MS Mincho"/>
            <w:noProof/>
          </w:rPr>
          <w:fldChar w:fldCharType="end"/>
        </w:r>
      </w:del>
    </w:p>
    <w:p w14:paraId="18ABDC13" w14:textId="5262A3AD" w:rsidR="0050351B" w:rsidDel="00F16E77" w:rsidRDefault="0050351B">
      <w:pPr>
        <w:pStyle w:val="Abbildungsverzeichnis"/>
        <w:rPr>
          <w:del w:id="896" w:author="Weinert, Matthias (M.)" w:date="2022-02-16T15:44:00Z"/>
          <w:rFonts w:asciiTheme="minorHAnsi" w:eastAsiaTheme="minorEastAsia" w:hAnsiTheme="minorHAnsi" w:cstheme="minorBidi"/>
          <w:b w:val="0"/>
          <w:noProof/>
          <w:szCs w:val="22"/>
          <w:lang w:val="de-DE"/>
        </w:rPr>
      </w:pPr>
      <w:del w:id="89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11: Assembly Recommendations for Blind Rivets</w:delText>
        </w:r>
        <w:r w:rsidDel="00F16E77">
          <w:rPr>
            <w:noProof/>
            <w:webHidden/>
          </w:rPr>
          <w:tab/>
        </w:r>
        <w:r w:rsidDel="00F16E77">
          <w:rPr>
            <w:noProof/>
            <w:webHidden/>
          </w:rPr>
          <w:fldChar w:fldCharType="begin"/>
        </w:r>
        <w:r w:rsidDel="00F16E77">
          <w:rPr>
            <w:noProof/>
            <w:webHidden/>
          </w:rPr>
          <w:delInstrText xml:space="preserve"> PAGEREF _Toc95914865 \h </w:delInstrText>
        </w:r>
        <w:r w:rsidDel="00F16E77">
          <w:rPr>
            <w:noProof/>
            <w:webHidden/>
          </w:rPr>
        </w:r>
        <w:r w:rsidDel="00F16E77">
          <w:rPr>
            <w:noProof/>
            <w:webHidden/>
          </w:rPr>
          <w:fldChar w:fldCharType="separate"/>
        </w:r>
        <w:r w:rsidR="00F16E77" w:rsidDel="00F16E77">
          <w:rPr>
            <w:noProof/>
            <w:webHidden/>
          </w:rPr>
          <w:delText>42</w:delText>
        </w:r>
        <w:r w:rsidDel="00F16E77">
          <w:rPr>
            <w:noProof/>
            <w:webHidden/>
          </w:rPr>
          <w:fldChar w:fldCharType="end"/>
        </w:r>
        <w:r w:rsidRPr="00E37EF3" w:rsidDel="00F16E77">
          <w:rPr>
            <w:rStyle w:val="Hyperlink"/>
            <w:rFonts w:eastAsia="MS Mincho"/>
            <w:noProof/>
          </w:rPr>
          <w:fldChar w:fldCharType="end"/>
        </w:r>
      </w:del>
    </w:p>
    <w:p w14:paraId="1426783B" w14:textId="2D2E0375" w:rsidR="0050351B" w:rsidDel="00F16E77" w:rsidRDefault="0050351B">
      <w:pPr>
        <w:pStyle w:val="Abbildungsverzeichnis"/>
        <w:rPr>
          <w:del w:id="898" w:author="Weinert, Matthias (M.)" w:date="2022-02-16T15:44:00Z"/>
          <w:rFonts w:asciiTheme="minorHAnsi" w:eastAsiaTheme="minorEastAsia" w:hAnsiTheme="minorHAnsi" w:cstheme="minorBidi"/>
          <w:b w:val="0"/>
          <w:noProof/>
          <w:szCs w:val="22"/>
          <w:lang w:val="de-DE"/>
        </w:rPr>
      </w:pPr>
      <w:del w:id="89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12: Cross section of a self-piercing rivet &amp; riveting machine</w:delText>
        </w:r>
        <w:r w:rsidDel="00F16E77">
          <w:rPr>
            <w:noProof/>
            <w:webHidden/>
          </w:rPr>
          <w:tab/>
        </w:r>
        <w:r w:rsidDel="00F16E77">
          <w:rPr>
            <w:noProof/>
            <w:webHidden/>
          </w:rPr>
          <w:fldChar w:fldCharType="begin"/>
        </w:r>
        <w:r w:rsidDel="00F16E77">
          <w:rPr>
            <w:noProof/>
            <w:webHidden/>
          </w:rPr>
          <w:delInstrText xml:space="preserve"> PAGEREF _Toc95914866 \h </w:delInstrText>
        </w:r>
        <w:r w:rsidDel="00F16E77">
          <w:rPr>
            <w:noProof/>
            <w:webHidden/>
          </w:rPr>
        </w:r>
        <w:r w:rsidDel="00F16E77">
          <w:rPr>
            <w:noProof/>
            <w:webHidden/>
          </w:rPr>
          <w:fldChar w:fldCharType="separate"/>
        </w:r>
        <w:r w:rsidR="00F16E77" w:rsidDel="00F16E77">
          <w:rPr>
            <w:noProof/>
            <w:webHidden/>
          </w:rPr>
          <w:delText>43</w:delText>
        </w:r>
        <w:r w:rsidDel="00F16E77">
          <w:rPr>
            <w:noProof/>
            <w:webHidden/>
          </w:rPr>
          <w:fldChar w:fldCharType="end"/>
        </w:r>
        <w:r w:rsidRPr="00E37EF3" w:rsidDel="00F16E77">
          <w:rPr>
            <w:rStyle w:val="Hyperlink"/>
            <w:rFonts w:eastAsia="MS Mincho"/>
            <w:noProof/>
          </w:rPr>
          <w:fldChar w:fldCharType="end"/>
        </w:r>
      </w:del>
    </w:p>
    <w:p w14:paraId="22DF332C" w14:textId="594770A6" w:rsidR="0050351B" w:rsidDel="00F16E77" w:rsidRDefault="0050351B">
      <w:pPr>
        <w:pStyle w:val="Abbildungsverzeichnis"/>
        <w:rPr>
          <w:del w:id="900" w:author="Weinert, Matthias (M.)" w:date="2022-02-16T15:44:00Z"/>
          <w:rFonts w:asciiTheme="minorHAnsi" w:eastAsiaTheme="minorEastAsia" w:hAnsiTheme="minorHAnsi" w:cstheme="minorBidi"/>
          <w:b w:val="0"/>
          <w:noProof/>
          <w:szCs w:val="22"/>
          <w:lang w:val="de-DE"/>
        </w:rPr>
      </w:pPr>
      <w:del w:id="90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13: Pictures of characteristic rivet types before and after mounting</w:delText>
        </w:r>
        <w:r w:rsidDel="00F16E77">
          <w:rPr>
            <w:noProof/>
            <w:webHidden/>
          </w:rPr>
          <w:tab/>
        </w:r>
        <w:r w:rsidDel="00F16E77">
          <w:rPr>
            <w:noProof/>
            <w:webHidden/>
          </w:rPr>
          <w:fldChar w:fldCharType="begin"/>
        </w:r>
        <w:r w:rsidDel="00F16E77">
          <w:rPr>
            <w:noProof/>
            <w:webHidden/>
          </w:rPr>
          <w:delInstrText xml:space="preserve"> PAGEREF _Toc95914867 \h </w:delInstrText>
        </w:r>
        <w:r w:rsidDel="00F16E77">
          <w:rPr>
            <w:noProof/>
            <w:webHidden/>
          </w:rPr>
        </w:r>
        <w:r w:rsidDel="00F16E77">
          <w:rPr>
            <w:noProof/>
            <w:webHidden/>
          </w:rPr>
          <w:fldChar w:fldCharType="separate"/>
        </w:r>
        <w:r w:rsidR="00F16E77" w:rsidDel="00F16E77">
          <w:rPr>
            <w:noProof/>
            <w:webHidden/>
          </w:rPr>
          <w:delText>44</w:delText>
        </w:r>
        <w:r w:rsidDel="00F16E77">
          <w:rPr>
            <w:noProof/>
            <w:webHidden/>
          </w:rPr>
          <w:fldChar w:fldCharType="end"/>
        </w:r>
        <w:r w:rsidRPr="00E37EF3" w:rsidDel="00F16E77">
          <w:rPr>
            <w:rStyle w:val="Hyperlink"/>
            <w:rFonts w:eastAsia="MS Mincho"/>
            <w:noProof/>
          </w:rPr>
          <w:fldChar w:fldCharType="end"/>
        </w:r>
      </w:del>
    </w:p>
    <w:p w14:paraId="67BADA40" w14:textId="24B985A5" w:rsidR="0050351B" w:rsidDel="00F16E77" w:rsidRDefault="0050351B">
      <w:pPr>
        <w:pStyle w:val="Abbildungsverzeichnis"/>
        <w:rPr>
          <w:del w:id="902" w:author="Weinert, Matthias (M.)" w:date="2022-02-16T15:44:00Z"/>
          <w:rFonts w:asciiTheme="minorHAnsi" w:eastAsiaTheme="minorEastAsia" w:hAnsiTheme="minorHAnsi" w:cstheme="minorBidi"/>
          <w:b w:val="0"/>
          <w:noProof/>
          <w:szCs w:val="22"/>
          <w:lang w:val="de-DE"/>
        </w:rPr>
      </w:pPr>
      <w:del w:id="90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14: Key dimensions of solid rivets</w:delText>
        </w:r>
        <w:r w:rsidDel="00F16E77">
          <w:rPr>
            <w:noProof/>
            <w:webHidden/>
          </w:rPr>
          <w:tab/>
        </w:r>
        <w:r w:rsidDel="00F16E77">
          <w:rPr>
            <w:noProof/>
            <w:webHidden/>
          </w:rPr>
          <w:fldChar w:fldCharType="begin"/>
        </w:r>
        <w:r w:rsidDel="00F16E77">
          <w:rPr>
            <w:noProof/>
            <w:webHidden/>
          </w:rPr>
          <w:delInstrText xml:space="preserve"> PAGEREF _Toc95914868 \h </w:delInstrText>
        </w:r>
        <w:r w:rsidDel="00F16E77">
          <w:rPr>
            <w:noProof/>
            <w:webHidden/>
          </w:rPr>
        </w:r>
        <w:r w:rsidDel="00F16E77">
          <w:rPr>
            <w:noProof/>
            <w:webHidden/>
          </w:rPr>
          <w:fldChar w:fldCharType="separate"/>
        </w:r>
        <w:r w:rsidR="00F16E77" w:rsidDel="00F16E77">
          <w:rPr>
            <w:noProof/>
            <w:webHidden/>
          </w:rPr>
          <w:delText>45</w:delText>
        </w:r>
        <w:r w:rsidDel="00F16E77">
          <w:rPr>
            <w:noProof/>
            <w:webHidden/>
          </w:rPr>
          <w:fldChar w:fldCharType="end"/>
        </w:r>
        <w:r w:rsidRPr="00E37EF3" w:rsidDel="00F16E77">
          <w:rPr>
            <w:rStyle w:val="Hyperlink"/>
            <w:rFonts w:eastAsia="MS Mincho"/>
            <w:noProof/>
          </w:rPr>
          <w:fldChar w:fldCharType="end"/>
        </w:r>
      </w:del>
    </w:p>
    <w:p w14:paraId="0653BD18" w14:textId="105302CD" w:rsidR="0050351B" w:rsidDel="00F16E77" w:rsidRDefault="0050351B">
      <w:pPr>
        <w:pStyle w:val="Abbildungsverzeichnis"/>
        <w:rPr>
          <w:del w:id="904" w:author="Weinert, Matthias (M.)" w:date="2022-02-16T15:44:00Z"/>
          <w:rFonts w:asciiTheme="minorHAnsi" w:eastAsiaTheme="minorEastAsia" w:hAnsiTheme="minorHAnsi" w:cstheme="minorBidi"/>
          <w:b w:val="0"/>
          <w:noProof/>
          <w:szCs w:val="22"/>
          <w:lang w:val="de-DE"/>
        </w:rPr>
      </w:pPr>
      <w:del w:id="90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"_Toc95914869"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15: Relation of working thickness (T1+T2) to max and min values of grip</w:delText>
        </w:r>
        <w:r w:rsidDel="00F16E77">
          <w:rPr>
            <w:noProof/>
            <w:webHidden/>
          </w:rPr>
          <w:tab/>
        </w:r>
        <w:r w:rsidDel="00F16E77">
          <w:rPr>
            <w:noProof/>
            <w:webHidden/>
          </w:rPr>
          <w:fldChar w:fldCharType="begin"/>
        </w:r>
        <w:r w:rsidDel="00F16E77">
          <w:rPr>
            <w:noProof/>
            <w:webHidden/>
          </w:rPr>
          <w:delInstrText xml:space="preserve"> PAGEREF _Toc95914869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5589EE26" w14:textId="5B9F30BD" w:rsidR="0050351B" w:rsidDel="00F16E77" w:rsidRDefault="0050351B">
      <w:pPr>
        <w:pStyle w:val="Abbildungsverzeichnis"/>
        <w:rPr>
          <w:del w:id="906" w:author="Weinert, Matthias (M.)" w:date="2022-02-16T15:44:00Z"/>
          <w:rFonts w:asciiTheme="minorHAnsi" w:eastAsiaTheme="minorEastAsia" w:hAnsiTheme="minorHAnsi" w:cstheme="minorBidi"/>
          <w:b w:val="0"/>
          <w:noProof/>
          <w:szCs w:val="22"/>
          <w:lang w:val="de-DE"/>
        </w:rPr>
      </w:pPr>
      <w:del w:id="90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16: Cross section of a SWOP Rivet</w:delText>
        </w:r>
        <w:r w:rsidDel="00F16E77">
          <w:rPr>
            <w:noProof/>
            <w:webHidden/>
          </w:rPr>
          <w:tab/>
        </w:r>
        <w:r w:rsidDel="00F16E77">
          <w:rPr>
            <w:noProof/>
            <w:webHidden/>
          </w:rPr>
          <w:fldChar w:fldCharType="begin"/>
        </w:r>
        <w:r w:rsidDel="00F16E77">
          <w:rPr>
            <w:noProof/>
            <w:webHidden/>
          </w:rPr>
          <w:delInstrText xml:space="preserve"> PAGEREF _Toc95914870 \h </w:delInstrText>
        </w:r>
        <w:r w:rsidDel="00F16E77">
          <w:rPr>
            <w:noProof/>
            <w:webHidden/>
          </w:rPr>
        </w:r>
        <w:r w:rsidDel="00F16E77">
          <w:rPr>
            <w:noProof/>
            <w:webHidden/>
          </w:rPr>
          <w:fldChar w:fldCharType="separate"/>
        </w:r>
        <w:r w:rsidR="00F16E77" w:rsidDel="00F16E77">
          <w:rPr>
            <w:noProof/>
            <w:webHidden/>
          </w:rPr>
          <w:delText>46</w:delText>
        </w:r>
        <w:r w:rsidDel="00F16E77">
          <w:rPr>
            <w:noProof/>
            <w:webHidden/>
          </w:rPr>
          <w:fldChar w:fldCharType="end"/>
        </w:r>
        <w:r w:rsidRPr="00E37EF3" w:rsidDel="00F16E77">
          <w:rPr>
            <w:rStyle w:val="Hyperlink"/>
            <w:rFonts w:eastAsia="MS Mincho"/>
            <w:noProof/>
          </w:rPr>
          <w:fldChar w:fldCharType="end"/>
        </w:r>
      </w:del>
    </w:p>
    <w:p w14:paraId="27821CFF" w14:textId="051D9A55" w:rsidR="0050351B" w:rsidDel="00F16E77" w:rsidRDefault="0050351B">
      <w:pPr>
        <w:pStyle w:val="Abbildungsverzeichnis"/>
        <w:rPr>
          <w:del w:id="908" w:author="Weinert, Matthias (M.)" w:date="2022-02-16T15:44:00Z"/>
          <w:rFonts w:asciiTheme="minorHAnsi" w:eastAsiaTheme="minorEastAsia" w:hAnsiTheme="minorHAnsi" w:cstheme="minorBidi"/>
          <w:b w:val="0"/>
          <w:noProof/>
          <w:szCs w:val="22"/>
          <w:lang w:val="de-DE"/>
        </w:rPr>
      </w:pPr>
      <w:del w:id="90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17 Clinch Rivet Studs: Threaded variant and Ball stud</w:delText>
        </w:r>
        <w:r w:rsidDel="00F16E77">
          <w:rPr>
            <w:noProof/>
            <w:webHidden/>
          </w:rPr>
          <w:tab/>
        </w:r>
        <w:r w:rsidDel="00F16E77">
          <w:rPr>
            <w:noProof/>
            <w:webHidden/>
          </w:rPr>
          <w:fldChar w:fldCharType="begin"/>
        </w:r>
        <w:r w:rsidDel="00F16E77">
          <w:rPr>
            <w:noProof/>
            <w:webHidden/>
          </w:rPr>
          <w:delInstrText xml:space="preserve"> PAGEREF _Toc95914871 \h </w:delInstrText>
        </w:r>
        <w:r w:rsidDel="00F16E77">
          <w:rPr>
            <w:noProof/>
            <w:webHidden/>
          </w:rPr>
        </w:r>
        <w:r w:rsidDel="00F16E77">
          <w:rPr>
            <w:noProof/>
            <w:webHidden/>
          </w:rPr>
          <w:fldChar w:fldCharType="separate"/>
        </w:r>
        <w:r w:rsidR="00F16E77" w:rsidDel="00F16E77">
          <w:rPr>
            <w:noProof/>
            <w:webHidden/>
          </w:rPr>
          <w:delText>48</w:delText>
        </w:r>
        <w:r w:rsidDel="00F16E77">
          <w:rPr>
            <w:noProof/>
            <w:webHidden/>
          </w:rPr>
          <w:fldChar w:fldCharType="end"/>
        </w:r>
        <w:r w:rsidRPr="00E37EF3" w:rsidDel="00F16E77">
          <w:rPr>
            <w:rStyle w:val="Hyperlink"/>
            <w:rFonts w:eastAsia="MS Mincho"/>
            <w:noProof/>
          </w:rPr>
          <w:fldChar w:fldCharType="end"/>
        </w:r>
      </w:del>
    </w:p>
    <w:p w14:paraId="459F1969" w14:textId="5BB64FEC" w:rsidR="0050351B" w:rsidDel="00F16E77" w:rsidRDefault="0050351B">
      <w:pPr>
        <w:pStyle w:val="Abbildungsverzeichnis"/>
        <w:rPr>
          <w:del w:id="910" w:author="Weinert, Matthias (M.)" w:date="2022-02-16T15:44:00Z"/>
          <w:rFonts w:asciiTheme="minorHAnsi" w:eastAsiaTheme="minorEastAsia" w:hAnsiTheme="minorHAnsi" w:cstheme="minorBidi"/>
          <w:b w:val="0"/>
          <w:noProof/>
          <w:szCs w:val="22"/>
          <w:lang w:val="de-DE"/>
        </w:rPr>
      </w:pPr>
      <w:del w:id="91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18: Bolts and Screws</w:delText>
        </w:r>
        <w:r w:rsidDel="00F16E77">
          <w:rPr>
            <w:noProof/>
            <w:webHidden/>
          </w:rPr>
          <w:tab/>
        </w:r>
        <w:r w:rsidDel="00F16E77">
          <w:rPr>
            <w:noProof/>
            <w:webHidden/>
          </w:rPr>
          <w:fldChar w:fldCharType="begin"/>
        </w:r>
        <w:r w:rsidDel="00F16E77">
          <w:rPr>
            <w:noProof/>
            <w:webHidden/>
          </w:rPr>
          <w:delInstrText xml:space="preserve"> PAGEREF _Toc95914872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039EA285" w14:textId="7C24EE8B" w:rsidR="0050351B" w:rsidDel="00F16E77" w:rsidRDefault="0050351B">
      <w:pPr>
        <w:pStyle w:val="Abbildungsverzeichnis"/>
        <w:rPr>
          <w:del w:id="912" w:author="Weinert, Matthias (M.)" w:date="2022-02-16T15:44:00Z"/>
          <w:rFonts w:asciiTheme="minorHAnsi" w:eastAsiaTheme="minorEastAsia" w:hAnsiTheme="minorHAnsi" w:cstheme="minorBidi"/>
          <w:b w:val="0"/>
          <w:noProof/>
          <w:szCs w:val="22"/>
          <w:lang w:val="de-DE"/>
        </w:rPr>
      </w:pPr>
      <w:del w:id="91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19: Different Screw Forms</w:delText>
        </w:r>
        <w:r w:rsidDel="00F16E77">
          <w:rPr>
            <w:noProof/>
            <w:webHidden/>
          </w:rPr>
          <w:tab/>
        </w:r>
        <w:r w:rsidDel="00F16E77">
          <w:rPr>
            <w:noProof/>
            <w:webHidden/>
          </w:rPr>
          <w:fldChar w:fldCharType="begin"/>
        </w:r>
        <w:r w:rsidDel="00F16E77">
          <w:rPr>
            <w:noProof/>
            <w:webHidden/>
          </w:rPr>
          <w:delInstrText xml:space="preserve"> PAGEREF _Toc95914873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77CD85D4" w14:textId="2FE03439" w:rsidR="0050351B" w:rsidDel="00F16E77" w:rsidRDefault="0050351B">
      <w:pPr>
        <w:pStyle w:val="Abbildungsverzeichnis"/>
        <w:rPr>
          <w:del w:id="914" w:author="Weinert, Matthias (M.)" w:date="2022-02-16T15:44:00Z"/>
          <w:rFonts w:asciiTheme="minorHAnsi" w:eastAsiaTheme="minorEastAsia" w:hAnsiTheme="minorHAnsi" w:cstheme="minorBidi"/>
          <w:b w:val="0"/>
          <w:noProof/>
          <w:szCs w:val="22"/>
          <w:lang w:val="de-DE"/>
        </w:rPr>
      </w:pPr>
      <w:del w:id="91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20: Definition of Length and Head Sizes</w:delText>
        </w:r>
        <w:r w:rsidDel="00F16E77">
          <w:rPr>
            <w:noProof/>
            <w:webHidden/>
          </w:rPr>
          <w:tab/>
        </w:r>
        <w:r w:rsidDel="00F16E77">
          <w:rPr>
            <w:noProof/>
            <w:webHidden/>
          </w:rPr>
          <w:fldChar w:fldCharType="begin"/>
        </w:r>
        <w:r w:rsidDel="00F16E77">
          <w:rPr>
            <w:noProof/>
            <w:webHidden/>
          </w:rPr>
          <w:delInstrText xml:space="preserve"> PAGEREF _Toc95914874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2941B17" w14:textId="47402D92" w:rsidR="0050351B" w:rsidDel="00F16E77" w:rsidRDefault="0050351B">
      <w:pPr>
        <w:pStyle w:val="Abbildungsverzeichnis"/>
        <w:rPr>
          <w:del w:id="916" w:author="Weinert, Matthias (M.)" w:date="2022-02-16T15:44:00Z"/>
          <w:rFonts w:asciiTheme="minorHAnsi" w:eastAsiaTheme="minorEastAsia" w:hAnsiTheme="minorHAnsi" w:cstheme="minorBidi"/>
          <w:b w:val="0"/>
          <w:noProof/>
          <w:szCs w:val="22"/>
          <w:lang w:val="de-DE"/>
        </w:rPr>
      </w:pPr>
      <w:del w:id="91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21: Definition of lead, pitch and starts of a thread.</w:delText>
        </w:r>
        <w:r w:rsidDel="00F16E77">
          <w:rPr>
            <w:noProof/>
            <w:webHidden/>
          </w:rPr>
          <w:tab/>
        </w:r>
        <w:r w:rsidDel="00F16E77">
          <w:rPr>
            <w:noProof/>
            <w:webHidden/>
          </w:rPr>
          <w:fldChar w:fldCharType="begin"/>
        </w:r>
        <w:r w:rsidDel="00F16E77">
          <w:rPr>
            <w:noProof/>
            <w:webHidden/>
          </w:rPr>
          <w:delInstrText xml:space="preserve"> PAGEREF _Toc95914875 \h </w:delInstrText>
        </w:r>
        <w:r w:rsidDel="00F16E77">
          <w:rPr>
            <w:noProof/>
            <w:webHidden/>
          </w:rPr>
        </w:r>
        <w:r w:rsidDel="00F16E77">
          <w:rPr>
            <w:noProof/>
            <w:webHidden/>
          </w:rPr>
          <w:fldChar w:fldCharType="separate"/>
        </w:r>
        <w:r w:rsidR="00F16E77" w:rsidDel="00F16E77">
          <w:rPr>
            <w:noProof/>
            <w:webHidden/>
          </w:rPr>
          <w:delText>50</w:delText>
        </w:r>
        <w:r w:rsidDel="00F16E77">
          <w:rPr>
            <w:noProof/>
            <w:webHidden/>
          </w:rPr>
          <w:fldChar w:fldCharType="end"/>
        </w:r>
        <w:r w:rsidRPr="00E37EF3" w:rsidDel="00F16E77">
          <w:rPr>
            <w:rStyle w:val="Hyperlink"/>
            <w:rFonts w:eastAsia="MS Mincho"/>
            <w:noProof/>
          </w:rPr>
          <w:fldChar w:fldCharType="end"/>
        </w:r>
      </w:del>
    </w:p>
    <w:p w14:paraId="26E00B9C" w14:textId="04212318" w:rsidR="0050351B" w:rsidDel="00F16E77" w:rsidRDefault="0050351B">
      <w:pPr>
        <w:pStyle w:val="Abbildungsverzeichnis"/>
        <w:rPr>
          <w:del w:id="918" w:author="Weinert, Matthias (M.)" w:date="2022-02-16T15:44:00Z"/>
          <w:rFonts w:asciiTheme="minorHAnsi" w:eastAsiaTheme="minorEastAsia" w:hAnsiTheme="minorHAnsi" w:cstheme="minorBidi"/>
          <w:b w:val="0"/>
          <w:noProof/>
          <w:szCs w:val="22"/>
          <w:lang w:val="de-DE"/>
        </w:rPr>
      </w:pPr>
      <w:del w:id="91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22: Bolt with welded nut</w:delText>
        </w:r>
        <w:r w:rsidDel="00F16E77">
          <w:rPr>
            <w:noProof/>
            <w:webHidden/>
          </w:rPr>
          <w:tab/>
        </w:r>
        <w:r w:rsidDel="00F16E77">
          <w:rPr>
            <w:noProof/>
            <w:webHidden/>
          </w:rPr>
          <w:fldChar w:fldCharType="begin"/>
        </w:r>
        <w:r w:rsidDel="00F16E77">
          <w:rPr>
            <w:noProof/>
            <w:webHidden/>
          </w:rPr>
          <w:delInstrText xml:space="preserve"> PAGEREF _Toc95914876 \h </w:delInstrText>
        </w:r>
        <w:r w:rsidDel="00F16E77">
          <w:rPr>
            <w:noProof/>
            <w:webHidden/>
          </w:rPr>
        </w:r>
        <w:r w:rsidDel="00F16E77">
          <w:rPr>
            <w:noProof/>
            <w:webHidden/>
          </w:rPr>
          <w:fldChar w:fldCharType="separate"/>
        </w:r>
        <w:r w:rsidR="00F16E77" w:rsidDel="00F16E77">
          <w:rPr>
            <w:noProof/>
            <w:webHidden/>
          </w:rPr>
          <w:delText>60</w:delText>
        </w:r>
        <w:r w:rsidDel="00F16E77">
          <w:rPr>
            <w:noProof/>
            <w:webHidden/>
          </w:rPr>
          <w:fldChar w:fldCharType="end"/>
        </w:r>
        <w:r w:rsidRPr="00E37EF3" w:rsidDel="00F16E77">
          <w:rPr>
            <w:rStyle w:val="Hyperlink"/>
            <w:rFonts w:eastAsia="MS Mincho"/>
            <w:noProof/>
          </w:rPr>
          <w:fldChar w:fldCharType="end"/>
        </w:r>
      </w:del>
    </w:p>
    <w:p w14:paraId="7C2A39BB" w14:textId="064BF629" w:rsidR="0050351B" w:rsidDel="00F16E77" w:rsidRDefault="0050351B">
      <w:pPr>
        <w:pStyle w:val="Abbildungsverzeichnis"/>
        <w:rPr>
          <w:del w:id="920" w:author="Weinert, Matthias (M.)" w:date="2022-02-16T15:44:00Z"/>
          <w:rFonts w:asciiTheme="minorHAnsi" w:eastAsiaTheme="minorEastAsia" w:hAnsiTheme="minorHAnsi" w:cstheme="minorBidi"/>
          <w:b w:val="0"/>
          <w:noProof/>
          <w:szCs w:val="22"/>
          <w:lang w:val="de-DE"/>
        </w:rPr>
      </w:pPr>
      <w:del w:id="92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23: Bolt with free nut</w:delText>
        </w:r>
        <w:r w:rsidDel="00F16E77">
          <w:rPr>
            <w:noProof/>
            <w:webHidden/>
          </w:rPr>
          <w:tab/>
        </w:r>
        <w:r w:rsidDel="00F16E77">
          <w:rPr>
            <w:noProof/>
            <w:webHidden/>
          </w:rPr>
          <w:fldChar w:fldCharType="begin"/>
        </w:r>
        <w:r w:rsidDel="00F16E77">
          <w:rPr>
            <w:noProof/>
            <w:webHidden/>
          </w:rPr>
          <w:delInstrText xml:space="preserve"> PAGEREF _Toc95914877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7AF5C7DF" w14:textId="4E510028" w:rsidR="0050351B" w:rsidDel="00F16E77" w:rsidRDefault="0050351B">
      <w:pPr>
        <w:pStyle w:val="Abbildungsverzeichnis"/>
        <w:rPr>
          <w:del w:id="922" w:author="Weinert, Matthias (M.)" w:date="2022-02-16T15:44:00Z"/>
          <w:rFonts w:asciiTheme="minorHAnsi" w:eastAsiaTheme="minorEastAsia" w:hAnsiTheme="minorHAnsi" w:cstheme="minorBidi"/>
          <w:b w:val="0"/>
          <w:noProof/>
          <w:szCs w:val="22"/>
          <w:lang w:val="de-DE"/>
        </w:rPr>
      </w:pPr>
      <w:del w:id="92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24: Screw</w:delText>
        </w:r>
        <w:r w:rsidDel="00F16E77">
          <w:rPr>
            <w:noProof/>
            <w:webHidden/>
          </w:rPr>
          <w:tab/>
        </w:r>
        <w:r w:rsidDel="00F16E77">
          <w:rPr>
            <w:noProof/>
            <w:webHidden/>
          </w:rPr>
          <w:fldChar w:fldCharType="begin"/>
        </w:r>
        <w:r w:rsidDel="00F16E77">
          <w:rPr>
            <w:noProof/>
            <w:webHidden/>
          </w:rPr>
          <w:delInstrText xml:space="preserve"> PAGEREF _Toc95914878 \h </w:delInstrText>
        </w:r>
        <w:r w:rsidDel="00F16E77">
          <w:rPr>
            <w:noProof/>
            <w:webHidden/>
          </w:rPr>
        </w:r>
        <w:r w:rsidDel="00F16E77">
          <w:rPr>
            <w:noProof/>
            <w:webHidden/>
          </w:rPr>
          <w:fldChar w:fldCharType="separate"/>
        </w:r>
        <w:r w:rsidR="00F16E77" w:rsidDel="00F16E77">
          <w:rPr>
            <w:noProof/>
            <w:webHidden/>
          </w:rPr>
          <w:delText>61</w:delText>
        </w:r>
        <w:r w:rsidDel="00F16E77">
          <w:rPr>
            <w:noProof/>
            <w:webHidden/>
          </w:rPr>
          <w:fldChar w:fldCharType="end"/>
        </w:r>
        <w:r w:rsidRPr="00E37EF3" w:rsidDel="00F16E77">
          <w:rPr>
            <w:rStyle w:val="Hyperlink"/>
            <w:rFonts w:eastAsia="MS Mincho"/>
            <w:noProof/>
          </w:rPr>
          <w:fldChar w:fldCharType="end"/>
        </w:r>
      </w:del>
    </w:p>
    <w:p w14:paraId="4201A97A" w14:textId="147FD84C" w:rsidR="0050351B" w:rsidDel="00F16E77" w:rsidRDefault="0050351B">
      <w:pPr>
        <w:pStyle w:val="Abbildungsverzeichnis"/>
        <w:rPr>
          <w:del w:id="924" w:author="Weinert, Matthias (M.)" w:date="2022-02-16T15:44:00Z"/>
          <w:rFonts w:asciiTheme="minorHAnsi" w:eastAsiaTheme="minorEastAsia" w:hAnsiTheme="minorHAnsi" w:cstheme="minorBidi"/>
          <w:b w:val="0"/>
          <w:noProof/>
          <w:szCs w:val="22"/>
          <w:lang w:val="de-DE"/>
        </w:rPr>
      </w:pPr>
      <w:del w:id="92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"_Toc95914879"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25: Welded stud with free nut</w:delText>
        </w:r>
        <w:r w:rsidDel="00F16E77">
          <w:rPr>
            <w:noProof/>
            <w:webHidden/>
          </w:rPr>
          <w:tab/>
        </w:r>
        <w:r w:rsidDel="00F16E77">
          <w:rPr>
            <w:noProof/>
            <w:webHidden/>
          </w:rPr>
          <w:fldChar w:fldCharType="begin"/>
        </w:r>
        <w:r w:rsidDel="00F16E77">
          <w:rPr>
            <w:noProof/>
            <w:webHidden/>
          </w:rPr>
          <w:delInstrText xml:space="preserve"> PAGEREF _Toc95914879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54CF83B6" w14:textId="0799A651" w:rsidR="0050351B" w:rsidDel="00F16E77" w:rsidRDefault="0050351B">
      <w:pPr>
        <w:pStyle w:val="Abbildungsverzeichnis"/>
        <w:rPr>
          <w:del w:id="926" w:author="Weinert, Matthias (M.)" w:date="2022-02-16T15:44:00Z"/>
          <w:rFonts w:asciiTheme="minorHAnsi" w:eastAsiaTheme="minorEastAsia" w:hAnsiTheme="minorHAnsi" w:cstheme="minorBidi"/>
          <w:b w:val="0"/>
          <w:noProof/>
          <w:szCs w:val="22"/>
          <w:lang w:val="de-DE"/>
        </w:rPr>
      </w:pPr>
      <w:del w:id="92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26: Plain stud</w:delText>
        </w:r>
        <w:r w:rsidDel="00F16E77">
          <w:rPr>
            <w:noProof/>
            <w:webHidden/>
          </w:rPr>
          <w:tab/>
        </w:r>
        <w:r w:rsidDel="00F16E77">
          <w:rPr>
            <w:noProof/>
            <w:webHidden/>
          </w:rPr>
          <w:fldChar w:fldCharType="begin"/>
        </w:r>
        <w:r w:rsidDel="00F16E77">
          <w:rPr>
            <w:noProof/>
            <w:webHidden/>
          </w:rPr>
          <w:delInstrText xml:space="preserve"> PAGEREF _Toc95914880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E37EF3" w:rsidDel="00F16E77">
          <w:rPr>
            <w:rStyle w:val="Hyperlink"/>
            <w:rFonts w:eastAsia="MS Mincho"/>
            <w:noProof/>
          </w:rPr>
          <w:fldChar w:fldCharType="end"/>
        </w:r>
      </w:del>
    </w:p>
    <w:p w14:paraId="37FCC784" w14:textId="2C8E2893" w:rsidR="0050351B" w:rsidDel="00F16E77" w:rsidRDefault="0050351B">
      <w:pPr>
        <w:pStyle w:val="Abbildungsverzeichnis"/>
        <w:rPr>
          <w:del w:id="928" w:author="Weinert, Matthias (M.)" w:date="2022-02-16T15:44:00Z"/>
          <w:rFonts w:asciiTheme="minorHAnsi" w:eastAsiaTheme="minorEastAsia" w:hAnsiTheme="minorHAnsi" w:cstheme="minorBidi"/>
          <w:b w:val="0"/>
          <w:noProof/>
          <w:szCs w:val="22"/>
          <w:lang w:val="de-DE"/>
        </w:rPr>
      </w:pPr>
      <w:del w:id="92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27: Process of Flow Drill Screwing</w:delText>
        </w:r>
        <w:r w:rsidDel="00F16E77">
          <w:rPr>
            <w:noProof/>
            <w:webHidden/>
          </w:rPr>
          <w:tab/>
        </w:r>
        <w:r w:rsidDel="00F16E77">
          <w:rPr>
            <w:noProof/>
            <w:webHidden/>
          </w:rPr>
          <w:fldChar w:fldCharType="begin"/>
        </w:r>
        <w:r w:rsidDel="00F16E77">
          <w:rPr>
            <w:noProof/>
            <w:webHidden/>
          </w:rPr>
          <w:delInstrText xml:space="preserve"> PAGEREF _Toc95914881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777EEA17" w14:textId="64B75D40" w:rsidR="0050351B" w:rsidDel="00F16E77" w:rsidRDefault="0050351B">
      <w:pPr>
        <w:pStyle w:val="Abbildungsverzeichnis"/>
        <w:rPr>
          <w:del w:id="930" w:author="Weinert, Matthias (M.)" w:date="2022-02-16T15:44:00Z"/>
          <w:rFonts w:asciiTheme="minorHAnsi" w:eastAsiaTheme="minorEastAsia" w:hAnsiTheme="minorHAnsi" w:cstheme="minorBidi"/>
          <w:b w:val="0"/>
          <w:noProof/>
          <w:szCs w:val="22"/>
          <w:lang w:val="de-DE"/>
        </w:rPr>
      </w:pPr>
      <w:del w:id="93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28: Measures of applied FDS</w:delText>
        </w:r>
        <w:r w:rsidDel="00F16E77">
          <w:rPr>
            <w:noProof/>
            <w:webHidden/>
          </w:rPr>
          <w:tab/>
        </w:r>
        <w:r w:rsidDel="00F16E77">
          <w:rPr>
            <w:noProof/>
            <w:webHidden/>
          </w:rPr>
          <w:fldChar w:fldCharType="begin"/>
        </w:r>
        <w:r w:rsidDel="00F16E77">
          <w:rPr>
            <w:noProof/>
            <w:webHidden/>
          </w:rPr>
          <w:delInstrText xml:space="preserve"> PAGEREF _Toc95914882 \h </w:delInstrText>
        </w:r>
        <w:r w:rsidDel="00F16E77">
          <w:rPr>
            <w:noProof/>
            <w:webHidden/>
          </w:rPr>
        </w:r>
        <w:r w:rsidDel="00F16E77">
          <w:rPr>
            <w:noProof/>
            <w:webHidden/>
          </w:rPr>
          <w:fldChar w:fldCharType="separate"/>
        </w:r>
        <w:r w:rsidR="00F16E77" w:rsidDel="00F16E77">
          <w:rPr>
            <w:noProof/>
            <w:webHidden/>
          </w:rPr>
          <w:delText>64</w:delText>
        </w:r>
        <w:r w:rsidDel="00F16E77">
          <w:rPr>
            <w:noProof/>
            <w:webHidden/>
          </w:rPr>
          <w:fldChar w:fldCharType="end"/>
        </w:r>
        <w:r w:rsidRPr="00E37EF3" w:rsidDel="00F16E77">
          <w:rPr>
            <w:rStyle w:val="Hyperlink"/>
            <w:rFonts w:eastAsia="MS Mincho"/>
            <w:noProof/>
          </w:rPr>
          <w:fldChar w:fldCharType="end"/>
        </w:r>
      </w:del>
    </w:p>
    <w:p w14:paraId="5AE77E13" w14:textId="698155E3" w:rsidR="0050351B" w:rsidDel="00F16E77" w:rsidRDefault="0050351B">
      <w:pPr>
        <w:pStyle w:val="Abbildungsverzeichnis"/>
        <w:rPr>
          <w:del w:id="932" w:author="Weinert, Matthias (M.)" w:date="2022-02-16T15:44:00Z"/>
          <w:rFonts w:asciiTheme="minorHAnsi" w:eastAsiaTheme="minorEastAsia" w:hAnsiTheme="minorHAnsi" w:cstheme="minorBidi"/>
          <w:b w:val="0"/>
          <w:noProof/>
          <w:szCs w:val="22"/>
          <w:lang w:val="de-DE"/>
        </w:rPr>
      </w:pPr>
      <w:del w:id="93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29: Pre-machined or clearance hole in FDS connection</w:delText>
        </w:r>
        <w:r w:rsidDel="00F16E77">
          <w:rPr>
            <w:noProof/>
            <w:webHidden/>
          </w:rPr>
          <w:tab/>
        </w:r>
        <w:r w:rsidDel="00F16E77">
          <w:rPr>
            <w:noProof/>
            <w:webHidden/>
          </w:rPr>
          <w:fldChar w:fldCharType="begin"/>
        </w:r>
        <w:r w:rsidDel="00F16E77">
          <w:rPr>
            <w:noProof/>
            <w:webHidden/>
          </w:rPr>
          <w:delInstrText xml:space="preserve"> PAGEREF _Toc95914883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7DDC7358" w14:textId="21C8C60D" w:rsidR="0050351B" w:rsidDel="00F16E77" w:rsidRDefault="0050351B">
      <w:pPr>
        <w:pStyle w:val="Abbildungsverzeichnis"/>
        <w:rPr>
          <w:del w:id="934" w:author="Weinert, Matthias (M.)" w:date="2022-02-16T15:44:00Z"/>
          <w:rFonts w:asciiTheme="minorHAnsi" w:eastAsiaTheme="minorEastAsia" w:hAnsiTheme="minorHAnsi" w:cstheme="minorBidi"/>
          <w:b w:val="0"/>
          <w:noProof/>
          <w:szCs w:val="22"/>
          <w:lang w:val="de-DE"/>
        </w:rPr>
      </w:pPr>
      <w:del w:id="93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30: Pilot hole on sheet metal</w:delText>
        </w:r>
        <w:r w:rsidDel="00F16E77">
          <w:rPr>
            <w:noProof/>
            <w:webHidden/>
          </w:rPr>
          <w:tab/>
        </w:r>
        <w:r w:rsidDel="00F16E77">
          <w:rPr>
            <w:noProof/>
            <w:webHidden/>
          </w:rPr>
          <w:fldChar w:fldCharType="begin"/>
        </w:r>
        <w:r w:rsidDel="00F16E77">
          <w:rPr>
            <w:noProof/>
            <w:webHidden/>
          </w:rPr>
          <w:delInstrText xml:space="preserve"> PAGEREF _Toc95914884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E37EF3" w:rsidDel="00F16E77">
          <w:rPr>
            <w:rStyle w:val="Hyperlink"/>
            <w:rFonts w:eastAsia="MS Mincho"/>
            <w:noProof/>
          </w:rPr>
          <w:fldChar w:fldCharType="end"/>
        </w:r>
      </w:del>
    </w:p>
    <w:p w14:paraId="0D41EC03" w14:textId="2E62995F" w:rsidR="0050351B" w:rsidDel="00F16E77" w:rsidRDefault="0050351B">
      <w:pPr>
        <w:pStyle w:val="Abbildungsverzeichnis"/>
        <w:rPr>
          <w:del w:id="936" w:author="Weinert, Matthias (M.)" w:date="2022-02-16T15:44:00Z"/>
          <w:rFonts w:asciiTheme="minorHAnsi" w:eastAsiaTheme="minorEastAsia" w:hAnsiTheme="minorHAnsi" w:cstheme="minorBidi"/>
          <w:b w:val="0"/>
          <w:noProof/>
          <w:szCs w:val="22"/>
          <w:lang w:val="de-DE"/>
        </w:rPr>
      </w:pPr>
      <w:del w:id="93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31: Clinch Joint Dimensions</w:delText>
        </w:r>
        <w:r w:rsidDel="00F16E77">
          <w:rPr>
            <w:noProof/>
            <w:webHidden/>
          </w:rPr>
          <w:tab/>
        </w:r>
        <w:r w:rsidDel="00F16E77">
          <w:rPr>
            <w:noProof/>
            <w:webHidden/>
          </w:rPr>
          <w:fldChar w:fldCharType="begin"/>
        </w:r>
        <w:r w:rsidDel="00F16E77">
          <w:rPr>
            <w:noProof/>
            <w:webHidden/>
          </w:rPr>
          <w:delInstrText xml:space="preserve"> PAGEREF _Toc95914885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3507D814" w14:textId="52AC1A5F" w:rsidR="0050351B" w:rsidDel="00F16E77" w:rsidRDefault="0050351B">
      <w:pPr>
        <w:pStyle w:val="Abbildungsverzeichnis"/>
        <w:rPr>
          <w:del w:id="938" w:author="Weinert, Matthias (M.)" w:date="2022-02-16T15:44:00Z"/>
          <w:rFonts w:asciiTheme="minorHAnsi" w:eastAsiaTheme="minorEastAsia" w:hAnsiTheme="minorHAnsi" w:cstheme="minorBidi"/>
          <w:b w:val="0"/>
          <w:noProof/>
          <w:szCs w:val="22"/>
          <w:lang w:val="de-DE"/>
        </w:rPr>
      </w:pPr>
      <w:del w:id="93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32: Two example clinch systems </w:delText>
        </w:r>
        <w:r w:rsidRPr="00E37EF3" w:rsidDel="00F16E77">
          <w:rPr>
            <w:rStyle w:val="Hyperlink"/>
            <w:rFonts w:eastAsia="MS Mincho"/>
            <w:noProof/>
            <w:lang w:val="en-US"/>
          </w:rPr>
          <w:delText>[4]</w:delText>
        </w:r>
        <w:r w:rsidRPr="00E37EF3" w:rsidDel="00F16E77">
          <w:rPr>
            <w:rStyle w:val="Hyperlink"/>
            <w:rFonts w:eastAsia="MS Mincho"/>
            <w:noProof/>
          </w:rPr>
          <w:delText xml:space="preserve"> (TOX (left) and BTM’s Tog-L-Loc system)</w:delText>
        </w:r>
        <w:r w:rsidDel="00F16E77">
          <w:rPr>
            <w:noProof/>
            <w:webHidden/>
          </w:rPr>
          <w:tab/>
        </w:r>
        <w:r w:rsidDel="00F16E77">
          <w:rPr>
            <w:noProof/>
            <w:webHidden/>
          </w:rPr>
          <w:fldChar w:fldCharType="begin"/>
        </w:r>
        <w:r w:rsidDel="00F16E77">
          <w:rPr>
            <w:noProof/>
            <w:webHidden/>
          </w:rPr>
          <w:delInstrText xml:space="preserve"> PAGEREF _Toc95914886 \h </w:delInstrText>
        </w:r>
        <w:r w:rsidDel="00F16E77">
          <w:rPr>
            <w:noProof/>
            <w:webHidden/>
          </w:rPr>
        </w:r>
        <w:r w:rsidDel="00F16E77">
          <w:rPr>
            <w:noProof/>
            <w:webHidden/>
          </w:rPr>
          <w:fldChar w:fldCharType="separate"/>
        </w:r>
        <w:r w:rsidR="00F16E77" w:rsidDel="00F16E77">
          <w:rPr>
            <w:noProof/>
            <w:webHidden/>
          </w:rPr>
          <w:delText>67</w:delText>
        </w:r>
        <w:r w:rsidDel="00F16E77">
          <w:rPr>
            <w:noProof/>
            <w:webHidden/>
          </w:rPr>
          <w:fldChar w:fldCharType="end"/>
        </w:r>
        <w:r w:rsidRPr="00E37EF3" w:rsidDel="00F16E77">
          <w:rPr>
            <w:rStyle w:val="Hyperlink"/>
            <w:rFonts w:eastAsia="MS Mincho"/>
            <w:noProof/>
          </w:rPr>
          <w:fldChar w:fldCharType="end"/>
        </w:r>
      </w:del>
    </w:p>
    <w:p w14:paraId="08F93875" w14:textId="2F7C9697" w:rsidR="0050351B" w:rsidDel="00F16E77" w:rsidRDefault="0050351B">
      <w:pPr>
        <w:pStyle w:val="Abbildungsverzeichnis"/>
        <w:rPr>
          <w:del w:id="940" w:author="Weinert, Matthias (M.)" w:date="2022-02-16T15:44:00Z"/>
          <w:rFonts w:asciiTheme="minorHAnsi" w:eastAsiaTheme="minorEastAsia" w:hAnsiTheme="minorHAnsi" w:cstheme="minorBidi"/>
          <w:b w:val="0"/>
          <w:noProof/>
          <w:szCs w:val="22"/>
          <w:lang w:val="de-DE"/>
        </w:rPr>
      </w:pPr>
      <w:del w:id="94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33: Heat Stakes: Process steps &amp; Design recommendations</w:delText>
        </w:r>
        <w:r w:rsidDel="00F16E77">
          <w:rPr>
            <w:noProof/>
            <w:webHidden/>
          </w:rPr>
          <w:tab/>
        </w:r>
        <w:r w:rsidDel="00F16E77">
          <w:rPr>
            <w:noProof/>
            <w:webHidden/>
          </w:rPr>
          <w:fldChar w:fldCharType="begin"/>
        </w:r>
        <w:r w:rsidDel="00F16E77">
          <w:rPr>
            <w:noProof/>
            <w:webHidden/>
          </w:rPr>
          <w:delInstrText xml:space="preserve"> PAGEREF _Toc95914887 \h </w:delInstrText>
        </w:r>
        <w:r w:rsidDel="00F16E77">
          <w:rPr>
            <w:noProof/>
            <w:webHidden/>
          </w:rPr>
        </w:r>
        <w:r w:rsidDel="00F16E77">
          <w:rPr>
            <w:noProof/>
            <w:webHidden/>
          </w:rPr>
          <w:fldChar w:fldCharType="separate"/>
        </w:r>
        <w:r w:rsidR="00F16E77" w:rsidDel="00F16E77">
          <w:rPr>
            <w:noProof/>
            <w:webHidden/>
          </w:rPr>
          <w:delText>69</w:delText>
        </w:r>
        <w:r w:rsidDel="00F16E77">
          <w:rPr>
            <w:noProof/>
            <w:webHidden/>
          </w:rPr>
          <w:fldChar w:fldCharType="end"/>
        </w:r>
        <w:r w:rsidRPr="00E37EF3" w:rsidDel="00F16E77">
          <w:rPr>
            <w:rStyle w:val="Hyperlink"/>
            <w:rFonts w:eastAsia="MS Mincho"/>
            <w:noProof/>
          </w:rPr>
          <w:fldChar w:fldCharType="end"/>
        </w:r>
      </w:del>
    </w:p>
    <w:p w14:paraId="5BF79507" w14:textId="59A9DDCB" w:rsidR="0050351B" w:rsidDel="00F16E77" w:rsidRDefault="0050351B">
      <w:pPr>
        <w:pStyle w:val="Abbildungsverzeichnis"/>
        <w:rPr>
          <w:del w:id="942" w:author="Weinert, Matthias (M.)" w:date="2022-02-16T15:44:00Z"/>
          <w:rFonts w:asciiTheme="minorHAnsi" w:eastAsiaTheme="minorEastAsia" w:hAnsiTheme="minorHAnsi" w:cstheme="minorBidi"/>
          <w:b w:val="0"/>
          <w:noProof/>
          <w:szCs w:val="22"/>
          <w:lang w:val="de-DE"/>
        </w:rPr>
      </w:pPr>
      <w:del w:id="94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34: A "Hairpin Clip"</w:delText>
        </w:r>
        <w:r w:rsidDel="00F16E77">
          <w:rPr>
            <w:noProof/>
            <w:webHidden/>
          </w:rPr>
          <w:tab/>
        </w:r>
        <w:r w:rsidDel="00F16E77">
          <w:rPr>
            <w:noProof/>
            <w:webHidden/>
          </w:rPr>
          <w:fldChar w:fldCharType="begin"/>
        </w:r>
        <w:r w:rsidDel="00F16E77">
          <w:rPr>
            <w:noProof/>
            <w:webHidden/>
          </w:rPr>
          <w:delInstrText xml:space="preserve"> PAGEREF _Toc95914888 \h </w:delInstrText>
        </w:r>
        <w:r w:rsidDel="00F16E77">
          <w:rPr>
            <w:noProof/>
            <w:webHidden/>
          </w:rPr>
        </w:r>
        <w:r w:rsidDel="00F16E77">
          <w:rPr>
            <w:noProof/>
            <w:webHidden/>
          </w:rPr>
          <w:fldChar w:fldCharType="separate"/>
        </w:r>
        <w:r w:rsidR="00F16E77" w:rsidDel="00F16E77">
          <w:rPr>
            <w:noProof/>
            <w:webHidden/>
          </w:rPr>
          <w:delText>71</w:delText>
        </w:r>
        <w:r w:rsidDel="00F16E77">
          <w:rPr>
            <w:noProof/>
            <w:webHidden/>
          </w:rPr>
          <w:fldChar w:fldCharType="end"/>
        </w:r>
        <w:r w:rsidRPr="00E37EF3" w:rsidDel="00F16E77">
          <w:rPr>
            <w:rStyle w:val="Hyperlink"/>
            <w:rFonts w:eastAsia="MS Mincho"/>
            <w:noProof/>
          </w:rPr>
          <w:fldChar w:fldCharType="end"/>
        </w:r>
      </w:del>
    </w:p>
    <w:p w14:paraId="441D140C" w14:textId="64AEA4C3" w:rsidR="0050351B" w:rsidDel="00F16E77" w:rsidRDefault="0050351B">
      <w:pPr>
        <w:pStyle w:val="Abbildungsverzeichnis"/>
        <w:rPr>
          <w:del w:id="944" w:author="Weinert, Matthias (M.)" w:date="2022-02-16T15:44:00Z"/>
          <w:rFonts w:asciiTheme="minorHAnsi" w:eastAsiaTheme="minorEastAsia" w:hAnsiTheme="minorHAnsi" w:cstheme="minorBidi"/>
          <w:b w:val="0"/>
          <w:noProof/>
          <w:szCs w:val="22"/>
          <w:lang w:val="de-DE"/>
        </w:rPr>
      </w:pPr>
      <w:del w:id="94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"_Toc95914889"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35: Internal and External Circlips</w:delText>
        </w:r>
        <w:r w:rsidDel="00F16E77">
          <w:rPr>
            <w:noProof/>
            <w:webHidden/>
          </w:rPr>
          <w:tab/>
        </w:r>
        <w:r w:rsidDel="00F16E77">
          <w:rPr>
            <w:noProof/>
            <w:webHidden/>
          </w:rPr>
          <w:fldChar w:fldCharType="begin"/>
        </w:r>
        <w:r w:rsidDel="00F16E77">
          <w:rPr>
            <w:noProof/>
            <w:webHidden/>
          </w:rPr>
          <w:delInstrText xml:space="preserve"> PAGEREF _Toc95914889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2A96D66B" w14:textId="1AF3BBE3" w:rsidR="0050351B" w:rsidDel="00F16E77" w:rsidRDefault="0050351B">
      <w:pPr>
        <w:pStyle w:val="Abbildungsverzeichnis"/>
        <w:rPr>
          <w:del w:id="946" w:author="Weinert, Matthias (M.)" w:date="2022-02-16T15:44:00Z"/>
          <w:rFonts w:asciiTheme="minorHAnsi" w:eastAsiaTheme="minorEastAsia" w:hAnsiTheme="minorHAnsi" w:cstheme="minorBidi"/>
          <w:b w:val="0"/>
          <w:noProof/>
          <w:szCs w:val="22"/>
          <w:lang w:val="de-DE"/>
        </w:rPr>
      </w:pPr>
      <w:del w:id="94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36: Clips Pushed into a Hole</w:delText>
        </w:r>
        <w:r w:rsidDel="00F16E77">
          <w:rPr>
            <w:noProof/>
            <w:webHidden/>
          </w:rPr>
          <w:tab/>
        </w:r>
        <w:r w:rsidDel="00F16E77">
          <w:rPr>
            <w:noProof/>
            <w:webHidden/>
          </w:rPr>
          <w:fldChar w:fldCharType="begin"/>
        </w:r>
        <w:r w:rsidDel="00F16E77">
          <w:rPr>
            <w:noProof/>
            <w:webHidden/>
          </w:rPr>
          <w:delInstrText xml:space="preserve"> PAGEREF _Toc95914890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77AC9A57" w14:textId="137BAE49" w:rsidR="0050351B" w:rsidDel="00F16E77" w:rsidRDefault="0050351B">
      <w:pPr>
        <w:pStyle w:val="Abbildungsverzeichnis"/>
        <w:rPr>
          <w:del w:id="948" w:author="Weinert, Matthias (M.)" w:date="2022-02-16T15:44:00Z"/>
          <w:rFonts w:asciiTheme="minorHAnsi" w:eastAsiaTheme="minorEastAsia" w:hAnsiTheme="minorHAnsi" w:cstheme="minorBidi"/>
          <w:b w:val="0"/>
          <w:noProof/>
          <w:szCs w:val="22"/>
          <w:lang w:val="de-DE"/>
        </w:rPr>
      </w:pPr>
      <w:del w:id="94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37: Clips Sliding onto a Flat Surface</w:delText>
        </w:r>
        <w:r w:rsidDel="00F16E77">
          <w:rPr>
            <w:noProof/>
            <w:webHidden/>
          </w:rPr>
          <w:tab/>
        </w:r>
        <w:r w:rsidDel="00F16E77">
          <w:rPr>
            <w:noProof/>
            <w:webHidden/>
          </w:rPr>
          <w:fldChar w:fldCharType="begin"/>
        </w:r>
        <w:r w:rsidDel="00F16E77">
          <w:rPr>
            <w:noProof/>
            <w:webHidden/>
          </w:rPr>
          <w:delInstrText xml:space="preserve"> PAGEREF _Toc95914891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E37EF3" w:rsidDel="00F16E77">
          <w:rPr>
            <w:rStyle w:val="Hyperlink"/>
            <w:rFonts w:eastAsia="MS Mincho"/>
            <w:noProof/>
          </w:rPr>
          <w:fldChar w:fldCharType="end"/>
        </w:r>
      </w:del>
    </w:p>
    <w:p w14:paraId="33A9E2C8" w14:textId="0AD9F08D" w:rsidR="0050351B" w:rsidDel="00F16E77" w:rsidRDefault="0050351B">
      <w:pPr>
        <w:pStyle w:val="Abbildungsverzeichnis"/>
        <w:rPr>
          <w:del w:id="950" w:author="Weinert, Matthias (M.)" w:date="2022-02-16T15:44:00Z"/>
          <w:rFonts w:asciiTheme="minorHAnsi" w:eastAsiaTheme="minorEastAsia" w:hAnsiTheme="minorHAnsi" w:cstheme="minorBidi"/>
          <w:b w:val="0"/>
          <w:noProof/>
          <w:szCs w:val="22"/>
          <w:lang w:val="de-DE"/>
        </w:rPr>
      </w:pPr>
      <w:del w:id="95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38: RIVTAC</w:delText>
        </w:r>
        <w:r w:rsidRPr="00E37EF3" w:rsidDel="00F16E77">
          <w:rPr>
            <w:rStyle w:val="Hyperlink"/>
            <w:rFonts w:eastAsia="MS Mincho" w:cs="Calibri"/>
            <w:noProof/>
          </w:rPr>
          <w:delText>®</w:delText>
        </w:r>
        <w:r w:rsidRPr="00E37EF3" w:rsidDel="00F16E77">
          <w:rPr>
            <w:rStyle w:val="Hyperlink"/>
            <w:rFonts w:eastAsia="MS Mincho"/>
            <w:noProof/>
          </w:rPr>
          <w:delText xml:space="preserve"> Nail</w:delText>
        </w:r>
        <w:r w:rsidDel="00F16E77">
          <w:rPr>
            <w:noProof/>
            <w:webHidden/>
          </w:rPr>
          <w:tab/>
        </w:r>
        <w:r w:rsidDel="00F16E77">
          <w:rPr>
            <w:noProof/>
            <w:webHidden/>
          </w:rPr>
          <w:fldChar w:fldCharType="begin"/>
        </w:r>
        <w:r w:rsidDel="00F16E77">
          <w:rPr>
            <w:noProof/>
            <w:webHidden/>
          </w:rPr>
          <w:delInstrText xml:space="preserve"> PAGEREF _Toc95914892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176DF125" w14:textId="65EE1661" w:rsidR="0050351B" w:rsidDel="00F16E77" w:rsidRDefault="0050351B">
      <w:pPr>
        <w:pStyle w:val="Abbildungsverzeichnis"/>
        <w:rPr>
          <w:del w:id="952" w:author="Weinert, Matthias (M.)" w:date="2022-02-16T15:44:00Z"/>
          <w:rFonts w:asciiTheme="minorHAnsi" w:eastAsiaTheme="minorEastAsia" w:hAnsiTheme="minorHAnsi" w:cstheme="minorBidi"/>
          <w:b w:val="0"/>
          <w:noProof/>
          <w:szCs w:val="22"/>
          <w:lang w:val="de-DE"/>
        </w:rPr>
      </w:pPr>
      <w:del w:id="95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39: Cross Section of a Nail, Connecting Two Sheets</w:delText>
        </w:r>
        <w:r w:rsidDel="00F16E77">
          <w:rPr>
            <w:noProof/>
            <w:webHidden/>
          </w:rPr>
          <w:tab/>
        </w:r>
        <w:r w:rsidDel="00F16E77">
          <w:rPr>
            <w:noProof/>
            <w:webHidden/>
          </w:rPr>
          <w:fldChar w:fldCharType="begin"/>
        </w:r>
        <w:r w:rsidDel="00F16E77">
          <w:rPr>
            <w:noProof/>
            <w:webHidden/>
          </w:rPr>
          <w:delInstrText xml:space="preserve"> PAGEREF _Toc95914893 \h </w:delInstrText>
        </w:r>
        <w:r w:rsidDel="00F16E77">
          <w:rPr>
            <w:noProof/>
            <w:webHidden/>
          </w:rPr>
        </w:r>
        <w:r w:rsidDel="00F16E77">
          <w:rPr>
            <w:noProof/>
            <w:webHidden/>
          </w:rPr>
          <w:fldChar w:fldCharType="separate"/>
        </w:r>
        <w:r w:rsidR="00F16E77" w:rsidDel="00F16E77">
          <w:rPr>
            <w:noProof/>
            <w:webHidden/>
          </w:rPr>
          <w:delText>74</w:delText>
        </w:r>
        <w:r w:rsidDel="00F16E77">
          <w:rPr>
            <w:noProof/>
            <w:webHidden/>
          </w:rPr>
          <w:fldChar w:fldCharType="end"/>
        </w:r>
        <w:r w:rsidRPr="00E37EF3" w:rsidDel="00F16E77">
          <w:rPr>
            <w:rStyle w:val="Hyperlink"/>
            <w:rFonts w:eastAsia="MS Mincho"/>
            <w:noProof/>
          </w:rPr>
          <w:fldChar w:fldCharType="end"/>
        </w:r>
      </w:del>
    </w:p>
    <w:p w14:paraId="6FC8CDCA" w14:textId="79DD7A2D" w:rsidR="0050351B" w:rsidDel="00F16E77" w:rsidRDefault="0050351B">
      <w:pPr>
        <w:pStyle w:val="Abbildungsverzeichnis"/>
        <w:rPr>
          <w:del w:id="954" w:author="Weinert, Matthias (M.)" w:date="2022-02-16T15:44:00Z"/>
          <w:rFonts w:asciiTheme="minorHAnsi" w:eastAsiaTheme="minorEastAsia" w:hAnsiTheme="minorHAnsi" w:cstheme="minorBidi"/>
          <w:b w:val="0"/>
          <w:noProof/>
          <w:szCs w:val="22"/>
          <w:lang w:val="de-DE"/>
        </w:rPr>
      </w:pPr>
      <w:del w:id="95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40: Key measures of a nail &amp; examples of different nail types</w:delText>
        </w:r>
        <w:r w:rsidDel="00F16E77">
          <w:rPr>
            <w:noProof/>
            <w:webHidden/>
          </w:rPr>
          <w:tab/>
        </w:r>
        <w:r w:rsidDel="00F16E77">
          <w:rPr>
            <w:noProof/>
            <w:webHidden/>
          </w:rPr>
          <w:fldChar w:fldCharType="begin"/>
        </w:r>
        <w:r w:rsidDel="00F16E77">
          <w:rPr>
            <w:noProof/>
            <w:webHidden/>
          </w:rPr>
          <w:delInstrText xml:space="preserve"> PAGEREF _Toc95914894 \h </w:delInstrText>
        </w:r>
        <w:r w:rsidDel="00F16E77">
          <w:rPr>
            <w:noProof/>
            <w:webHidden/>
          </w:rPr>
        </w:r>
        <w:r w:rsidDel="00F16E77">
          <w:rPr>
            <w:noProof/>
            <w:webHidden/>
          </w:rPr>
          <w:fldChar w:fldCharType="separate"/>
        </w:r>
        <w:r w:rsidR="00F16E77" w:rsidDel="00F16E77">
          <w:rPr>
            <w:noProof/>
            <w:webHidden/>
          </w:rPr>
          <w:delText>75</w:delText>
        </w:r>
        <w:r w:rsidDel="00F16E77">
          <w:rPr>
            <w:noProof/>
            <w:webHidden/>
          </w:rPr>
          <w:fldChar w:fldCharType="end"/>
        </w:r>
        <w:r w:rsidRPr="00E37EF3" w:rsidDel="00F16E77">
          <w:rPr>
            <w:rStyle w:val="Hyperlink"/>
            <w:rFonts w:eastAsia="MS Mincho"/>
            <w:noProof/>
          </w:rPr>
          <w:fldChar w:fldCharType="end"/>
        </w:r>
      </w:del>
    </w:p>
    <w:p w14:paraId="058BA4D0" w14:textId="15621B07" w:rsidR="0050351B" w:rsidDel="00F16E77" w:rsidRDefault="0050351B">
      <w:pPr>
        <w:pStyle w:val="Abbildungsverzeichnis"/>
        <w:rPr>
          <w:del w:id="956" w:author="Weinert, Matthias (M.)" w:date="2022-02-16T15:44:00Z"/>
          <w:rFonts w:asciiTheme="minorHAnsi" w:eastAsiaTheme="minorEastAsia" w:hAnsiTheme="minorHAnsi" w:cstheme="minorBidi"/>
          <w:b w:val="0"/>
          <w:noProof/>
          <w:szCs w:val="22"/>
          <w:lang w:val="de-DE"/>
        </w:rPr>
      </w:pPr>
      <w:del w:id="95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41: Process of Rotation Joining (ROTAV)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_Toc95914895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593E7EBA" w14:textId="6FB394C9" w:rsidR="0050351B" w:rsidDel="00F16E77" w:rsidRDefault="0050351B">
      <w:pPr>
        <w:pStyle w:val="Abbildungsverzeichnis"/>
        <w:rPr>
          <w:del w:id="958" w:author="Weinert, Matthias (M.)" w:date="2022-02-16T15:44:00Z"/>
          <w:rFonts w:asciiTheme="minorHAnsi" w:eastAsiaTheme="minorEastAsia" w:hAnsiTheme="minorHAnsi" w:cstheme="minorBidi"/>
          <w:b w:val="0"/>
          <w:noProof/>
          <w:szCs w:val="22"/>
          <w:lang w:val="de-DE"/>
        </w:rPr>
      </w:pPr>
      <w:del w:id="95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 xml:space="preserve">Figure 42: ROTAV connecting aluminum and steel sheets </w:delText>
        </w:r>
        <w:r w:rsidRPr="00E37EF3" w:rsidDel="00F16E77">
          <w:rPr>
            <w:rStyle w:val="Hyperlink"/>
            <w:rFonts w:eastAsia="MS Mincho"/>
            <w:noProof/>
            <w:lang w:val="en-US"/>
          </w:rPr>
          <w:delText>[5]</w:delText>
        </w:r>
        <w:r w:rsidDel="00F16E77">
          <w:rPr>
            <w:noProof/>
            <w:webHidden/>
          </w:rPr>
          <w:tab/>
        </w:r>
        <w:r w:rsidDel="00F16E77">
          <w:rPr>
            <w:noProof/>
            <w:webHidden/>
          </w:rPr>
          <w:fldChar w:fldCharType="begin"/>
        </w:r>
        <w:r w:rsidDel="00F16E77">
          <w:rPr>
            <w:noProof/>
            <w:webHidden/>
          </w:rPr>
          <w:delInstrText xml:space="preserve"> PAGEREF _Toc95914896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E37EF3" w:rsidDel="00F16E77">
          <w:rPr>
            <w:rStyle w:val="Hyperlink"/>
            <w:rFonts w:eastAsia="MS Mincho"/>
            <w:noProof/>
          </w:rPr>
          <w:fldChar w:fldCharType="end"/>
        </w:r>
      </w:del>
    </w:p>
    <w:p w14:paraId="4D908421" w14:textId="575FDA87" w:rsidR="0050351B" w:rsidDel="00F16E77" w:rsidRDefault="0050351B">
      <w:pPr>
        <w:pStyle w:val="Abbildungsverzeichnis"/>
        <w:rPr>
          <w:del w:id="960" w:author="Weinert, Matthias (M.)" w:date="2022-02-16T15:44:00Z"/>
          <w:rFonts w:asciiTheme="minorHAnsi" w:eastAsiaTheme="minorEastAsia" w:hAnsiTheme="minorHAnsi" w:cstheme="minorBidi"/>
          <w:b w:val="0"/>
          <w:noProof/>
          <w:szCs w:val="22"/>
          <w:lang w:val="de-DE"/>
        </w:rPr>
      </w:pPr>
      <w:del w:id="96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43: Terminology of a regular intermittent weld</w:delText>
        </w:r>
        <w:r w:rsidDel="00F16E77">
          <w:rPr>
            <w:noProof/>
            <w:webHidden/>
          </w:rPr>
          <w:tab/>
        </w:r>
        <w:r w:rsidDel="00F16E77">
          <w:rPr>
            <w:noProof/>
            <w:webHidden/>
          </w:rPr>
          <w:fldChar w:fldCharType="begin"/>
        </w:r>
        <w:r w:rsidDel="00F16E77">
          <w:rPr>
            <w:noProof/>
            <w:webHidden/>
          </w:rPr>
          <w:delInstrText xml:space="preserve"> PAGEREF _Toc95914897 \h </w:delInstrText>
        </w:r>
        <w:r w:rsidDel="00F16E77">
          <w:rPr>
            <w:noProof/>
            <w:webHidden/>
          </w:rPr>
        </w:r>
        <w:r w:rsidDel="00F16E77">
          <w:rPr>
            <w:noProof/>
            <w:webHidden/>
          </w:rPr>
          <w:fldChar w:fldCharType="separate"/>
        </w:r>
        <w:r w:rsidR="00F16E77" w:rsidDel="00F16E77">
          <w:rPr>
            <w:noProof/>
            <w:webHidden/>
          </w:rPr>
          <w:delText>81</w:delText>
        </w:r>
        <w:r w:rsidDel="00F16E77">
          <w:rPr>
            <w:noProof/>
            <w:webHidden/>
          </w:rPr>
          <w:fldChar w:fldCharType="end"/>
        </w:r>
        <w:r w:rsidRPr="00E37EF3" w:rsidDel="00F16E77">
          <w:rPr>
            <w:rStyle w:val="Hyperlink"/>
            <w:rFonts w:eastAsia="MS Mincho"/>
            <w:noProof/>
          </w:rPr>
          <w:fldChar w:fldCharType="end"/>
        </w:r>
      </w:del>
    </w:p>
    <w:p w14:paraId="3C29C8AB" w14:textId="134F6275" w:rsidR="0050351B" w:rsidDel="00F16E77" w:rsidRDefault="0050351B">
      <w:pPr>
        <w:pStyle w:val="Abbildungsverzeichnis"/>
        <w:rPr>
          <w:del w:id="962" w:author="Weinert, Matthias (M.)" w:date="2022-02-16T15:44:00Z"/>
          <w:rFonts w:asciiTheme="minorHAnsi" w:eastAsiaTheme="minorEastAsia" w:hAnsiTheme="minorHAnsi" w:cstheme="minorBidi"/>
          <w:b w:val="0"/>
          <w:noProof/>
          <w:szCs w:val="22"/>
          <w:lang w:val="de-DE"/>
        </w:rPr>
      </w:pPr>
      <w:del w:id="96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44: Regular intermittent weld with first spacing and last spacing</w:delText>
        </w:r>
        <w:r w:rsidDel="00F16E77">
          <w:rPr>
            <w:noProof/>
            <w:webHidden/>
          </w:rPr>
          <w:tab/>
        </w:r>
        <w:r w:rsidDel="00F16E77">
          <w:rPr>
            <w:noProof/>
            <w:webHidden/>
          </w:rPr>
          <w:fldChar w:fldCharType="begin"/>
        </w:r>
        <w:r w:rsidDel="00F16E77">
          <w:rPr>
            <w:noProof/>
            <w:webHidden/>
          </w:rPr>
          <w:delInstrText xml:space="preserve"> PAGEREF _Toc95914898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2A042A6E" w14:textId="6780EE2E" w:rsidR="0050351B" w:rsidDel="00F16E77" w:rsidRDefault="0050351B">
      <w:pPr>
        <w:pStyle w:val="Abbildungsverzeichnis"/>
        <w:rPr>
          <w:del w:id="964" w:author="Weinert, Matthias (M.)" w:date="2022-02-16T15:44:00Z"/>
          <w:rFonts w:asciiTheme="minorHAnsi" w:eastAsiaTheme="minorEastAsia" w:hAnsiTheme="minorHAnsi" w:cstheme="minorBidi"/>
          <w:b w:val="0"/>
          <w:noProof/>
          <w:szCs w:val="22"/>
          <w:lang w:val="de-DE"/>
        </w:rPr>
      </w:pPr>
      <w:del w:id="96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"_Toc95914899"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45: Irregular intermittent welds</w:delText>
        </w:r>
        <w:r w:rsidDel="00F16E77">
          <w:rPr>
            <w:noProof/>
            <w:webHidden/>
          </w:rPr>
          <w:tab/>
        </w:r>
        <w:r w:rsidDel="00F16E77">
          <w:rPr>
            <w:noProof/>
            <w:webHidden/>
          </w:rPr>
          <w:fldChar w:fldCharType="begin"/>
        </w:r>
        <w:r w:rsidDel="00F16E77">
          <w:rPr>
            <w:noProof/>
            <w:webHidden/>
          </w:rPr>
          <w:delInstrText xml:space="preserve"> PAGEREF _Toc95914899 \h </w:delInstrText>
        </w:r>
        <w:r w:rsidDel="00F16E77">
          <w:rPr>
            <w:noProof/>
            <w:webHidden/>
          </w:rPr>
        </w:r>
        <w:r w:rsidDel="00F16E77">
          <w:rPr>
            <w:noProof/>
            <w:webHidden/>
          </w:rPr>
          <w:fldChar w:fldCharType="separate"/>
        </w:r>
        <w:r w:rsidR="00F16E77" w:rsidDel="00F16E77">
          <w:rPr>
            <w:noProof/>
            <w:webHidden/>
          </w:rPr>
          <w:delText>82</w:delText>
        </w:r>
        <w:r w:rsidDel="00F16E77">
          <w:rPr>
            <w:noProof/>
            <w:webHidden/>
          </w:rPr>
          <w:fldChar w:fldCharType="end"/>
        </w:r>
        <w:r w:rsidRPr="00E37EF3" w:rsidDel="00F16E77">
          <w:rPr>
            <w:rStyle w:val="Hyperlink"/>
            <w:rFonts w:eastAsia="MS Mincho"/>
            <w:noProof/>
          </w:rPr>
          <w:fldChar w:fldCharType="end"/>
        </w:r>
      </w:del>
    </w:p>
    <w:p w14:paraId="7CDC7D6C" w14:textId="583E4615" w:rsidR="0050351B" w:rsidDel="00F16E77" w:rsidRDefault="0050351B">
      <w:pPr>
        <w:pStyle w:val="Abbildungsverzeichnis"/>
        <w:rPr>
          <w:del w:id="966" w:author="Weinert, Matthias (M.)" w:date="2022-02-16T15:44:00Z"/>
          <w:rFonts w:asciiTheme="minorHAnsi" w:eastAsiaTheme="minorEastAsia" w:hAnsiTheme="minorHAnsi" w:cstheme="minorBidi"/>
          <w:b w:val="0"/>
          <w:noProof/>
          <w:szCs w:val="22"/>
          <w:lang w:val="de-DE"/>
        </w:rPr>
      </w:pPr>
      <w:del w:id="96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46: Longitudinal stiffener, top view</w:delText>
        </w:r>
        <w:r w:rsidDel="00F16E77">
          <w:rPr>
            <w:noProof/>
            <w:webHidden/>
          </w:rPr>
          <w:tab/>
        </w:r>
        <w:r w:rsidDel="00F16E77">
          <w:rPr>
            <w:noProof/>
            <w:webHidden/>
          </w:rPr>
          <w:fldChar w:fldCharType="begin"/>
        </w:r>
        <w:r w:rsidDel="00F16E77">
          <w:rPr>
            <w:noProof/>
            <w:webHidden/>
          </w:rPr>
          <w:delInstrText xml:space="preserve"> PAGEREF _Toc95914900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E37EF3" w:rsidDel="00F16E77">
          <w:rPr>
            <w:rStyle w:val="Hyperlink"/>
            <w:rFonts w:eastAsia="MS Mincho"/>
            <w:noProof/>
          </w:rPr>
          <w:fldChar w:fldCharType="end"/>
        </w:r>
      </w:del>
    </w:p>
    <w:p w14:paraId="31C492AB" w14:textId="681378A1" w:rsidR="0050351B" w:rsidDel="00F16E77" w:rsidRDefault="0050351B">
      <w:pPr>
        <w:pStyle w:val="Abbildungsverzeichnis"/>
        <w:rPr>
          <w:del w:id="968" w:author="Weinert, Matthias (M.)" w:date="2022-02-16T15:44:00Z"/>
          <w:rFonts w:asciiTheme="minorHAnsi" w:eastAsiaTheme="minorEastAsia" w:hAnsiTheme="minorHAnsi" w:cstheme="minorBidi"/>
          <w:b w:val="0"/>
          <w:noProof/>
          <w:szCs w:val="22"/>
          <w:lang w:val="de-DE"/>
        </w:rPr>
      </w:pPr>
      <w:del w:id="96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47: Seam weld types and attributes</w:delText>
        </w:r>
        <w:r w:rsidDel="00F16E77">
          <w:rPr>
            <w:noProof/>
            <w:webHidden/>
          </w:rPr>
          <w:tab/>
        </w:r>
        <w:r w:rsidDel="00F16E77">
          <w:rPr>
            <w:noProof/>
            <w:webHidden/>
          </w:rPr>
          <w:fldChar w:fldCharType="begin"/>
        </w:r>
        <w:r w:rsidDel="00F16E77">
          <w:rPr>
            <w:noProof/>
            <w:webHidden/>
          </w:rPr>
          <w:delInstrText xml:space="preserve"> PAGEREF _Toc95914901 \h </w:delInstrText>
        </w:r>
        <w:r w:rsidDel="00F16E77">
          <w:rPr>
            <w:noProof/>
            <w:webHidden/>
          </w:rPr>
        </w:r>
        <w:r w:rsidDel="00F16E77">
          <w:rPr>
            <w:noProof/>
            <w:webHidden/>
          </w:rPr>
          <w:fldChar w:fldCharType="separate"/>
        </w:r>
      </w:del>
      <w:del w:id="970" w:author="Weinert, Matthias (M.)" w:date="2022-02-16T15:43:00Z">
        <w:r w:rsidDel="00F16E77">
          <w:rPr>
            <w:noProof/>
            <w:webHidden/>
          </w:rPr>
          <w:delText>89</w:delText>
        </w:r>
      </w:del>
      <w:del w:id="97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3B7C77" w14:textId="4E07B2FF" w:rsidR="0050351B" w:rsidDel="00F16E77" w:rsidRDefault="0050351B">
      <w:pPr>
        <w:pStyle w:val="Abbildungsverzeichnis"/>
        <w:rPr>
          <w:del w:id="972" w:author="Weinert, Matthias (M.)" w:date="2022-02-16T15:44:00Z"/>
          <w:rFonts w:asciiTheme="minorHAnsi" w:eastAsiaTheme="minorEastAsia" w:hAnsiTheme="minorHAnsi" w:cstheme="minorBidi"/>
          <w:b w:val="0"/>
          <w:noProof/>
          <w:szCs w:val="22"/>
          <w:lang w:val="de-DE"/>
        </w:rPr>
      </w:pPr>
      <w:del w:id="97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48: χMCF Structure of a Seam Weld (connection_1d)</w:delText>
        </w:r>
        <w:r w:rsidDel="00F16E77">
          <w:rPr>
            <w:noProof/>
            <w:webHidden/>
          </w:rPr>
          <w:tab/>
        </w:r>
        <w:r w:rsidDel="00F16E77">
          <w:rPr>
            <w:noProof/>
            <w:webHidden/>
          </w:rPr>
          <w:fldChar w:fldCharType="begin"/>
        </w:r>
        <w:r w:rsidDel="00F16E77">
          <w:rPr>
            <w:noProof/>
            <w:webHidden/>
          </w:rPr>
          <w:delInstrText xml:space="preserve"> PAGEREF _Toc95914902 \h </w:delInstrText>
        </w:r>
        <w:r w:rsidDel="00F16E77">
          <w:rPr>
            <w:noProof/>
            <w:webHidden/>
          </w:rPr>
        </w:r>
        <w:r w:rsidDel="00F16E77">
          <w:rPr>
            <w:noProof/>
            <w:webHidden/>
          </w:rPr>
          <w:fldChar w:fldCharType="separate"/>
        </w:r>
      </w:del>
      <w:del w:id="974" w:author="Weinert, Matthias (M.)" w:date="2022-02-16T15:43:00Z">
        <w:r w:rsidDel="00F16E77">
          <w:rPr>
            <w:noProof/>
            <w:webHidden/>
          </w:rPr>
          <w:delText>90</w:delText>
        </w:r>
      </w:del>
      <w:del w:id="97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E22D2F9" w14:textId="5166CD28" w:rsidR="0050351B" w:rsidDel="00F16E77" w:rsidRDefault="0050351B">
      <w:pPr>
        <w:pStyle w:val="Abbildungsverzeichnis"/>
        <w:rPr>
          <w:del w:id="976" w:author="Weinert, Matthias (M.)" w:date="2022-02-16T15:44:00Z"/>
          <w:rFonts w:asciiTheme="minorHAnsi" w:eastAsiaTheme="minorEastAsia" w:hAnsiTheme="minorHAnsi" w:cstheme="minorBidi"/>
          <w:b w:val="0"/>
          <w:noProof/>
          <w:szCs w:val="22"/>
          <w:lang w:val="de-DE"/>
        </w:rPr>
      </w:pPr>
      <w:del w:id="97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49: Sheet Parameters vs.  Weld Position Parameters</w:delText>
        </w:r>
        <w:r w:rsidDel="00F16E77">
          <w:rPr>
            <w:noProof/>
            <w:webHidden/>
          </w:rPr>
          <w:tab/>
        </w:r>
        <w:r w:rsidDel="00F16E77">
          <w:rPr>
            <w:noProof/>
            <w:webHidden/>
          </w:rPr>
          <w:fldChar w:fldCharType="begin"/>
        </w:r>
        <w:r w:rsidDel="00F16E77">
          <w:rPr>
            <w:noProof/>
            <w:webHidden/>
          </w:rPr>
          <w:delInstrText xml:space="preserve"> PAGEREF _Toc95914903 \h </w:delInstrText>
        </w:r>
        <w:r w:rsidDel="00F16E77">
          <w:rPr>
            <w:noProof/>
            <w:webHidden/>
          </w:rPr>
        </w:r>
        <w:r w:rsidDel="00F16E77">
          <w:rPr>
            <w:noProof/>
            <w:webHidden/>
          </w:rPr>
          <w:fldChar w:fldCharType="separate"/>
        </w:r>
      </w:del>
      <w:del w:id="978" w:author="Weinert, Matthias (M.)" w:date="2022-02-16T15:43:00Z">
        <w:r w:rsidDel="00F16E77">
          <w:rPr>
            <w:noProof/>
            <w:webHidden/>
          </w:rPr>
          <w:delText>93</w:delText>
        </w:r>
      </w:del>
      <w:del w:id="97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0469F5" w14:textId="6FD94FA5" w:rsidR="0050351B" w:rsidDel="00F16E77" w:rsidRDefault="0050351B">
      <w:pPr>
        <w:pStyle w:val="Abbildungsverzeichnis"/>
        <w:rPr>
          <w:del w:id="980" w:author="Weinert, Matthias (M.)" w:date="2022-02-16T15:44:00Z"/>
          <w:rFonts w:asciiTheme="minorHAnsi" w:eastAsiaTheme="minorEastAsia" w:hAnsiTheme="minorHAnsi" w:cstheme="minorBidi"/>
          <w:b w:val="0"/>
          <w:noProof/>
          <w:szCs w:val="22"/>
          <w:lang w:val="de-DE"/>
        </w:rPr>
      </w:pPr>
      <w:del w:id="98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50: Welding Position of a Y-Joint</w:delText>
        </w:r>
        <w:r w:rsidDel="00F16E77">
          <w:rPr>
            <w:noProof/>
            <w:webHidden/>
          </w:rPr>
          <w:tab/>
        </w:r>
        <w:r w:rsidDel="00F16E77">
          <w:rPr>
            <w:noProof/>
            <w:webHidden/>
          </w:rPr>
          <w:fldChar w:fldCharType="begin"/>
        </w:r>
        <w:r w:rsidDel="00F16E77">
          <w:rPr>
            <w:noProof/>
            <w:webHidden/>
          </w:rPr>
          <w:delInstrText xml:space="preserve"> PAGEREF _Toc95914904 \h </w:delInstrText>
        </w:r>
        <w:r w:rsidDel="00F16E77">
          <w:rPr>
            <w:noProof/>
            <w:webHidden/>
          </w:rPr>
        </w:r>
        <w:r w:rsidDel="00F16E77">
          <w:rPr>
            <w:noProof/>
            <w:webHidden/>
          </w:rPr>
          <w:fldChar w:fldCharType="separate"/>
        </w:r>
      </w:del>
      <w:del w:id="982" w:author="Weinert, Matthias (M.)" w:date="2022-02-16T15:43:00Z">
        <w:r w:rsidDel="00F16E77">
          <w:rPr>
            <w:noProof/>
            <w:webHidden/>
          </w:rPr>
          <w:delText>94</w:delText>
        </w:r>
      </w:del>
      <w:del w:id="98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961AB21" w14:textId="7ED15E28" w:rsidR="0050351B" w:rsidDel="00F16E77" w:rsidRDefault="0050351B">
      <w:pPr>
        <w:pStyle w:val="Abbildungsverzeichnis"/>
        <w:rPr>
          <w:del w:id="984" w:author="Weinert, Matthias (M.)" w:date="2022-02-16T15:44:00Z"/>
          <w:rFonts w:asciiTheme="minorHAnsi" w:eastAsiaTheme="minorEastAsia" w:hAnsiTheme="minorHAnsi" w:cstheme="minorBidi"/>
          <w:b w:val="0"/>
          <w:noProof/>
          <w:szCs w:val="22"/>
          <w:lang w:val="de-DE"/>
        </w:rPr>
      </w:pPr>
      <w:del w:id="98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"_Toc95914905"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51: Welding Position vector direction and length</w:delText>
        </w:r>
        <w:r w:rsidDel="00F16E77">
          <w:rPr>
            <w:noProof/>
            <w:webHidden/>
          </w:rPr>
          <w:tab/>
        </w:r>
        <w:r w:rsidDel="00F16E77">
          <w:rPr>
            <w:noProof/>
            <w:webHidden/>
          </w:rPr>
          <w:fldChar w:fldCharType="begin"/>
        </w:r>
        <w:r w:rsidDel="00F16E77">
          <w:rPr>
            <w:noProof/>
            <w:webHidden/>
          </w:rPr>
          <w:delInstrText xml:space="preserve"> PAGEREF _Toc95914905 \h </w:delInstrText>
        </w:r>
        <w:r w:rsidDel="00F16E77">
          <w:rPr>
            <w:noProof/>
            <w:webHidden/>
          </w:rPr>
        </w:r>
        <w:r w:rsidDel="00F16E77">
          <w:rPr>
            <w:noProof/>
            <w:webHidden/>
          </w:rPr>
          <w:fldChar w:fldCharType="separate"/>
        </w:r>
      </w:del>
      <w:del w:id="986" w:author="Weinert, Matthias (M.)" w:date="2022-02-16T15:43:00Z">
        <w:r w:rsidDel="00F16E77">
          <w:rPr>
            <w:noProof/>
            <w:webHidden/>
          </w:rPr>
          <w:delText>96</w:delText>
        </w:r>
      </w:del>
      <w:del w:id="98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2EEE3A3" w14:textId="4116100E" w:rsidR="0050351B" w:rsidDel="00F16E77" w:rsidRDefault="0050351B">
      <w:pPr>
        <w:pStyle w:val="Abbildungsverzeichnis"/>
        <w:rPr>
          <w:del w:id="988" w:author="Weinert, Matthias (M.)" w:date="2022-02-16T15:44:00Z"/>
          <w:rFonts w:asciiTheme="minorHAnsi" w:eastAsiaTheme="minorEastAsia" w:hAnsiTheme="minorHAnsi" w:cstheme="minorBidi"/>
          <w:b w:val="0"/>
          <w:noProof/>
          <w:szCs w:val="22"/>
          <w:lang w:val="de-DE"/>
        </w:rPr>
      </w:pPr>
      <w:del w:id="98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52: Butt Joint Sheet Layout</w:delText>
        </w:r>
        <w:r w:rsidDel="00F16E77">
          <w:rPr>
            <w:noProof/>
            <w:webHidden/>
          </w:rPr>
          <w:tab/>
        </w:r>
        <w:r w:rsidDel="00F16E77">
          <w:rPr>
            <w:noProof/>
            <w:webHidden/>
          </w:rPr>
          <w:fldChar w:fldCharType="begin"/>
        </w:r>
        <w:r w:rsidDel="00F16E77">
          <w:rPr>
            <w:noProof/>
            <w:webHidden/>
          </w:rPr>
          <w:delInstrText xml:space="preserve"> PAGEREF _Toc95914906 \h </w:delInstrText>
        </w:r>
        <w:r w:rsidDel="00F16E77">
          <w:rPr>
            <w:noProof/>
            <w:webHidden/>
          </w:rPr>
        </w:r>
        <w:r w:rsidDel="00F16E77">
          <w:rPr>
            <w:noProof/>
            <w:webHidden/>
          </w:rPr>
          <w:fldChar w:fldCharType="separate"/>
        </w:r>
      </w:del>
      <w:del w:id="990" w:author="Weinert, Matthias (M.)" w:date="2022-02-16T15:43:00Z">
        <w:r w:rsidDel="00F16E77">
          <w:rPr>
            <w:noProof/>
            <w:webHidden/>
          </w:rPr>
          <w:delText>99</w:delText>
        </w:r>
      </w:del>
      <w:del w:id="99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19FA51A" w14:textId="0672B5BE" w:rsidR="0050351B" w:rsidDel="00F16E77" w:rsidRDefault="0050351B">
      <w:pPr>
        <w:pStyle w:val="Abbildungsverzeichnis"/>
        <w:rPr>
          <w:del w:id="992" w:author="Weinert, Matthias (M.)" w:date="2022-02-16T15:44:00Z"/>
          <w:rFonts w:asciiTheme="minorHAnsi" w:eastAsiaTheme="minorEastAsia" w:hAnsiTheme="minorHAnsi" w:cstheme="minorBidi"/>
          <w:b w:val="0"/>
          <w:noProof/>
          <w:szCs w:val="22"/>
          <w:lang w:val="de-DE"/>
        </w:rPr>
      </w:pPr>
      <w:del w:id="99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53: Butt Joint Weld parameters</w:delText>
        </w:r>
        <w:r w:rsidDel="00F16E77">
          <w:rPr>
            <w:noProof/>
            <w:webHidden/>
          </w:rPr>
          <w:tab/>
        </w:r>
        <w:r w:rsidDel="00F16E77">
          <w:rPr>
            <w:noProof/>
            <w:webHidden/>
          </w:rPr>
          <w:fldChar w:fldCharType="begin"/>
        </w:r>
        <w:r w:rsidDel="00F16E77">
          <w:rPr>
            <w:noProof/>
            <w:webHidden/>
          </w:rPr>
          <w:delInstrText xml:space="preserve"> PAGEREF _Toc95914907 \h </w:delInstrText>
        </w:r>
        <w:r w:rsidDel="00F16E77">
          <w:rPr>
            <w:noProof/>
            <w:webHidden/>
          </w:rPr>
        </w:r>
        <w:r w:rsidDel="00F16E77">
          <w:rPr>
            <w:noProof/>
            <w:webHidden/>
          </w:rPr>
          <w:fldChar w:fldCharType="separate"/>
        </w:r>
      </w:del>
      <w:del w:id="994" w:author="Weinert, Matthias (M.)" w:date="2022-02-16T15:43:00Z">
        <w:r w:rsidDel="00F16E77">
          <w:rPr>
            <w:noProof/>
            <w:webHidden/>
          </w:rPr>
          <w:delText>99</w:delText>
        </w:r>
      </w:del>
      <w:del w:id="99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48DBBD3" w14:textId="79B2E687" w:rsidR="0050351B" w:rsidDel="00F16E77" w:rsidRDefault="0050351B">
      <w:pPr>
        <w:pStyle w:val="Abbildungsverzeichnis"/>
        <w:rPr>
          <w:del w:id="996" w:author="Weinert, Matthias (M.)" w:date="2022-02-16T15:44:00Z"/>
          <w:rFonts w:asciiTheme="minorHAnsi" w:eastAsiaTheme="minorEastAsia" w:hAnsiTheme="minorHAnsi" w:cstheme="minorBidi"/>
          <w:b w:val="0"/>
          <w:noProof/>
          <w:szCs w:val="22"/>
          <w:lang w:val="de-DE"/>
        </w:rPr>
      </w:pPr>
      <w:del w:id="99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54: Corner Weld Sheet Layout</w:delText>
        </w:r>
        <w:r w:rsidDel="00F16E77">
          <w:rPr>
            <w:noProof/>
            <w:webHidden/>
          </w:rPr>
          <w:tab/>
        </w:r>
        <w:r w:rsidDel="00F16E77">
          <w:rPr>
            <w:noProof/>
            <w:webHidden/>
          </w:rPr>
          <w:fldChar w:fldCharType="begin"/>
        </w:r>
        <w:r w:rsidDel="00F16E77">
          <w:rPr>
            <w:noProof/>
            <w:webHidden/>
          </w:rPr>
          <w:delInstrText xml:space="preserve"> PAGEREF _Toc95914908 \h </w:delInstrText>
        </w:r>
        <w:r w:rsidDel="00F16E77">
          <w:rPr>
            <w:noProof/>
            <w:webHidden/>
          </w:rPr>
        </w:r>
        <w:r w:rsidDel="00F16E77">
          <w:rPr>
            <w:noProof/>
            <w:webHidden/>
          </w:rPr>
          <w:fldChar w:fldCharType="separate"/>
        </w:r>
      </w:del>
      <w:del w:id="998" w:author="Weinert, Matthias (M.)" w:date="2022-02-16T15:43:00Z">
        <w:r w:rsidDel="00F16E77">
          <w:rPr>
            <w:noProof/>
            <w:webHidden/>
          </w:rPr>
          <w:delText>101</w:delText>
        </w:r>
      </w:del>
      <w:del w:id="99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C6B5E46" w14:textId="5F42C533" w:rsidR="0050351B" w:rsidDel="00F16E77" w:rsidRDefault="0050351B">
      <w:pPr>
        <w:pStyle w:val="Abbildungsverzeichnis"/>
        <w:rPr>
          <w:del w:id="1000" w:author="Weinert, Matthias (M.)" w:date="2022-02-16T15:44:00Z"/>
          <w:rFonts w:asciiTheme="minorHAnsi" w:eastAsiaTheme="minorEastAsia" w:hAnsiTheme="minorHAnsi" w:cstheme="minorBidi"/>
          <w:b w:val="0"/>
          <w:noProof/>
          <w:szCs w:val="22"/>
          <w:lang w:val="de-DE"/>
        </w:rPr>
      </w:pPr>
      <w:del w:id="100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55: Corner Weld Parameters</w:delText>
        </w:r>
        <w:r w:rsidDel="00F16E77">
          <w:rPr>
            <w:noProof/>
            <w:webHidden/>
          </w:rPr>
          <w:tab/>
        </w:r>
        <w:r w:rsidDel="00F16E77">
          <w:rPr>
            <w:noProof/>
            <w:webHidden/>
          </w:rPr>
          <w:fldChar w:fldCharType="begin"/>
        </w:r>
        <w:r w:rsidDel="00F16E77">
          <w:rPr>
            <w:noProof/>
            <w:webHidden/>
          </w:rPr>
          <w:delInstrText xml:space="preserve"> PAGEREF _Toc95914909 \h </w:delInstrText>
        </w:r>
        <w:r w:rsidDel="00F16E77">
          <w:rPr>
            <w:noProof/>
            <w:webHidden/>
          </w:rPr>
        </w:r>
        <w:r w:rsidDel="00F16E77">
          <w:rPr>
            <w:noProof/>
            <w:webHidden/>
          </w:rPr>
          <w:fldChar w:fldCharType="separate"/>
        </w:r>
      </w:del>
      <w:del w:id="1002" w:author="Weinert, Matthias (M.)" w:date="2022-02-16T15:43:00Z">
        <w:r w:rsidDel="00F16E77">
          <w:rPr>
            <w:noProof/>
            <w:webHidden/>
          </w:rPr>
          <w:delText>102</w:delText>
        </w:r>
      </w:del>
      <w:del w:id="100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E0C8E5A" w14:textId="1F940E9F" w:rsidR="0050351B" w:rsidDel="00F16E77" w:rsidRDefault="0050351B">
      <w:pPr>
        <w:pStyle w:val="Abbildungsverzeichnis"/>
        <w:rPr>
          <w:del w:id="1004" w:author="Weinert, Matthias (M.)" w:date="2022-02-16T15:44:00Z"/>
          <w:rFonts w:asciiTheme="minorHAnsi" w:eastAsiaTheme="minorEastAsia" w:hAnsiTheme="minorHAnsi" w:cstheme="minorBidi"/>
          <w:b w:val="0"/>
          <w:noProof/>
          <w:szCs w:val="22"/>
          <w:lang w:val="de-DE"/>
        </w:rPr>
      </w:pPr>
      <w:del w:id="100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56: Corner Weld Sheet Layout</w:delText>
        </w:r>
        <w:r w:rsidDel="00F16E77">
          <w:rPr>
            <w:noProof/>
            <w:webHidden/>
          </w:rPr>
          <w:tab/>
        </w:r>
        <w:r w:rsidDel="00F16E77">
          <w:rPr>
            <w:noProof/>
            <w:webHidden/>
          </w:rPr>
          <w:fldChar w:fldCharType="begin"/>
        </w:r>
        <w:r w:rsidDel="00F16E77">
          <w:rPr>
            <w:noProof/>
            <w:webHidden/>
          </w:rPr>
          <w:delInstrText xml:space="preserve"> PAGEREF _Toc95914910 \h </w:delInstrText>
        </w:r>
        <w:r w:rsidDel="00F16E77">
          <w:rPr>
            <w:noProof/>
            <w:webHidden/>
          </w:rPr>
        </w:r>
        <w:r w:rsidDel="00F16E77">
          <w:rPr>
            <w:noProof/>
            <w:webHidden/>
          </w:rPr>
          <w:fldChar w:fldCharType="separate"/>
        </w:r>
      </w:del>
      <w:del w:id="1006" w:author="Weinert, Matthias (M.)" w:date="2022-02-16T15:43:00Z">
        <w:r w:rsidDel="00F16E77">
          <w:rPr>
            <w:noProof/>
            <w:webHidden/>
          </w:rPr>
          <w:delText>103</w:delText>
        </w:r>
      </w:del>
      <w:del w:id="100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2BDF453" w14:textId="0E019C1E" w:rsidR="0050351B" w:rsidDel="00F16E77" w:rsidRDefault="0050351B">
      <w:pPr>
        <w:pStyle w:val="Abbildungsverzeichnis"/>
        <w:rPr>
          <w:del w:id="1008" w:author="Weinert, Matthias (M.)" w:date="2022-02-16T15:44:00Z"/>
          <w:rFonts w:asciiTheme="minorHAnsi" w:eastAsiaTheme="minorEastAsia" w:hAnsiTheme="minorHAnsi" w:cstheme="minorBidi"/>
          <w:b w:val="0"/>
          <w:noProof/>
          <w:szCs w:val="22"/>
          <w:lang w:val="de-DE"/>
        </w:rPr>
      </w:pPr>
      <w:del w:id="100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57: Double Corner Weld Parameters</w:delText>
        </w:r>
        <w:r w:rsidDel="00F16E77">
          <w:rPr>
            <w:noProof/>
            <w:webHidden/>
          </w:rPr>
          <w:tab/>
        </w:r>
        <w:r w:rsidDel="00F16E77">
          <w:rPr>
            <w:noProof/>
            <w:webHidden/>
          </w:rPr>
          <w:fldChar w:fldCharType="begin"/>
        </w:r>
        <w:r w:rsidDel="00F16E77">
          <w:rPr>
            <w:noProof/>
            <w:webHidden/>
          </w:rPr>
          <w:delInstrText xml:space="preserve"> PAGEREF _Toc95914911 \h </w:delInstrText>
        </w:r>
        <w:r w:rsidDel="00F16E77">
          <w:rPr>
            <w:noProof/>
            <w:webHidden/>
          </w:rPr>
        </w:r>
        <w:r w:rsidDel="00F16E77">
          <w:rPr>
            <w:noProof/>
            <w:webHidden/>
          </w:rPr>
          <w:fldChar w:fldCharType="separate"/>
        </w:r>
      </w:del>
      <w:del w:id="1010" w:author="Weinert, Matthias (M.)" w:date="2022-02-16T15:43:00Z">
        <w:r w:rsidDel="00F16E77">
          <w:rPr>
            <w:noProof/>
            <w:webHidden/>
          </w:rPr>
          <w:delText>103</w:delText>
        </w:r>
      </w:del>
      <w:del w:id="101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530810" w14:textId="1191D669" w:rsidR="0050351B" w:rsidDel="00F16E77" w:rsidRDefault="0050351B">
      <w:pPr>
        <w:pStyle w:val="Abbildungsverzeichnis"/>
        <w:rPr>
          <w:del w:id="1012" w:author="Weinert, Matthias (M.)" w:date="2022-02-16T15:44:00Z"/>
          <w:rFonts w:asciiTheme="minorHAnsi" w:eastAsiaTheme="minorEastAsia" w:hAnsiTheme="minorHAnsi" w:cstheme="minorBidi"/>
          <w:b w:val="0"/>
          <w:noProof/>
          <w:szCs w:val="22"/>
          <w:lang w:val="de-DE"/>
        </w:rPr>
      </w:pPr>
      <w:del w:id="101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58: Edge Weld Sheet Layout</w:delText>
        </w:r>
        <w:r w:rsidDel="00F16E77">
          <w:rPr>
            <w:noProof/>
            <w:webHidden/>
          </w:rPr>
          <w:tab/>
        </w:r>
        <w:r w:rsidDel="00F16E77">
          <w:rPr>
            <w:noProof/>
            <w:webHidden/>
          </w:rPr>
          <w:fldChar w:fldCharType="begin"/>
        </w:r>
        <w:r w:rsidDel="00F16E77">
          <w:rPr>
            <w:noProof/>
            <w:webHidden/>
          </w:rPr>
          <w:delInstrText xml:space="preserve"> PAGEREF _Toc95914912 \h </w:delInstrText>
        </w:r>
        <w:r w:rsidDel="00F16E77">
          <w:rPr>
            <w:noProof/>
            <w:webHidden/>
          </w:rPr>
        </w:r>
        <w:r w:rsidDel="00F16E77">
          <w:rPr>
            <w:noProof/>
            <w:webHidden/>
          </w:rPr>
          <w:fldChar w:fldCharType="separate"/>
        </w:r>
      </w:del>
      <w:del w:id="1014" w:author="Weinert, Matthias (M.)" w:date="2022-02-16T15:43:00Z">
        <w:r w:rsidDel="00F16E77">
          <w:rPr>
            <w:noProof/>
            <w:webHidden/>
          </w:rPr>
          <w:delText>106</w:delText>
        </w:r>
      </w:del>
      <w:del w:id="101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8694E04" w14:textId="22DB42E7" w:rsidR="0050351B" w:rsidDel="00F16E77" w:rsidRDefault="0050351B">
      <w:pPr>
        <w:pStyle w:val="Abbildungsverzeichnis"/>
        <w:rPr>
          <w:del w:id="1016" w:author="Weinert, Matthias (M.)" w:date="2022-02-16T15:44:00Z"/>
          <w:rFonts w:asciiTheme="minorHAnsi" w:eastAsiaTheme="minorEastAsia" w:hAnsiTheme="minorHAnsi" w:cstheme="minorBidi"/>
          <w:b w:val="0"/>
          <w:noProof/>
          <w:szCs w:val="22"/>
          <w:lang w:val="de-DE"/>
        </w:rPr>
      </w:pPr>
      <w:del w:id="101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59: Edge Weld parameters</w:delText>
        </w:r>
        <w:r w:rsidDel="00F16E77">
          <w:rPr>
            <w:noProof/>
            <w:webHidden/>
          </w:rPr>
          <w:tab/>
        </w:r>
        <w:r w:rsidDel="00F16E77">
          <w:rPr>
            <w:noProof/>
            <w:webHidden/>
          </w:rPr>
          <w:fldChar w:fldCharType="begin"/>
        </w:r>
        <w:r w:rsidDel="00F16E77">
          <w:rPr>
            <w:noProof/>
            <w:webHidden/>
          </w:rPr>
          <w:delInstrText xml:space="preserve"> PAGEREF _Toc95914913 \h </w:delInstrText>
        </w:r>
        <w:r w:rsidDel="00F16E77">
          <w:rPr>
            <w:noProof/>
            <w:webHidden/>
          </w:rPr>
        </w:r>
        <w:r w:rsidDel="00F16E77">
          <w:rPr>
            <w:noProof/>
            <w:webHidden/>
          </w:rPr>
          <w:fldChar w:fldCharType="separate"/>
        </w:r>
      </w:del>
      <w:del w:id="1018" w:author="Weinert, Matthias (M.)" w:date="2022-02-16T15:43:00Z">
        <w:r w:rsidDel="00F16E77">
          <w:rPr>
            <w:noProof/>
            <w:webHidden/>
          </w:rPr>
          <w:delText>106</w:delText>
        </w:r>
      </w:del>
      <w:del w:id="101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E2C134" w14:textId="50A259B4" w:rsidR="0050351B" w:rsidDel="00F16E77" w:rsidRDefault="0050351B">
      <w:pPr>
        <w:pStyle w:val="Abbildungsverzeichnis"/>
        <w:rPr>
          <w:del w:id="1020" w:author="Weinert, Matthias (M.)" w:date="2022-02-16T15:44:00Z"/>
          <w:rFonts w:asciiTheme="minorHAnsi" w:eastAsiaTheme="minorEastAsia" w:hAnsiTheme="minorHAnsi" w:cstheme="minorBidi"/>
          <w:b w:val="0"/>
          <w:noProof/>
          <w:szCs w:val="22"/>
          <w:lang w:val="de-DE"/>
        </w:rPr>
      </w:pPr>
      <w:del w:id="102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60: I-Weld Sheet Layout</w:delText>
        </w:r>
        <w:r w:rsidDel="00F16E77">
          <w:rPr>
            <w:noProof/>
            <w:webHidden/>
          </w:rPr>
          <w:tab/>
        </w:r>
        <w:r w:rsidDel="00F16E77">
          <w:rPr>
            <w:noProof/>
            <w:webHidden/>
          </w:rPr>
          <w:fldChar w:fldCharType="begin"/>
        </w:r>
        <w:r w:rsidDel="00F16E77">
          <w:rPr>
            <w:noProof/>
            <w:webHidden/>
          </w:rPr>
          <w:delInstrText xml:space="preserve"> PAGEREF _Toc95914914 \h </w:delInstrText>
        </w:r>
        <w:r w:rsidDel="00F16E77">
          <w:rPr>
            <w:noProof/>
            <w:webHidden/>
          </w:rPr>
        </w:r>
        <w:r w:rsidDel="00F16E77">
          <w:rPr>
            <w:noProof/>
            <w:webHidden/>
          </w:rPr>
          <w:fldChar w:fldCharType="separate"/>
        </w:r>
      </w:del>
      <w:del w:id="1022" w:author="Weinert, Matthias (M.)" w:date="2022-02-16T15:43:00Z">
        <w:r w:rsidDel="00F16E77">
          <w:rPr>
            <w:noProof/>
            <w:webHidden/>
          </w:rPr>
          <w:delText>109</w:delText>
        </w:r>
      </w:del>
      <w:del w:id="102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81AA1E4" w14:textId="7F583AA9" w:rsidR="0050351B" w:rsidDel="00F16E77" w:rsidRDefault="0050351B">
      <w:pPr>
        <w:pStyle w:val="Abbildungsverzeichnis"/>
        <w:rPr>
          <w:del w:id="1024" w:author="Weinert, Matthias (M.)" w:date="2022-02-16T15:44:00Z"/>
          <w:rFonts w:asciiTheme="minorHAnsi" w:eastAsiaTheme="minorEastAsia" w:hAnsiTheme="minorHAnsi" w:cstheme="minorBidi"/>
          <w:b w:val="0"/>
          <w:noProof/>
          <w:szCs w:val="22"/>
          <w:lang w:val="de-DE"/>
        </w:rPr>
      </w:pPr>
      <w:del w:id="102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"_Toc95914915"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61: I-Weld Parameters</w:delText>
        </w:r>
        <w:r w:rsidDel="00F16E77">
          <w:rPr>
            <w:noProof/>
            <w:webHidden/>
          </w:rPr>
          <w:tab/>
        </w:r>
        <w:r w:rsidDel="00F16E77">
          <w:rPr>
            <w:noProof/>
            <w:webHidden/>
          </w:rPr>
          <w:fldChar w:fldCharType="begin"/>
        </w:r>
        <w:r w:rsidDel="00F16E77">
          <w:rPr>
            <w:noProof/>
            <w:webHidden/>
          </w:rPr>
          <w:delInstrText xml:space="preserve"> PAGEREF _Toc95914915 \h </w:delInstrText>
        </w:r>
        <w:r w:rsidDel="00F16E77">
          <w:rPr>
            <w:noProof/>
            <w:webHidden/>
          </w:rPr>
        </w:r>
        <w:r w:rsidDel="00F16E77">
          <w:rPr>
            <w:noProof/>
            <w:webHidden/>
          </w:rPr>
          <w:fldChar w:fldCharType="separate"/>
        </w:r>
      </w:del>
      <w:del w:id="1026" w:author="Weinert, Matthias (M.)" w:date="2022-02-16T15:43:00Z">
        <w:r w:rsidDel="00F16E77">
          <w:rPr>
            <w:noProof/>
            <w:webHidden/>
          </w:rPr>
          <w:delText>109</w:delText>
        </w:r>
      </w:del>
      <w:del w:id="102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0C14B93" w14:textId="76CF514A" w:rsidR="0050351B" w:rsidDel="00F16E77" w:rsidRDefault="0050351B">
      <w:pPr>
        <w:pStyle w:val="Abbildungsverzeichnis"/>
        <w:rPr>
          <w:del w:id="1028" w:author="Weinert, Matthias (M.)" w:date="2022-02-16T15:44:00Z"/>
          <w:rFonts w:asciiTheme="minorHAnsi" w:eastAsiaTheme="minorEastAsia" w:hAnsiTheme="minorHAnsi" w:cstheme="minorBidi"/>
          <w:b w:val="0"/>
          <w:noProof/>
          <w:szCs w:val="22"/>
          <w:lang w:val="de-DE"/>
        </w:rPr>
      </w:pPr>
      <w:del w:id="102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62: Overlap Weld Sheet Layout</w:delText>
        </w:r>
        <w:r w:rsidDel="00F16E77">
          <w:rPr>
            <w:noProof/>
            <w:webHidden/>
          </w:rPr>
          <w:tab/>
        </w:r>
        <w:r w:rsidDel="00F16E77">
          <w:rPr>
            <w:noProof/>
            <w:webHidden/>
          </w:rPr>
          <w:fldChar w:fldCharType="begin"/>
        </w:r>
        <w:r w:rsidDel="00F16E77">
          <w:rPr>
            <w:noProof/>
            <w:webHidden/>
          </w:rPr>
          <w:delInstrText xml:space="preserve"> PAGEREF _Toc95914916 \h </w:delInstrText>
        </w:r>
        <w:r w:rsidDel="00F16E77">
          <w:rPr>
            <w:noProof/>
            <w:webHidden/>
          </w:rPr>
        </w:r>
        <w:r w:rsidDel="00F16E77">
          <w:rPr>
            <w:noProof/>
            <w:webHidden/>
          </w:rPr>
          <w:fldChar w:fldCharType="separate"/>
        </w:r>
      </w:del>
      <w:del w:id="1030" w:author="Weinert, Matthias (M.)" w:date="2022-02-16T15:43:00Z">
        <w:r w:rsidDel="00F16E77">
          <w:rPr>
            <w:noProof/>
            <w:webHidden/>
          </w:rPr>
          <w:delText>111</w:delText>
        </w:r>
      </w:del>
      <w:del w:id="103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27CEC2B" w14:textId="0A6E734E" w:rsidR="0050351B" w:rsidDel="00F16E77" w:rsidRDefault="0050351B">
      <w:pPr>
        <w:pStyle w:val="Abbildungsverzeichnis"/>
        <w:rPr>
          <w:del w:id="1032" w:author="Weinert, Matthias (M.)" w:date="2022-02-16T15:44:00Z"/>
          <w:rFonts w:asciiTheme="minorHAnsi" w:eastAsiaTheme="minorEastAsia" w:hAnsiTheme="minorHAnsi" w:cstheme="minorBidi"/>
          <w:b w:val="0"/>
          <w:noProof/>
          <w:szCs w:val="22"/>
          <w:lang w:val="de-DE"/>
        </w:rPr>
      </w:pPr>
      <w:del w:id="103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63: Overlap Weld Parameters</w:delText>
        </w:r>
        <w:r w:rsidDel="00F16E77">
          <w:rPr>
            <w:noProof/>
            <w:webHidden/>
          </w:rPr>
          <w:tab/>
        </w:r>
        <w:r w:rsidDel="00F16E77">
          <w:rPr>
            <w:noProof/>
            <w:webHidden/>
          </w:rPr>
          <w:fldChar w:fldCharType="begin"/>
        </w:r>
        <w:r w:rsidDel="00F16E77">
          <w:rPr>
            <w:noProof/>
            <w:webHidden/>
          </w:rPr>
          <w:delInstrText xml:space="preserve"> PAGEREF _Toc95914917 \h </w:delInstrText>
        </w:r>
        <w:r w:rsidDel="00F16E77">
          <w:rPr>
            <w:noProof/>
            <w:webHidden/>
          </w:rPr>
        </w:r>
        <w:r w:rsidDel="00F16E77">
          <w:rPr>
            <w:noProof/>
            <w:webHidden/>
          </w:rPr>
          <w:fldChar w:fldCharType="separate"/>
        </w:r>
      </w:del>
      <w:del w:id="1034" w:author="Weinert, Matthias (M.)" w:date="2022-02-16T15:43:00Z">
        <w:r w:rsidDel="00F16E77">
          <w:rPr>
            <w:noProof/>
            <w:webHidden/>
          </w:rPr>
          <w:delText>111</w:delText>
        </w:r>
      </w:del>
      <w:del w:id="103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D7CF614" w14:textId="4A4A2EB5" w:rsidR="0050351B" w:rsidDel="00F16E77" w:rsidRDefault="0050351B">
      <w:pPr>
        <w:pStyle w:val="Abbildungsverzeichnis"/>
        <w:rPr>
          <w:del w:id="1036" w:author="Weinert, Matthias (M.)" w:date="2022-02-16T15:44:00Z"/>
          <w:rFonts w:asciiTheme="minorHAnsi" w:eastAsiaTheme="minorEastAsia" w:hAnsiTheme="minorHAnsi" w:cstheme="minorBidi"/>
          <w:b w:val="0"/>
          <w:noProof/>
          <w:szCs w:val="22"/>
          <w:lang w:val="de-DE"/>
        </w:rPr>
      </w:pPr>
      <w:del w:id="103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64: Single Sided Double Overlap Weld</w:delText>
        </w:r>
        <w:r w:rsidDel="00F16E77">
          <w:rPr>
            <w:noProof/>
            <w:webHidden/>
          </w:rPr>
          <w:tab/>
        </w:r>
        <w:r w:rsidDel="00F16E77">
          <w:rPr>
            <w:noProof/>
            <w:webHidden/>
          </w:rPr>
          <w:fldChar w:fldCharType="begin"/>
        </w:r>
        <w:r w:rsidDel="00F16E77">
          <w:rPr>
            <w:noProof/>
            <w:webHidden/>
          </w:rPr>
          <w:delInstrText xml:space="preserve"> PAGEREF _Toc95914918 \h </w:delInstrText>
        </w:r>
        <w:r w:rsidDel="00F16E77">
          <w:rPr>
            <w:noProof/>
            <w:webHidden/>
          </w:rPr>
        </w:r>
        <w:r w:rsidDel="00F16E77">
          <w:rPr>
            <w:noProof/>
            <w:webHidden/>
          </w:rPr>
          <w:fldChar w:fldCharType="separate"/>
        </w:r>
      </w:del>
      <w:del w:id="1038" w:author="Weinert, Matthias (M.)" w:date="2022-02-16T15:43:00Z">
        <w:r w:rsidDel="00F16E77">
          <w:rPr>
            <w:noProof/>
            <w:webHidden/>
          </w:rPr>
          <w:delText>112</w:delText>
        </w:r>
      </w:del>
      <w:del w:id="103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DF9350C" w14:textId="1AEEB883" w:rsidR="0050351B" w:rsidDel="00F16E77" w:rsidRDefault="0050351B">
      <w:pPr>
        <w:pStyle w:val="Abbildungsverzeichnis"/>
        <w:rPr>
          <w:del w:id="1040" w:author="Weinert, Matthias (M.)" w:date="2022-02-16T15:44:00Z"/>
          <w:rFonts w:asciiTheme="minorHAnsi" w:eastAsiaTheme="minorEastAsia" w:hAnsiTheme="minorHAnsi" w:cstheme="minorBidi"/>
          <w:b w:val="0"/>
          <w:noProof/>
          <w:szCs w:val="22"/>
          <w:lang w:val="de-DE"/>
        </w:rPr>
      </w:pPr>
      <w:del w:id="104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65: Overlap Weld Parameters</w:delText>
        </w:r>
        <w:r w:rsidDel="00F16E77">
          <w:rPr>
            <w:noProof/>
            <w:webHidden/>
          </w:rPr>
          <w:tab/>
        </w:r>
        <w:r w:rsidDel="00F16E77">
          <w:rPr>
            <w:noProof/>
            <w:webHidden/>
          </w:rPr>
          <w:fldChar w:fldCharType="begin"/>
        </w:r>
        <w:r w:rsidDel="00F16E77">
          <w:rPr>
            <w:noProof/>
            <w:webHidden/>
          </w:rPr>
          <w:delInstrText xml:space="preserve"> PAGEREF _Toc95914919 \h </w:delInstrText>
        </w:r>
        <w:r w:rsidDel="00F16E77">
          <w:rPr>
            <w:noProof/>
            <w:webHidden/>
          </w:rPr>
        </w:r>
        <w:r w:rsidDel="00F16E77">
          <w:rPr>
            <w:noProof/>
            <w:webHidden/>
          </w:rPr>
          <w:fldChar w:fldCharType="separate"/>
        </w:r>
      </w:del>
      <w:del w:id="1042" w:author="Weinert, Matthias (M.)" w:date="2022-02-16T15:43:00Z">
        <w:r w:rsidDel="00F16E77">
          <w:rPr>
            <w:noProof/>
            <w:webHidden/>
          </w:rPr>
          <w:delText>112</w:delText>
        </w:r>
      </w:del>
      <w:del w:id="104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74CBFF" w14:textId="7002DC34" w:rsidR="0050351B" w:rsidDel="00F16E77" w:rsidRDefault="0050351B">
      <w:pPr>
        <w:pStyle w:val="Abbildungsverzeichnis"/>
        <w:rPr>
          <w:del w:id="1044" w:author="Weinert, Matthias (M.)" w:date="2022-02-16T15:44:00Z"/>
          <w:rFonts w:asciiTheme="minorHAnsi" w:eastAsiaTheme="minorEastAsia" w:hAnsiTheme="minorHAnsi" w:cstheme="minorBidi"/>
          <w:b w:val="0"/>
          <w:noProof/>
          <w:szCs w:val="22"/>
          <w:lang w:val="de-DE"/>
        </w:rPr>
      </w:pPr>
      <w:del w:id="104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66: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_Toc95914920 \h </w:delInstrText>
        </w:r>
        <w:r w:rsidDel="00F16E77">
          <w:rPr>
            <w:noProof/>
            <w:webHidden/>
          </w:rPr>
        </w:r>
        <w:r w:rsidDel="00F16E77">
          <w:rPr>
            <w:noProof/>
            <w:webHidden/>
          </w:rPr>
          <w:fldChar w:fldCharType="separate"/>
        </w:r>
      </w:del>
      <w:del w:id="1046" w:author="Weinert, Matthias (M.)" w:date="2022-02-16T15:43:00Z">
        <w:r w:rsidDel="00F16E77">
          <w:rPr>
            <w:noProof/>
            <w:webHidden/>
          </w:rPr>
          <w:delText>112</w:delText>
        </w:r>
      </w:del>
      <w:del w:id="104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7C2F025" w14:textId="38C6B1B3" w:rsidR="0050351B" w:rsidDel="00F16E77" w:rsidRDefault="0050351B">
      <w:pPr>
        <w:pStyle w:val="Abbildungsverzeichnis"/>
        <w:rPr>
          <w:del w:id="1048" w:author="Weinert, Matthias (M.)" w:date="2022-02-16T15:44:00Z"/>
          <w:rFonts w:asciiTheme="minorHAnsi" w:eastAsiaTheme="minorEastAsia" w:hAnsiTheme="minorHAnsi" w:cstheme="minorBidi"/>
          <w:b w:val="0"/>
          <w:noProof/>
          <w:szCs w:val="22"/>
          <w:lang w:val="de-DE"/>
        </w:rPr>
      </w:pPr>
      <w:del w:id="104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67: Parameters of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_Toc95914921 \h </w:delInstrText>
        </w:r>
        <w:r w:rsidDel="00F16E77">
          <w:rPr>
            <w:noProof/>
            <w:webHidden/>
          </w:rPr>
        </w:r>
        <w:r w:rsidDel="00F16E77">
          <w:rPr>
            <w:noProof/>
            <w:webHidden/>
          </w:rPr>
          <w:fldChar w:fldCharType="separate"/>
        </w:r>
      </w:del>
      <w:del w:id="1050" w:author="Weinert, Matthias (M.)" w:date="2022-02-16T15:43:00Z">
        <w:r w:rsidDel="00F16E77">
          <w:rPr>
            <w:noProof/>
            <w:webHidden/>
          </w:rPr>
          <w:delText>113</w:delText>
        </w:r>
      </w:del>
      <w:del w:id="105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C8394AD" w14:textId="399BEEC7" w:rsidR="0050351B" w:rsidDel="00F16E77" w:rsidRDefault="0050351B">
      <w:pPr>
        <w:pStyle w:val="Abbildungsverzeichnis"/>
        <w:rPr>
          <w:del w:id="1052" w:author="Weinert, Matthias (M.)" w:date="2022-02-16T15:44:00Z"/>
          <w:rFonts w:asciiTheme="minorHAnsi" w:eastAsiaTheme="minorEastAsia" w:hAnsiTheme="minorHAnsi" w:cstheme="minorBidi"/>
          <w:b w:val="0"/>
          <w:noProof/>
          <w:szCs w:val="22"/>
          <w:lang w:val="de-DE"/>
        </w:rPr>
      </w:pPr>
      <w:del w:id="105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68: Y-Joint Sheet Layout</w:delText>
        </w:r>
        <w:r w:rsidDel="00F16E77">
          <w:rPr>
            <w:noProof/>
            <w:webHidden/>
          </w:rPr>
          <w:tab/>
        </w:r>
        <w:r w:rsidDel="00F16E77">
          <w:rPr>
            <w:noProof/>
            <w:webHidden/>
          </w:rPr>
          <w:fldChar w:fldCharType="begin"/>
        </w:r>
        <w:r w:rsidDel="00F16E77">
          <w:rPr>
            <w:noProof/>
            <w:webHidden/>
          </w:rPr>
          <w:delInstrText xml:space="preserve"> PAGEREF _Toc95914922 \h </w:delInstrText>
        </w:r>
        <w:r w:rsidDel="00F16E77">
          <w:rPr>
            <w:noProof/>
            <w:webHidden/>
          </w:rPr>
        </w:r>
        <w:r w:rsidDel="00F16E77">
          <w:rPr>
            <w:noProof/>
            <w:webHidden/>
          </w:rPr>
          <w:fldChar w:fldCharType="separate"/>
        </w:r>
      </w:del>
      <w:del w:id="1054" w:author="Weinert, Matthias (M.)" w:date="2022-02-16T15:43:00Z">
        <w:r w:rsidDel="00F16E77">
          <w:rPr>
            <w:noProof/>
            <w:webHidden/>
          </w:rPr>
          <w:delText>116</w:delText>
        </w:r>
      </w:del>
      <w:del w:id="105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5EEBBDDC" w14:textId="2E241E76" w:rsidR="0050351B" w:rsidDel="00F16E77" w:rsidRDefault="0050351B">
      <w:pPr>
        <w:pStyle w:val="Abbildungsverzeichnis"/>
        <w:rPr>
          <w:del w:id="1056" w:author="Weinert, Matthias (M.)" w:date="2022-02-16T15:44:00Z"/>
          <w:rFonts w:asciiTheme="minorHAnsi" w:eastAsiaTheme="minorEastAsia" w:hAnsiTheme="minorHAnsi" w:cstheme="minorBidi"/>
          <w:b w:val="0"/>
          <w:noProof/>
          <w:szCs w:val="22"/>
          <w:lang w:val="de-DE"/>
        </w:rPr>
      </w:pPr>
      <w:del w:id="105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"_Toc95914923"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69: Parameters of Y-Joint Weld</w:delText>
        </w:r>
        <w:r w:rsidDel="00F16E77">
          <w:rPr>
            <w:noProof/>
            <w:webHidden/>
          </w:rPr>
          <w:tab/>
        </w:r>
        <w:r w:rsidDel="00F16E77">
          <w:rPr>
            <w:noProof/>
            <w:webHidden/>
          </w:rPr>
          <w:fldChar w:fldCharType="begin"/>
        </w:r>
        <w:r w:rsidDel="00F16E77">
          <w:rPr>
            <w:noProof/>
            <w:webHidden/>
          </w:rPr>
          <w:delInstrText xml:space="preserve"> PAGEREF _Toc95914923 \h </w:delInstrText>
        </w:r>
        <w:r w:rsidDel="00F16E77">
          <w:rPr>
            <w:noProof/>
            <w:webHidden/>
          </w:rPr>
        </w:r>
        <w:r w:rsidDel="00F16E77">
          <w:rPr>
            <w:noProof/>
            <w:webHidden/>
          </w:rPr>
          <w:fldChar w:fldCharType="separate"/>
        </w:r>
      </w:del>
      <w:del w:id="1058" w:author="Weinert, Matthias (M.)" w:date="2022-02-16T15:43:00Z">
        <w:r w:rsidDel="00F16E77">
          <w:rPr>
            <w:noProof/>
            <w:webHidden/>
          </w:rPr>
          <w:delText>116</w:delText>
        </w:r>
      </w:del>
      <w:del w:id="105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DF9B6F" w14:textId="3AB16A5C" w:rsidR="0050351B" w:rsidDel="00F16E77" w:rsidRDefault="0050351B">
      <w:pPr>
        <w:pStyle w:val="Abbildungsverzeichnis"/>
        <w:rPr>
          <w:del w:id="1060" w:author="Weinert, Matthias (M.)" w:date="2022-02-16T15:44:00Z"/>
          <w:rFonts w:asciiTheme="minorHAnsi" w:eastAsiaTheme="minorEastAsia" w:hAnsiTheme="minorHAnsi" w:cstheme="minorBidi"/>
          <w:b w:val="0"/>
          <w:noProof/>
          <w:szCs w:val="22"/>
          <w:lang w:val="de-DE"/>
        </w:rPr>
      </w:pPr>
      <w:del w:id="106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70: K-Joint Sheet Layout</w:delText>
        </w:r>
        <w:r w:rsidDel="00F16E77">
          <w:rPr>
            <w:noProof/>
            <w:webHidden/>
          </w:rPr>
          <w:tab/>
        </w:r>
        <w:r w:rsidDel="00F16E77">
          <w:rPr>
            <w:noProof/>
            <w:webHidden/>
          </w:rPr>
          <w:fldChar w:fldCharType="begin"/>
        </w:r>
        <w:r w:rsidDel="00F16E77">
          <w:rPr>
            <w:noProof/>
            <w:webHidden/>
          </w:rPr>
          <w:delInstrText xml:space="preserve"> PAGEREF _Toc95914924 \h </w:delInstrText>
        </w:r>
        <w:r w:rsidDel="00F16E77">
          <w:rPr>
            <w:noProof/>
            <w:webHidden/>
          </w:rPr>
        </w:r>
        <w:r w:rsidDel="00F16E77">
          <w:rPr>
            <w:noProof/>
            <w:webHidden/>
          </w:rPr>
          <w:fldChar w:fldCharType="separate"/>
        </w:r>
      </w:del>
      <w:del w:id="1062" w:author="Weinert, Matthias (M.)" w:date="2022-02-16T15:43:00Z">
        <w:r w:rsidDel="00F16E77">
          <w:rPr>
            <w:noProof/>
            <w:webHidden/>
          </w:rPr>
          <w:delText>119</w:delText>
        </w:r>
      </w:del>
      <w:del w:id="106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15AA420" w14:textId="434A2EED" w:rsidR="0050351B" w:rsidDel="00F16E77" w:rsidRDefault="0050351B">
      <w:pPr>
        <w:pStyle w:val="Abbildungsverzeichnis"/>
        <w:rPr>
          <w:del w:id="1064" w:author="Weinert, Matthias (M.)" w:date="2022-02-16T15:44:00Z"/>
          <w:rFonts w:asciiTheme="minorHAnsi" w:eastAsiaTheme="minorEastAsia" w:hAnsiTheme="minorHAnsi" w:cstheme="minorBidi"/>
          <w:b w:val="0"/>
          <w:noProof/>
          <w:szCs w:val="22"/>
          <w:lang w:val="de-DE"/>
        </w:rPr>
      </w:pPr>
      <w:del w:id="106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71: Parameters of K-Joint Weld</w:delText>
        </w:r>
        <w:r w:rsidDel="00F16E77">
          <w:rPr>
            <w:noProof/>
            <w:webHidden/>
          </w:rPr>
          <w:tab/>
        </w:r>
        <w:r w:rsidDel="00F16E77">
          <w:rPr>
            <w:noProof/>
            <w:webHidden/>
          </w:rPr>
          <w:fldChar w:fldCharType="begin"/>
        </w:r>
        <w:r w:rsidDel="00F16E77">
          <w:rPr>
            <w:noProof/>
            <w:webHidden/>
          </w:rPr>
          <w:delInstrText xml:space="preserve"> PAGEREF _Toc95914925 \h </w:delInstrText>
        </w:r>
        <w:r w:rsidDel="00F16E77">
          <w:rPr>
            <w:noProof/>
            <w:webHidden/>
          </w:rPr>
        </w:r>
        <w:r w:rsidDel="00F16E77">
          <w:rPr>
            <w:noProof/>
            <w:webHidden/>
          </w:rPr>
          <w:fldChar w:fldCharType="separate"/>
        </w:r>
      </w:del>
      <w:del w:id="1066" w:author="Weinert, Matthias (M.)" w:date="2022-02-16T15:43:00Z">
        <w:r w:rsidDel="00F16E77">
          <w:rPr>
            <w:noProof/>
            <w:webHidden/>
          </w:rPr>
          <w:delText>120</w:delText>
        </w:r>
      </w:del>
      <w:del w:id="106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D573F4E" w14:textId="0FF71C55" w:rsidR="0050351B" w:rsidDel="00F16E77" w:rsidRDefault="0050351B">
      <w:pPr>
        <w:pStyle w:val="Abbildungsverzeichnis"/>
        <w:rPr>
          <w:del w:id="1068" w:author="Weinert, Matthias (M.)" w:date="2022-02-16T15:44:00Z"/>
          <w:rFonts w:asciiTheme="minorHAnsi" w:eastAsiaTheme="minorEastAsia" w:hAnsiTheme="minorHAnsi" w:cstheme="minorBidi"/>
          <w:b w:val="0"/>
          <w:noProof/>
          <w:szCs w:val="22"/>
          <w:lang w:val="de-DE"/>
        </w:rPr>
      </w:pPr>
      <w:del w:id="106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72: Cruciform Joint Sheet Layout</w:delText>
        </w:r>
        <w:r w:rsidDel="00F16E77">
          <w:rPr>
            <w:noProof/>
            <w:webHidden/>
          </w:rPr>
          <w:tab/>
        </w:r>
        <w:r w:rsidDel="00F16E77">
          <w:rPr>
            <w:noProof/>
            <w:webHidden/>
          </w:rPr>
          <w:fldChar w:fldCharType="begin"/>
        </w:r>
        <w:r w:rsidDel="00F16E77">
          <w:rPr>
            <w:noProof/>
            <w:webHidden/>
          </w:rPr>
          <w:delInstrText xml:space="preserve"> PAGEREF _Toc95914926 \h </w:delInstrText>
        </w:r>
        <w:r w:rsidDel="00F16E77">
          <w:rPr>
            <w:noProof/>
            <w:webHidden/>
          </w:rPr>
        </w:r>
        <w:r w:rsidDel="00F16E77">
          <w:rPr>
            <w:noProof/>
            <w:webHidden/>
          </w:rPr>
          <w:fldChar w:fldCharType="separate"/>
        </w:r>
      </w:del>
      <w:del w:id="1070" w:author="Weinert, Matthias (M.)" w:date="2022-02-16T15:43:00Z">
        <w:r w:rsidDel="00F16E77">
          <w:rPr>
            <w:noProof/>
            <w:webHidden/>
          </w:rPr>
          <w:delText>123</w:delText>
        </w:r>
      </w:del>
      <w:del w:id="107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2491D1" w14:textId="1606A161" w:rsidR="0050351B" w:rsidDel="00F16E77" w:rsidRDefault="0050351B">
      <w:pPr>
        <w:pStyle w:val="Abbildungsverzeichnis"/>
        <w:rPr>
          <w:del w:id="1072" w:author="Weinert, Matthias (M.)" w:date="2022-02-16T15:44:00Z"/>
          <w:rFonts w:asciiTheme="minorHAnsi" w:eastAsiaTheme="minorEastAsia" w:hAnsiTheme="minorHAnsi" w:cstheme="minorBidi"/>
          <w:b w:val="0"/>
          <w:noProof/>
          <w:szCs w:val="22"/>
          <w:lang w:val="de-DE"/>
        </w:rPr>
      </w:pPr>
      <w:del w:id="107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73: Parameters of Cruciform Joint</w:delText>
        </w:r>
        <w:r w:rsidDel="00F16E77">
          <w:rPr>
            <w:noProof/>
            <w:webHidden/>
          </w:rPr>
          <w:tab/>
        </w:r>
        <w:r w:rsidDel="00F16E77">
          <w:rPr>
            <w:noProof/>
            <w:webHidden/>
          </w:rPr>
          <w:fldChar w:fldCharType="begin"/>
        </w:r>
        <w:r w:rsidDel="00F16E77">
          <w:rPr>
            <w:noProof/>
            <w:webHidden/>
          </w:rPr>
          <w:delInstrText xml:space="preserve"> PAGEREF _Toc95914927 \h </w:delInstrText>
        </w:r>
        <w:r w:rsidDel="00F16E77">
          <w:rPr>
            <w:noProof/>
            <w:webHidden/>
          </w:rPr>
        </w:r>
        <w:r w:rsidDel="00F16E77">
          <w:rPr>
            <w:noProof/>
            <w:webHidden/>
          </w:rPr>
          <w:fldChar w:fldCharType="separate"/>
        </w:r>
      </w:del>
      <w:del w:id="1074" w:author="Weinert, Matthias (M.)" w:date="2022-02-16T15:43:00Z">
        <w:r w:rsidDel="00F16E77">
          <w:rPr>
            <w:noProof/>
            <w:webHidden/>
          </w:rPr>
          <w:delText>123</w:delText>
        </w:r>
      </w:del>
      <w:del w:id="107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0FAC9C7" w14:textId="1769B812" w:rsidR="0050351B" w:rsidDel="00F16E77" w:rsidRDefault="0050351B">
      <w:pPr>
        <w:pStyle w:val="Abbildungsverzeichnis"/>
        <w:rPr>
          <w:del w:id="1076" w:author="Weinert, Matthias (M.)" w:date="2022-02-16T15:44:00Z"/>
          <w:rFonts w:asciiTheme="minorHAnsi" w:eastAsiaTheme="minorEastAsia" w:hAnsiTheme="minorHAnsi" w:cstheme="minorBidi"/>
          <w:b w:val="0"/>
          <w:noProof/>
          <w:szCs w:val="22"/>
          <w:lang w:val="de-DE"/>
        </w:rPr>
      </w:pPr>
      <w:del w:id="107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74: Flared Joint Sheet Layout</w:delText>
        </w:r>
        <w:r w:rsidDel="00F16E77">
          <w:rPr>
            <w:noProof/>
            <w:webHidden/>
          </w:rPr>
          <w:tab/>
        </w:r>
        <w:r w:rsidDel="00F16E77">
          <w:rPr>
            <w:noProof/>
            <w:webHidden/>
          </w:rPr>
          <w:fldChar w:fldCharType="begin"/>
        </w:r>
        <w:r w:rsidDel="00F16E77">
          <w:rPr>
            <w:noProof/>
            <w:webHidden/>
          </w:rPr>
          <w:delInstrText xml:space="preserve"> PAGEREF _Toc95914928 \h </w:delInstrText>
        </w:r>
        <w:r w:rsidDel="00F16E77">
          <w:rPr>
            <w:noProof/>
            <w:webHidden/>
          </w:rPr>
        </w:r>
        <w:r w:rsidDel="00F16E77">
          <w:rPr>
            <w:noProof/>
            <w:webHidden/>
          </w:rPr>
          <w:fldChar w:fldCharType="separate"/>
        </w:r>
      </w:del>
      <w:del w:id="1078" w:author="Weinert, Matthias (M.)" w:date="2022-02-16T15:43:00Z">
        <w:r w:rsidDel="00F16E77">
          <w:rPr>
            <w:noProof/>
            <w:webHidden/>
          </w:rPr>
          <w:delText>127</w:delText>
        </w:r>
      </w:del>
      <w:del w:id="107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01BC2BE" w14:textId="6E6F5EF6" w:rsidR="0050351B" w:rsidDel="00F16E77" w:rsidRDefault="0050351B">
      <w:pPr>
        <w:pStyle w:val="Abbildungsverzeichnis"/>
        <w:rPr>
          <w:del w:id="1080" w:author="Weinert, Matthias (M.)" w:date="2022-02-16T15:44:00Z"/>
          <w:rFonts w:asciiTheme="minorHAnsi" w:eastAsiaTheme="minorEastAsia" w:hAnsiTheme="minorHAnsi" w:cstheme="minorBidi"/>
          <w:b w:val="0"/>
          <w:noProof/>
          <w:szCs w:val="22"/>
          <w:lang w:val="de-DE"/>
        </w:rPr>
      </w:pPr>
      <w:del w:id="108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75: Parameters of Flared Joint Weld</w:delText>
        </w:r>
        <w:r w:rsidDel="00F16E77">
          <w:rPr>
            <w:noProof/>
            <w:webHidden/>
          </w:rPr>
          <w:tab/>
        </w:r>
        <w:r w:rsidDel="00F16E77">
          <w:rPr>
            <w:noProof/>
            <w:webHidden/>
          </w:rPr>
          <w:fldChar w:fldCharType="begin"/>
        </w:r>
        <w:r w:rsidDel="00F16E77">
          <w:rPr>
            <w:noProof/>
            <w:webHidden/>
          </w:rPr>
          <w:delInstrText xml:space="preserve"> PAGEREF _Toc95914929 \h </w:delInstrText>
        </w:r>
        <w:r w:rsidDel="00F16E77">
          <w:rPr>
            <w:noProof/>
            <w:webHidden/>
          </w:rPr>
        </w:r>
        <w:r w:rsidDel="00F16E77">
          <w:rPr>
            <w:noProof/>
            <w:webHidden/>
          </w:rPr>
          <w:fldChar w:fldCharType="separate"/>
        </w:r>
      </w:del>
      <w:del w:id="1082" w:author="Weinert, Matthias (M.)" w:date="2022-02-16T15:43:00Z">
        <w:r w:rsidDel="00F16E77">
          <w:rPr>
            <w:noProof/>
            <w:webHidden/>
          </w:rPr>
          <w:delText>127</w:delText>
        </w:r>
      </w:del>
      <w:del w:id="108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40AB8A3" w14:textId="419AEFB7" w:rsidR="0050351B" w:rsidDel="00F16E77" w:rsidRDefault="0050351B">
      <w:pPr>
        <w:pStyle w:val="Abbildungsverzeichnis"/>
        <w:rPr>
          <w:del w:id="1084" w:author="Weinert, Matthias (M.)" w:date="2022-02-16T15:44:00Z"/>
          <w:rFonts w:asciiTheme="minorHAnsi" w:eastAsiaTheme="minorEastAsia" w:hAnsiTheme="minorHAnsi" w:cstheme="minorBidi"/>
          <w:b w:val="0"/>
          <w:noProof/>
          <w:szCs w:val="22"/>
          <w:lang w:val="de-DE"/>
        </w:rPr>
      </w:pPr>
      <w:del w:id="108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76: The Three Regions of a Hemming</w:delText>
        </w:r>
        <w:r w:rsidDel="00F16E77">
          <w:rPr>
            <w:noProof/>
            <w:webHidden/>
          </w:rPr>
          <w:tab/>
        </w:r>
        <w:r w:rsidDel="00F16E77">
          <w:rPr>
            <w:noProof/>
            <w:webHidden/>
          </w:rPr>
          <w:fldChar w:fldCharType="begin"/>
        </w:r>
        <w:r w:rsidDel="00F16E77">
          <w:rPr>
            <w:noProof/>
            <w:webHidden/>
          </w:rPr>
          <w:delInstrText xml:space="preserve"> PAGEREF _Toc95914930 \h </w:delInstrText>
        </w:r>
        <w:r w:rsidDel="00F16E77">
          <w:rPr>
            <w:noProof/>
            <w:webHidden/>
          </w:rPr>
        </w:r>
        <w:r w:rsidDel="00F16E77">
          <w:rPr>
            <w:noProof/>
            <w:webHidden/>
          </w:rPr>
          <w:fldChar w:fldCharType="separate"/>
        </w:r>
      </w:del>
      <w:del w:id="1086" w:author="Weinert, Matthias (M.)" w:date="2022-02-16T15:43:00Z">
        <w:r w:rsidDel="00F16E77">
          <w:rPr>
            <w:noProof/>
            <w:webHidden/>
          </w:rPr>
          <w:delText>131</w:delText>
        </w:r>
      </w:del>
      <w:del w:id="108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7A59EEDF" w14:textId="6FEB0C21" w:rsidR="0050351B" w:rsidDel="00F16E77" w:rsidRDefault="0050351B">
      <w:pPr>
        <w:pStyle w:val="Abbildungsverzeichnis"/>
        <w:rPr>
          <w:del w:id="1088" w:author="Weinert, Matthias (M.)" w:date="2022-02-16T15:44:00Z"/>
          <w:rFonts w:asciiTheme="minorHAnsi" w:eastAsiaTheme="minorEastAsia" w:hAnsiTheme="minorHAnsi" w:cstheme="minorBidi"/>
          <w:b w:val="0"/>
          <w:noProof/>
          <w:szCs w:val="22"/>
          <w:lang w:val="de-DE"/>
        </w:rPr>
      </w:pPr>
      <w:del w:id="108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"_Toc95914931"</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77: Path Changes and Width Changes in Hemming Flanges</w:delText>
        </w:r>
        <w:r w:rsidDel="00F16E77">
          <w:rPr>
            <w:noProof/>
            <w:webHidden/>
          </w:rPr>
          <w:tab/>
        </w:r>
        <w:r w:rsidDel="00F16E77">
          <w:rPr>
            <w:noProof/>
            <w:webHidden/>
          </w:rPr>
          <w:fldChar w:fldCharType="begin"/>
        </w:r>
        <w:r w:rsidDel="00F16E77">
          <w:rPr>
            <w:noProof/>
            <w:webHidden/>
          </w:rPr>
          <w:delInstrText xml:space="preserve"> PAGEREF _Toc95914931 \h </w:delInstrText>
        </w:r>
        <w:r w:rsidDel="00F16E77">
          <w:rPr>
            <w:noProof/>
            <w:webHidden/>
          </w:rPr>
        </w:r>
        <w:r w:rsidDel="00F16E77">
          <w:rPr>
            <w:noProof/>
            <w:webHidden/>
          </w:rPr>
          <w:fldChar w:fldCharType="separate"/>
        </w:r>
      </w:del>
      <w:del w:id="1090" w:author="Weinert, Matthias (M.)" w:date="2022-02-16T15:43:00Z">
        <w:r w:rsidDel="00F16E77">
          <w:rPr>
            <w:noProof/>
            <w:webHidden/>
          </w:rPr>
          <w:delText>131</w:delText>
        </w:r>
      </w:del>
      <w:del w:id="109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72DE0EA" w14:textId="273D4739" w:rsidR="0050351B" w:rsidDel="00F16E77" w:rsidRDefault="0050351B">
      <w:pPr>
        <w:pStyle w:val="Abbildungsverzeichnis"/>
        <w:rPr>
          <w:del w:id="1092" w:author="Weinert, Matthias (M.)" w:date="2022-02-16T15:44:00Z"/>
          <w:rFonts w:asciiTheme="minorHAnsi" w:eastAsiaTheme="minorEastAsia" w:hAnsiTheme="minorHAnsi" w:cstheme="minorBidi"/>
          <w:b w:val="0"/>
          <w:noProof/>
          <w:szCs w:val="22"/>
          <w:lang w:val="de-DE"/>
        </w:rPr>
      </w:pPr>
      <w:del w:id="109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"_Toc95914932"</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78: Adhesive Path Differs from Root Path</w:delText>
        </w:r>
        <w:r w:rsidDel="00F16E77">
          <w:rPr>
            <w:noProof/>
            <w:webHidden/>
          </w:rPr>
          <w:tab/>
        </w:r>
        <w:r w:rsidDel="00F16E77">
          <w:rPr>
            <w:noProof/>
            <w:webHidden/>
          </w:rPr>
          <w:fldChar w:fldCharType="begin"/>
        </w:r>
        <w:r w:rsidDel="00F16E77">
          <w:rPr>
            <w:noProof/>
            <w:webHidden/>
          </w:rPr>
          <w:delInstrText xml:space="preserve"> PAGEREF _Toc95914932 \h </w:delInstrText>
        </w:r>
        <w:r w:rsidDel="00F16E77">
          <w:rPr>
            <w:noProof/>
            <w:webHidden/>
          </w:rPr>
        </w:r>
        <w:r w:rsidDel="00F16E77">
          <w:rPr>
            <w:noProof/>
            <w:webHidden/>
          </w:rPr>
          <w:fldChar w:fldCharType="separate"/>
        </w:r>
      </w:del>
      <w:del w:id="1094" w:author="Weinert, Matthias (M.)" w:date="2022-02-16T15:43:00Z">
        <w:r w:rsidDel="00F16E77">
          <w:rPr>
            <w:noProof/>
            <w:webHidden/>
          </w:rPr>
          <w:delText>132</w:delText>
        </w:r>
      </w:del>
      <w:del w:id="109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1A4D3E" w14:textId="74E22BA6" w:rsidR="0050351B" w:rsidDel="00F16E77" w:rsidRDefault="0050351B">
      <w:pPr>
        <w:pStyle w:val="Abbildungsverzeichnis"/>
        <w:rPr>
          <w:del w:id="1096" w:author="Weinert, Matthias (M.)" w:date="2022-02-16T15:44:00Z"/>
          <w:rFonts w:asciiTheme="minorHAnsi" w:eastAsiaTheme="minorEastAsia" w:hAnsiTheme="minorHAnsi" w:cstheme="minorBidi"/>
          <w:b w:val="0"/>
          <w:noProof/>
          <w:szCs w:val="22"/>
          <w:lang w:val="de-DE"/>
        </w:rPr>
      </w:pPr>
      <w:del w:id="109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"_Toc95914933"</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79: Reinforcements need to be considered as Part of the Inner Panel</w:delText>
        </w:r>
        <w:r w:rsidDel="00F16E77">
          <w:rPr>
            <w:noProof/>
            <w:webHidden/>
          </w:rPr>
          <w:tab/>
        </w:r>
        <w:r w:rsidDel="00F16E77">
          <w:rPr>
            <w:noProof/>
            <w:webHidden/>
          </w:rPr>
          <w:fldChar w:fldCharType="begin"/>
        </w:r>
        <w:r w:rsidDel="00F16E77">
          <w:rPr>
            <w:noProof/>
            <w:webHidden/>
          </w:rPr>
          <w:delInstrText xml:space="preserve"> PAGEREF _Toc95914933 \h </w:delInstrText>
        </w:r>
        <w:r w:rsidDel="00F16E77">
          <w:rPr>
            <w:noProof/>
            <w:webHidden/>
          </w:rPr>
        </w:r>
        <w:r w:rsidDel="00F16E77">
          <w:rPr>
            <w:noProof/>
            <w:webHidden/>
          </w:rPr>
          <w:fldChar w:fldCharType="separate"/>
        </w:r>
      </w:del>
      <w:del w:id="1098" w:author="Weinert, Matthias (M.)" w:date="2022-02-16T15:43:00Z">
        <w:r w:rsidDel="00F16E77">
          <w:rPr>
            <w:noProof/>
            <w:webHidden/>
          </w:rPr>
          <w:delText>132</w:delText>
        </w:r>
      </w:del>
      <w:del w:id="109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1A12345E" w14:textId="23B16642" w:rsidR="0050351B" w:rsidDel="00F16E77" w:rsidRDefault="0050351B">
      <w:pPr>
        <w:pStyle w:val="Abbildungsverzeichnis"/>
        <w:rPr>
          <w:del w:id="1100" w:author="Weinert, Matthias (M.)" w:date="2022-02-16T15:44:00Z"/>
          <w:rFonts w:asciiTheme="minorHAnsi" w:eastAsiaTheme="minorEastAsia" w:hAnsiTheme="minorHAnsi" w:cstheme="minorBidi"/>
          <w:b w:val="0"/>
          <w:noProof/>
          <w:szCs w:val="22"/>
          <w:lang w:val="de-DE"/>
        </w:rPr>
      </w:pPr>
      <w:del w:id="110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"_Toc95914934"</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80: Sequence without margin</w:delText>
        </w:r>
        <w:r w:rsidDel="00F16E77">
          <w:rPr>
            <w:noProof/>
            <w:webHidden/>
          </w:rPr>
          <w:tab/>
        </w:r>
        <w:r w:rsidDel="00F16E77">
          <w:rPr>
            <w:noProof/>
            <w:webHidden/>
          </w:rPr>
          <w:fldChar w:fldCharType="begin"/>
        </w:r>
        <w:r w:rsidDel="00F16E77">
          <w:rPr>
            <w:noProof/>
            <w:webHidden/>
          </w:rPr>
          <w:delInstrText xml:space="preserve"> PAGEREF _Toc95914934 \h </w:delInstrText>
        </w:r>
        <w:r w:rsidDel="00F16E77">
          <w:rPr>
            <w:noProof/>
            <w:webHidden/>
          </w:rPr>
        </w:r>
        <w:r w:rsidDel="00F16E77">
          <w:rPr>
            <w:noProof/>
            <w:webHidden/>
          </w:rPr>
          <w:fldChar w:fldCharType="separate"/>
        </w:r>
      </w:del>
      <w:del w:id="1102" w:author="Weinert, Matthias (M.)" w:date="2022-02-16T15:43:00Z">
        <w:r w:rsidDel="00F16E77">
          <w:rPr>
            <w:noProof/>
            <w:webHidden/>
          </w:rPr>
          <w:delText>135</w:delText>
        </w:r>
      </w:del>
      <w:del w:id="110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476FC2C1" w14:textId="67ACBBA1" w:rsidR="0050351B" w:rsidDel="00F16E77" w:rsidRDefault="0050351B">
      <w:pPr>
        <w:pStyle w:val="Abbildungsverzeichnis"/>
        <w:rPr>
          <w:del w:id="1104" w:author="Weinert, Matthias (M.)" w:date="2022-02-16T15:44:00Z"/>
          <w:rFonts w:asciiTheme="minorHAnsi" w:eastAsiaTheme="minorEastAsia" w:hAnsiTheme="minorHAnsi" w:cstheme="minorBidi"/>
          <w:b w:val="0"/>
          <w:noProof/>
          <w:szCs w:val="22"/>
          <w:lang w:val="de-DE"/>
        </w:rPr>
      </w:pPr>
      <w:del w:id="110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"_Toc95914935"</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81: Sequence with margin and spacing</w:delText>
        </w:r>
        <w:r w:rsidDel="00F16E77">
          <w:rPr>
            <w:noProof/>
            <w:webHidden/>
          </w:rPr>
          <w:tab/>
        </w:r>
        <w:r w:rsidDel="00F16E77">
          <w:rPr>
            <w:noProof/>
            <w:webHidden/>
          </w:rPr>
          <w:fldChar w:fldCharType="begin"/>
        </w:r>
        <w:r w:rsidDel="00F16E77">
          <w:rPr>
            <w:noProof/>
            <w:webHidden/>
          </w:rPr>
          <w:delInstrText xml:space="preserve"> PAGEREF _Toc95914935 \h </w:delInstrText>
        </w:r>
        <w:r w:rsidDel="00F16E77">
          <w:rPr>
            <w:noProof/>
            <w:webHidden/>
          </w:rPr>
        </w:r>
        <w:r w:rsidDel="00F16E77">
          <w:rPr>
            <w:noProof/>
            <w:webHidden/>
          </w:rPr>
          <w:fldChar w:fldCharType="separate"/>
        </w:r>
      </w:del>
      <w:del w:id="1106" w:author="Weinert, Matthias (M.)" w:date="2022-02-16T15:43:00Z">
        <w:r w:rsidDel="00F16E77">
          <w:rPr>
            <w:noProof/>
            <w:webHidden/>
          </w:rPr>
          <w:delText>135</w:delText>
        </w:r>
      </w:del>
      <w:del w:id="110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258F4054" w14:textId="68A6FE88" w:rsidR="0050351B" w:rsidDel="00F16E77" w:rsidRDefault="0050351B">
      <w:pPr>
        <w:pStyle w:val="Abbildungsverzeichnis"/>
        <w:rPr>
          <w:del w:id="1108" w:author="Weinert, Matthias (M.)" w:date="2022-02-16T15:44:00Z"/>
          <w:rFonts w:asciiTheme="minorHAnsi" w:eastAsiaTheme="minorEastAsia" w:hAnsiTheme="minorHAnsi" w:cstheme="minorBidi"/>
          <w:b w:val="0"/>
          <w:noProof/>
          <w:szCs w:val="22"/>
          <w:lang w:val="de-DE"/>
        </w:rPr>
      </w:pPr>
      <w:del w:id="1109"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"_Toc95914936"</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82: Margin relaxation</w:delText>
        </w:r>
        <w:r w:rsidDel="00F16E77">
          <w:rPr>
            <w:noProof/>
            <w:webHidden/>
          </w:rPr>
          <w:tab/>
        </w:r>
        <w:r w:rsidDel="00F16E77">
          <w:rPr>
            <w:noProof/>
            <w:webHidden/>
          </w:rPr>
          <w:fldChar w:fldCharType="begin"/>
        </w:r>
        <w:r w:rsidDel="00F16E77">
          <w:rPr>
            <w:noProof/>
            <w:webHidden/>
          </w:rPr>
          <w:delInstrText xml:space="preserve"> PAGEREF _Toc95914936 \h </w:delInstrText>
        </w:r>
        <w:r w:rsidDel="00F16E77">
          <w:rPr>
            <w:noProof/>
            <w:webHidden/>
          </w:rPr>
        </w:r>
        <w:r w:rsidDel="00F16E77">
          <w:rPr>
            <w:noProof/>
            <w:webHidden/>
          </w:rPr>
          <w:fldChar w:fldCharType="separate"/>
        </w:r>
      </w:del>
      <w:del w:id="1110" w:author="Weinert, Matthias (M.)" w:date="2022-02-16T15:43:00Z">
        <w:r w:rsidDel="00F16E77">
          <w:rPr>
            <w:noProof/>
            <w:webHidden/>
          </w:rPr>
          <w:delText>135</w:delText>
        </w:r>
      </w:del>
      <w:del w:id="1111"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3A3A4AB" w14:textId="5CA7D2E2" w:rsidR="0050351B" w:rsidDel="00F16E77" w:rsidRDefault="0050351B">
      <w:pPr>
        <w:pStyle w:val="Abbildungsverzeichnis"/>
        <w:rPr>
          <w:del w:id="1112" w:author="Weinert, Matthias (M.)" w:date="2022-02-16T15:44:00Z"/>
          <w:rFonts w:asciiTheme="minorHAnsi" w:eastAsiaTheme="minorEastAsia" w:hAnsiTheme="minorHAnsi" w:cstheme="minorBidi"/>
          <w:b w:val="0"/>
          <w:noProof/>
          <w:szCs w:val="22"/>
          <w:lang w:val="de-DE"/>
        </w:rPr>
      </w:pPr>
      <w:del w:id="1113"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"_Toc95914937"</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83: Spacing relaxation</w:delText>
        </w:r>
        <w:r w:rsidDel="00F16E77">
          <w:rPr>
            <w:noProof/>
            <w:webHidden/>
          </w:rPr>
          <w:tab/>
        </w:r>
        <w:r w:rsidDel="00F16E77">
          <w:rPr>
            <w:noProof/>
            <w:webHidden/>
          </w:rPr>
          <w:fldChar w:fldCharType="begin"/>
        </w:r>
        <w:r w:rsidDel="00F16E77">
          <w:rPr>
            <w:noProof/>
            <w:webHidden/>
          </w:rPr>
          <w:delInstrText xml:space="preserve"> PAGEREF _Toc95914937 \h </w:delInstrText>
        </w:r>
        <w:r w:rsidDel="00F16E77">
          <w:rPr>
            <w:noProof/>
            <w:webHidden/>
          </w:rPr>
        </w:r>
        <w:r w:rsidDel="00F16E77">
          <w:rPr>
            <w:noProof/>
            <w:webHidden/>
          </w:rPr>
          <w:fldChar w:fldCharType="separate"/>
        </w:r>
      </w:del>
      <w:del w:id="1114" w:author="Weinert, Matthias (M.)" w:date="2022-02-16T15:43:00Z">
        <w:r w:rsidDel="00F16E77">
          <w:rPr>
            <w:noProof/>
            <w:webHidden/>
          </w:rPr>
          <w:delText>135</w:delText>
        </w:r>
      </w:del>
      <w:del w:id="1115"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7F0F8E8" w14:textId="2D5213A0" w:rsidR="0050351B" w:rsidDel="00F16E77" w:rsidRDefault="0050351B">
      <w:pPr>
        <w:pStyle w:val="Abbildungsverzeichnis"/>
        <w:rPr>
          <w:del w:id="1116" w:author="Weinert, Matthias (M.)" w:date="2022-02-16T15:44:00Z"/>
          <w:rFonts w:asciiTheme="minorHAnsi" w:eastAsiaTheme="minorEastAsia" w:hAnsiTheme="minorHAnsi" w:cstheme="minorBidi"/>
          <w:b w:val="0"/>
          <w:noProof/>
          <w:szCs w:val="22"/>
          <w:lang w:val="de-DE"/>
        </w:rPr>
      </w:pPr>
      <w:del w:id="1117"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"_Toc95914938"</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84: Picture of an sealing or adhesive face</w:delText>
        </w:r>
        <w:r w:rsidDel="00F16E77">
          <w:rPr>
            <w:noProof/>
            <w:webHidden/>
          </w:rPr>
          <w:tab/>
        </w:r>
        <w:r w:rsidDel="00F16E77">
          <w:rPr>
            <w:noProof/>
            <w:webHidden/>
          </w:rPr>
          <w:fldChar w:fldCharType="begin"/>
        </w:r>
        <w:r w:rsidDel="00F16E77">
          <w:rPr>
            <w:noProof/>
            <w:webHidden/>
          </w:rPr>
          <w:delInstrText xml:space="preserve"> PAGEREF _Toc95914938 \h </w:delInstrText>
        </w:r>
        <w:r w:rsidDel="00F16E77">
          <w:rPr>
            <w:noProof/>
            <w:webHidden/>
          </w:rPr>
        </w:r>
        <w:r w:rsidDel="00F16E77">
          <w:rPr>
            <w:noProof/>
            <w:webHidden/>
          </w:rPr>
          <w:fldChar w:fldCharType="separate"/>
        </w:r>
      </w:del>
      <w:del w:id="1118" w:author="Weinert, Matthias (M.)" w:date="2022-02-16T15:43:00Z">
        <w:r w:rsidDel="00F16E77">
          <w:rPr>
            <w:noProof/>
            <w:webHidden/>
          </w:rPr>
          <w:delText>140</w:delText>
        </w:r>
      </w:del>
      <w:del w:id="1119"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3289AC61" w14:textId="40C7ADB4" w:rsidR="0050351B" w:rsidDel="00F16E77" w:rsidRDefault="0050351B">
      <w:pPr>
        <w:pStyle w:val="Abbildungsverzeichnis"/>
        <w:rPr>
          <w:del w:id="1120" w:author="Weinert, Matthias (M.)" w:date="2022-02-16T15:44:00Z"/>
          <w:rFonts w:asciiTheme="minorHAnsi" w:eastAsiaTheme="minorEastAsia" w:hAnsiTheme="minorHAnsi" w:cstheme="minorBidi"/>
          <w:b w:val="0"/>
          <w:noProof/>
          <w:szCs w:val="22"/>
          <w:lang w:val="de-DE"/>
        </w:rPr>
      </w:pPr>
      <w:del w:id="1121"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"_Toc95914939"</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85: 'length', 'spacing', 'first_spacing' and 'last_spacing' are the terms needed to define a regular intermittent weld.</w:delText>
        </w:r>
        <w:r w:rsidDel="00F16E77">
          <w:rPr>
            <w:noProof/>
            <w:webHidden/>
          </w:rPr>
          <w:tab/>
        </w:r>
        <w:r w:rsidDel="00F16E77">
          <w:rPr>
            <w:noProof/>
            <w:webHidden/>
          </w:rPr>
          <w:fldChar w:fldCharType="begin"/>
        </w:r>
        <w:r w:rsidDel="00F16E77">
          <w:rPr>
            <w:noProof/>
            <w:webHidden/>
          </w:rPr>
          <w:delInstrText xml:space="preserve"> PAGEREF _Toc95914939 \h </w:delInstrText>
        </w:r>
        <w:r w:rsidDel="00F16E77">
          <w:rPr>
            <w:noProof/>
            <w:webHidden/>
          </w:rPr>
        </w:r>
        <w:r w:rsidDel="00F16E77">
          <w:rPr>
            <w:noProof/>
            <w:webHidden/>
          </w:rPr>
          <w:fldChar w:fldCharType="separate"/>
        </w:r>
      </w:del>
      <w:del w:id="1122" w:author="Weinert, Matthias (M.)" w:date="2022-02-16T15:43:00Z">
        <w:r w:rsidDel="00F16E77">
          <w:rPr>
            <w:noProof/>
            <w:webHidden/>
          </w:rPr>
          <w:delText>142</w:delText>
        </w:r>
      </w:del>
      <w:del w:id="1123"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66A6E5BE" w14:textId="475F9E4B" w:rsidR="0050351B" w:rsidDel="00F16E77" w:rsidRDefault="0050351B">
      <w:pPr>
        <w:pStyle w:val="Abbildungsverzeichnis"/>
        <w:rPr>
          <w:del w:id="1124" w:author="Weinert, Matthias (M.)" w:date="2022-02-16T15:44:00Z"/>
          <w:rFonts w:asciiTheme="minorHAnsi" w:eastAsiaTheme="minorEastAsia" w:hAnsiTheme="minorHAnsi" w:cstheme="minorBidi"/>
          <w:b w:val="0"/>
          <w:noProof/>
          <w:szCs w:val="22"/>
          <w:lang w:val="de-DE"/>
        </w:rPr>
      </w:pPr>
      <w:del w:id="1125" w:author="Weinert, Matthias (M.)" w:date="2022-02-16T15:44:00Z">
        <w:r w:rsidRPr="00E37EF3" w:rsidDel="00F16E77">
          <w:rPr>
            <w:rStyle w:val="Hyperlink"/>
            <w:rFonts w:eastAsia="MS Mincho"/>
            <w:noProof/>
          </w:rPr>
          <w:fldChar w:fldCharType="begin"/>
        </w:r>
        <w:r w:rsidRPr="00E37EF3" w:rsidDel="00F16E77">
          <w:rPr>
            <w:rStyle w:val="Hyperlink"/>
            <w:rFonts w:eastAsia="MS Mincho"/>
            <w:noProof/>
          </w:rPr>
          <w:delInstrText xml:space="preserve"> </w:delInstrText>
        </w:r>
        <w:r w:rsidDel="00F16E77">
          <w:rPr>
            <w:noProof/>
          </w:rPr>
          <w:delInstrText>HYPERLINK \l "_Toc95914940"</w:delInstrText>
        </w:r>
        <w:r w:rsidRPr="00E37EF3" w:rsidDel="00F16E77">
          <w:rPr>
            <w:rStyle w:val="Hyperlink"/>
            <w:rFonts w:eastAsia="MS Mincho"/>
            <w:noProof/>
          </w:rPr>
          <w:delInstrText xml:space="preserve"> </w:delInstrText>
        </w:r>
        <w:r w:rsidRPr="00E37EF3" w:rsidDel="00F16E77">
          <w:rPr>
            <w:rStyle w:val="Hyperlink"/>
            <w:rFonts w:eastAsia="MS Mincho"/>
            <w:noProof/>
          </w:rPr>
          <w:fldChar w:fldCharType="separate"/>
        </w:r>
        <w:r w:rsidRPr="00E37EF3" w:rsidDel="00F16E77">
          <w:rPr>
            <w:rStyle w:val="Hyperlink"/>
            <w:rFonts w:eastAsia="MS Mincho"/>
            <w:noProof/>
          </w:rPr>
          <w:delText>Figure 86: A regular intermittent weld with 'n' segments and 'n-1' spacings between segments.</w:delText>
        </w:r>
        <w:r w:rsidDel="00F16E77">
          <w:rPr>
            <w:noProof/>
            <w:webHidden/>
          </w:rPr>
          <w:tab/>
        </w:r>
        <w:r w:rsidDel="00F16E77">
          <w:rPr>
            <w:noProof/>
            <w:webHidden/>
          </w:rPr>
          <w:fldChar w:fldCharType="begin"/>
        </w:r>
        <w:r w:rsidDel="00F16E77">
          <w:rPr>
            <w:noProof/>
            <w:webHidden/>
          </w:rPr>
          <w:delInstrText xml:space="preserve"> PAGEREF _Toc95914940 \h </w:delInstrText>
        </w:r>
        <w:r w:rsidDel="00F16E77">
          <w:rPr>
            <w:noProof/>
            <w:webHidden/>
          </w:rPr>
        </w:r>
        <w:r w:rsidDel="00F16E77">
          <w:rPr>
            <w:noProof/>
            <w:webHidden/>
          </w:rPr>
          <w:fldChar w:fldCharType="separate"/>
        </w:r>
      </w:del>
      <w:del w:id="1126" w:author="Weinert, Matthias (M.)" w:date="2022-02-16T15:43:00Z">
        <w:r w:rsidDel="00F16E77">
          <w:rPr>
            <w:noProof/>
            <w:webHidden/>
          </w:rPr>
          <w:delText>142</w:delText>
        </w:r>
      </w:del>
      <w:del w:id="1127" w:author="Weinert, Matthias (M.)" w:date="2022-02-16T15:44:00Z">
        <w:r w:rsidDel="00F16E77">
          <w:rPr>
            <w:noProof/>
            <w:webHidden/>
          </w:rPr>
          <w:fldChar w:fldCharType="end"/>
        </w:r>
        <w:r w:rsidRPr="00E37EF3" w:rsidDel="00F16E77">
          <w:rPr>
            <w:rStyle w:val="Hyperlink"/>
            <w:rFonts w:eastAsia="MS Mincho"/>
            <w:noProof/>
          </w:rPr>
          <w:fldChar w:fldCharType="end"/>
        </w:r>
      </w:del>
    </w:p>
    <w:p w14:paraId="066F002C" w14:textId="2314FE7A" w:rsidR="00261D7A" w:rsidRDefault="00E913A8">
      <w:pPr>
        <w:pStyle w:val="Abbildungsverzeichnis"/>
        <w:rPr>
          <w:ins w:id="1128" w:author="Weinert, Matthias (M.)" w:date="2022-02-21T14:07:00Z"/>
          <w:rFonts w:asciiTheme="minorHAnsi" w:eastAsiaTheme="minorEastAsia" w:hAnsiTheme="minorHAnsi" w:cstheme="minorBidi"/>
          <w:b w:val="0"/>
          <w:noProof/>
          <w:szCs w:val="22"/>
          <w:lang w:val="de-DE"/>
        </w:rPr>
      </w:pPr>
      <w:del w:id="1129" w:author="Weinert, Matthias (M.)" w:date="2022-02-17T17:10:00Z">
        <w:r w:rsidDel="001C13C3">
          <w:fldChar w:fldCharType="end"/>
        </w:r>
      </w:del>
      <w:ins w:id="1130" w:author="Weinert, Matthias (M.)" w:date="2022-02-17T17:10:00Z">
        <w:r w:rsidR="001C13C3">
          <w:fldChar w:fldCharType="begin"/>
        </w:r>
        <w:r w:rsidR="001C13C3">
          <w:instrText xml:space="preserve"> TOC \h \z \c "Figure" </w:instrText>
        </w:r>
      </w:ins>
      <w:r w:rsidR="001C13C3">
        <w:fldChar w:fldCharType="separate"/>
      </w:r>
      <w:ins w:id="1131" w:author="Weinert, Matthias (M.)" w:date="2022-02-21T14:07:00Z">
        <w:r w:rsidR="00261D7A" w:rsidRPr="0009704C">
          <w:rPr>
            <w:rStyle w:val="Hyperlink"/>
            <w:rFonts w:eastAsia="MS Mincho"/>
            <w:noProof/>
          </w:rPr>
          <w:fldChar w:fldCharType="begin"/>
        </w:r>
        <w:r w:rsidR="00261D7A" w:rsidRPr="0009704C">
          <w:rPr>
            <w:rStyle w:val="Hyperlink"/>
            <w:rFonts w:eastAsia="MS Mincho"/>
            <w:noProof/>
          </w:rPr>
          <w:instrText xml:space="preserve"> </w:instrText>
        </w:r>
        <w:r w:rsidR="00261D7A">
          <w:rPr>
            <w:noProof/>
          </w:rPr>
          <w:instrText>HYPERLINK \l "_Toc96345320"</w:instrText>
        </w:r>
        <w:r w:rsidR="00261D7A" w:rsidRPr="0009704C">
          <w:rPr>
            <w:rStyle w:val="Hyperlink"/>
            <w:rFonts w:eastAsia="MS Mincho"/>
            <w:noProof/>
          </w:rPr>
          <w:instrText xml:space="preserve"> </w:instrText>
        </w:r>
        <w:r w:rsidR="00261D7A" w:rsidRPr="0009704C">
          <w:rPr>
            <w:rStyle w:val="Hyperlink"/>
            <w:rFonts w:eastAsia="MS Mincho"/>
            <w:noProof/>
          </w:rPr>
          <w:fldChar w:fldCharType="separate"/>
        </w:r>
        <w:r w:rsidR="00261D7A" w:rsidRPr="0009704C">
          <w:rPr>
            <w:rStyle w:val="Hyperlink"/>
            <w:rFonts w:eastAsia="MS Mincho"/>
            <w:noProof/>
          </w:rPr>
          <w:t>Figure 1: Seam weld as 1</w:t>
        </w:r>
        <w:r w:rsidR="00261D7A" w:rsidRPr="0009704C">
          <w:rPr>
            <w:rStyle w:val="Hyperlink"/>
            <w:rFonts w:eastAsia="MS Mincho"/>
            <w:noProof/>
          </w:rPr>
          <w:noBreakHyphen/>
          <w:t>dimensional joint</w:t>
        </w:r>
        <w:r w:rsidR="00261D7A">
          <w:rPr>
            <w:noProof/>
            <w:webHidden/>
          </w:rPr>
          <w:tab/>
        </w:r>
        <w:r w:rsidR="00261D7A">
          <w:rPr>
            <w:noProof/>
            <w:webHidden/>
          </w:rPr>
          <w:fldChar w:fldCharType="begin"/>
        </w:r>
        <w:r w:rsidR="00261D7A">
          <w:rPr>
            <w:noProof/>
            <w:webHidden/>
          </w:rPr>
          <w:instrText xml:space="preserve"> PAGEREF _Toc96345320 \h </w:instrText>
        </w:r>
      </w:ins>
      <w:r w:rsidR="00261D7A">
        <w:rPr>
          <w:noProof/>
          <w:webHidden/>
        </w:rPr>
      </w:r>
      <w:r w:rsidR="00261D7A">
        <w:rPr>
          <w:noProof/>
          <w:webHidden/>
        </w:rPr>
        <w:fldChar w:fldCharType="separate"/>
      </w:r>
      <w:ins w:id="1132" w:author="Weinert, Matthias (M.)" w:date="2022-02-21T14:07:00Z">
        <w:r w:rsidR="00261D7A">
          <w:rPr>
            <w:noProof/>
            <w:webHidden/>
          </w:rPr>
          <w:t>3</w:t>
        </w:r>
        <w:r w:rsidR="00261D7A">
          <w:rPr>
            <w:noProof/>
            <w:webHidden/>
          </w:rPr>
          <w:fldChar w:fldCharType="end"/>
        </w:r>
        <w:r w:rsidR="00261D7A" w:rsidRPr="0009704C">
          <w:rPr>
            <w:rStyle w:val="Hyperlink"/>
            <w:rFonts w:eastAsia="MS Mincho"/>
            <w:noProof/>
          </w:rPr>
          <w:fldChar w:fldCharType="end"/>
        </w:r>
      </w:ins>
    </w:p>
    <w:p w14:paraId="6B665280" w14:textId="3B815484" w:rsidR="00261D7A" w:rsidRDefault="00261D7A">
      <w:pPr>
        <w:pStyle w:val="Abbildungsverzeichnis"/>
        <w:rPr>
          <w:ins w:id="1133" w:author="Weinert, Matthias (M.)" w:date="2022-02-21T14:07:00Z"/>
          <w:rFonts w:asciiTheme="minorHAnsi" w:eastAsiaTheme="minorEastAsia" w:hAnsiTheme="minorHAnsi" w:cstheme="minorBidi"/>
          <w:b w:val="0"/>
          <w:noProof/>
          <w:szCs w:val="22"/>
          <w:lang w:val="de-DE"/>
        </w:rPr>
      </w:pPr>
      <w:ins w:id="113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_Toc96345321 \h </w:instrText>
        </w:r>
      </w:ins>
      <w:r>
        <w:rPr>
          <w:noProof/>
          <w:webHidden/>
        </w:rPr>
      </w:r>
      <w:r>
        <w:rPr>
          <w:noProof/>
          <w:webHidden/>
        </w:rPr>
        <w:fldChar w:fldCharType="separate"/>
      </w:r>
      <w:ins w:id="1135" w:author="Weinert, Matthias (M.)" w:date="2022-02-21T14:07:00Z">
        <w:r>
          <w:rPr>
            <w:noProof/>
            <w:webHidden/>
          </w:rPr>
          <w:t>3</w:t>
        </w:r>
        <w:r>
          <w:rPr>
            <w:noProof/>
            <w:webHidden/>
          </w:rPr>
          <w:fldChar w:fldCharType="end"/>
        </w:r>
        <w:r w:rsidRPr="0009704C">
          <w:rPr>
            <w:rStyle w:val="Hyperlink"/>
            <w:rFonts w:eastAsia="MS Mincho"/>
            <w:noProof/>
          </w:rPr>
          <w:fldChar w:fldCharType="end"/>
        </w:r>
      </w:ins>
    </w:p>
    <w:p w14:paraId="4F77F362" w14:textId="056A1A73" w:rsidR="00261D7A" w:rsidRDefault="00261D7A">
      <w:pPr>
        <w:pStyle w:val="Abbildungsverzeichnis"/>
        <w:rPr>
          <w:ins w:id="1136" w:author="Weinert, Matthias (M.)" w:date="2022-02-21T14:07:00Z"/>
          <w:rFonts w:asciiTheme="minorHAnsi" w:eastAsiaTheme="minorEastAsia" w:hAnsiTheme="minorHAnsi" w:cstheme="minorBidi"/>
          <w:b w:val="0"/>
          <w:noProof/>
          <w:szCs w:val="22"/>
          <w:lang w:val="de-DE"/>
        </w:rPr>
      </w:pPr>
      <w:ins w:id="113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_Toc96345322 \h </w:instrText>
        </w:r>
      </w:ins>
      <w:r>
        <w:rPr>
          <w:noProof/>
          <w:webHidden/>
        </w:rPr>
      </w:r>
      <w:r>
        <w:rPr>
          <w:noProof/>
          <w:webHidden/>
        </w:rPr>
        <w:fldChar w:fldCharType="separate"/>
      </w:r>
      <w:ins w:id="1138" w:author="Weinert, Matthias (M.)" w:date="2022-02-21T14:07:00Z">
        <w:r>
          <w:rPr>
            <w:noProof/>
            <w:webHidden/>
          </w:rPr>
          <w:t>4</w:t>
        </w:r>
        <w:r>
          <w:rPr>
            <w:noProof/>
            <w:webHidden/>
          </w:rPr>
          <w:fldChar w:fldCharType="end"/>
        </w:r>
        <w:r w:rsidRPr="0009704C">
          <w:rPr>
            <w:rStyle w:val="Hyperlink"/>
            <w:rFonts w:eastAsia="MS Mincho"/>
            <w:noProof/>
          </w:rPr>
          <w:fldChar w:fldCharType="end"/>
        </w:r>
      </w:ins>
    </w:p>
    <w:p w14:paraId="47C0CC3F" w14:textId="7D05037B" w:rsidR="00261D7A" w:rsidRDefault="00261D7A">
      <w:pPr>
        <w:pStyle w:val="Abbildungsverzeichnis"/>
        <w:rPr>
          <w:ins w:id="1139" w:author="Weinert, Matthias (M.)" w:date="2022-02-21T14:07:00Z"/>
          <w:rFonts w:asciiTheme="minorHAnsi" w:eastAsiaTheme="minorEastAsia" w:hAnsiTheme="minorHAnsi" w:cstheme="minorBidi"/>
          <w:b w:val="0"/>
          <w:noProof/>
          <w:szCs w:val="22"/>
          <w:lang w:val="de-DE"/>
        </w:rPr>
      </w:pPr>
      <w:ins w:id="114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_Toc96345323 \h </w:instrText>
        </w:r>
      </w:ins>
      <w:r>
        <w:rPr>
          <w:noProof/>
          <w:webHidden/>
        </w:rPr>
      </w:r>
      <w:r>
        <w:rPr>
          <w:noProof/>
          <w:webHidden/>
        </w:rPr>
        <w:fldChar w:fldCharType="separate"/>
      </w:r>
      <w:ins w:id="1141" w:author="Weinert, Matthias (M.)" w:date="2022-02-21T14:07:00Z">
        <w:r>
          <w:rPr>
            <w:noProof/>
            <w:webHidden/>
          </w:rPr>
          <w:t>4</w:t>
        </w:r>
        <w:r>
          <w:rPr>
            <w:noProof/>
            <w:webHidden/>
          </w:rPr>
          <w:fldChar w:fldCharType="end"/>
        </w:r>
        <w:r w:rsidRPr="0009704C">
          <w:rPr>
            <w:rStyle w:val="Hyperlink"/>
            <w:rFonts w:eastAsia="MS Mincho"/>
            <w:noProof/>
          </w:rPr>
          <w:fldChar w:fldCharType="end"/>
        </w:r>
      </w:ins>
    </w:p>
    <w:p w14:paraId="4A6857F7" w14:textId="214E3873" w:rsidR="00261D7A" w:rsidRDefault="00261D7A">
      <w:pPr>
        <w:pStyle w:val="Abbildungsverzeichnis"/>
        <w:rPr>
          <w:ins w:id="1142" w:author="Weinert, Matthias (M.)" w:date="2022-02-21T14:07:00Z"/>
          <w:rFonts w:asciiTheme="minorHAnsi" w:eastAsiaTheme="minorEastAsia" w:hAnsiTheme="minorHAnsi" w:cstheme="minorBidi"/>
          <w:b w:val="0"/>
          <w:noProof/>
          <w:szCs w:val="22"/>
          <w:lang w:val="de-DE"/>
        </w:rPr>
      </w:pPr>
      <w:ins w:id="114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_Toc96345324 \h </w:instrText>
        </w:r>
      </w:ins>
      <w:r>
        <w:rPr>
          <w:noProof/>
          <w:webHidden/>
        </w:rPr>
      </w:r>
      <w:r>
        <w:rPr>
          <w:noProof/>
          <w:webHidden/>
        </w:rPr>
        <w:fldChar w:fldCharType="separate"/>
      </w:r>
      <w:ins w:id="1144" w:author="Weinert, Matthias (M.)" w:date="2022-02-21T14:07:00Z">
        <w:r>
          <w:rPr>
            <w:noProof/>
            <w:webHidden/>
          </w:rPr>
          <w:t>5</w:t>
        </w:r>
        <w:r>
          <w:rPr>
            <w:noProof/>
            <w:webHidden/>
          </w:rPr>
          <w:fldChar w:fldCharType="end"/>
        </w:r>
        <w:r w:rsidRPr="0009704C">
          <w:rPr>
            <w:rStyle w:val="Hyperlink"/>
            <w:rFonts w:eastAsia="MS Mincho"/>
            <w:noProof/>
          </w:rPr>
          <w:fldChar w:fldCharType="end"/>
        </w:r>
      </w:ins>
    </w:p>
    <w:p w14:paraId="200378B9" w14:textId="32024547" w:rsidR="00261D7A" w:rsidRDefault="00261D7A">
      <w:pPr>
        <w:pStyle w:val="Abbildungsverzeichnis"/>
        <w:rPr>
          <w:ins w:id="1145" w:author="Weinert, Matthias (M.)" w:date="2022-02-21T14:07:00Z"/>
          <w:rFonts w:asciiTheme="minorHAnsi" w:eastAsiaTheme="minorEastAsia" w:hAnsiTheme="minorHAnsi" w:cstheme="minorBidi"/>
          <w:b w:val="0"/>
          <w:noProof/>
          <w:szCs w:val="22"/>
          <w:lang w:val="de-DE"/>
        </w:rPr>
      </w:pPr>
      <w:ins w:id="114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_Toc96345325 \h </w:instrText>
        </w:r>
      </w:ins>
      <w:r>
        <w:rPr>
          <w:noProof/>
          <w:webHidden/>
        </w:rPr>
      </w:r>
      <w:r>
        <w:rPr>
          <w:noProof/>
          <w:webHidden/>
        </w:rPr>
        <w:fldChar w:fldCharType="separate"/>
      </w:r>
      <w:ins w:id="1147" w:author="Weinert, Matthias (M.)" w:date="2022-02-21T14:07:00Z">
        <w:r>
          <w:rPr>
            <w:noProof/>
            <w:webHidden/>
          </w:rPr>
          <w:t>9</w:t>
        </w:r>
        <w:r>
          <w:rPr>
            <w:noProof/>
            <w:webHidden/>
          </w:rPr>
          <w:fldChar w:fldCharType="end"/>
        </w:r>
        <w:r w:rsidRPr="0009704C">
          <w:rPr>
            <w:rStyle w:val="Hyperlink"/>
            <w:rFonts w:eastAsia="MS Mincho"/>
            <w:noProof/>
          </w:rPr>
          <w:fldChar w:fldCharType="end"/>
        </w:r>
      </w:ins>
    </w:p>
    <w:p w14:paraId="403B0A74" w14:textId="4880CD64" w:rsidR="00261D7A" w:rsidRDefault="00261D7A">
      <w:pPr>
        <w:pStyle w:val="Abbildungsverzeichnis"/>
        <w:rPr>
          <w:ins w:id="1148" w:author="Weinert, Matthias (M.)" w:date="2022-02-21T14:07:00Z"/>
          <w:rFonts w:asciiTheme="minorHAnsi" w:eastAsiaTheme="minorEastAsia" w:hAnsiTheme="minorHAnsi" w:cstheme="minorBidi"/>
          <w:b w:val="0"/>
          <w:noProof/>
          <w:szCs w:val="22"/>
          <w:lang w:val="de-DE"/>
        </w:rPr>
      </w:pPr>
      <w:ins w:id="114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"_Toc96345326"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_Toc96345326 \h </w:instrText>
        </w:r>
      </w:ins>
      <w:r>
        <w:rPr>
          <w:noProof/>
          <w:webHidden/>
        </w:rPr>
      </w:r>
      <w:r>
        <w:rPr>
          <w:noProof/>
          <w:webHidden/>
        </w:rPr>
        <w:fldChar w:fldCharType="separate"/>
      </w:r>
      <w:ins w:id="1150" w:author="Weinert, Matthias (M.)" w:date="2022-02-21T14:07:00Z">
        <w:r>
          <w:rPr>
            <w:noProof/>
            <w:webHidden/>
          </w:rPr>
          <w:t>18</w:t>
        </w:r>
        <w:r>
          <w:rPr>
            <w:noProof/>
            <w:webHidden/>
          </w:rPr>
          <w:fldChar w:fldCharType="end"/>
        </w:r>
        <w:r w:rsidRPr="0009704C">
          <w:rPr>
            <w:rStyle w:val="Hyperlink"/>
            <w:rFonts w:eastAsia="MS Mincho"/>
            <w:noProof/>
          </w:rPr>
          <w:fldChar w:fldCharType="end"/>
        </w:r>
      </w:ins>
    </w:p>
    <w:p w14:paraId="340CD54A" w14:textId="74F28650" w:rsidR="00261D7A" w:rsidRDefault="00261D7A">
      <w:pPr>
        <w:pStyle w:val="Abbildungsverzeichnis"/>
        <w:rPr>
          <w:ins w:id="1151" w:author="Weinert, Matthias (M.)" w:date="2022-02-21T14:07:00Z"/>
          <w:rFonts w:asciiTheme="minorHAnsi" w:eastAsiaTheme="minorEastAsia" w:hAnsiTheme="minorHAnsi" w:cstheme="minorBidi"/>
          <w:b w:val="0"/>
          <w:noProof/>
          <w:szCs w:val="22"/>
          <w:lang w:val="de-DE"/>
        </w:rPr>
      </w:pPr>
      <w:ins w:id="115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_Toc96345327 \h </w:instrText>
        </w:r>
      </w:ins>
      <w:r>
        <w:rPr>
          <w:noProof/>
          <w:webHidden/>
        </w:rPr>
      </w:r>
      <w:r>
        <w:rPr>
          <w:noProof/>
          <w:webHidden/>
        </w:rPr>
        <w:fldChar w:fldCharType="separate"/>
      </w:r>
      <w:ins w:id="1153" w:author="Weinert, Matthias (M.)" w:date="2022-02-21T14:07:00Z">
        <w:r>
          <w:rPr>
            <w:noProof/>
            <w:webHidden/>
          </w:rPr>
          <w:t>36</w:t>
        </w:r>
        <w:r>
          <w:rPr>
            <w:noProof/>
            <w:webHidden/>
          </w:rPr>
          <w:fldChar w:fldCharType="end"/>
        </w:r>
        <w:r w:rsidRPr="0009704C">
          <w:rPr>
            <w:rStyle w:val="Hyperlink"/>
            <w:rFonts w:eastAsia="MS Mincho"/>
            <w:noProof/>
          </w:rPr>
          <w:fldChar w:fldCharType="end"/>
        </w:r>
      </w:ins>
    </w:p>
    <w:p w14:paraId="6B5F46DB" w14:textId="629B21FC" w:rsidR="00261D7A" w:rsidRDefault="00261D7A">
      <w:pPr>
        <w:pStyle w:val="Abbildungsverzeichnis"/>
        <w:rPr>
          <w:ins w:id="1154" w:author="Weinert, Matthias (M.)" w:date="2022-02-21T14:07:00Z"/>
          <w:rFonts w:asciiTheme="minorHAnsi" w:eastAsiaTheme="minorEastAsia" w:hAnsiTheme="minorHAnsi" w:cstheme="minorBidi"/>
          <w:b w:val="0"/>
          <w:noProof/>
          <w:szCs w:val="22"/>
          <w:lang w:val="de-DE"/>
        </w:rPr>
      </w:pPr>
      <w:ins w:id="115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_Toc96345328 \h </w:instrText>
        </w:r>
      </w:ins>
      <w:r>
        <w:rPr>
          <w:noProof/>
          <w:webHidden/>
        </w:rPr>
      </w:r>
      <w:r>
        <w:rPr>
          <w:noProof/>
          <w:webHidden/>
        </w:rPr>
        <w:fldChar w:fldCharType="separate"/>
      </w:r>
      <w:ins w:id="1156" w:author="Weinert, Matthias (M.)" w:date="2022-02-21T14:07:00Z">
        <w:r>
          <w:rPr>
            <w:noProof/>
            <w:webHidden/>
          </w:rPr>
          <w:t>39</w:t>
        </w:r>
        <w:r>
          <w:rPr>
            <w:noProof/>
            <w:webHidden/>
          </w:rPr>
          <w:fldChar w:fldCharType="end"/>
        </w:r>
        <w:r w:rsidRPr="0009704C">
          <w:rPr>
            <w:rStyle w:val="Hyperlink"/>
            <w:rFonts w:eastAsia="MS Mincho"/>
            <w:noProof/>
          </w:rPr>
          <w:fldChar w:fldCharType="end"/>
        </w:r>
      </w:ins>
    </w:p>
    <w:p w14:paraId="412E2AA2" w14:textId="2AADD287" w:rsidR="00261D7A" w:rsidRDefault="00261D7A">
      <w:pPr>
        <w:pStyle w:val="Abbildungsverzeichnis"/>
        <w:rPr>
          <w:ins w:id="1157" w:author="Weinert, Matthias (M.)" w:date="2022-02-21T14:07:00Z"/>
          <w:rFonts w:asciiTheme="minorHAnsi" w:eastAsiaTheme="minorEastAsia" w:hAnsiTheme="minorHAnsi" w:cstheme="minorBidi"/>
          <w:b w:val="0"/>
          <w:noProof/>
          <w:szCs w:val="22"/>
          <w:lang w:val="de-DE"/>
        </w:rPr>
      </w:pPr>
      <w:ins w:id="115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"_Toc96345329"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_Toc96345329 \h </w:instrText>
        </w:r>
      </w:ins>
      <w:r>
        <w:rPr>
          <w:noProof/>
          <w:webHidden/>
        </w:rPr>
      </w:r>
      <w:r>
        <w:rPr>
          <w:noProof/>
          <w:webHidden/>
        </w:rPr>
        <w:fldChar w:fldCharType="separate"/>
      </w:r>
      <w:ins w:id="1159" w:author="Weinert, Matthias (M.)" w:date="2022-02-21T14:07:00Z">
        <w:r>
          <w:rPr>
            <w:noProof/>
            <w:webHidden/>
          </w:rPr>
          <w:t>41</w:t>
        </w:r>
        <w:r>
          <w:rPr>
            <w:noProof/>
            <w:webHidden/>
          </w:rPr>
          <w:fldChar w:fldCharType="end"/>
        </w:r>
        <w:r w:rsidRPr="0009704C">
          <w:rPr>
            <w:rStyle w:val="Hyperlink"/>
            <w:rFonts w:eastAsia="MS Mincho"/>
            <w:noProof/>
          </w:rPr>
          <w:fldChar w:fldCharType="end"/>
        </w:r>
      </w:ins>
    </w:p>
    <w:p w14:paraId="2326520F" w14:textId="08D938D3" w:rsidR="00261D7A" w:rsidRDefault="00261D7A">
      <w:pPr>
        <w:pStyle w:val="Abbildungsverzeichnis"/>
        <w:rPr>
          <w:ins w:id="1160" w:author="Weinert, Matthias (M.)" w:date="2022-02-21T14:07:00Z"/>
          <w:rFonts w:asciiTheme="minorHAnsi" w:eastAsiaTheme="minorEastAsia" w:hAnsiTheme="minorHAnsi" w:cstheme="minorBidi"/>
          <w:b w:val="0"/>
          <w:noProof/>
          <w:szCs w:val="22"/>
          <w:lang w:val="de-DE"/>
        </w:rPr>
      </w:pPr>
      <w:ins w:id="116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_Toc96345330 \h </w:instrText>
        </w:r>
      </w:ins>
      <w:r>
        <w:rPr>
          <w:noProof/>
          <w:webHidden/>
        </w:rPr>
      </w:r>
      <w:r>
        <w:rPr>
          <w:noProof/>
          <w:webHidden/>
        </w:rPr>
        <w:fldChar w:fldCharType="separate"/>
      </w:r>
      <w:ins w:id="1162" w:author="Weinert, Matthias (M.)" w:date="2022-02-21T14:07:00Z">
        <w:r>
          <w:rPr>
            <w:noProof/>
            <w:webHidden/>
          </w:rPr>
          <w:t>42</w:t>
        </w:r>
        <w:r>
          <w:rPr>
            <w:noProof/>
            <w:webHidden/>
          </w:rPr>
          <w:fldChar w:fldCharType="end"/>
        </w:r>
        <w:r w:rsidRPr="0009704C">
          <w:rPr>
            <w:rStyle w:val="Hyperlink"/>
            <w:rFonts w:eastAsia="MS Mincho"/>
            <w:noProof/>
          </w:rPr>
          <w:fldChar w:fldCharType="end"/>
        </w:r>
      </w:ins>
    </w:p>
    <w:p w14:paraId="1026CEB0" w14:textId="67E79A8D" w:rsidR="00261D7A" w:rsidRDefault="00261D7A">
      <w:pPr>
        <w:pStyle w:val="Abbildungsverzeichnis"/>
        <w:rPr>
          <w:ins w:id="1163" w:author="Weinert, Matthias (M.)" w:date="2022-02-21T14:07:00Z"/>
          <w:rFonts w:asciiTheme="minorHAnsi" w:eastAsiaTheme="minorEastAsia" w:hAnsiTheme="minorHAnsi" w:cstheme="minorBidi"/>
          <w:b w:val="0"/>
          <w:noProof/>
          <w:szCs w:val="22"/>
          <w:lang w:val="de-DE"/>
        </w:rPr>
      </w:pPr>
      <w:ins w:id="116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_Toc96345331 \h </w:instrText>
        </w:r>
      </w:ins>
      <w:r>
        <w:rPr>
          <w:noProof/>
          <w:webHidden/>
        </w:rPr>
      </w:r>
      <w:r>
        <w:rPr>
          <w:noProof/>
          <w:webHidden/>
        </w:rPr>
        <w:fldChar w:fldCharType="separate"/>
      </w:r>
      <w:ins w:id="1165" w:author="Weinert, Matthias (M.)" w:date="2022-02-21T14:07:00Z">
        <w:r>
          <w:rPr>
            <w:noProof/>
            <w:webHidden/>
          </w:rPr>
          <w:t>42</w:t>
        </w:r>
        <w:r>
          <w:rPr>
            <w:noProof/>
            <w:webHidden/>
          </w:rPr>
          <w:fldChar w:fldCharType="end"/>
        </w:r>
        <w:r w:rsidRPr="0009704C">
          <w:rPr>
            <w:rStyle w:val="Hyperlink"/>
            <w:rFonts w:eastAsia="MS Mincho"/>
            <w:noProof/>
          </w:rPr>
          <w:fldChar w:fldCharType="end"/>
        </w:r>
      </w:ins>
    </w:p>
    <w:p w14:paraId="3BD3E31F" w14:textId="036F9688" w:rsidR="00261D7A" w:rsidRDefault="00261D7A">
      <w:pPr>
        <w:pStyle w:val="Abbildungsverzeichnis"/>
        <w:rPr>
          <w:ins w:id="1166" w:author="Weinert, Matthias (M.)" w:date="2022-02-21T14:07:00Z"/>
          <w:rFonts w:asciiTheme="minorHAnsi" w:eastAsiaTheme="minorEastAsia" w:hAnsiTheme="minorHAnsi" w:cstheme="minorBidi"/>
          <w:b w:val="0"/>
          <w:noProof/>
          <w:szCs w:val="22"/>
          <w:lang w:val="de-DE"/>
        </w:rPr>
      </w:pPr>
      <w:ins w:id="116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_Toc96345332 \h </w:instrText>
        </w:r>
      </w:ins>
      <w:r>
        <w:rPr>
          <w:noProof/>
          <w:webHidden/>
        </w:rPr>
      </w:r>
      <w:r>
        <w:rPr>
          <w:noProof/>
          <w:webHidden/>
        </w:rPr>
        <w:fldChar w:fldCharType="separate"/>
      </w:r>
      <w:ins w:id="1168" w:author="Weinert, Matthias (M.)" w:date="2022-02-21T14:07:00Z">
        <w:r>
          <w:rPr>
            <w:noProof/>
            <w:webHidden/>
          </w:rPr>
          <w:t>44</w:t>
        </w:r>
        <w:r>
          <w:rPr>
            <w:noProof/>
            <w:webHidden/>
          </w:rPr>
          <w:fldChar w:fldCharType="end"/>
        </w:r>
        <w:r w:rsidRPr="0009704C">
          <w:rPr>
            <w:rStyle w:val="Hyperlink"/>
            <w:rFonts w:eastAsia="MS Mincho"/>
            <w:noProof/>
          </w:rPr>
          <w:fldChar w:fldCharType="end"/>
        </w:r>
      </w:ins>
    </w:p>
    <w:p w14:paraId="4ABCE40B" w14:textId="2D6ACD79" w:rsidR="00261D7A" w:rsidRDefault="00261D7A">
      <w:pPr>
        <w:pStyle w:val="Abbildungsverzeichnis"/>
        <w:rPr>
          <w:ins w:id="1169" w:author="Weinert, Matthias (M.)" w:date="2022-02-21T14:07:00Z"/>
          <w:rFonts w:asciiTheme="minorHAnsi" w:eastAsiaTheme="minorEastAsia" w:hAnsiTheme="minorHAnsi" w:cstheme="minorBidi"/>
          <w:b w:val="0"/>
          <w:noProof/>
          <w:szCs w:val="22"/>
          <w:lang w:val="de-DE"/>
        </w:rPr>
      </w:pPr>
      <w:ins w:id="117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_Toc96345333 \h </w:instrText>
        </w:r>
      </w:ins>
      <w:r>
        <w:rPr>
          <w:noProof/>
          <w:webHidden/>
        </w:rPr>
      </w:r>
      <w:r>
        <w:rPr>
          <w:noProof/>
          <w:webHidden/>
        </w:rPr>
        <w:fldChar w:fldCharType="separate"/>
      </w:r>
      <w:ins w:id="1171" w:author="Weinert, Matthias (M.)" w:date="2022-02-21T14:07:00Z">
        <w:r>
          <w:rPr>
            <w:noProof/>
            <w:webHidden/>
          </w:rPr>
          <w:t>44</w:t>
        </w:r>
        <w:r>
          <w:rPr>
            <w:noProof/>
            <w:webHidden/>
          </w:rPr>
          <w:fldChar w:fldCharType="end"/>
        </w:r>
        <w:r w:rsidRPr="0009704C">
          <w:rPr>
            <w:rStyle w:val="Hyperlink"/>
            <w:rFonts w:eastAsia="MS Mincho"/>
            <w:noProof/>
          </w:rPr>
          <w:fldChar w:fldCharType="end"/>
        </w:r>
      </w:ins>
    </w:p>
    <w:p w14:paraId="4B855449" w14:textId="39780D09" w:rsidR="00261D7A" w:rsidRDefault="00261D7A">
      <w:pPr>
        <w:pStyle w:val="Abbildungsverzeichnis"/>
        <w:rPr>
          <w:ins w:id="1172" w:author="Weinert, Matthias (M.)" w:date="2022-02-21T14:07:00Z"/>
          <w:rFonts w:asciiTheme="minorHAnsi" w:eastAsiaTheme="minorEastAsia" w:hAnsiTheme="minorHAnsi" w:cstheme="minorBidi"/>
          <w:b w:val="0"/>
          <w:noProof/>
          <w:szCs w:val="22"/>
          <w:lang w:val="de-DE"/>
        </w:rPr>
      </w:pPr>
      <w:ins w:id="117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_Toc96345334 \h </w:instrText>
        </w:r>
      </w:ins>
      <w:r>
        <w:rPr>
          <w:noProof/>
          <w:webHidden/>
        </w:rPr>
      </w:r>
      <w:r>
        <w:rPr>
          <w:noProof/>
          <w:webHidden/>
        </w:rPr>
        <w:fldChar w:fldCharType="separate"/>
      </w:r>
      <w:ins w:id="1174" w:author="Weinert, Matthias (M.)" w:date="2022-02-21T14:07:00Z">
        <w:r>
          <w:rPr>
            <w:noProof/>
            <w:webHidden/>
          </w:rPr>
          <w:t>45</w:t>
        </w:r>
        <w:r>
          <w:rPr>
            <w:noProof/>
            <w:webHidden/>
          </w:rPr>
          <w:fldChar w:fldCharType="end"/>
        </w:r>
        <w:r w:rsidRPr="0009704C">
          <w:rPr>
            <w:rStyle w:val="Hyperlink"/>
            <w:rFonts w:eastAsia="MS Mincho"/>
            <w:noProof/>
          </w:rPr>
          <w:fldChar w:fldCharType="end"/>
        </w:r>
      </w:ins>
    </w:p>
    <w:p w14:paraId="54FF49A3" w14:textId="0FEBC800" w:rsidR="00261D7A" w:rsidRDefault="00261D7A">
      <w:pPr>
        <w:pStyle w:val="Abbildungsverzeichnis"/>
        <w:rPr>
          <w:ins w:id="1175" w:author="Weinert, Matthias (M.)" w:date="2022-02-21T14:07:00Z"/>
          <w:rFonts w:asciiTheme="minorHAnsi" w:eastAsiaTheme="minorEastAsia" w:hAnsiTheme="minorHAnsi" w:cstheme="minorBidi"/>
          <w:b w:val="0"/>
          <w:noProof/>
          <w:szCs w:val="22"/>
          <w:lang w:val="de-DE"/>
        </w:rPr>
      </w:pPr>
      <w:ins w:id="117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_Toc96345335 \h </w:instrText>
        </w:r>
      </w:ins>
      <w:r>
        <w:rPr>
          <w:noProof/>
          <w:webHidden/>
        </w:rPr>
      </w:r>
      <w:r>
        <w:rPr>
          <w:noProof/>
          <w:webHidden/>
        </w:rPr>
        <w:fldChar w:fldCharType="separate"/>
      </w:r>
      <w:ins w:id="1177" w:author="Weinert, Matthias (M.)" w:date="2022-02-21T14:07:00Z">
        <w:r>
          <w:rPr>
            <w:noProof/>
            <w:webHidden/>
          </w:rPr>
          <w:t>46</w:t>
        </w:r>
        <w:r>
          <w:rPr>
            <w:noProof/>
            <w:webHidden/>
          </w:rPr>
          <w:fldChar w:fldCharType="end"/>
        </w:r>
        <w:r w:rsidRPr="0009704C">
          <w:rPr>
            <w:rStyle w:val="Hyperlink"/>
            <w:rFonts w:eastAsia="MS Mincho"/>
            <w:noProof/>
          </w:rPr>
          <w:fldChar w:fldCharType="end"/>
        </w:r>
      </w:ins>
    </w:p>
    <w:p w14:paraId="60B8D93D" w14:textId="651480BB" w:rsidR="00261D7A" w:rsidRDefault="00261D7A">
      <w:pPr>
        <w:pStyle w:val="Abbildungsverzeichnis"/>
        <w:rPr>
          <w:ins w:id="1178" w:author="Weinert, Matthias (M.)" w:date="2022-02-21T14:07:00Z"/>
          <w:rFonts w:asciiTheme="minorHAnsi" w:eastAsiaTheme="minorEastAsia" w:hAnsiTheme="minorHAnsi" w:cstheme="minorBidi"/>
          <w:b w:val="0"/>
          <w:noProof/>
          <w:szCs w:val="22"/>
          <w:lang w:val="de-DE"/>
        </w:rPr>
      </w:pPr>
      <w:ins w:id="117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_Toc96345336 \h </w:instrText>
        </w:r>
      </w:ins>
      <w:r>
        <w:rPr>
          <w:noProof/>
          <w:webHidden/>
        </w:rPr>
      </w:r>
      <w:r>
        <w:rPr>
          <w:noProof/>
          <w:webHidden/>
        </w:rPr>
        <w:fldChar w:fldCharType="separate"/>
      </w:r>
      <w:ins w:id="1180" w:author="Weinert, Matthias (M.)" w:date="2022-02-21T14:07:00Z">
        <w:r>
          <w:rPr>
            <w:noProof/>
            <w:webHidden/>
          </w:rPr>
          <w:t>48</w:t>
        </w:r>
        <w:r>
          <w:rPr>
            <w:noProof/>
            <w:webHidden/>
          </w:rPr>
          <w:fldChar w:fldCharType="end"/>
        </w:r>
        <w:r w:rsidRPr="0009704C">
          <w:rPr>
            <w:rStyle w:val="Hyperlink"/>
            <w:rFonts w:eastAsia="MS Mincho"/>
            <w:noProof/>
          </w:rPr>
          <w:fldChar w:fldCharType="end"/>
        </w:r>
      </w:ins>
    </w:p>
    <w:p w14:paraId="2E72EFFF" w14:textId="6A5BED04" w:rsidR="00261D7A" w:rsidRDefault="00261D7A">
      <w:pPr>
        <w:pStyle w:val="Abbildungsverzeichnis"/>
        <w:rPr>
          <w:ins w:id="1181" w:author="Weinert, Matthias (M.)" w:date="2022-02-21T14:07:00Z"/>
          <w:rFonts w:asciiTheme="minorHAnsi" w:eastAsiaTheme="minorEastAsia" w:hAnsiTheme="minorHAnsi" w:cstheme="minorBidi"/>
          <w:b w:val="0"/>
          <w:noProof/>
          <w:szCs w:val="22"/>
          <w:lang w:val="de-DE"/>
        </w:rPr>
      </w:pPr>
      <w:ins w:id="118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_Toc96345337 \h </w:instrText>
        </w:r>
      </w:ins>
      <w:r>
        <w:rPr>
          <w:noProof/>
          <w:webHidden/>
        </w:rPr>
      </w:r>
      <w:r>
        <w:rPr>
          <w:noProof/>
          <w:webHidden/>
        </w:rPr>
        <w:fldChar w:fldCharType="separate"/>
      </w:r>
      <w:ins w:id="1183" w:author="Weinert, Matthias (M.)" w:date="2022-02-21T14:07:00Z">
        <w:r>
          <w:rPr>
            <w:noProof/>
            <w:webHidden/>
          </w:rPr>
          <w:t>49</w:t>
        </w:r>
        <w:r>
          <w:rPr>
            <w:noProof/>
            <w:webHidden/>
          </w:rPr>
          <w:fldChar w:fldCharType="end"/>
        </w:r>
        <w:r w:rsidRPr="0009704C">
          <w:rPr>
            <w:rStyle w:val="Hyperlink"/>
            <w:rFonts w:eastAsia="MS Mincho"/>
            <w:noProof/>
          </w:rPr>
          <w:fldChar w:fldCharType="end"/>
        </w:r>
      </w:ins>
    </w:p>
    <w:p w14:paraId="0A6DE6A0" w14:textId="6E5FA7F1" w:rsidR="00261D7A" w:rsidRDefault="00261D7A">
      <w:pPr>
        <w:pStyle w:val="Abbildungsverzeichnis"/>
        <w:rPr>
          <w:ins w:id="1184" w:author="Weinert, Matthias (M.)" w:date="2022-02-21T14:07:00Z"/>
          <w:rFonts w:asciiTheme="minorHAnsi" w:eastAsiaTheme="minorEastAsia" w:hAnsiTheme="minorHAnsi" w:cstheme="minorBidi"/>
          <w:b w:val="0"/>
          <w:noProof/>
          <w:szCs w:val="22"/>
          <w:lang w:val="de-DE"/>
        </w:rPr>
      </w:pPr>
      <w:ins w:id="118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"_Toc96345338"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_Toc96345338 \h </w:instrText>
        </w:r>
      </w:ins>
      <w:r>
        <w:rPr>
          <w:noProof/>
          <w:webHidden/>
        </w:rPr>
      </w:r>
      <w:r>
        <w:rPr>
          <w:noProof/>
          <w:webHidden/>
        </w:rPr>
        <w:fldChar w:fldCharType="separate"/>
      </w:r>
      <w:ins w:id="1186" w:author="Weinert, Matthias (M.)" w:date="2022-02-21T14:07:00Z">
        <w:r>
          <w:rPr>
            <w:noProof/>
            <w:webHidden/>
          </w:rPr>
          <w:t>49</w:t>
        </w:r>
        <w:r>
          <w:rPr>
            <w:noProof/>
            <w:webHidden/>
          </w:rPr>
          <w:fldChar w:fldCharType="end"/>
        </w:r>
        <w:r w:rsidRPr="0009704C">
          <w:rPr>
            <w:rStyle w:val="Hyperlink"/>
            <w:rFonts w:eastAsia="MS Mincho"/>
            <w:noProof/>
          </w:rPr>
          <w:fldChar w:fldCharType="end"/>
        </w:r>
      </w:ins>
    </w:p>
    <w:p w14:paraId="35354B90" w14:textId="39F4F6F2" w:rsidR="00261D7A" w:rsidRDefault="00261D7A">
      <w:pPr>
        <w:pStyle w:val="Abbildungsverzeichnis"/>
        <w:rPr>
          <w:ins w:id="1187" w:author="Weinert, Matthias (M.)" w:date="2022-02-21T14:07:00Z"/>
          <w:rFonts w:asciiTheme="minorHAnsi" w:eastAsiaTheme="minorEastAsia" w:hAnsiTheme="minorHAnsi" w:cstheme="minorBidi"/>
          <w:b w:val="0"/>
          <w:noProof/>
          <w:szCs w:val="22"/>
          <w:lang w:val="de-DE"/>
        </w:rPr>
      </w:pPr>
      <w:ins w:id="1188" w:author="Weinert, Matthias (M.)" w:date="2022-02-21T14:07:00Z">
        <w:r w:rsidRPr="0009704C">
          <w:rPr>
            <w:rStyle w:val="Hyperlink"/>
            <w:rFonts w:eastAsia="MS Mincho"/>
            <w:noProof/>
          </w:rPr>
          <w:lastRenderedPageBreak/>
          <w:fldChar w:fldCharType="begin"/>
        </w:r>
        <w:r w:rsidRPr="0009704C">
          <w:rPr>
            <w:rStyle w:val="Hyperlink"/>
            <w:rFonts w:eastAsia="MS Mincho"/>
            <w:noProof/>
          </w:rPr>
          <w:instrText xml:space="preserve"> </w:instrText>
        </w:r>
        <w:r>
          <w:rPr>
            <w:noProof/>
          </w:rPr>
          <w:instrText>HYPERLINK \l "_Toc96345339"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_Toc96345339 \h </w:instrText>
        </w:r>
      </w:ins>
      <w:r>
        <w:rPr>
          <w:noProof/>
          <w:webHidden/>
        </w:rPr>
      </w:r>
      <w:r>
        <w:rPr>
          <w:noProof/>
          <w:webHidden/>
        </w:rPr>
        <w:fldChar w:fldCharType="separate"/>
      </w:r>
      <w:ins w:id="1189" w:author="Weinert, Matthias (M.)" w:date="2022-02-21T14:07:00Z">
        <w:r>
          <w:rPr>
            <w:noProof/>
            <w:webHidden/>
          </w:rPr>
          <w:t>50</w:t>
        </w:r>
        <w:r>
          <w:rPr>
            <w:noProof/>
            <w:webHidden/>
          </w:rPr>
          <w:fldChar w:fldCharType="end"/>
        </w:r>
        <w:r w:rsidRPr="0009704C">
          <w:rPr>
            <w:rStyle w:val="Hyperlink"/>
            <w:rFonts w:eastAsia="MS Mincho"/>
            <w:noProof/>
          </w:rPr>
          <w:fldChar w:fldCharType="end"/>
        </w:r>
      </w:ins>
    </w:p>
    <w:p w14:paraId="58A09912" w14:textId="6FC0468F" w:rsidR="00261D7A" w:rsidRDefault="00261D7A">
      <w:pPr>
        <w:pStyle w:val="Abbildungsverzeichnis"/>
        <w:rPr>
          <w:ins w:id="1190" w:author="Weinert, Matthias (M.)" w:date="2022-02-21T14:07:00Z"/>
          <w:rFonts w:asciiTheme="minorHAnsi" w:eastAsiaTheme="minorEastAsia" w:hAnsiTheme="minorHAnsi" w:cstheme="minorBidi"/>
          <w:b w:val="0"/>
          <w:noProof/>
          <w:szCs w:val="22"/>
          <w:lang w:val="de-DE"/>
        </w:rPr>
      </w:pPr>
      <w:ins w:id="119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_Toc96345340 \h </w:instrText>
        </w:r>
      </w:ins>
      <w:r>
        <w:rPr>
          <w:noProof/>
          <w:webHidden/>
        </w:rPr>
      </w:r>
      <w:r>
        <w:rPr>
          <w:noProof/>
          <w:webHidden/>
        </w:rPr>
        <w:fldChar w:fldCharType="separate"/>
      </w:r>
      <w:ins w:id="1192" w:author="Weinert, Matthias (M.)" w:date="2022-02-21T14:07:00Z">
        <w:r>
          <w:rPr>
            <w:noProof/>
            <w:webHidden/>
          </w:rPr>
          <w:t>50</w:t>
        </w:r>
        <w:r>
          <w:rPr>
            <w:noProof/>
            <w:webHidden/>
          </w:rPr>
          <w:fldChar w:fldCharType="end"/>
        </w:r>
        <w:r w:rsidRPr="0009704C">
          <w:rPr>
            <w:rStyle w:val="Hyperlink"/>
            <w:rFonts w:eastAsia="MS Mincho"/>
            <w:noProof/>
          </w:rPr>
          <w:fldChar w:fldCharType="end"/>
        </w:r>
      </w:ins>
    </w:p>
    <w:p w14:paraId="241D2580" w14:textId="4FF4335F" w:rsidR="00261D7A" w:rsidRDefault="00261D7A">
      <w:pPr>
        <w:pStyle w:val="Abbildungsverzeichnis"/>
        <w:rPr>
          <w:ins w:id="1193" w:author="Weinert, Matthias (M.)" w:date="2022-02-21T14:07:00Z"/>
          <w:rFonts w:asciiTheme="minorHAnsi" w:eastAsiaTheme="minorEastAsia" w:hAnsiTheme="minorHAnsi" w:cstheme="minorBidi"/>
          <w:b w:val="0"/>
          <w:noProof/>
          <w:szCs w:val="22"/>
          <w:lang w:val="de-DE"/>
        </w:rPr>
      </w:pPr>
      <w:ins w:id="119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_Toc96345341 \h </w:instrText>
        </w:r>
      </w:ins>
      <w:r>
        <w:rPr>
          <w:noProof/>
          <w:webHidden/>
        </w:rPr>
      </w:r>
      <w:r>
        <w:rPr>
          <w:noProof/>
          <w:webHidden/>
        </w:rPr>
        <w:fldChar w:fldCharType="separate"/>
      </w:r>
      <w:ins w:id="1195" w:author="Weinert, Matthias (M.)" w:date="2022-02-21T14:07:00Z">
        <w:r>
          <w:rPr>
            <w:noProof/>
            <w:webHidden/>
          </w:rPr>
          <w:t>60</w:t>
        </w:r>
        <w:r>
          <w:rPr>
            <w:noProof/>
            <w:webHidden/>
          </w:rPr>
          <w:fldChar w:fldCharType="end"/>
        </w:r>
        <w:r w:rsidRPr="0009704C">
          <w:rPr>
            <w:rStyle w:val="Hyperlink"/>
            <w:rFonts w:eastAsia="MS Mincho"/>
            <w:noProof/>
          </w:rPr>
          <w:fldChar w:fldCharType="end"/>
        </w:r>
      </w:ins>
    </w:p>
    <w:p w14:paraId="0D3470CD" w14:textId="2B7BE7A1" w:rsidR="00261D7A" w:rsidRDefault="00261D7A">
      <w:pPr>
        <w:pStyle w:val="Abbildungsverzeichnis"/>
        <w:rPr>
          <w:ins w:id="1196" w:author="Weinert, Matthias (M.)" w:date="2022-02-21T14:07:00Z"/>
          <w:rFonts w:asciiTheme="minorHAnsi" w:eastAsiaTheme="minorEastAsia" w:hAnsiTheme="minorHAnsi" w:cstheme="minorBidi"/>
          <w:b w:val="0"/>
          <w:noProof/>
          <w:szCs w:val="22"/>
          <w:lang w:val="de-DE"/>
        </w:rPr>
      </w:pPr>
      <w:ins w:id="119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_Toc96345342 \h </w:instrText>
        </w:r>
      </w:ins>
      <w:r>
        <w:rPr>
          <w:noProof/>
          <w:webHidden/>
        </w:rPr>
      </w:r>
      <w:r>
        <w:rPr>
          <w:noProof/>
          <w:webHidden/>
        </w:rPr>
        <w:fldChar w:fldCharType="separate"/>
      </w:r>
      <w:ins w:id="1198" w:author="Weinert, Matthias (M.)" w:date="2022-02-21T14:07:00Z">
        <w:r>
          <w:rPr>
            <w:noProof/>
            <w:webHidden/>
          </w:rPr>
          <w:t>60</w:t>
        </w:r>
        <w:r>
          <w:rPr>
            <w:noProof/>
            <w:webHidden/>
          </w:rPr>
          <w:fldChar w:fldCharType="end"/>
        </w:r>
        <w:r w:rsidRPr="0009704C">
          <w:rPr>
            <w:rStyle w:val="Hyperlink"/>
            <w:rFonts w:eastAsia="MS Mincho"/>
            <w:noProof/>
          </w:rPr>
          <w:fldChar w:fldCharType="end"/>
        </w:r>
      </w:ins>
    </w:p>
    <w:p w14:paraId="2FD81F06" w14:textId="5502529F" w:rsidR="00261D7A" w:rsidRDefault="00261D7A">
      <w:pPr>
        <w:pStyle w:val="Abbildungsverzeichnis"/>
        <w:rPr>
          <w:ins w:id="1199" w:author="Weinert, Matthias (M.)" w:date="2022-02-21T14:07:00Z"/>
          <w:rFonts w:asciiTheme="minorHAnsi" w:eastAsiaTheme="minorEastAsia" w:hAnsiTheme="minorHAnsi" w:cstheme="minorBidi"/>
          <w:b w:val="0"/>
          <w:noProof/>
          <w:szCs w:val="22"/>
          <w:lang w:val="de-DE"/>
        </w:rPr>
      </w:pPr>
      <w:ins w:id="120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24: Screw</w:t>
        </w:r>
        <w:r>
          <w:rPr>
            <w:noProof/>
            <w:webHidden/>
          </w:rPr>
          <w:tab/>
        </w:r>
        <w:r>
          <w:rPr>
            <w:noProof/>
            <w:webHidden/>
          </w:rPr>
          <w:fldChar w:fldCharType="begin"/>
        </w:r>
        <w:r>
          <w:rPr>
            <w:noProof/>
            <w:webHidden/>
          </w:rPr>
          <w:instrText xml:space="preserve"> PAGEREF _Toc96345343 \h </w:instrText>
        </w:r>
      </w:ins>
      <w:r>
        <w:rPr>
          <w:noProof/>
          <w:webHidden/>
        </w:rPr>
      </w:r>
      <w:r>
        <w:rPr>
          <w:noProof/>
          <w:webHidden/>
        </w:rPr>
        <w:fldChar w:fldCharType="separate"/>
      </w:r>
      <w:ins w:id="1201" w:author="Weinert, Matthias (M.)" w:date="2022-02-21T14:07:00Z">
        <w:r>
          <w:rPr>
            <w:noProof/>
            <w:webHidden/>
          </w:rPr>
          <w:t>60</w:t>
        </w:r>
        <w:r>
          <w:rPr>
            <w:noProof/>
            <w:webHidden/>
          </w:rPr>
          <w:fldChar w:fldCharType="end"/>
        </w:r>
        <w:r w:rsidRPr="0009704C">
          <w:rPr>
            <w:rStyle w:val="Hyperlink"/>
            <w:rFonts w:eastAsia="MS Mincho"/>
            <w:noProof/>
          </w:rPr>
          <w:fldChar w:fldCharType="end"/>
        </w:r>
      </w:ins>
    </w:p>
    <w:p w14:paraId="112AE5A6" w14:textId="354433F1" w:rsidR="00261D7A" w:rsidRDefault="00261D7A">
      <w:pPr>
        <w:pStyle w:val="Abbildungsverzeichnis"/>
        <w:rPr>
          <w:ins w:id="1202" w:author="Weinert, Matthias (M.)" w:date="2022-02-21T14:07:00Z"/>
          <w:rFonts w:asciiTheme="minorHAnsi" w:eastAsiaTheme="minorEastAsia" w:hAnsiTheme="minorHAnsi" w:cstheme="minorBidi"/>
          <w:b w:val="0"/>
          <w:noProof/>
          <w:szCs w:val="22"/>
          <w:lang w:val="de-DE"/>
        </w:rPr>
      </w:pPr>
      <w:ins w:id="120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_Toc96345344 \h </w:instrText>
        </w:r>
      </w:ins>
      <w:r>
        <w:rPr>
          <w:noProof/>
          <w:webHidden/>
        </w:rPr>
      </w:r>
      <w:r>
        <w:rPr>
          <w:noProof/>
          <w:webHidden/>
        </w:rPr>
        <w:fldChar w:fldCharType="separate"/>
      </w:r>
      <w:ins w:id="1204" w:author="Weinert, Matthias (M.)" w:date="2022-02-21T14:07:00Z">
        <w:r>
          <w:rPr>
            <w:noProof/>
            <w:webHidden/>
          </w:rPr>
          <w:t>61</w:t>
        </w:r>
        <w:r>
          <w:rPr>
            <w:noProof/>
            <w:webHidden/>
          </w:rPr>
          <w:fldChar w:fldCharType="end"/>
        </w:r>
        <w:r w:rsidRPr="0009704C">
          <w:rPr>
            <w:rStyle w:val="Hyperlink"/>
            <w:rFonts w:eastAsia="MS Mincho"/>
            <w:noProof/>
          </w:rPr>
          <w:fldChar w:fldCharType="end"/>
        </w:r>
      </w:ins>
    </w:p>
    <w:p w14:paraId="35B8DB2F" w14:textId="22A4145A" w:rsidR="00261D7A" w:rsidRDefault="00261D7A">
      <w:pPr>
        <w:pStyle w:val="Abbildungsverzeichnis"/>
        <w:rPr>
          <w:ins w:id="1205" w:author="Weinert, Matthias (M.)" w:date="2022-02-21T14:07:00Z"/>
          <w:rFonts w:asciiTheme="minorHAnsi" w:eastAsiaTheme="minorEastAsia" w:hAnsiTheme="minorHAnsi" w:cstheme="minorBidi"/>
          <w:b w:val="0"/>
          <w:noProof/>
          <w:szCs w:val="22"/>
          <w:lang w:val="de-DE"/>
        </w:rPr>
      </w:pPr>
      <w:ins w:id="120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26: Plain stud</w:t>
        </w:r>
        <w:r>
          <w:rPr>
            <w:noProof/>
            <w:webHidden/>
          </w:rPr>
          <w:tab/>
        </w:r>
        <w:r>
          <w:rPr>
            <w:noProof/>
            <w:webHidden/>
          </w:rPr>
          <w:fldChar w:fldCharType="begin"/>
        </w:r>
        <w:r>
          <w:rPr>
            <w:noProof/>
            <w:webHidden/>
          </w:rPr>
          <w:instrText xml:space="preserve"> PAGEREF _Toc96345345 \h </w:instrText>
        </w:r>
      </w:ins>
      <w:r>
        <w:rPr>
          <w:noProof/>
          <w:webHidden/>
        </w:rPr>
      </w:r>
      <w:r>
        <w:rPr>
          <w:noProof/>
          <w:webHidden/>
        </w:rPr>
        <w:fldChar w:fldCharType="separate"/>
      </w:r>
      <w:ins w:id="1207" w:author="Weinert, Matthias (M.)" w:date="2022-02-21T14:07:00Z">
        <w:r>
          <w:rPr>
            <w:noProof/>
            <w:webHidden/>
          </w:rPr>
          <w:t>61</w:t>
        </w:r>
        <w:r>
          <w:rPr>
            <w:noProof/>
            <w:webHidden/>
          </w:rPr>
          <w:fldChar w:fldCharType="end"/>
        </w:r>
        <w:r w:rsidRPr="0009704C">
          <w:rPr>
            <w:rStyle w:val="Hyperlink"/>
            <w:rFonts w:eastAsia="MS Mincho"/>
            <w:noProof/>
          </w:rPr>
          <w:fldChar w:fldCharType="end"/>
        </w:r>
      </w:ins>
    </w:p>
    <w:p w14:paraId="0FBD77AA" w14:textId="3831182F" w:rsidR="00261D7A" w:rsidRDefault="00261D7A">
      <w:pPr>
        <w:pStyle w:val="Abbildungsverzeichnis"/>
        <w:rPr>
          <w:ins w:id="1208" w:author="Weinert, Matthias (M.)" w:date="2022-02-21T14:07:00Z"/>
          <w:rFonts w:asciiTheme="minorHAnsi" w:eastAsiaTheme="minorEastAsia" w:hAnsiTheme="minorHAnsi" w:cstheme="minorBidi"/>
          <w:b w:val="0"/>
          <w:noProof/>
          <w:szCs w:val="22"/>
          <w:lang w:val="de-DE"/>
        </w:rPr>
      </w:pPr>
      <w:ins w:id="120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_Toc96345346 \h </w:instrText>
        </w:r>
      </w:ins>
      <w:r>
        <w:rPr>
          <w:noProof/>
          <w:webHidden/>
        </w:rPr>
      </w:r>
      <w:r>
        <w:rPr>
          <w:noProof/>
          <w:webHidden/>
        </w:rPr>
        <w:fldChar w:fldCharType="separate"/>
      </w:r>
      <w:ins w:id="1210" w:author="Weinert, Matthias (M.)" w:date="2022-02-21T14:07:00Z">
        <w:r>
          <w:rPr>
            <w:noProof/>
            <w:webHidden/>
          </w:rPr>
          <w:t>63</w:t>
        </w:r>
        <w:r>
          <w:rPr>
            <w:noProof/>
            <w:webHidden/>
          </w:rPr>
          <w:fldChar w:fldCharType="end"/>
        </w:r>
        <w:r w:rsidRPr="0009704C">
          <w:rPr>
            <w:rStyle w:val="Hyperlink"/>
            <w:rFonts w:eastAsia="MS Mincho"/>
            <w:noProof/>
          </w:rPr>
          <w:fldChar w:fldCharType="end"/>
        </w:r>
      </w:ins>
    </w:p>
    <w:p w14:paraId="72A46336" w14:textId="239EC854" w:rsidR="00261D7A" w:rsidRDefault="00261D7A">
      <w:pPr>
        <w:pStyle w:val="Abbildungsverzeichnis"/>
        <w:rPr>
          <w:ins w:id="1211" w:author="Weinert, Matthias (M.)" w:date="2022-02-21T14:07:00Z"/>
          <w:rFonts w:asciiTheme="minorHAnsi" w:eastAsiaTheme="minorEastAsia" w:hAnsiTheme="minorHAnsi" w:cstheme="minorBidi"/>
          <w:b w:val="0"/>
          <w:noProof/>
          <w:szCs w:val="22"/>
          <w:lang w:val="de-DE"/>
        </w:rPr>
      </w:pPr>
      <w:ins w:id="121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_Toc96345347 \h </w:instrText>
        </w:r>
      </w:ins>
      <w:r>
        <w:rPr>
          <w:noProof/>
          <w:webHidden/>
        </w:rPr>
      </w:r>
      <w:r>
        <w:rPr>
          <w:noProof/>
          <w:webHidden/>
        </w:rPr>
        <w:fldChar w:fldCharType="separate"/>
      </w:r>
      <w:ins w:id="1213" w:author="Weinert, Matthias (M.)" w:date="2022-02-21T14:07:00Z">
        <w:r>
          <w:rPr>
            <w:noProof/>
            <w:webHidden/>
          </w:rPr>
          <w:t>63</w:t>
        </w:r>
        <w:r>
          <w:rPr>
            <w:noProof/>
            <w:webHidden/>
          </w:rPr>
          <w:fldChar w:fldCharType="end"/>
        </w:r>
        <w:r w:rsidRPr="0009704C">
          <w:rPr>
            <w:rStyle w:val="Hyperlink"/>
            <w:rFonts w:eastAsia="MS Mincho"/>
            <w:noProof/>
          </w:rPr>
          <w:fldChar w:fldCharType="end"/>
        </w:r>
      </w:ins>
    </w:p>
    <w:p w14:paraId="277F0023" w14:textId="731C6253" w:rsidR="00261D7A" w:rsidRDefault="00261D7A">
      <w:pPr>
        <w:pStyle w:val="Abbildungsverzeichnis"/>
        <w:rPr>
          <w:ins w:id="1214" w:author="Weinert, Matthias (M.)" w:date="2022-02-21T14:07:00Z"/>
          <w:rFonts w:asciiTheme="minorHAnsi" w:eastAsiaTheme="minorEastAsia" w:hAnsiTheme="minorHAnsi" w:cstheme="minorBidi"/>
          <w:b w:val="0"/>
          <w:noProof/>
          <w:szCs w:val="22"/>
          <w:lang w:val="de-DE"/>
        </w:rPr>
      </w:pPr>
      <w:ins w:id="121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_Toc96345348 \h </w:instrText>
        </w:r>
      </w:ins>
      <w:r>
        <w:rPr>
          <w:noProof/>
          <w:webHidden/>
        </w:rPr>
      </w:r>
      <w:r>
        <w:rPr>
          <w:noProof/>
          <w:webHidden/>
        </w:rPr>
        <w:fldChar w:fldCharType="separate"/>
      </w:r>
      <w:ins w:id="1216" w:author="Weinert, Matthias (M.)" w:date="2022-02-21T14:07:00Z">
        <w:r>
          <w:rPr>
            <w:noProof/>
            <w:webHidden/>
          </w:rPr>
          <w:t>64</w:t>
        </w:r>
        <w:r>
          <w:rPr>
            <w:noProof/>
            <w:webHidden/>
          </w:rPr>
          <w:fldChar w:fldCharType="end"/>
        </w:r>
        <w:r w:rsidRPr="0009704C">
          <w:rPr>
            <w:rStyle w:val="Hyperlink"/>
            <w:rFonts w:eastAsia="MS Mincho"/>
            <w:noProof/>
          </w:rPr>
          <w:fldChar w:fldCharType="end"/>
        </w:r>
      </w:ins>
    </w:p>
    <w:p w14:paraId="4E34F962" w14:textId="7DFDDC51" w:rsidR="00261D7A" w:rsidRDefault="00261D7A">
      <w:pPr>
        <w:pStyle w:val="Abbildungsverzeichnis"/>
        <w:rPr>
          <w:ins w:id="1217" w:author="Weinert, Matthias (M.)" w:date="2022-02-21T14:07:00Z"/>
          <w:rFonts w:asciiTheme="minorHAnsi" w:eastAsiaTheme="minorEastAsia" w:hAnsiTheme="minorHAnsi" w:cstheme="minorBidi"/>
          <w:b w:val="0"/>
          <w:noProof/>
          <w:szCs w:val="22"/>
          <w:lang w:val="de-DE"/>
        </w:rPr>
      </w:pPr>
      <w:ins w:id="121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"_Toc96345349"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_Toc96345349 \h </w:instrText>
        </w:r>
      </w:ins>
      <w:r>
        <w:rPr>
          <w:noProof/>
          <w:webHidden/>
        </w:rPr>
      </w:r>
      <w:r>
        <w:rPr>
          <w:noProof/>
          <w:webHidden/>
        </w:rPr>
        <w:fldChar w:fldCharType="separate"/>
      </w:r>
      <w:ins w:id="1219" w:author="Weinert, Matthias (M.)" w:date="2022-02-21T14:07:00Z">
        <w:r>
          <w:rPr>
            <w:noProof/>
            <w:webHidden/>
          </w:rPr>
          <w:t>64</w:t>
        </w:r>
        <w:r>
          <w:rPr>
            <w:noProof/>
            <w:webHidden/>
          </w:rPr>
          <w:fldChar w:fldCharType="end"/>
        </w:r>
        <w:r w:rsidRPr="0009704C">
          <w:rPr>
            <w:rStyle w:val="Hyperlink"/>
            <w:rFonts w:eastAsia="MS Mincho"/>
            <w:noProof/>
          </w:rPr>
          <w:fldChar w:fldCharType="end"/>
        </w:r>
      </w:ins>
    </w:p>
    <w:p w14:paraId="6150070E" w14:textId="5F6203B3" w:rsidR="00261D7A" w:rsidRDefault="00261D7A">
      <w:pPr>
        <w:pStyle w:val="Abbildungsverzeichnis"/>
        <w:rPr>
          <w:ins w:id="1220" w:author="Weinert, Matthias (M.)" w:date="2022-02-21T14:07:00Z"/>
          <w:rFonts w:asciiTheme="minorHAnsi" w:eastAsiaTheme="minorEastAsia" w:hAnsiTheme="minorHAnsi" w:cstheme="minorBidi"/>
          <w:b w:val="0"/>
          <w:noProof/>
          <w:szCs w:val="22"/>
          <w:lang w:val="de-DE"/>
        </w:rPr>
      </w:pPr>
      <w:ins w:id="122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_Toc96345350 \h </w:instrText>
        </w:r>
      </w:ins>
      <w:r>
        <w:rPr>
          <w:noProof/>
          <w:webHidden/>
        </w:rPr>
      </w:r>
      <w:r>
        <w:rPr>
          <w:noProof/>
          <w:webHidden/>
        </w:rPr>
        <w:fldChar w:fldCharType="separate"/>
      </w:r>
      <w:ins w:id="1222" w:author="Weinert, Matthias (M.)" w:date="2022-02-21T14:07:00Z">
        <w:r>
          <w:rPr>
            <w:noProof/>
            <w:webHidden/>
          </w:rPr>
          <w:t>66</w:t>
        </w:r>
        <w:r>
          <w:rPr>
            <w:noProof/>
            <w:webHidden/>
          </w:rPr>
          <w:fldChar w:fldCharType="end"/>
        </w:r>
        <w:r w:rsidRPr="0009704C">
          <w:rPr>
            <w:rStyle w:val="Hyperlink"/>
            <w:rFonts w:eastAsia="MS Mincho"/>
            <w:noProof/>
          </w:rPr>
          <w:fldChar w:fldCharType="end"/>
        </w:r>
      </w:ins>
    </w:p>
    <w:p w14:paraId="562B97D9" w14:textId="48131388" w:rsidR="00261D7A" w:rsidRDefault="00261D7A">
      <w:pPr>
        <w:pStyle w:val="Abbildungsverzeichnis"/>
        <w:rPr>
          <w:ins w:id="1223" w:author="Weinert, Matthias (M.)" w:date="2022-02-21T14:07:00Z"/>
          <w:rFonts w:asciiTheme="minorHAnsi" w:eastAsiaTheme="minorEastAsia" w:hAnsiTheme="minorHAnsi" w:cstheme="minorBidi"/>
          <w:b w:val="0"/>
          <w:noProof/>
          <w:szCs w:val="22"/>
          <w:lang w:val="de-DE"/>
        </w:rPr>
      </w:pPr>
      <w:ins w:id="122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 xml:space="preserve">Figure 32: Two example clinch systems </w:t>
        </w:r>
        <w:r w:rsidRPr="0009704C">
          <w:rPr>
            <w:rStyle w:val="Hyperlink"/>
            <w:rFonts w:eastAsia="MS Mincho"/>
            <w:noProof/>
            <w:lang w:val="en-US"/>
          </w:rPr>
          <w:t>[4]</w:t>
        </w:r>
        <w:r w:rsidRPr="0009704C">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_Toc96345351 \h </w:instrText>
        </w:r>
      </w:ins>
      <w:r>
        <w:rPr>
          <w:noProof/>
          <w:webHidden/>
        </w:rPr>
      </w:r>
      <w:r>
        <w:rPr>
          <w:noProof/>
          <w:webHidden/>
        </w:rPr>
        <w:fldChar w:fldCharType="separate"/>
      </w:r>
      <w:ins w:id="1225" w:author="Weinert, Matthias (M.)" w:date="2022-02-21T14:07:00Z">
        <w:r>
          <w:rPr>
            <w:noProof/>
            <w:webHidden/>
          </w:rPr>
          <w:t>66</w:t>
        </w:r>
        <w:r>
          <w:rPr>
            <w:noProof/>
            <w:webHidden/>
          </w:rPr>
          <w:fldChar w:fldCharType="end"/>
        </w:r>
        <w:r w:rsidRPr="0009704C">
          <w:rPr>
            <w:rStyle w:val="Hyperlink"/>
            <w:rFonts w:eastAsia="MS Mincho"/>
            <w:noProof/>
          </w:rPr>
          <w:fldChar w:fldCharType="end"/>
        </w:r>
      </w:ins>
    </w:p>
    <w:p w14:paraId="616D5205" w14:textId="59A9A45E" w:rsidR="00261D7A" w:rsidRDefault="00261D7A">
      <w:pPr>
        <w:pStyle w:val="Abbildungsverzeichnis"/>
        <w:rPr>
          <w:ins w:id="1226" w:author="Weinert, Matthias (M.)" w:date="2022-02-21T14:07:00Z"/>
          <w:rFonts w:asciiTheme="minorHAnsi" w:eastAsiaTheme="minorEastAsia" w:hAnsiTheme="minorHAnsi" w:cstheme="minorBidi"/>
          <w:b w:val="0"/>
          <w:noProof/>
          <w:szCs w:val="22"/>
          <w:lang w:val="de-DE"/>
        </w:rPr>
      </w:pPr>
      <w:ins w:id="122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_Toc96345352 \h </w:instrText>
        </w:r>
      </w:ins>
      <w:r>
        <w:rPr>
          <w:noProof/>
          <w:webHidden/>
        </w:rPr>
      </w:r>
      <w:r>
        <w:rPr>
          <w:noProof/>
          <w:webHidden/>
        </w:rPr>
        <w:fldChar w:fldCharType="separate"/>
      </w:r>
      <w:ins w:id="1228" w:author="Weinert, Matthias (M.)" w:date="2022-02-21T14:07:00Z">
        <w:r>
          <w:rPr>
            <w:noProof/>
            <w:webHidden/>
          </w:rPr>
          <w:t>69</w:t>
        </w:r>
        <w:r>
          <w:rPr>
            <w:noProof/>
            <w:webHidden/>
          </w:rPr>
          <w:fldChar w:fldCharType="end"/>
        </w:r>
        <w:r w:rsidRPr="0009704C">
          <w:rPr>
            <w:rStyle w:val="Hyperlink"/>
            <w:rFonts w:eastAsia="MS Mincho"/>
            <w:noProof/>
          </w:rPr>
          <w:fldChar w:fldCharType="end"/>
        </w:r>
      </w:ins>
    </w:p>
    <w:p w14:paraId="39F08320" w14:textId="51730564" w:rsidR="00261D7A" w:rsidRDefault="00261D7A">
      <w:pPr>
        <w:pStyle w:val="Abbildungsverzeichnis"/>
        <w:rPr>
          <w:ins w:id="1229" w:author="Weinert, Matthias (M.)" w:date="2022-02-21T14:07:00Z"/>
          <w:rFonts w:asciiTheme="minorHAnsi" w:eastAsiaTheme="minorEastAsia" w:hAnsiTheme="minorHAnsi" w:cstheme="minorBidi"/>
          <w:b w:val="0"/>
          <w:noProof/>
          <w:szCs w:val="22"/>
          <w:lang w:val="de-DE"/>
        </w:rPr>
      </w:pPr>
      <w:ins w:id="123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34: A "Hairpin Clip"</w:t>
        </w:r>
        <w:r>
          <w:rPr>
            <w:noProof/>
            <w:webHidden/>
          </w:rPr>
          <w:tab/>
        </w:r>
        <w:r>
          <w:rPr>
            <w:noProof/>
            <w:webHidden/>
          </w:rPr>
          <w:fldChar w:fldCharType="begin"/>
        </w:r>
        <w:r>
          <w:rPr>
            <w:noProof/>
            <w:webHidden/>
          </w:rPr>
          <w:instrText xml:space="preserve"> PAGEREF _Toc96345353 \h </w:instrText>
        </w:r>
      </w:ins>
      <w:r>
        <w:rPr>
          <w:noProof/>
          <w:webHidden/>
        </w:rPr>
      </w:r>
      <w:r>
        <w:rPr>
          <w:noProof/>
          <w:webHidden/>
        </w:rPr>
        <w:fldChar w:fldCharType="separate"/>
      </w:r>
      <w:ins w:id="1231" w:author="Weinert, Matthias (M.)" w:date="2022-02-21T14:07:00Z">
        <w:r>
          <w:rPr>
            <w:noProof/>
            <w:webHidden/>
          </w:rPr>
          <w:t>71</w:t>
        </w:r>
        <w:r>
          <w:rPr>
            <w:noProof/>
            <w:webHidden/>
          </w:rPr>
          <w:fldChar w:fldCharType="end"/>
        </w:r>
        <w:r w:rsidRPr="0009704C">
          <w:rPr>
            <w:rStyle w:val="Hyperlink"/>
            <w:rFonts w:eastAsia="MS Mincho"/>
            <w:noProof/>
          </w:rPr>
          <w:fldChar w:fldCharType="end"/>
        </w:r>
      </w:ins>
    </w:p>
    <w:p w14:paraId="5AE33F63" w14:textId="0AFDC84A" w:rsidR="00261D7A" w:rsidRDefault="00261D7A">
      <w:pPr>
        <w:pStyle w:val="Abbildungsverzeichnis"/>
        <w:rPr>
          <w:ins w:id="1232" w:author="Weinert, Matthias (M.)" w:date="2022-02-21T14:07:00Z"/>
          <w:rFonts w:asciiTheme="minorHAnsi" w:eastAsiaTheme="minorEastAsia" w:hAnsiTheme="minorHAnsi" w:cstheme="minorBidi"/>
          <w:b w:val="0"/>
          <w:noProof/>
          <w:szCs w:val="22"/>
          <w:lang w:val="de-DE"/>
        </w:rPr>
      </w:pPr>
      <w:ins w:id="123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_Toc96345354 \h </w:instrText>
        </w:r>
      </w:ins>
      <w:r>
        <w:rPr>
          <w:noProof/>
          <w:webHidden/>
        </w:rPr>
      </w:r>
      <w:r>
        <w:rPr>
          <w:noProof/>
          <w:webHidden/>
        </w:rPr>
        <w:fldChar w:fldCharType="separate"/>
      </w:r>
      <w:ins w:id="1234" w:author="Weinert, Matthias (M.)" w:date="2022-02-21T14:07:00Z">
        <w:r>
          <w:rPr>
            <w:noProof/>
            <w:webHidden/>
          </w:rPr>
          <w:t>71</w:t>
        </w:r>
        <w:r>
          <w:rPr>
            <w:noProof/>
            <w:webHidden/>
          </w:rPr>
          <w:fldChar w:fldCharType="end"/>
        </w:r>
        <w:r w:rsidRPr="0009704C">
          <w:rPr>
            <w:rStyle w:val="Hyperlink"/>
            <w:rFonts w:eastAsia="MS Mincho"/>
            <w:noProof/>
          </w:rPr>
          <w:fldChar w:fldCharType="end"/>
        </w:r>
      </w:ins>
    </w:p>
    <w:p w14:paraId="5B038DDB" w14:textId="323496A4" w:rsidR="00261D7A" w:rsidRDefault="00261D7A">
      <w:pPr>
        <w:pStyle w:val="Abbildungsverzeichnis"/>
        <w:rPr>
          <w:ins w:id="1235" w:author="Weinert, Matthias (M.)" w:date="2022-02-21T14:07:00Z"/>
          <w:rFonts w:asciiTheme="minorHAnsi" w:eastAsiaTheme="minorEastAsia" w:hAnsiTheme="minorHAnsi" w:cstheme="minorBidi"/>
          <w:b w:val="0"/>
          <w:noProof/>
          <w:szCs w:val="22"/>
          <w:lang w:val="de-DE"/>
        </w:rPr>
      </w:pPr>
      <w:ins w:id="123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_Toc96345355 \h </w:instrText>
        </w:r>
      </w:ins>
      <w:r>
        <w:rPr>
          <w:noProof/>
          <w:webHidden/>
        </w:rPr>
      </w:r>
      <w:r>
        <w:rPr>
          <w:noProof/>
          <w:webHidden/>
        </w:rPr>
        <w:fldChar w:fldCharType="separate"/>
      </w:r>
      <w:ins w:id="1237" w:author="Weinert, Matthias (M.)" w:date="2022-02-21T14:07:00Z">
        <w:r>
          <w:rPr>
            <w:noProof/>
            <w:webHidden/>
          </w:rPr>
          <w:t>71</w:t>
        </w:r>
        <w:r>
          <w:rPr>
            <w:noProof/>
            <w:webHidden/>
          </w:rPr>
          <w:fldChar w:fldCharType="end"/>
        </w:r>
        <w:r w:rsidRPr="0009704C">
          <w:rPr>
            <w:rStyle w:val="Hyperlink"/>
            <w:rFonts w:eastAsia="MS Mincho"/>
            <w:noProof/>
          </w:rPr>
          <w:fldChar w:fldCharType="end"/>
        </w:r>
      </w:ins>
    </w:p>
    <w:p w14:paraId="3266030B" w14:textId="7B324030" w:rsidR="00261D7A" w:rsidRDefault="00261D7A">
      <w:pPr>
        <w:pStyle w:val="Abbildungsverzeichnis"/>
        <w:rPr>
          <w:ins w:id="1238" w:author="Weinert, Matthias (M.)" w:date="2022-02-21T14:07:00Z"/>
          <w:rFonts w:asciiTheme="minorHAnsi" w:eastAsiaTheme="minorEastAsia" w:hAnsiTheme="minorHAnsi" w:cstheme="minorBidi"/>
          <w:b w:val="0"/>
          <w:noProof/>
          <w:szCs w:val="22"/>
          <w:lang w:val="de-DE"/>
        </w:rPr>
      </w:pPr>
      <w:ins w:id="123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_Toc96345356 \h </w:instrText>
        </w:r>
      </w:ins>
      <w:r>
        <w:rPr>
          <w:noProof/>
          <w:webHidden/>
        </w:rPr>
      </w:r>
      <w:r>
        <w:rPr>
          <w:noProof/>
          <w:webHidden/>
        </w:rPr>
        <w:fldChar w:fldCharType="separate"/>
      </w:r>
      <w:ins w:id="1240" w:author="Weinert, Matthias (M.)" w:date="2022-02-21T14:07:00Z">
        <w:r>
          <w:rPr>
            <w:noProof/>
            <w:webHidden/>
          </w:rPr>
          <w:t>71</w:t>
        </w:r>
        <w:r>
          <w:rPr>
            <w:noProof/>
            <w:webHidden/>
          </w:rPr>
          <w:fldChar w:fldCharType="end"/>
        </w:r>
        <w:r w:rsidRPr="0009704C">
          <w:rPr>
            <w:rStyle w:val="Hyperlink"/>
            <w:rFonts w:eastAsia="MS Mincho"/>
            <w:noProof/>
          </w:rPr>
          <w:fldChar w:fldCharType="end"/>
        </w:r>
      </w:ins>
    </w:p>
    <w:p w14:paraId="0E8F99D6" w14:textId="0DAF8336" w:rsidR="00261D7A" w:rsidRDefault="00261D7A">
      <w:pPr>
        <w:pStyle w:val="Abbildungsverzeichnis"/>
        <w:rPr>
          <w:ins w:id="1241" w:author="Weinert, Matthias (M.)" w:date="2022-02-21T14:07:00Z"/>
          <w:rFonts w:asciiTheme="minorHAnsi" w:eastAsiaTheme="minorEastAsia" w:hAnsiTheme="minorHAnsi" w:cstheme="minorBidi"/>
          <w:b w:val="0"/>
          <w:noProof/>
          <w:szCs w:val="22"/>
          <w:lang w:val="de-DE"/>
        </w:rPr>
      </w:pPr>
      <w:ins w:id="124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_Toc96345357 \h </w:instrText>
        </w:r>
      </w:ins>
      <w:r>
        <w:rPr>
          <w:noProof/>
          <w:webHidden/>
        </w:rPr>
      </w:r>
      <w:r>
        <w:rPr>
          <w:noProof/>
          <w:webHidden/>
        </w:rPr>
        <w:fldChar w:fldCharType="separate"/>
      </w:r>
      <w:ins w:id="1243" w:author="Weinert, Matthias (M.)" w:date="2022-02-21T14:07:00Z">
        <w:r>
          <w:rPr>
            <w:noProof/>
            <w:webHidden/>
          </w:rPr>
          <w:t>73</w:t>
        </w:r>
        <w:r>
          <w:rPr>
            <w:noProof/>
            <w:webHidden/>
          </w:rPr>
          <w:fldChar w:fldCharType="end"/>
        </w:r>
        <w:r w:rsidRPr="0009704C">
          <w:rPr>
            <w:rStyle w:val="Hyperlink"/>
            <w:rFonts w:eastAsia="MS Mincho"/>
            <w:noProof/>
          </w:rPr>
          <w:fldChar w:fldCharType="end"/>
        </w:r>
      </w:ins>
    </w:p>
    <w:p w14:paraId="360D5C3E" w14:textId="28D0A794" w:rsidR="00261D7A" w:rsidRDefault="00261D7A">
      <w:pPr>
        <w:pStyle w:val="Abbildungsverzeichnis"/>
        <w:rPr>
          <w:ins w:id="1244" w:author="Weinert, Matthias (M.)" w:date="2022-02-21T14:07:00Z"/>
          <w:rFonts w:asciiTheme="minorHAnsi" w:eastAsiaTheme="minorEastAsia" w:hAnsiTheme="minorHAnsi" w:cstheme="minorBidi"/>
          <w:b w:val="0"/>
          <w:noProof/>
          <w:szCs w:val="22"/>
          <w:lang w:val="de-DE"/>
        </w:rPr>
      </w:pPr>
      <w:ins w:id="124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_Toc96345358 \h </w:instrText>
        </w:r>
      </w:ins>
      <w:r>
        <w:rPr>
          <w:noProof/>
          <w:webHidden/>
        </w:rPr>
      </w:r>
      <w:r>
        <w:rPr>
          <w:noProof/>
          <w:webHidden/>
        </w:rPr>
        <w:fldChar w:fldCharType="separate"/>
      </w:r>
      <w:ins w:id="1246" w:author="Weinert, Matthias (M.)" w:date="2022-02-21T14:07:00Z">
        <w:r>
          <w:rPr>
            <w:noProof/>
            <w:webHidden/>
          </w:rPr>
          <w:t>74</w:t>
        </w:r>
        <w:r>
          <w:rPr>
            <w:noProof/>
            <w:webHidden/>
          </w:rPr>
          <w:fldChar w:fldCharType="end"/>
        </w:r>
        <w:r w:rsidRPr="0009704C">
          <w:rPr>
            <w:rStyle w:val="Hyperlink"/>
            <w:rFonts w:eastAsia="MS Mincho"/>
            <w:noProof/>
          </w:rPr>
          <w:fldChar w:fldCharType="end"/>
        </w:r>
      </w:ins>
    </w:p>
    <w:p w14:paraId="39988486" w14:textId="5EB09869" w:rsidR="00261D7A" w:rsidRDefault="00261D7A">
      <w:pPr>
        <w:pStyle w:val="Abbildungsverzeichnis"/>
        <w:rPr>
          <w:ins w:id="1247" w:author="Weinert, Matthias (M.)" w:date="2022-02-21T14:07:00Z"/>
          <w:rFonts w:asciiTheme="minorHAnsi" w:eastAsiaTheme="minorEastAsia" w:hAnsiTheme="minorHAnsi" w:cstheme="minorBidi"/>
          <w:b w:val="0"/>
          <w:noProof/>
          <w:szCs w:val="22"/>
          <w:lang w:val="de-DE"/>
        </w:rPr>
      </w:pPr>
      <w:ins w:id="124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"_Toc96345359"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 xml:space="preserve">Figure 40: Process of Rotation Joining (ROTAV) </w:t>
        </w:r>
        <w:r w:rsidRPr="0009704C">
          <w:rPr>
            <w:rStyle w:val="Hyperlink"/>
            <w:rFonts w:eastAsia="MS Mincho"/>
            <w:noProof/>
            <w:lang w:val="en-US"/>
          </w:rPr>
          <w:t>[5]</w:t>
        </w:r>
        <w:r>
          <w:rPr>
            <w:noProof/>
            <w:webHidden/>
          </w:rPr>
          <w:tab/>
        </w:r>
        <w:r>
          <w:rPr>
            <w:noProof/>
            <w:webHidden/>
          </w:rPr>
          <w:fldChar w:fldCharType="begin"/>
        </w:r>
        <w:r>
          <w:rPr>
            <w:noProof/>
            <w:webHidden/>
          </w:rPr>
          <w:instrText xml:space="preserve"> PAGEREF _Toc96345359 \h </w:instrText>
        </w:r>
      </w:ins>
      <w:r>
        <w:rPr>
          <w:noProof/>
          <w:webHidden/>
        </w:rPr>
      </w:r>
      <w:r>
        <w:rPr>
          <w:noProof/>
          <w:webHidden/>
        </w:rPr>
        <w:fldChar w:fldCharType="separate"/>
      </w:r>
      <w:ins w:id="1249" w:author="Weinert, Matthias (M.)" w:date="2022-02-21T14:07:00Z">
        <w:r>
          <w:rPr>
            <w:noProof/>
            <w:webHidden/>
          </w:rPr>
          <w:t>76</w:t>
        </w:r>
        <w:r>
          <w:rPr>
            <w:noProof/>
            <w:webHidden/>
          </w:rPr>
          <w:fldChar w:fldCharType="end"/>
        </w:r>
        <w:r w:rsidRPr="0009704C">
          <w:rPr>
            <w:rStyle w:val="Hyperlink"/>
            <w:rFonts w:eastAsia="MS Mincho"/>
            <w:noProof/>
          </w:rPr>
          <w:fldChar w:fldCharType="end"/>
        </w:r>
      </w:ins>
    </w:p>
    <w:p w14:paraId="2B20E5E4" w14:textId="3238C613" w:rsidR="00261D7A" w:rsidRDefault="00261D7A">
      <w:pPr>
        <w:pStyle w:val="Abbildungsverzeichnis"/>
        <w:rPr>
          <w:ins w:id="1250" w:author="Weinert, Matthias (M.)" w:date="2022-02-21T14:07:00Z"/>
          <w:rFonts w:asciiTheme="minorHAnsi" w:eastAsiaTheme="minorEastAsia" w:hAnsiTheme="minorHAnsi" w:cstheme="minorBidi"/>
          <w:b w:val="0"/>
          <w:noProof/>
          <w:szCs w:val="22"/>
          <w:lang w:val="de-DE"/>
        </w:rPr>
      </w:pPr>
      <w:ins w:id="125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 xml:space="preserve">Figure 41: ROTAV connecting aluminum and steel sheets </w:t>
        </w:r>
        <w:r w:rsidRPr="0009704C">
          <w:rPr>
            <w:rStyle w:val="Hyperlink"/>
            <w:rFonts w:eastAsia="MS Mincho"/>
            <w:noProof/>
            <w:lang w:val="en-US"/>
          </w:rPr>
          <w:t>[5]</w:t>
        </w:r>
        <w:r>
          <w:rPr>
            <w:noProof/>
            <w:webHidden/>
          </w:rPr>
          <w:tab/>
        </w:r>
        <w:r>
          <w:rPr>
            <w:noProof/>
            <w:webHidden/>
          </w:rPr>
          <w:fldChar w:fldCharType="begin"/>
        </w:r>
        <w:r>
          <w:rPr>
            <w:noProof/>
            <w:webHidden/>
          </w:rPr>
          <w:instrText xml:space="preserve"> PAGEREF _Toc96345360 \h </w:instrText>
        </w:r>
      </w:ins>
      <w:r>
        <w:rPr>
          <w:noProof/>
          <w:webHidden/>
        </w:rPr>
      </w:r>
      <w:r>
        <w:rPr>
          <w:noProof/>
          <w:webHidden/>
        </w:rPr>
        <w:fldChar w:fldCharType="separate"/>
      </w:r>
      <w:ins w:id="1252" w:author="Weinert, Matthias (M.)" w:date="2022-02-21T14:07:00Z">
        <w:r>
          <w:rPr>
            <w:noProof/>
            <w:webHidden/>
          </w:rPr>
          <w:t>77</w:t>
        </w:r>
        <w:r>
          <w:rPr>
            <w:noProof/>
            <w:webHidden/>
          </w:rPr>
          <w:fldChar w:fldCharType="end"/>
        </w:r>
        <w:r w:rsidRPr="0009704C">
          <w:rPr>
            <w:rStyle w:val="Hyperlink"/>
            <w:rFonts w:eastAsia="MS Mincho"/>
            <w:noProof/>
          </w:rPr>
          <w:fldChar w:fldCharType="end"/>
        </w:r>
      </w:ins>
    </w:p>
    <w:p w14:paraId="2820342C" w14:textId="2DA12831" w:rsidR="00261D7A" w:rsidRDefault="00261D7A">
      <w:pPr>
        <w:pStyle w:val="Abbildungsverzeichnis"/>
        <w:rPr>
          <w:ins w:id="1253" w:author="Weinert, Matthias (M.)" w:date="2022-02-21T14:07:00Z"/>
          <w:rFonts w:asciiTheme="minorHAnsi" w:eastAsiaTheme="minorEastAsia" w:hAnsiTheme="minorHAnsi" w:cstheme="minorBidi"/>
          <w:b w:val="0"/>
          <w:noProof/>
          <w:szCs w:val="22"/>
          <w:lang w:val="de-DE"/>
        </w:rPr>
      </w:pPr>
      <w:ins w:id="125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_Toc96345361 \h </w:instrText>
        </w:r>
      </w:ins>
      <w:r>
        <w:rPr>
          <w:noProof/>
          <w:webHidden/>
        </w:rPr>
      </w:r>
      <w:r>
        <w:rPr>
          <w:noProof/>
          <w:webHidden/>
        </w:rPr>
        <w:fldChar w:fldCharType="separate"/>
      </w:r>
      <w:ins w:id="1255" w:author="Weinert, Matthias (M.)" w:date="2022-02-21T14:07:00Z">
        <w:r>
          <w:rPr>
            <w:noProof/>
            <w:webHidden/>
          </w:rPr>
          <w:t>80</w:t>
        </w:r>
        <w:r>
          <w:rPr>
            <w:noProof/>
            <w:webHidden/>
          </w:rPr>
          <w:fldChar w:fldCharType="end"/>
        </w:r>
        <w:r w:rsidRPr="0009704C">
          <w:rPr>
            <w:rStyle w:val="Hyperlink"/>
            <w:rFonts w:eastAsia="MS Mincho"/>
            <w:noProof/>
          </w:rPr>
          <w:fldChar w:fldCharType="end"/>
        </w:r>
      </w:ins>
    </w:p>
    <w:p w14:paraId="767E3560" w14:textId="2E8B55FE" w:rsidR="00261D7A" w:rsidRDefault="00261D7A">
      <w:pPr>
        <w:pStyle w:val="Abbildungsverzeichnis"/>
        <w:rPr>
          <w:ins w:id="1256" w:author="Weinert, Matthias (M.)" w:date="2022-02-21T14:07:00Z"/>
          <w:rFonts w:asciiTheme="minorHAnsi" w:eastAsiaTheme="minorEastAsia" w:hAnsiTheme="minorHAnsi" w:cstheme="minorBidi"/>
          <w:b w:val="0"/>
          <w:noProof/>
          <w:szCs w:val="22"/>
          <w:lang w:val="de-DE"/>
        </w:rPr>
      </w:pPr>
      <w:ins w:id="125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_Toc96345362 \h </w:instrText>
        </w:r>
      </w:ins>
      <w:r>
        <w:rPr>
          <w:noProof/>
          <w:webHidden/>
        </w:rPr>
      </w:r>
      <w:r>
        <w:rPr>
          <w:noProof/>
          <w:webHidden/>
        </w:rPr>
        <w:fldChar w:fldCharType="separate"/>
      </w:r>
      <w:ins w:id="1258" w:author="Weinert, Matthias (M.)" w:date="2022-02-21T14:07:00Z">
        <w:r>
          <w:rPr>
            <w:noProof/>
            <w:webHidden/>
          </w:rPr>
          <w:t>81</w:t>
        </w:r>
        <w:r>
          <w:rPr>
            <w:noProof/>
            <w:webHidden/>
          </w:rPr>
          <w:fldChar w:fldCharType="end"/>
        </w:r>
        <w:r w:rsidRPr="0009704C">
          <w:rPr>
            <w:rStyle w:val="Hyperlink"/>
            <w:rFonts w:eastAsia="MS Mincho"/>
            <w:noProof/>
          </w:rPr>
          <w:fldChar w:fldCharType="end"/>
        </w:r>
      </w:ins>
    </w:p>
    <w:p w14:paraId="62D2A952" w14:textId="2E21DB97" w:rsidR="00261D7A" w:rsidRDefault="00261D7A">
      <w:pPr>
        <w:pStyle w:val="Abbildungsverzeichnis"/>
        <w:rPr>
          <w:ins w:id="1259" w:author="Weinert, Matthias (M.)" w:date="2022-02-21T14:07:00Z"/>
          <w:rFonts w:asciiTheme="minorHAnsi" w:eastAsiaTheme="minorEastAsia" w:hAnsiTheme="minorHAnsi" w:cstheme="minorBidi"/>
          <w:b w:val="0"/>
          <w:noProof/>
          <w:szCs w:val="22"/>
          <w:lang w:val="de-DE"/>
        </w:rPr>
      </w:pPr>
      <w:ins w:id="126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_Toc96345363 \h </w:instrText>
        </w:r>
      </w:ins>
      <w:r>
        <w:rPr>
          <w:noProof/>
          <w:webHidden/>
        </w:rPr>
      </w:r>
      <w:r>
        <w:rPr>
          <w:noProof/>
          <w:webHidden/>
        </w:rPr>
        <w:fldChar w:fldCharType="separate"/>
      </w:r>
      <w:ins w:id="1261" w:author="Weinert, Matthias (M.)" w:date="2022-02-21T14:07:00Z">
        <w:r>
          <w:rPr>
            <w:noProof/>
            <w:webHidden/>
          </w:rPr>
          <w:t>81</w:t>
        </w:r>
        <w:r>
          <w:rPr>
            <w:noProof/>
            <w:webHidden/>
          </w:rPr>
          <w:fldChar w:fldCharType="end"/>
        </w:r>
        <w:r w:rsidRPr="0009704C">
          <w:rPr>
            <w:rStyle w:val="Hyperlink"/>
            <w:rFonts w:eastAsia="MS Mincho"/>
            <w:noProof/>
          </w:rPr>
          <w:fldChar w:fldCharType="end"/>
        </w:r>
      </w:ins>
    </w:p>
    <w:p w14:paraId="46B69BF6" w14:textId="7D490FD9" w:rsidR="00261D7A" w:rsidRDefault="00261D7A">
      <w:pPr>
        <w:pStyle w:val="Abbildungsverzeichnis"/>
        <w:rPr>
          <w:ins w:id="1262" w:author="Weinert, Matthias (M.)" w:date="2022-02-21T14:07:00Z"/>
          <w:rFonts w:asciiTheme="minorHAnsi" w:eastAsiaTheme="minorEastAsia" w:hAnsiTheme="minorHAnsi" w:cstheme="minorBidi"/>
          <w:b w:val="0"/>
          <w:noProof/>
          <w:szCs w:val="22"/>
          <w:lang w:val="de-DE"/>
        </w:rPr>
      </w:pPr>
      <w:ins w:id="126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_Toc96345364 \h </w:instrText>
        </w:r>
      </w:ins>
      <w:r>
        <w:rPr>
          <w:noProof/>
          <w:webHidden/>
        </w:rPr>
      </w:r>
      <w:r>
        <w:rPr>
          <w:noProof/>
          <w:webHidden/>
        </w:rPr>
        <w:fldChar w:fldCharType="separate"/>
      </w:r>
      <w:ins w:id="1264" w:author="Weinert, Matthias (M.)" w:date="2022-02-21T14:07:00Z">
        <w:r>
          <w:rPr>
            <w:noProof/>
            <w:webHidden/>
          </w:rPr>
          <w:t>86</w:t>
        </w:r>
        <w:r>
          <w:rPr>
            <w:noProof/>
            <w:webHidden/>
          </w:rPr>
          <w:fldChar w:fldCharType="end"/>
        </w:r>
        <w:r w:rsidRPr="0009704C">
          <w:rPr>
            <w:rStyle w:val="Hyperlink"/>
            <w:rFonts w:eastAsia="MS Mincho"/>
            <w:noProof/>
          </w:rPr>
          <w:fldChar w:fldCharType="end"/>
        </w:r>
      </w:ins>
    </w:p>
    <w:p w14:paraId="6689F8CB" w14:textId="7B75FBF9" w:rsidR="00261D7A" w:rsidRDefault="00261D7A">
      <w:pPr>
        <w:pStyle w:val="Abbildungsverzeichnis"/>
        <w:rPr>
          <w:ins w:id="1265" w:author="Weinert, Matthias (M.)" w:date="2022-02-21T14:07:00Z"/>
          <w:rFonts w:asciiTheme="minorHAnsi" w:eastAsiaTheme="minorEastAsia" w:hAnsiTheme="minorHAnsi" w:cstheme="minorBidi"/>
          <w:b w:val="0"/>
          <w:noProof/>
          <w:szCs w:val="22"/>
          <w:lang w:val="de-DE"/>
        </w:rPr>
      </w:pPr>
      <w:ins w:id="126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_Toc96345365 \h </w:instrText>
        </w:r>
      </w:ins>
      <w:r>
        <w:rPr>
          <w:noProof/>
          <w:webHidden/>
        </w:rPr>
      </w:r>
      <w:r>
        <w:rPr>
          <w:noProof/>
          <w:webHidden/>
        </w:rPr>
        <w:fldChar w:fldCharType="separate"/>
      </w:r>
      <w:ins w:id="1267" w:author="Weinert, Matthias (M.)" w:date="2022-02-21T14:07:00Z">
        <w:r>
          <w:rPr>
            <w:noProof/>
            <w:webHidden/>
          </w:rPr>
          <w:t>88</w:t>
        </w:r>
        <w:r>
          <w:rPr>
            <w:noProof/>
            <w:webHidden/>
          </w:rPr>
          <w:fldChar w:fldCharType="end"/>
        </w:r>
        <w:r w:rsidRPr="0009704C">
          <w:rPr>
            <w:rStyle w:val="Hyperlink"/>
            <w:rFonts w:eastAsia="MS Mincho"/>
            <w:noProof/>
          </w:rPr>
          <w:fldChar w:fldCharType="end"/>
        </w:r>
      </w:ins>
    </w:p>
    <w:p w14:paraId="561A6813" w14:textId="46F3B89C" w:rsidR="00261D7A" w:rsidRDefault="00261D7A">
      <w:pPr>
        <w:pStyle w:val="Abbildungsverzeichnis"/>
        <w:rPr>
          <w:ins w:id="1268" w:author="Weinert, Matthias (M.)" w:date="2022-02-21T14:07:00Z"/>
          <w:rFonts w:asciiTheme="minorHAnsi" w:eastAsiaTheme="minorEastAsia" w:hAnsiTheme="minorHAnsi" w:cstheme="minorBidi"/>
          <w:b w:val="0"/>
          <w:noProof/>
          <w:szCs w:val="22"/>
          <w:lang w:val="de-DE"/>
        </w:rPr>
      </w:pPr>
      <w:ins w:id="126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_Toc96345366 \h </w:instrText>
        </w:r>
      </w:ins>
      <w:r>
        <w:rPr>
          <w:noProof/>
          <w:webHidden/>
        </w:rPr>
      </w:r>
      <w:r>
        <w:rPr>
          <w:noProof/>
          <w:webHidden/>
        </w:rPr>
        <w:fldChar w:fldCharType="separate"/>
      </w:r>
      <w:ins w:id="1270" w:author="Weinert, Matthias (M.)" w:date="2022-02-21T14:07:00Z">
        <w:r>
          <w:rPr>
            <w:noProof/>
            <w:webHidden/>
          </w:rPr>
          <w:t>89</w:t>
        </w:r>
        <w:r>
          <w:rPr>
            <w:noProof/>
            <w:webHidden/>
          </w:rPr>
          <w:fldChar w:fldCharType="end"/>
        </w:r>
        <w:r w:rsidRPr="0009704C">
          <w:rPr>
            <w:rStyle w:val="Hyperlink"/>
            <w:rFonts w:eastAsia="MS Mincho"/>
            <w:noProof/>
          </w:rPr>
          <w:fldChar w:fldCharType="end"/>
        </w:r>
      </w:ins>
    </w:p>
    <w:p w14:paraId="4E17830F" w14:textId="20CC6670" w:rsidR="00261D7A" w:rsidRDefault="00261D7A">
      <w:pPr>
        <w:pStyle w:val="Abbildungsverzeichnis"/>
        <w:rPr>
          <w:ins w:id="1271" w:author="Weinert, Matthias (M.)" w:date="2022-02-21T14:07:00Z"/>
          <w:rFonts w:asciiTheme="minorHAnsi" w:eastAsiaTheme="minorEastAsia" w:hAnsiTheme="minorHAnsi" w:cstheme="minorBidi"/>
          <w:b w:val="0"/>
          <w:noProof/>
          <w:szCs w:val="22"/>
          <w:lang w:val="de-DE"/>
        </w:rPr>
      </w:pPr>
      <w:ins w:id="127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_Toc96345367 \h </w:instrText>
        </w:r>
      </w:ins>
      <w:r>
        <w:rPr>
          <w:noProof/>
          <w:webHidden/>
        </w:rPr>
      </w:r>
      <w:r>
        <w:rPr>
          <w:noProof/>
          <w:webHidden/>
        </w:rPr>
        <w:fldChar w:fldCharType="separate"/>
      </w:r>
      <w:ins w:id="1273" w:author="Weinert, Matthias (M.)" w:date="2022-02-21T14:07:00Z">
        <w:r>
          <w:rPr>
            <w:noProof/>
            <w:webHidden/>
          </w:rPr>
          <w:t>92</w:t>
        </w:r>
        <w:r>
          <w:rPr>
            <w:noProof/>
            <w:webHidden/>
          </w:rPr>
          <w:fldChar w:fldCharType="end"/>
        </w:r>
        <w:r w:rsidRPr="0009704C">
          <w:rPr>
            <w:rStyle w:val="Hyperlink"/>
            <w:rFonts w:eastAsia="MS Mincho"/>
            <w:noProof/>
          </w:rPr>
          <w:fldChar w:fldCharType="end"/>
        </w:r>
      </w:ins>
    </w:p>
    <w:p w14:paraId="770BAE56" w14:textId="0E73B8B1" w:rsidR="00261D7A" w:rsidRDefault="00261D7A">
      <w:pPr>
        <w:pStyle w:val="Abbildungsverzeichnis"/>
        <w:rPr>
          <w:ins w:id="1274" w:author="Weinert, Matthias (M.)" w:date="2022-02-21T14:07:00Z"/>
          <w:rFonts w:asciiTheme="minorHAnsi" w:eastAsiaTheme="minorEastAsia" w:hAnsiTheme="minorHAnsi" w:cstheme="minorBidi"/>
          <w:b w:val="0"/>
          <w:noProof/>
          <w:szCs w:val="22"/>
          <w:lang w:val="de-DE"/>
        </w:rPr>
      </w:pPr>
      <w:ins w:id="127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_Toc96345368 \h </w:instrText>
        </w:r>
      </w:ins>
      <w:r>
        <w:rPr>
          <w:noProof/>
          <w:webHidden/>
        </w:rPr>
      </w:r>
      <w:r>
        <w:rPr>
          <w:noProof/>
          <w:webHidden/>
        </w:rPr>
        <w:fldChar w:fldCharType="separate"/>
      </w:r>
      <w:ins w:id="1276" w:author="Weinert, Matthias (M.)" w:date="2022-02-21T14:07:00Z">
        <w:r>
          <w:rPr>
            <w:noProof/>
            <w:webHidden/>
          </w:rPr>
          <w:t>93</w:t>
        </w:r>
        <w:r>
          <w:rPr>
            <w:noProof/>
            <w:webHidden/>
          </w:rPr>
          <w:fldChar w:fldCharType="end"/>
        </w:r>
        <w:r w:rsidRPr="0009704C">
          <w:rPr>
            <w:rStyle w:val="Hyperlink"/>
            <w:rFonts w:eastAsia="MS Mincho"/>
            <w:noProof/>
          </w:rPr>
          <w:fldChar w:fldCharType="end"/>
        </w:r>
      </w:ins>
    </w:p>
    <w:p w14:paraId="162C1BEC" w14:textId="06A741E0" w:rsidR="00261D7A" w:rsidRDefault="00261D7A">
      <w:pPr>
        <w:pStyle w:val="Abbildungsverzeichnis"/>
        <w:rPr>
          <w:ins w:id="1277" w:author="Weinert, Matthias (M.)" w:date="2022-02-21T14:07:00Z"/>
          <w:rFonts w:asciiTheme="minorHAnsi" w:eastAsiaTheme="minorEastAsia" w:hAnsiTheme="minorHAnsi" w:cstheme="minorBidi"/>
          <w:b w:val="0"/>
          <w:noProof/>
          <w:szCs w:val="22"/>
          <w:lang w:val="de-DE"/>
        </w:rPr>
      </w:pPr>
      <w:ins w:id="127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"_Toc96345369"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_Toc96345369 \h </w:instrText>
        </w:r>
      </w:ins>
      <w:r>
        <w:rPr>
          <w:noProof/>
          <w:webHidden/>
        </w:rPr>
      </w:r>
      <w:r>
        <w:rPr>
          <w:noProof/>
          <w:webHidden/>
        </w:rPr>
        <w:fldChar w:fldCharType="separate"/>
      </w:r>
      <w:ins w:id="1279" w:author="Weinert, Matthias (M.)" w:date="2022-02-21T14:07:00Z">
        <w:r>
          <w:rPr>
            <w:noProof/>
            <w:webHidden/>
          </w:rPr>
          <w:t>95</w:t>
        </w:r>
        <w:r>
          <w:rPr>
            <w:noProof/>
            <w:webHidden/>
          </w:rPr>
          <w:fldChar w:fldCharType="end"/>
        </w:r>
        <w:r w:rsidRPr="0009704C">
          <w:rPr>
            <w:rStyle w:val="Hyperlink"/>
            <w:rFonts w:eastAsia="MS Mincho"/>
            <w:noProof/>
          </w:rPr>
          <w:fldChar w:fldCharType="end"/>
        </w:r>
      </w:ins>
    </w:p>
    <w:p w14:paraId="3537D7D2" w14:textId="1BA4A53E" w:rsidR="00261D7A" w:rsidRDefault="00261D7A">
      <w:pPr>
        <w:pStyle w:val="Abbildungsverzeichnis"/>
        <w:rPr>
          <w:ins w:id="1280" w:author="Weinert, Matthias (M.)" w:date="2022-02-21T14:07:00Z"/>
          <w:rFonts w:asciiTheme="minorHAnsi" w:eastAsiaTheme="minorEastAsia" w:hAnsiTheme="minorHAnsi" w:cstheme="minorBidi"/>
          <w:b w:val="0"/>
          <w:noProof/>
          <w:szCs w:val="22"/>
          <w:lang w:val="de-DE"/>
        </w:rPr>
      </w:pPr>
      <w:ins w:id="128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_Toc96345370 \h </w:instrText>
        </w:r>
      </w:ins>
      <w:r>
        <w:rPr>
          <w:noProof/>
          <w:webHidden/>
        </w:rPr>
      </w:r>
      <w:r>
        <w:rPr>
          <w:noProof/>
          <w:webHidden/>
        </w:rPr>
        <w:fldChar w:fldCharType="separate"/>
      </w:r>
      <w:ins w:id="1282" w:author="Weinert, Matthias (M.)" w:date="2022-02-21T14:07:00Z">
        <w:r>
          <w:rPr>
            <w:noProof/>
            <w:webHidden/>
          </w:rPr>
          <w:t>98</w:t>
        </w:r>
        <w:r>
          <w:rPr>
            <w:noProof/>
            <w:webHidden/>
          </w:rPr>
          <w:fldChar w:fldCharType="end"/>
        </w:r>
        <w:r w:rsidRPr="0009704C">
          <w:rPr>
            <w:rStyle w:val="Hyperlink"/>
            <w:rFonts w:eastAsia="MS Mincho"/>
            <w:noProof/>
          </w:rPr>
          <w:fldChar w:fldCharType="end"/>
        </w:r>
      </w:ins>
    </w:p>
    <w:p w14:paraId="3A5F57C6" w14:textId="7EB2A648" w:rsidR="00261D7A" w:rsidRDefault="00261D7A">
      <w:pPr>
        <w:pStyle w:val="Abbildungsverzeichnis"/>
        <w:rPr>
          <w:ins w:id="1283" w:author="Weinert, Matthias (M.)" w:date="2022-02-21T14:07:00Z"/>
          <w:rFonts w:asciiTheme="minorHAnsi" w:eastAsiaTheme="minorEastAsia" w:hAnsiTheme="minorHAnsi" w:cstheme="minorBidi"/>
          <w:b w:val="0"/>
          <w:noProof/>
          <w:szCs w:val="22"/>
          <w:lang w:val="de-DE"/>
        </w:rPr>
      </w:pPr>
      <w:ins w:id="128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_Toc96345371 \h </w:instrText>
        </w:r>
      </w:ins>
      <w:r>
        <w:rPr>
          <w:noProof/>
          <w:webHidden/>
        </w:rPr>
      </w:r>
      <w:r>
        <w:rPr>
          <w:noProof/>
          <w:webHidden/>
        </w:rPr>
        <w:fldChar w:fldCharType="separate"/>
      </w:r>
      <w:ins w:id="1285" w:author="Weinert, Matthias (M.)" w:date="2022-02-21T14:07:00Z">
        <w:r>
          <w:rPr>
            <w:noProof/>
            <w:webHidden/>
          </w:rPr>
          <w:t>98</w:t>
        </w:r>
        <w:r>
          <w:rPr>
            <w:noProof/>
            <w:webHidden/>
          </w:rPr>
          <w:fldChar w:fldCharType="end"/>
        </w:r>
        <w:r w:rsidRPr="0009704C">
          <w:rPr>
            <w:rStyle w:val="Hyperlink"/>
            <w:rFonts w:eastAsia="MS Mincho"/>
            <w:noProof/>
          </w:rPr>
          <w:fldChar w:fldCharType="end"/>
        </w:r>
      </w:ins>
    </w:p>
    <w:p w14:paraId="76B72184" w14:textId="3201D759" w:rsidR="00261D7A" w:rsidRDefault="00261D7A">
      <w:pPr>
        <w:pStyle w:val="Abbildungsverzeichnis"/>
        <w:rPr>
          <w:ins w:id="1286" w:author="Weinert, Matthias (M.)" w:date="2022-02-21T14:07:00Z"/>
          <w:rFonts w:asciiTheme="minorHAnsi" w:eastAsiaTheme="minorEastAsia" w:hAnsiTheme="minorHAnsi" w:cstheme="minorBidi"/>
          <w:b w:val="0"/>
          <w:noProof/>
          <w:szCs w:val="22"/>
          <w:lang w:val="de-DE"/>
        </w:rPr>
      </w:pPr>
      <w:ins w:id="128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_Toc96345372 \h </w:instrText>
        </w:r>
      </w:ins>
      <w:r>
        <w:rPr>
          <w:noProof/>
          <w:webHidden/>
        </w:rPr>
      </w:r>
      <w:r>
        <w:rPr>
          <w:noProof/>
          <w:webHidden/>
        </w:rPr>
        <w:fldChar w:fldCharType="separate"/>
      </w:r>
      <w:ins w:id="1288" w:author="Weinert, Matthias (M.)" w:date="2022-02-21T14:07:00Z">
        <w:r>
          <w:rPr>
            <w:noProof/>
            <w:webHidden/>
          </w:rPr>
          <w:t>100</w:t>
        </w:r>
        <w:r>
          <w:rPr>
            <w:noProof/>
            <w:webHidden/>
          </w:rPr>
          <w:fldChar w:fldCharType="end"/>
        </w:r>
        <w:r w:rsidRPr="0009704C">
          <w:rPr>
            <w:rStyle w:val="Hyperlink"/>
            <w:rFonts w:eastAsia="MS Mincho"/>
            <w:noProof/>
          </w:rPr>
          <w:fldChar w:fldCharType="end"/>
        </w:r>
      </w:ins>
    </w:p>
    <w:p w14:paraId="6A8DB5F1" w14:textId="2FBA695A" w:rsidR="00261D7A" w:rsidRDefault="00261D7A">
      <w:pPr>
        <w:pStyle w:val="Abbildungsverzeichnis"/>
        <w:rPr>
          <w:ins w:id="1289" w:author="Weinert, Matthias (M.)" w:date="2022-02-21T14:07:00Z"/>
          <w:rFonts w:asciiTheme="minorHAnsi" w:eastAsiaTheme="minorEastAsia" w:hAnsiTheme="minorHAnsi" w:cstheme="minorBidi"/>
          <w:b w:val="0"/>
          <w:noProof/>
          <w:szCs w:val="22"/>
          <w:lang w:val="de-DE"/>
        </w:rPr>
      </w:pPr>
      <w:ins w:id="129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_Toc96345373 \h </w:instrText>
        </w:r>
      </w:ins>
      <w:r>
        <w:rPr>
          <w:noProof/>
          <w:webHidden/>
        </w:rPr>
      </w:r>
      <w:r>
        <w:rPr>
          <w:noProof/>
          <w:webHidden/>
        </w:rPr>
        <w:fldChar w:fldCharType="separate"/>
      </w:r>
      <w:ins w:id="1291" w:author="Weinert, Matthias (M.)" w:date="2022-02-21T14:07:00Z">
        <w:r>
          <w:rPr>
            <w:noProof/>
            <w:webHidden/>
          </w:rPr>
          <w:t>101</w:t>
        </w:r>
        <w:r>
          <w:rPr>
            <w:noProof/>
            <w:webHidden/>
          </w:rPr>
          <w:fldChar w:fldCharType="end"/>
        </w:r>
        <w:r w:rsidRPr="0009704C">
          <w:rPr>
            <w:rStyle w:val="Hyperlink"/>
            <w:rFonts w:eastAsia="MS Mincho"/>
            <w:noProof/>
          </w:rPr>
          <w:fldChar w:fldCharType="end"/>
        </w:r>
      </w:ins>
    </w:p>
    <w:p w14:paraId="5989DB74" w14:textId="39847D4B" w:rsidR="00261D7A" w:rsidRDefault="00261D7A">
      <w:pPr>
        <w:pStyle w:val="Abbildungsverzeichnis"/>
        <w:rPr>
          <w:ins w:id="1292" w:author="Weinert, Matthias (M.)" w:date="2022-02-21T14:07:00Z"/>
          <w:rFonts w:asciiTheme="minorHAnsi" w:eastAsiaTheme="minorEastAsia" w:hAnsiTheme="minorHAnsi" w:cstheme="minorBidi"/>
          <w:b w:val="0"/>
          <w:noProof/>
          <w:szCs w:val="22"/>
          <w:lang w:val="de-DE"/>
        </w:rPr>
      </w:pPr>
      <w:ins w:id="129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"_Toc96345374"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_Toc96345374 \h </w:instrText>
        </w:r>
      </w:ins>
      <w:r>
        <w:rPr>
          <w:noProof/>
          <w:webHidden/>
        </w:rPr>
      </w:r>
      <w:r>
        <w:rPr>
          <w:noProof/>
          <w:webHidden/>
        </w:rPr>
        <w:fldChar w:fldCharType="separate"/>
      </w:r>
      <w:ins w:id="1294" w:author="Weinert, Matthias (M.)" w:date="2022-02-21T14:07:00Z">
        <w:r>
          <w:rPr>
            <w:noProof/>
            <w:webHidden/>
          </w:rPr>
          <w:t>102</w:t>
        </w:r>
        <w:r>
          <w:rPr>
            <w:noProof/>
            <w:webHidden/>
          </w:rPr>
          <w:fldChar w:fldCharType="end"/>
        </w:r>
        <w:r w:rsidRPr="0009704C">
          <w:rPr>
            <w:rStyle w:val="Hyperlink"/>
            <w:rFonts w:eastAsia="MS Mincho"/>
            <w:noProof/>
          </w:rPr>
          <w:fldChar w:fldCharType="end"/>
        </w:r>
      </w:ins>
    </w:p>
    <w:p w14:paraId="18B4E97A" w14:textId="7B1F30CE" w:rsidR="00261D7A" w:rsidRDefault="00261D7A">
      <w:pPr>
        <w:pStyle w:val="Abbildungsverzeichnis"/>
        <w:rPr>
          <w:ins w:id="1295" w:author="Weinert, Matthias (M.)" w:date="2022-02-21T14:07:00Z"/>
          <w:rFonts w:asciiTheme="minorHAnsi" w:eastAsiaTheme="minorEastAsia" w:hAnsiTheme="minorHAnsi" w:cstheme="minorBidi"/>
          <w:b w:val="0"/>
          <w:noProof/>
          <w:szCs w:val="22"/>
          <w:lang w:val="de-DE"/>
        </w:rPr>
      </w:pPr>
      <w:ins w:id="1296" w:author="Weinert, Matthias (M.)" w:date="2022-02-21T14:07:00Z">
        <w:r w:rsidRPr="0009704C">
          <w:rPr>
            <w:rStyle w:val="Hyperlink"/>
            <w:rFonts w:eastAsia="MS Mincho"/>
            <w:noProof/>
          </w:rPr>
          <w:lastRenderedPageBreak/>
          <w:fldChar w:fldCharType="begin"/>
        </w:r>
        <w:r w:rsidRPr="0009704C">
          <w:rPr>
            <w:rStyle w:val="Hyperlink"/>
            <w:rFonts w:eastAsia="MS Mincho"/>
            <w:noProof/>
          </w:rPr>
          <w:instrText xml:space="preserve"> </w:instrText>
        </w:r>
        <w:r>
          <w:rPr>
            <w:noProof/>
          </w:rPr>
          <w:instrText>HYPERLINK \l "_Toc96345375"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_Toc96345375 \h </w:instrText>
        </w:r>
      </w:ins>
      <w:r>
        <w:rPr>
          <w:noProof/>
          <w:webHidden/>
        </w:rPr>
      </w:r>
      <w:r>
        <w:rPr>
          <w:noProof/>
          <w:webHidden/>
        </w:rPr>
        <w:fldChar w:fldCharType="separate"/>
      </w:r>
      <w:ins w:id="1297" w:author="Weinert, Matthias (M.)" w:date="2022-02-21T14:07:00Z">
        <w:r>
          <w:rPr>
            <w:noProof/>
            <w:webHidden/>
          </w:rPr>
          <w:t>102</w:t>
        </w:r>
        <w:r>
          <w:rPr>
            <w:noProof/>
            <w:webHidden/>
          </w:rPr>
          <w:fldChar w:fldCharType="end"/>
        </w:r>
        <w:r w:rsidRPr="0009704C">
          <w:rPr>
            <w:rStyle w:val="Hyperlink"/>
            <w:rFonts w:eastAsia="MS Mincho"/>
            <w:noProof/>
          </w:rPr>
          <w:fldChar w:fldCharType="end"/>
        </w:r>
      </w:ins>
    </w:p>
    <w:p w14:paraId="6F6DBC38" w14:textId="7F6DD174" w:rsidR="00261D7A" w:rsidRDefault="00261D7A">
      <w:pPr>
        <w:pStyle w:val="Abbildungsverzeichnis"/>
        <w:rPr>
          <w:ins w:id="1298" w:author="Weinert, Matthias (M.)" w:date="2022-02-21T14:07:00Z"/>
          <w:rFonts w:asciiTheme="minorHAnsi" w:eastAsiaTheme="minorEastAsia" w:hAnsiTheme="minorHAnsi" w:cstheme="minorBidi"/>
          <w:b w:val="0"/>
          <w:noProof/>
          <w:szCs w:val="22"/>
          <w:lang w:val="de-DE"/>
        </w:rPr>
      </w:pPr>
      <w:ins w:id="129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_Toc96345376 \h </w:instrText>
        </w:r>
      </w:ins>
      <w:r>
        <w:rPr>
          <w:noProof/>
          <w:webHidden/>
        </w:rPr>
      </w:r>
      <w:r>
        <w:rPr>
          <w:noProof/>
          <w:webHidden/>
        </w:rPr>
        <w:fldChar w:fldCharType="separate"/>
      </w:r>
      <w:ins w:id="1300" w:author="Weinert, Matthias (M.)" w:date="2022-02-21T14:07:00Z">
        <w:r>
          <w:rPr>
            <w:noProof/>
            <w:webHidden/>
          </w:rPr>
          <w:t>105</w:t>
        </w:r>
        <w:r>
          <w:rPr>
            <w:noProof/>
            <w:webHidden/>
          </w:rPr>
          <w:fldChar w:fldCharType="end"/>
        </w:r>
        <w:r w:rsidRPr="0009704C">
          <w:rPr>
            <w:rStyle w:val="Hyperlink"/>
            <w:rFonts w:eastAsia="MS Mincho"/>
            <w:noProof/>
          </w:rPr>
          <w:fldChar w:fldCharType="end"/>
        </w:r>
      </w:ins>
    </w:p>
    <w:p w14:paraId="5FDA9472" w14:textId="3FFAE831" w:rsidR="00261D7A" w:rsidRDefault="00261D7A">
      <w:pPr>
        <w:pStyle w:val="Abbildungsverzeichnis"/>
        <w:rPr>
          <w:ins w:id="1301" w:author="Weinert, Matthias (M.)" w:date="2022-02-21T14:07:00Z"/>
          <w:rFonts w:asciiTheme="minorHAnsi" w:eastAsiaTheme="minorEastAsia" w:hAnsiTheme="minorHAnsi" w:cstheme="minorBidi"/>
          <w:b w:val="0"/>
          <w:noProof/>
          <w:szCs w:val="22"/>
          <w:lang w:val="de-DE"/>
        </w:rPr>
      </w:pPr>
      <w:ins w:id="130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"_Toc96345377"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_Toc96345377 \h </w:instrText>
        </w:r>
      </w:ins>
      <w:r>
        <w:rPr>
          <w:noProof/>
          <w:webHidden/>
        </w:rPr>
      </w:r>
      <w:r>
        <w:rPr>
          <w:noProof/>
          <w:webHidden/>
        </w:rPr>
        <w:fldChar w:fldCharType="separate"/>
      </w:r>
      <w:ins w:id="1303" w:author="Weinert, Matthias (M.)" w:date="2022-02-21T14:07:00Z">
        <w:r>
          <w:rPr>
            <w:noProof/>
            <w:webHidden/>
          </w:rPr>
          <w:t>105</w:t>
        </w:r>
        <w:r>
          <w:rPr>
            <w:noProof/>
            <w:webHidden/>
          </w:rPr>
          <w:fldChar w:fldCharType="end"/>
        </w:r>
        <w:r w:rsidRPr="0009704C">
          <w:rPr>
            <w:rStyle w:val="Hyperlink"/>
            <w:rFonts w:eastAsia="MS Mincho"/>
            <w:noProof/>
          </w:rPr>
          <w:fldChar w:fldCharType="end"/>
        </w:r>
      </w:ins>
    </w:p>
    <w:p w14:paraId="5F7DCD07" w14:textId="1D06295B" w:rsidR="00261D7A" w:rsidRDefault="00261D7A">
      <w:pPr>
        <w:pStyle w:val="Abbildungsverzeichnis"/>
        <w:rPr>
          <w:ins w:id="1304" w:author="Weinert, Matthias (M.)" w:date="2022-02-21T14:07:00Z"/>
          <w:rFonts w:asciiTheme="minorHAnsi" w:eastAsiaTheme="minorEastAsia" w:hAnsiTheme="minorHAnsi" w:cstheme="minorBidi"/>
          <w:b w:val="0"/>
          <w:noProof/>
          <w:szCs w:val="22"/>
          <w:lang w:val="de-DE"/>
        </w:rPr>
      </w:pPr>
      <w:ins w:id="130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"_Toc96345378"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_Toc96345378 \h </w:instrText>
        </w:r>
      </w:ins>
      <w:r>
        <w:rPr>
          <w:noProof/>
          <w:webHidden/>
        </w:rPr>
      </w:r>
      <w:r>
        <w:rPr>
          <w:noProof/>
          <w:webHidden/>
        </w:rPr>
        <w:fldChar w:fldCharType="separate"/>
      </w:r>
      <w:ins w:id="1306" w:author="Weinert, Matthias (M.)" w:date="2022-02-21T14:07:00Z">
        <w:r>
          <w:rPr>
            <w:noProof/>
            <w:webHidden/>
          </w:rPr>
          <w:t>108</w:t>
        </w:r>
        <w:r>
          <w:rPr>
            <w:noProof/>
            <w:webHidden/>
          </w:rPr>
          <w:fldChar w:fldCharType="end"/>
        </w:r>
        <w:r w:rsidRPr="0009704C">
          <w:rPr>
            <w:rStyle w:val="Hyperlink"/>
            <w:rFonts w:eastAsia="MS Mincho"/>
            <w:noProof/>
          </w:rPr>
          <w:fldChar w:fldCharType="end"/>
        </w:r>
      </w:ins>
    </w:p>
    <w:p w14:paraId="782F69CB" w14:textId="55F0E465" w:rsidR="00261D7A" w:rsidRDefault="00261D7A">
      <w:pPr>
        <w:pStyle w:val="Abbildungsverzeichnis"/>
        <w:rPr>
          <w:ins w:id="1307" w:author="Weinert, Matthias (M.)" w:date="2022-02-21T14:07:00Z"/>
          <w:rFonts w:asciiTheme="minorHAnsi" w:eastAsiaTheme="minorEastAsia" w:hAnsiTheme="minorHAnsi" w:cstheme="minorBidi"/>
          <w:b w:val="0"/>
          <w:noProof/>
          <w:szCs w:val="22"/>
          <w:lang w:val="de-DE"/>
        </w:rPr>
      </w:pPr>
      <w:ins w:id="130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"_Toc96345379"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_Toc96345379 \h </w:instrText>
        </w:r>
      </w:ins>
      <w:r>
        <w:rPr>
          <w:noProof/>
          <w:webHidden/>
        </w:rPr>
      </w:r>
      <w:r>
        <w:rPr>
          <w:noProof/>
          <w:webHidden/>
        </w:rPr>
        <w:fldChar w:fldCharType="separate"/>
      </w:r>
      <w:ins w:id="1309" w:author="Weinert, Matthias (M.)" w:date="2022-02-21T14:07:00Z">
        <w:r>
          <w:rPr>
            <w:noProof/>
            <w:webHidden/>
          </w:rPr>
          <w:t>108</w:t>
        </w:r>
        <w:r>
          <w:rPr>
            <w:noProof/>
            <w:webHidden/>
          </w:rPr>
          <w:fldChar w:fldCharType="end"/>
        </w:r>
        <w:r w:rsidRPr="0009704C">
          <w:rPr>
            <w:rStyle w:val="Hyperlink"/>
            <w:rFonts w:eastAsia="MS Mincho"/>
            <w:noProof/>
          </w:rPr>
          <w:fldChar w:fldCharType="end"/>
        </w:r>
      </w:ins>
    </w:p>
    <w:p w14:paraId="4DFA924C" w14:textId="662B01EA" w:rsidR="00261D7A" w:rsidRDefault="00261D7A">
      <w:pPr>
        <w:pStyle w:val="Abbildungsverzeichnis"/>
        <w:rPr>
          <w:ins w:id="1310" w:author="Weinert, Matthias (M.)" w:date="2022-02-21T14:07:00Z"/>
          <w:rFonts w:asciiTheme="minorHAnsi" w:eastAsiaTheme="minorEastAsia" w:hAnsiTheme="minorHAnsi" w:cstheme="minorBidi"/>
          <w:b w:val="0"/>
          <w:noProof/>
          <w:szCs w:val="22"/>
          <w:lang w:val="de-DE"/>
        </w:rPr>
      </w:pPr>
      <w:ins w:id="131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_Toc96345380 \h </w:instrText>
        </w:r>
      </w:ins>
      <w:r>
        <w:rPr>
          <w:noProof/>
          <w:webHidden/>
        </w:rPr>
      </w:r>
      <w:r>
        <w:rPr>
          <w:noProof/>
          <w:webHidden/>
        </w:rPr>
        <w:fldChar w:fldCharType="separate"/>
      </w:r>
      <w:ins w:id="1312" w:author="Weinert, Matthias (M.)" w:date="2022-02-21T14:07:00Z">
        <w:r>
          <w:rPr>
            <w:noProof/>
            <w:webHidden/>
          </w:rPr>
          <w:t>110</w:t>
        </w:r>
        <w:r>
          <w:rPr>
            <w:noProof/>
            <w:webHidden/>
          </w:rPr>
          <w:fldChar w:fldCharType="end"/>
        </w:r>
        <w:r w:rsidRPr="0009704C">
          <w:rPr>
            <w:rStyle w:val="Hyperlink"/>
            <w:rFonts w:eastAsia="MS Mincho"/>
            <w:noProof/>
          </w:rPr>
          <w:fldChar w:fldCharType="end"/>
        </w:r>
      </w:ins>
    </w:p>
    <w:p w14:paraId="20CB49B3" w14:textId="245F9361" w:rsidR="00261D7A" w:rsidRDefault="00261D7A">
      <w:pPr>
        <w:pStyle w:val="Abbildungsverzeichnis"/>
        <w:rPr>
          <w:ins w:id="1313" w:author="Weinert, Matthias (M.)" w:date="2022-02-21T14:07:00Z"/>
          <w:rFonts w:asciiTheme="minorHAnsi" w:eastAsiaTheme="minorEastAsia" w:hAnsiTheme="minorHAnsi" w:cstheme="minorBidi"/>
          <w:b w:val="0"/>
          <w:noProof/>
          <w:szCs w:val="22"/>
          <w:lang w:val="de-DE"/>
        </w:rPr>
      </w:pPr>
      <w:ins w:id="131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_Toc96345381 \h </w:instrText>
        </w:r>
      </w:ins>
      <w:r>
        <w:rPr>
          <w:noProof/>
          <w:webHidden/>
        </w:rPr>
      </w:r>
      <w:r>
        <w:rPr>
          <w:noProof/>
          <w:webHidden/>
        </w:rPr>
        <w:fldChar w:fldCharType="separate"/>
      </w:r>
      <w:ins w:id="1315" w:author="Weinert, Matthias (M.)" w:date="2022-02-21T14:07:00Z">
        <w:r>
          <w:rPr>
            <w:noProof/>
            <w:webHidden/>
          </w:rPr>
          <w:t>110</w:t>
        </w:r>
        <w:r>
          <w:rPr>
            <w:noProof/>
            <w:webHidden/>
          </w:rPr>
          <w:fldChar w:fldCharType="end"/>
        </w:r>
        <w:r w:rsidRPr="0009704C">
          <w:rPr>
            <w:rStyle w:val="Hyperlink"/>
            <w:rFonts w:eastAsia="MS Mincho"/>
            <w:noProof/>
          </w:rPr>
          <w:fldChar w:fldCharType="end"/>
        </w:r>
      </w:ins>
    </w:p>
    <w:p w14:paraId="31D71492" w14:textId="7B05F3E0" w:rsidR="00261D7A" w:rsidRDefault="00261D7A">
      <w:pPr>
        <w:pStyle w:val="Abbildungsverzeichnis"/>
        <w:rPr>
          <w:ins w:id="1316" w:author="Weinert, Matthias (M.)" w:date="2022-02-21T14:07:00Z"/>
          <w:rFonts w:asciiTheme="minorHAnsi" w:eastAsiaTheme="minorEastAsia" w:hAnsiTheme="minorHAnsi" w:cstheme="minorBidi"/>
          <w:b w:val="0"/>
          <w:noProof/>
          <w:szCs w:val="22"/>
          <w:lang w:val="de-DE"/>
        </w:rPr>
      </w:pPr>
      <w:ins w:id="131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_Toc96345382 \h </w:instrText>
        </w:r>
      </w:ins>
      <w:r>
        <w:rPr>
          <w:noProof/>
          <w:webHidden/>
        </w:rPr>
      </w:r>
      <w:r>
        <w:rPr>
          <w:noProof/>
          <w:webHidden/>
        </w:rPr>
        <w:fldChar w:fldCharType="separate"/>
      </w:r>
      <w:ins w:id="1318" w:author="Weinert, Matthias (M.)" w:date="2022-02-21T14:07:00Z">
        <w:r>
          <w:rPr>
            <w:noProof/>
            <w:webHidden/>
          </w:rPr>
          <w:t>111</w:t>
        </w:r>
        <w:r>
          <w:rPr>
            <w:noProof/>
            <w:webHidden/>
          </w:rPr>
          <w:fldChar w:fldCharType="end"/>
        </w:r>
        <w:r w:rsidRPr="0009704C">
          <w:rPr>
            <w:rStyle w:val="Hyperlink"/>
            <w:rFonts w:eastAsia="MS Mincho"/>
            <w:noProof/>
          </w:rPr>
          <w:fldChar w:fldCharType="end"/>
        </w:r>
      </w:ins>
    </w:p>
    <w:p w14:paraId="233CF5E4" w14:textId="07CF5C23" w:rsidR="00261D7A" w:rsidRDefault="00261D7A">
      <w:pPr>
        <w:pStyle w:val="Abbildungsverzeichnis"/>
        <w:rPr>
          <w:ins w:id="1319" w:author="Weinert, Matthias (M.)" w:date="2022-02-21T14:07:00Z"/>
          <w:rFonts w:asciiTheme="minorHAnsi" w:eastAsiaTheme="minorEastAsia" w:hAnsiTheme="minorHAnsi" w:cstheme="minorBidi"/>
          <w:b w:val="0"/>
          <w:noProof/>
          <w:szCs w:val="22"/>
          <w:lang w:val="de-DE"/>
        </w:rPr>
      </w:pPr>
      <w:ins w:id="132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64: Overlap Weld Parameters</w:t>
        </w:r>
        <w:r>
          <w:rPr>
            <w:noProof/>
            <w:webHidden/>
          </w:rPr>
          <w:tab/>
        </w:r>
        <w:r>
          <w:rPr>
            <w:noProof/>
            <w:webHidden/>
          </w:rPr>
          <w:fldChar w:fldCharType="begin"/>
        </w:r>
        <w:r>
          <w:rPr>
            <w:noProof/>
            <w:webHidden/>
          </w:rPr>
          <w:instrText xml:space="preserve"> PAGEREF _Toc96345383 \h </w:instrText>
        </w:r>
      </w:ins>
      <w:r>
        <w:rPr>
          <w:noProof/>
          <w:webHidden/>
        </w:rPr>
      </w:r>
      <w:r>
        <w:rPr>
          <w:noProof/>
          <w:webHidden/>
        </w:rPr>
        <w:fldChar w:fldCharType="separate"/>
      </w:r>
      <w:ins w:id="1321" w:author="Weinert, Matthias (M.)" w:date="2022-02-21T14:07:00Z">
        <w:r>
          <w:rPr>
            <w:noProof/>
            <w:webHidden/>
          </w:rPr>
          <w:t>111</w:t>
        </w:r>
        <w:r>
          <w:rPr>
            <w:noProof/>
            <w:webHidden/>
          </w:rPr>
          <w:fldChar w:fldCharType="end"/>
        </w:r>
        <w:r w:rsidRPr="0009704C">
          <w:rPr>
            <w:rStyle w:val="Hyperlink"/>
            <w:rFonts w:eastAsia="MS Mincho"/>
            <w:noProof/>
          </w:rPr>
          <w:fldChar w:fldCharType="end"/>
        </w:r>
      </w:ins>
    </w:p>
    <w:p w14:paraId="74B1DEED" w14:textId="40543E4D" w:rsidR="00261D7A" w:rsidRDefault="00261D7A">
      <w:pPr>
        <w:pStyle w:val="Abbildungsverzeichnis"/>
        <w:rPr>
          <w:ins w:id="1322" w:author="Weinert, Matthias (M.)" w:date="2022-02-21T14:07:00Z"/>
          <w:rFonts w:asciiTheme="minorHAnsi" w:eastAsiaTheme="minorEastAsia" w:hAnsiTheme="minorHAnsi" w:cstheme="minorBidi"/>
          <w:b w:val="0"/>
          <w:noProof/>
          <w:szCs w:val="22"/>
          <w:lang w:val="de-DE"/>
        </w:rPr>
      </w:pPr>
      <w:ins w:id="132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_Toc96345384 \h </w:instrText>
        </w:r>
      </w:ins>
      <w:r>
        <w:rPr>
          <w:noProof/>
          <w:webHidden/>
        </w:rPr>
      </w:r>
      <w:r>
        <w:rPr>
          <w:noProof/>
          <w:webHidden/>
        </w:rPr>
        <w:fldChar w:fldCharType="separate"/>
      </w:r>
      <w:ins w:id="1324" w:author="Weinert, Matthias (M.)" w:date="2022-02-21T14:07:00Z">
        <w:r>
          <w:rPr>
            <w:noProof/>
            <w:webHidden/>
          </w:rPr>
          <w:t>111</w:t>
        </w:r>
        <w:r>
          <w:rPr>
            <w:noProof/>
            <w:webHidden/>
          </w:rPr>
          <w:fldChar w:fldCharType="end"/>
        </w:r>
        <w:r w:rsidRPr="0009704C">
          <w:rPr>
            <w:rStyle w:val="Hyperlink"/>
            <w:rFonts w:eastAsia="MS Mincho"/>
            <w:noProof/>
          </w:rPr>
          <w:fldChar w:fldCharType="end"/>
        </w:r>
      </w:ins>
    </w:p>
    <w:p w14:paraId="66C225A7" w14:textId="56592F86" w:rsidR="00261D7A" w:rsidRDefault="00261D7A">
      <w:pPr>
        <w:pStyle w:val="Abbildungsverzeichnis"/>
        <w:rPr>
          <w:ins w:id="1325" w:author="Weinert, Matthias (M.)" w:date="2022-02-21T14:07:00Z"/>
          <w:rFonts w:asciiTheme="minorHAnsi" w:eastAsiaTheme="minorEastAsia" w:hAnsiTheme="minorHAnsi" w:cstheme="minorBidi"/>
          <w:b w:val="0"/>
          <w:noProof/>
          <w:szCs w:val="22"/>
          <w:lang w:val="de-DE"/>
        </w:rPr>
      </w:pPr>
      <w:ins w:id="132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66: Parameters of Double Sided Double Overlap Weld</w:t>
        </w:r>
        <w:r>
          <w:rPr>
            <w:noProof/>
            <w:webHidden/>
          </w:rPr>
          <w:tab/>
        </w:r>
        <w:r>
          <w:rPr>
            <w:noProof/>
            <w:webHidden/>
          </w:rPr>
          <w:fldChar w:fldCharType="begin"/>
        </w:r>
        <w:r>
          <w:rPr>
            <w:noProof/>
            <w:webHidden/>
          </w:rPr>
          <w:instrText xml:space="preserve"> PAGEREF _Toc96345385 \h </w:instrText>
        </w:r>
      </w:ins>
      <w:r>
        <w:rPr>
          <w:noProof/>
          <w:webHidden/>
        </w:rPr>
      </w:r>
      <w:r>
        <w:rPr>
          <w:noProof/>
          <w:webHidden/>
        </w:rPr>
        <w:fldChar w:fldCharType="separate"/>
      </w:r>
      <w:ins w:id="1327" w:author="Weinert, Matthias (M.)" w:date="2022-02-21T14:07:00Z">
        <w:r>
          <w:rPr>
            <w:noProof/>
            <w:webHidden/>
          </w:rPr>
          <w:t>112</w:t>
        </w:r>
        <w:r>
          <w:rPr>
            <w:noProof/>
            <w:webHidden/>
          </w:rPr>
          <w:fldChar w:fldCharType="end"/>
        </w:r>
        <w:r w:rsidRPr="0009704C">
          <w:rPr>
            <w:rStyle w:val="Hyperlink"/>
            <w:rFonts w:eastAsia="MS Mincho"/>
            <w:noProof/>
          </w:rPr>
          <w:fldChar w:fldCharType="end"/>
        </w:r>
      </w:ins>
    </w:p>
    <w:p w14:paraId="412B65BD" w14:textId="5E80892C" w:rsidR="00261D7A" w:rsidRDefault="00261D7A">
      <w:pPr>
        <w:pStyle w:val="Abbildungsverzeichnis"/>
        <w:rPr>
          <w:ins w:id="1328" w:author="Weinert, Matthias (M.)" w:date="2022-02-21T14:07:00Z"/>
          <w:rFonts w:asciiTheme="minorHAnsi" w:eastAsiaTheme="minorEastAsia" w:hAnsiTheme="minorHAnsi" w:cstheme="minorBidi"/>
          <w:b w:val="0"/>
          <w:noProof/>
          <w:szCs w:val="22"/>
          <w:lang w:val="de-DE"/>
        </w:rPr>
      </w:pPr>
      <w:ins w:id="132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"_Toc96345386"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_Toc96345386 \h </w:instrText>
        </w:r>
      </w:ins>
      <w:r>
        <w:rPr>
          <w:noProof/>
          <w:webHidden/>
        </w:rPr>
      </w:r>
      <w:r>
        <w:rPr>
          <w:noProof/>
          <w:webHidden/>
        </w:rPr>
        <w:fldChar w:fldCharType="separate"/>
      </w:r>
      <w:ins w:id="1330" w:author="Weinert, Matthias (M.)" w:date="2022-02-21T14:07:00Z">
        <w:r>
          <w:rPr>
            <w:noProof/>
            <w:webHidden/>
          </w:rPr>
          <w:t>115</w:t>
        </w:r>
        <w:r>
          <w:rPr>
            <w:noProof/>
            <w:webHidden/>
          </w:rPr>
          <w:fldChar w:fldCharType="end"/>
        </w:r>
        <w:r w:rsidRPr="0009704C">
          <w:rPr>
            <w:rStyle w:val="Hyperlink"/>
            <w:rFonts w:eastAsia="MS Mincho"/>
            <w:noProof/>
          </w:rPr>
          <w:fldChar w:fldCharType="end"/>
        </w:r>
      </w:ins>
    </w:p>
    <w:p w14:paraId="38EAD6FB" w14:textId="49E6A531" w:rsidR="00261D7A" w:rsidRDefault="00261D7A">
      <w:pPr>
        <w:pStyle w:val="Abbildungsverzeichnis"/>
        <w:rPr>
          <w:ins w:id="1331" w:author="Weinert, Matthias (M.)" w:date="2022-02-21T14:07:00Z"/>
          <w:rFonts w:asciiTheme="minorHAnsi" w:eastAsiaTheme="minorEastAsia" w:hAnsiTheme="minorHAnsi" w:cstheme="minorBidi"/>
          <w:b w:val="0"/>
          <w:noProof/>
          <w:szCs w:val="22"/>
          <w:lang w:val="de-DE"/>
        </w:rPr>
      </w:pPr>
      <w:ins w:id="133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"_Toc96345387"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_Toc96345387 \h </w:instrText>
        </w:r>
      </w:ins>
      <w:r>
        <w:rPr>
          <w:noProof/>
          <w:webHidden/>
        </w:rPr>
      </w:r>
      <w:r>
        <w:rPr>
          <w:noProof/>
          <w:webHidden/>
        </w:rPr>
        <w:fldChar w:fldCharType="separate"/>
      </w:r>
      <w:ins w:id="1333" w:author="Weinert, Matthias (M.)" w:date="2022-02-21T14:07:00Z">
        <w:r>
          <w:rPr>
            <w:noProof/>
            <w:webHidden/>
          </w:rPr>
          <w:t>115</w:t>
        </w:r>
        <w:r>
          <w:rPr>
            <w:noProof/>
            <w:webHidden/>
          </w:rPr>
          <w:fldChar w:fldCharType="end"/>
        </w:r>
        <w:r w:rsidRPr="0009704C">
          <w:rPr>
            <w:rStyle w:val="Hyperlink"/>
            <w:rFonts w:eastAsia="MS Mincho"/>
            <w:noProof/>
          </w:rPr>
          <w:fldChar w:fldCharType="end"/>
        </w:r>
      </w:ins>
    </w:p>
    <w:p w14:paraId="2446346D" w14:textId="3A2C9E8E" w:rsidR="00261D7A" w:rsidRDefault="00261D7A">
      <w:pPr>
        <w:pStyle w:val="Abbildungsverzeichnis"/>
        <w:rPr>
          <w:ins w:id="1334" w:author="Weinert, Matthias (M.)" w:date="2022-02-21T14:07:00Z"/>
          <w:rFonts w:asciiTheme="minorHAnsi" w:eastAsiaTheme="minorEastAsia" w:hAnsiTheme="minorHAnsi" w:cstheme="minorBidi"/>
          <w:b w:val="0"/>
          <w:noProof/>
          <w:szCs w:val="22"/>
          <w:lang w:val="de-DE"/>
        </w:rPr>
      </w:pPr>
      <w:ins w:id="133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_Toc96345388 \h </w:instrText>
        </w:r>
      </w:ins>
      <w:r>
        <w:rPr>
          <w:noProof/>
          <w:webHidden/>
        </w:rPr>
      </w:r>
      <w:r>
        <w:rPr>
          <w:noProof/>
          <w:webHidden/>
        </w:rPr>
        <w:fldChar w:fldCharType="separate"/>
      </w:r>
      <w:ins w:id="1336" w:author="Weinert, Matthias (M.)" w:date="2022-02-21T14:07:00Z">
        <w:r>
          <w:rPr>
            <w:noProof/>
            <w:webHidden/>
          </w:rPr>
          <w:t>118</w:t>
        </w:r>
        <w:r>
          <w:rPr>
            <w:noProof/>
            <w:webHidden/>
          </w:rPr>
          <w:fldChar w:fldCharType="end"/>
        </w:r>
        <w:r w:rsidRPr="0009704C">
          <w:rPr>
            <w:rStyle w:val="Hyperlink"/>
            <w:rFonts w:eastAsia="MS Mincho"/>
            <w:noProof/>
          </w:rPr>
          <w:fldChar w:fldCharType="end"/>
        </w:r>
      </w:ins>
    </w:p>
    <w:p w14:paraId="3455F9E3" w14:textId="7FC817A7" w:rsidR="00261D7A" w:rsidRDefault="00261D7A">
      <w:pPr>
        <w:pStyle w:val="Abbildungsverzeichnis"/>
        <w:rPr>
          <w:ins w:id="1337" w:author="Weinert, Matthias (M.)" w:date="2022-02-21T14:07:00Z"/>
          <w:rFonts w:asciiTheme="minorHAnsi" w:eastAsiaTheme="minorEastAsia" w:hAnsiTheme="minorHAnsi" w:cstheme="minorBidi"/>
          <w:b w:val="0"/>
          <w:noProof/>
          <w:szCs w:val="22"/>
          <w:lang w:val="de-DE"/>
        </w:rPr>
      </w:pPr>
      <w:ins w:id="133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"_Toc96345389"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_Toc96345389 \h </w:instrText>
        </w:r>
      </w:ins>
      <w:r>
        <w:rPr>
          <w:noProof/>
          <w:webHidden/>
        </w:rPr>
      </w:r>
      <w:r>
        <w:rPr>
          <w:noProof/>
          <w:webHidden/>
        </w:rPr>
        <w:fldChar w:fldCharType="separate"/>
      </w:r>
      <w:ins w:id="1339" w:author="Weinert, Matthias (M.)" w:date="2022-02-21T14:07:00Z">
        <w:r>
          <w:rPr>
            <w:noProof/>
            <w:webHidden/>
          </w:rPr>
          <w:t>119</w:t>
        </w:r>
        <w:r>
          <w:rPr>
            <w:noProof/>
            <w:webHidden/>
          </w:rPr>
          <w:fldChar w:fldCharType="end"/>
        </w:r>
        <w:r w:rsidRPr="0009704C">
          <w:rPr>
            <w:rStyle w:val="Hyperlink"/>
            <w:rFonts w:eastAsia="MS Mincho"/>
            <w:noProof/>
          </w:rPr>
          <w:fldChar w:fldCharType="end"/>
        </w:r>
      </w:ins>
    </w:p>
    <w:p w14:paraId="61604D75" w14:textId="33F502B4" w:rsidR="00261D7A" w:rsidRDefault="00261D7A">
      <w:pPr>
        <w:pStyle w:val="Abbildungsverzeichnis"/>
        <w:rPr>
          <w:ins w:id="1340" w:author="Weinert, Matthias (M.)" w:date="2022-02-21T14:07:00Z"/>
          <w:rFonts w:asciiTheme="minorHAnsi" w:eastAsiaTheme="minorEastAsia" w:hAnsiTheme="minorHAnsi" w:cstheme="minorBidi"/>
          <w:b w:val="0"/>
          <w:noProof/>
          <w:szCs w:val="22"/>
          <w:lang w:val="de-DE"/>
        </w:rPr>
      </w:pPr>
      <w:ins w:id="134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"_Toc96345390"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_Toc96345390 \h </w:instrText>
        </w:r>
      </w:ins>
      <w:r>
        <w:rPr>
          <w:noProof/>
          <w:webHidden/>
        </w:rPr>
      </w:r>
      <w:r>
        <w:rPr>
          <w:noProof/>
          <w:webHidden/>
        </w:rPr>
        <w:fldChar w:fldCharType="separate"/>
      </w:r>
      <w:ins w:id="1342" w:author="Weinert, Matthias (M.)" w:date="2022-02-21T14:07:00Z">
        <w:r>
          <w:rPr>
            <w:noProof/>
            <w:webHidden/>
          </w:rPr>
          <w:t>122</w:t>
        </w:r>
        <w:r>
          <w:rPr>
            <w:noProof/>
            <w:webHidden/>
          </w:rPr>
          <w:fldChar w:fldCharType="end"/>
        </w:r>
        <w:r w:rsidRPr="0009704C">
          <w:rPr>
            <w:rStyle w:val="Hyperlink"/>
            <w:rFonts w:eastAsia="MS Mincho"/>
            <w:noProof/>
          </w:rPr>
          <w:fldChar w:fldCharType="end"/>
        </w:r>
      </w:ins>
    </w:p>
    <w:p w14:paraId="46887318" w14:textId="4DEEA566" w:rsidR="00261D7A" w:rsidRDefault="00261D7A">
      <w:pPr>
        <w:pStyle w:val="Abbildungsverzeichnis"/>
        <w:rPr>
          <w:ins w:id="1343" w:author="Weinert, Matthias (M.)" w:date="2022-02-21T14:07:00Z"/>
          <w:rFonts w:asciiTheme="minorHAnsi" w:eastAsiaTheme="minorEastAsia" w:hAnsiTheme="minorHAnsi" w:cstheme="minorBidi"/>
          <w:b w:val="0"/>
          <w:noProof/>
          <w:szCs w:val="22"/>
          <w:lang w:val="de-DE"/>
        </w:rPr>
      </w:pPr>
      <w:ins w:id="134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"_Toc96345391"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_Toc96345391 \h </w:instrText>
        </w:r>
      </w:ins>
      <w:r>
        <w:rPr>
          <w:noProof/>
          <w:webHidden/>
        </w:rPr>
      </w:r>
      <w:r>
        <w:rPr>
          <w:noProof/>
          <w:webHidden/>
        </w:rPr>
        <w:fldChar w:fldCharType="separate"/>
      </w:r>
      <w:ins w:id="1345" w:author="Weinert, Matthias (M.)" w:date="2022-02-21T14:07:00Z">
        <w:r>
          <w:rPr>
            <w:noProof/>
            <w:webHidden/>
          </w:rPr>
          <w:t>122</w:t>
        </w:r>
        <w:r>
          <w:rPr>
            <w:noProof/>
            <w:webHidden/>
          </w:rPr>
          <w:fldChar w:fldCharType="end"/>
        </w:r>
        <w:r w:rsidRPr="0009704C">
          <w:rPr>
            <w:rStyle w:val="Hyperlink"/>
            <w:rFonts w:eastAsia="MS Mincho"/>
            <w:noProof/>
          </w:rPr>
          <w:fldChar w:fldCharType="end"/>
        </w:r>
      </w:ins>
    </w:p>
    <w:p w14:paraId="7BB447A4" w14:textId="317AF0B7" w:rsidR="00261D7A" w:rsidRDefault="00261D7A">
      <w:pPr>
        <w:pStyle w:val="Abbildungsverzeichnis"/>
        <w:rPr>
          <w:ins w:id="1346" w:author="Weinert, Matthias (M.)" w:date="2022-02-21T14:07:00Z"/>
          <w:rFonts w:asciiTheme="minorHAnsi" w:eastAsiaTheme="minorEastAsia" w:hAnsiTheme="minorHAnsi" w:cstheme="minorBidi"/>
          <w:b w:val="0"/>
          <w:noProof/>
          <w:szCs w:val="22"/>
          <w:lang w:val="de-DE"/>
        </w:rPr>
      </w:pPr>
      <w:ins w:id="134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"_Toc96345392"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_Toc96345392 \h </w:instrText>
        </w:r>
      </w:ins>
      <w:r>
        <w:rPr>
          <w:noProof/>
          <w:webHidden/>
        </w:rPr>
      </w:r>
      <w:r>
        <w:rPr>
          <w:noProof/>
          <w:webHidden/>
        </w:rPr>
        <w:fldChar w:fldCharType="separate"/>
      </w:r>
      <w:ins w:id="1348" w:author="Weinert, Matthias (M.)" w:date="2022-02-21T14:07:00Z">
        <w:r>
          <w:rPr>
            <w:noProof/>
            <w:webHidden/>
          </w:rPr>
          <w:t>126</w:t>
        </w:r>
        <w:r>
          <w:rPr>
            <w:noProof/>
            <w:webHidden/>
          </w:rPr>
          <w:fldChar w:fldCharType="end"/>
        </w:r>
        <w:r w:rsidRPr="0009704C">
          <w:rPr>
            <w:rStyle w:val="Hyperlink"/>
            <w:rFonts w:eastAsia="MS Mincho"/>
            <w:noProof/>
          </w:rPr>
          <w:fldChar w:fldCharType="end"/>
        </w:r>
      </w:ins>
    </w:p>
    <w:p w14:paraId="4E2D5C4F" w14:textId="481CCCB9" w:rsidR="00261D7A" w:rsidRDefault="00261D7A">
      <w:pPr>
        <w:pStyle w:val="Abbildungsverzeichnis"/>
        <w:rPr>
          <w:ins w:id="1349" w:author="Weinert, Matthias (M.)" w:date="2022-02-21T14:07:00Z"/>
          <w:rFonts w:asciiTheme="minorHAnsi" w:eastAsiaTheme="minorEastAsia" w:hAnsiTheme="minorHAnsi" w:cstheme="minorBidi"/>
          <w:b w:val="0"/>
          <w:noProof/>
          <w:szCs w:val="22"/>
          <w:lang w:val="de-DE"/>
        </w:rPr>
      </w:pPr>
      <w:ins w:id="135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"C:\\Users\\MWEINERT\\Documents\\05 FAT\\04 UAKs\\01 UAK MCF\\220203 WG Meeting\\Doc update\\xMCF_V3.1.1_PAS_V5.docx" \l "_Toc96345393"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_Toc96345393 \h </w:instrText>
        </w:r>
      </w:ins>
      <w:r>
        <w:rPr>
          <w:noProof/>
          <w:webHidden/>
        </w:rPr>
      </w:r>
      <w:r>
        <w:rPr>
          <w:noProof/>
          <w:webHidden/>
        </w:rPr>
        <w:fldChar w:fldCharType="separate"/>
      </w:r>
      <w:ins w:id="1351" w:author="Weinert, Matthias (M.)" w:date="2022-02-21T14:07:00Z">
        <w:r>
          <w:rPr>
            <w:noProof/>
            <w:webHidden/>
          </w:rPr>
          <w:t>126</w:t>
        </w:r>
        <w:r>
          <w:rPr>
            <w:noProof/>
            <w:webHidden/>
          </w:rPr>
          <w:fldChar w:fldCharType="end"/>
        </w:r>
        <w:r w:rsidRPr="0009704C">
          <w:rPr>
            <w:rStyle w:val="Hyperlink"/>
            <w:rFonts w:eastAsia="MS Mincho"/>
            <w:noProof/>
          </w:rPr>
          <w:fldChar w:fldCharType="end"/>
        </w:r>
      </w:ins>
    </w:p>
    <w:p w14:paraId="3D3B14BF" w14:textId="084F911D" w:rsidR="00261D7A" w:rsidRDefault="00261D7A">
      <w:pPr>
        <w:pStyle w:val="Abbildungsverzeichnis"/>
        <w:rPr>
          <w:ins w:id="1352" w:author="Weinert, Matthias (M.)" w:date="2022-02-21T14:07:00Z"/>
          <w:rFonts w:asciiTheme="minorHAnsi" w:eastAsiaTheme="minorEastAsia" w:hAnsiTheme="minorHAnsi" w:cstheme="minorBidi"/>
          <w:b w:val="0"/>
          <w:noProof/>
          <w:szCs w:val="22"/>
          <w:lang w:val="de-DE"/>
        </w:rPr>
      </w:pPr>
      <w:ins w:id="135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_Toc96345394 \h </w:instrText>
        </w:r>
      </w:ins>
      <w:r>
        <w:rPr>
          <w:noProof/>
          <w:webHidden/>
        </w:rPr>
      </w:r>
      <w:r>
        <w:rPr>
          <w:noProof/>
          <w:webHidden/>
        </w:rPr>
        <w:fldChar w:fldCharType="separate"/>
      </w:r>
      <w:ins w:id="1354" w:author="Weinert, Matthias (M.)" w:date="2022-02-21T14:07:00Z">
        <w:r>
          <w:rPr>
            <w:noProof/>
            <w:webHidden/>
          </w:rPr>
          <w:t>130</w:t>
        </w:r>
        <w:r>
          <w:rPr>
            <w:noProof/>
            <w:webHidden/>
          </w:rPr>
          <w:fldChar w:fldCharType="end"/>
        </w:r>
        <w:r w:rsidRPr="0009704C">
          <w:rPr>
            <w:rStyle w:val="Hyperlink"/>
            <w:rFonts w:eastAsia="MS Mincho"/>
            <w:noProof/>
          </w:rPr>
          <w:fldChar w:fldCharType="end"/>
        </w:r>
      </w:ins>
    </w:p>
    <w:p w14:paraId="1E97B942" w14:textId="7A2682D6" w:rsidR="00261D7A" w:rsidRDefault="00261D7A">
      <w:pPr>
        <w:pStyle w:val="Abbildungsverzeichnis"/>
        <w:rPr>
          <w:ins w:id="1355" w:author="Weinert, Matthias (M.)" w:date="2022-02-21T14:07:00Z"/>
          <w:rFonts w:asciiTheme="minorHAnsi" w:eastAsiaTheme="minorEastAsia" w:hAnsiTheme="minorHAnsi" w:cstheme="minorBidi"/>
          <w:b w:val="0"/>
          <w:noProof/>
          <w:szCs w:val="22"/>
          <w:lang w:val="de-DE"/>
        </w:rPr>
      </w:pPr>
      <w:ins w:id="1356"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"_Toc96345395"</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_Toc96345395 \h </w:instrText>
        </w:r>
      </w:ins>
      <w:r>
        <w:rPr>
          <w:noProof/>
          <w:webHidden/>
        </w:rPr>
      </w:r>
      <w:r>
        <w:rPr>
          <w:noProof/>
          <w:webHidden/>
        </w:rPr>
        <w:fldChar w:fldCharType="separate"/>
      </w:r>
      <w:ins w:id="1357" w:author="Weinert, Matthias (M.)" w:date="2022-02-21T14:07:00Z">
        <w:r>
          <w:rPr>
            <w:noProof/>
            <w:webHidden/>
          </w:rPr>
          <w:t>130</w:t>
        </w:r>
        <w:r>
          <w:rPr>
            <w:noProof/>
            <w:webHidden/>
          </w:rPr>
          <w:fldChar w:fldCharType="end"/>
        </w:r>
        <w:r w:rsidRPr="0009704C">
          <w:rPr>
            <w:rStyle w:val="Hyperlink"/>
            <w:rFonts w:eastAsia="MS Mincho"/>
            <w:noProof/>
          </w:rPr>
          <w:fldChar w:fldCharType="end"/>
        </w:r>
      </w:ins>
    </w:p>
    <w:p w14:paraId="3DAAD299" w14:textId="08D7703B" w:rsidR="00261D7A" w:rsidRDefault="00261D7A">
      <w:pPr>
        <w:pStyle w:val="Abbildungsverzeichnis"/>
        <w:rPr>
          <w:ins w:id="1358" w:author="Weinert, Matthias (M.)" w:date="2022-02-21T14:07:00Z"/>
          <w:rFonts w:asciiTheme="minorHAnsi" w:eastAsiaTheme="minorEastAsia" w:hAnsiTheme="minorHAnsi" w:cstheme="minorBidi"/>
          <w:b w:val="0"/>
          <w:noProof/>
          <w:szCs w:val="22"/>
          <w:lang w:val="de-DE"/>
        </w:rPr>
      </w:pPr>
      <w:ins w:id="1359"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"_Toc96345396"</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_Toc96345396 \h </w:instrText>
        </w:r>
      </w:ins>
      <w:r>
        <w:rPr>
          <w:noProof/>
          <w:webHidden/>
        </w:rPr>
      </w:r>
      <w:r>
        <w:rPr>
          <w:noProof/>
          <w:webHidden/>
        </w:rPr>
        <w:fldChar w:fldCharType="separate"/>
      </w:r>
      <w:ins w:id="1360" w:author="Weinert, Matthias (M.)" w:date="2022-02-21T14:07:00Z">
        <w:r>
          <w:rPr>
            <w:noProof/>
            <w:webHidden/>
          </w:rPr>
          <w:t>131</w:t>
        </w:r>
        <w:r>
          <w:rPr>
            <w:noProof/>
            <w:webHidden/>
          </w:rPr>
          <w:fldChar w:fldCharType="end"/>
        </w:r>
        <w:r w:rsidRPr="0009704C">
          <w:rPr>
            <w:rStyle w:val="Hyperlink"/>
            <w:rFonts w:eastAsia="MS Mincho"/>
            <w:noProof/>
          </w:rPr>
          <w:fldChar w:fldCharType="end"/>
        </w:r>
      </w:ins>
    </w:p>
    <w:p w14:paraId="5D5E0535" w14:textId="4A6A37C5" w:rsidR="00261D7A" w:rsidRDefault="00261D7A">
      <w:pPr>
        <w:pStyle w:val="Abbildungsverzeichnis"/>
        <w:rPr>
          <w:ins w:id="1361" w:author="Weinert, Matthias (M.)" w:date="2022-02-21T14:07:00Z"/>
          <w:rFonts w:asciiTheme="minorHAnsi" w:eastAsiaTheme="minorEastAsia" w:hAnsiTheme="minorHAnsi" w:cstheme="minorBidi"/>
          <w:b w:val="0"/>
          <w:noProof/>
          <w:szCs w:val="22"/>
          <w:lang w:val="de-DE"/>
        </w:rPr>
      </w:pPr>
      <w:ins w:id="1362"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"_Toc96345397"</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_Toc96345397 \h </w:instrText>
        </w:r>
      </w:ins>
      <w:r>
        <w:rPr>
          <w:noProof/>
          <w:webHidden/>
        </w:rPr>
      </w:r>
      <w:r>
        <w:rPr>
          <w:noProof/>
          <w:webHidden/>
        </w:rPr>
        <w:fldChar w:fldCharType="separate"/>
      </w:r>
      <w:ins w:id="1363" w:author="Weinert, Matthias (M.)" w:date="2022-02-21T14:07:00Z">
        <w:r>
          <w:rPr>
            <w:noProof/>
            <w:webHidden/>
          </w:rPr>
          <w:t>131</w:t>
        </w:r>
        <w:r>
          <w:rPr>
            <w:noProof/>
            <w:webHidden/>
          </w:rPr>
          <w:fldChar w:fldCharType="end"/>
        </w:r>
        <w:r w:rsidRPr="0009704C">
          <w:rPr>
            <w:rStyle w:val="Hyperlink"/>
            <w:rFonts w:eastAsia="MS Mincho"/>
            <w:noProof/>
          </w:rPr>
          <w:fldChar w:fldCharType="end"/>
        </w:r>
      </w:ins>
    </w:p>
    <w:p w14:paraId="7AFAA2FC" w14:textId="6D67CDB6" w:rsidR="00261D7A" w:rsidRDefault="00261D7A">
      <w:pPr>
        <w:pStyle w:val="Abbildungsverzeichnis"/>
        <w:rPr>
          <w:ins w:id="1364" w:author="Weinert, Matthias (M.)" w:date="2022-02-21T14:07:00Z"/>
          <w:rFonts w:asciiTheme="minorHAnsi" w:eastAsiaTheme="minorEastAsia" w:hAnsiTheme="minorHAnsi" w:cstheme="minorBidi"/>
          <w:b w:val="0"/>
          <w:noProof/>
          <w:szCs w:val="22"/>
          <w:lang w:val="de-DE"/>
        </w:rPr>
      </w:pPr>
      <w:ins w:id="1365"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"_Toc96345398"</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_Toc96345398 \h </w:instrText>
        </w:r>
      </w:ins>
      <w:r>
        <w:rPr>
          <w:noProof/>
          <w:webHidden/>
        </w:rPr>
      </w:r>
      <w:r>
        <w:rPr>
          <w:noProof/>
          <w:webHidden/>
        </w:rPr>
        <w:fldChar w:fldCharType="separate"/>
      </w:r>
      <w:ins w:id="1366" w:author="Weinert, Matthias (M.)" w:date="2022-02-21T14:07:00Z">
        <w:r>
          <w:rPr>
            <w:noProof/>
            <w:webHidden/>
          </w:rPr>
          <w:t>134</w:t>
        </w:r>
        <w:r>
          <w:rPr>
            <w:noProof/>
            <w:webHidden/>
          </w:rPr>
          <w:fldChar w:fldCharType="end"/>
        </w:r>
        <w:r w:rsidRPr="0009704C">
          <w:rPr>
            <w:rStyle w:val="Hyperlink"/>
            <w:rFonts w:eastAsia="MS Mincho"/>
            <w:noProof/>
          </w:rPr>
          <w:fldChar w:fldCharType="end"/>
        </w:r>
      </w:ins>
    </w:p>
    <w:p w14:paraId="7C4B8A7D" w14:textId="06D9BB88" w:rsidR="00261D7A" w:rsidRDefault="00261D7A">
      <w:pPr>
        <w:pStyle w:val="Abbildungsverzeichnis"/>
        <w:rPr>
          <w:ins w:id="1367" w:author="Weinert, Matthias (M.)" w:date="2022-02-21T14:07:00Z"/>
          <w:rFonts w:asciiTheme="minorHAnsi" w:eastAsiaTheme="minorEastAsia" w:hAnsiTheme="minorHAnsi" w:cstheme="minorBidi"/>
          <w:b w:val="0"/>
          <w:noProof/>
          <w:szCs w:val="22"/>
          <w:lang w:val="de-DE"/>
        </w:rPr>
      </w:pPr>
      <w:ins w:id="1368"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"_Toc96345399"</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_Toc96345399 \h </w:instrText>
        </w:r>
      </w:ins>
      <w:r>
        <w:rPr>
          <w:noProof/>
          <w:webHidden/>
        </w:rPr>
      </w:r>
      <w:r>
        <w:rPr>
          <w:noProof/>
          <w:webHidden/>
        </w:rPr>
        <w:fldChar w:fldCharType="separate"/>
      </w:r>
      <w:ins w:id="1369" w:author="Weinert, Matthias (M.)" w:date="2022-02-21T14:07:00Z">
        <w:r>
          <w:rPr>
            <w:noProof/>
            <w:webHidden/>
          </w:rPr>
          <w:t>134</w:t>
        </w:r>
        <w:r>
          <w:rPr>
            <w:noProof/>
            <w:webHidden/>
          </w:rPr>
          <w:fldChar w:fldCharType="end"/>
        </w:r>
        <w:r w:rsidRPr="0009704C">
          <w:rPr>
            <w:rStyle w:val="Hyperlink"/>
            <w:rFonts w:eastAsia="MS Mincho"/>
            <w:noProof/>
          </w:rPr>
          <w:fldChar w:fldCharType="end"/>
        </w:r>
      </w:ins>
    </w:p>
    <w:p w14:paraId="790CE1CE" w14:textId="66B97EB7" w:rsidR="00261D7A" w:rsidRDefault="00261D7A">
      <w:pPr>
        <w:pStyle w:val="Abbildungsverzeichnis"/>
        <w:rPr>
          <w:ins w:id="1370" w:author="Weinert, Matthias (M.)" w:date="2022-02-21T14:07:00Z"/>
          <w:rFonts w:asciiTheme="minorHAnsi" w:eastAsiaTheme="minorEastAsia" w:hAnsiTheme="minorHAnsi" w:cstheme="minorBidi"/>
          <w:b w:val="0"/>
          <w:noProof/>
          <w:szCs w:val="22"/>
          <w:lang w:val="de-DE"/>
        </w:rPr>
      </w:pPr>
      <w:ins w:id="1371"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"_Toc96345400"</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_Toc96345400 \h </w:instrText>
        </w:r>
      </w:ins>
      <w:r>
        <w:rPr>
          <w:noProof/>
          <w:webHidden/>
        </w:rPr>
      </w:r>
      <w:r>
        <w:rPr>
          <w:noProof/>
          <w:webHidden/>
        </w:rPr>
        <w:fldChar w:fldCharType="separate"/>
      </w:r>
      <w:ins w:id="1372" w:author="Weinert, Matthias (M.)" w:date="2022-02-21T14:07:00Z">
        <w:r>
          <w:rPr>
            <w:noProof/>
            <w:webHidden/>
          </w:rPr>
          <w:t>134</w:t>
        </w:r>
        <w:r>
          <w:rPr>
            <w:noProof/>
            <w:webHidden/>
          </w:rPr>
          <w:fldChar w:fldCharType="end"/>
        </w:r>
        <w:r w:rsidRPr="0009704C">
          <w:rPr>
            <w:rStyle w:val="Hyperlink"/>
            <w:rFonts w:eastAsia="MS Mincho"/>
            <w:noProof/>
          </w:rPr>
          <w:fldChar w:fldCharType="end"/>
        </w:r>
      </w:ins>
    </w:p>
    <w:p w14:paraId="7E3F9A89" w14:textId="7FB0D655" w:rsidR="00261D7A" w:rsidRDefault="00261D7A">
      <w:pPr>
        <w:pStyle w:val="Abbildungsverzeichnis"/>
        <w:rPr>
          <w:ins w:id="1373" w:author="Weinert, Matthias (M.)" w:date="2022-02-21T14:07:00Z"/>
          <w:rFonts w:asciiTheme="minorHAnsi" w:eastAsiaTheme="minorEastAsia" w:hAnsiTheme="minorHAnsi" w:cstheme="minorBidi"/>
          <w:b w:val="0"/>
          <w:noProof/>
          <w:szCs w:val="22"/>
          <w:lang w:val="de-DE"/>
        </w:rPr>
      </w:pPr>
      <w:ins w:id="1374"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"_Toc96345401"</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_Toc96345401 \h </w:instrText>
        </w:r>
      </w:ins>
      <w:r>
        <w:rPr>
          <w:noProof/>
          <w:webHidden/>
        </w:rPr>
      </w:r>
      <w:r>
        <w:rPr>
          <w:noProof/>
          <w:webHidden/>
        </w:rPr>
        <w:fldChar w:fldCharType="separate"/>
      </w:r>
      <w:ins w:id="1375" w:author="Weinert, Matthias (M.)" w:date="2022-02-21T14:07:00Z">
        <w:r>
          <w:rPr>
            <w:noProof/>
            <w:webHidden/>
          </w:rPr>
          <w:t>134</w:t>
        </w:r>
        <w:r>
          <w:rPr>
            <w:noProof/>
            <w:webHidden/>
          </w:rPr>
          <w:fldChar w:fldCharType="end"/>
        </w:r>
        <w:r w:rsidRPr="0009704C">
          <w:rPr>
            <w:rStyle w:val="Hyperlink"/>
            <w:rFonts w:eastAsia="MS Mincho"/>
            <w:noProof/>
          </w:rPr>
          <w:fldChar w:fldCharType="end"/>
        </w:r>
      </w:ins>
    </w:p>
    <w:p w14:paraId="69187FF7" w14:textId="2C1A7BCC" w:rsidR="00261D7A" w:rsidRDefault="00261D7A">
      <w:pPr>
        <w:pStyle w:val="Abbildungsverzeichnis"/>
        <w:rPr>
          <w:ins w:id="1376" w:author="Weinert, Matthias (M.)" w:date="2022-02-21T14:07:00Z"/>
          <w:rFonts w:asciiTheme="minorHAnsi" w:eastAsiaTheme="minorEastAsia" w:hAnsiTheme="minorHAnsi" w:cstheme="minorBidi"/>
          <w:b w:val="0"/>
          <w:noProof/>
          <w:szCs w:val="22"/>
          <w:lang w:val="de-DE"/>
        </w:rPr>
      </w:pPr>
      <w:ins w:id="1377"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"_Toc96345402"</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_Toc96345402 \h </w:instrText>
        </w:r>
      </w:ins>
      <w:r>
        <w:rPr>
          <w:noProof/>
          <w:webHidden/>
        </w:rPr>
      </w:r>
      <w:r>
        <w:rPr>
          <w:noProof/>
          <w:webHidden/>
        </w:rPr>
        <w:fldChar w:fldCharType="separate"/>
      </w:r>
      <w:ins w:id="1378" w:author="Weinert, Matthias (M.)" w:date="2022-02-21T14:07:00Z">
        <w:r>
          <w:rPr>
            <w:noProof/>
            <w:webHidden/>
          </w:rPr>
          <w:t>139</w:t>
        </w:r>
        <w:r>
          <w:rPr>
            <w:noProof/>
            <w:webHidden/>
          </w:rPr>
          <w:fldChar w:fldCharType="end"/>
        </w:r>
        <w:r w:rsidRPr="0009704C">
          <w:rPr>
            <w:rStyle w:val="Hyperlink"/>
            <w:rFonts w:eastAsia="MS Mincho"/>
            <w:noProof/>
          </w:rPr>
          <w:fldChar w:fldCharType="end"/>
        </w:r>
      </w:ins>
    </w:p>
    <w:p w14:paraId="6BF20CDB" w14:textId="178264DB" w:rsidR="00261D7A" w:rsidRDefault="00261D7A">
      <w:pPr>
        <w:pStyle w:val="Abbildungsverzeichnis"/>
        <w:rPr>
          <w:ins w:id="1379" w:author="Weinert, Matthias (M.)" w:date="2022-02-21T14:07:00Z"/>
          <w:rFonts w:asciiTheme="minorHAnsi" w:eastAsiaTheme="minorEastAsia" w:hAnsiTheme="minorHAnsi" w:cstheme="minorBidi"/>
          <w:b w:val="0"/>
          <w:noProof/>
          <w:szCs w:val="22"/>
          <w:lang w:val="de-DE"/>
        </w:rPr>
      </w:pPr>
      <w:ins w:id="1380"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"_Toc96345403"</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_Toc96345403 \h </w:instrText>
        </w:r>
      </w:ins>
      <w:r>
        <w:rPr>
          <w:noProof/>
          <w:webHidden/>
        </w:rPr>
      </w:r>
      <w:r>
        <w:rPr>
          <w:noProof/>
          <w:webHidden/>
        </w:rPr>
        <w:fldChar w:fldCharType="separate"/>
      </w:r>
      <w:ins w:id="1381" w:author="Weinert, Matthias (M.)" w:date="2022-02-21T14:07:00Z">
        <w:r>
          <w:rPr>
            <w:noProof/>
            <w:webHidden/>
          </w:rPr>
          <w:t>141</w:t>
        </w:r>
        <w:r>
          <w:rPr>
            <w:noProof/>
            <w:webHidden/>
          </w:rPr>
          <w:fldChar w:fldCharType="end"/>
        </w:r>
        <w:r w:rsidRPr="0009704C">
          <w:rPr>
            <w:rStyle w:val="Hyperlink"/>
            <w:rFonts w:eastAsia="MS Mincho"/>
            <w:noProof/>
          </w:rPr>
          <w:fldChar w:fldCharType="end"/>
        </w:r>
      </w:ins>
    </w:p>
    <w:p w14:paraId="3FE41D80" w14:textId="44F9B7B2" w:rsidR="00261D7A" w:rsidRDefault="00261D7A">
      <w:pPr>
        <w:pStyle w:val="Abbildungsverzeichnis"/>
        <w:rPr>
          <w:ins w:id="1382" w:author="Weinert, Matthias (M.)" w:date="2022-02-21T14:07:00Z"/>
          <w:rFonts w:asciiTheme="minorHAnsi" w:eastAsiaTheme="minorEastAsia" w:hAnsiTheme="minorHAnsi" w:cstheme="minorBidi"/>
          <w:b w:val="0"/>
          <w:noProof/>
          <w:szCs w:val="22"/>
          <w:lang w:val="de-DE"/>
        </w:rPr>
      </w:pPr>
      <w:ins w:id="1383" w:author="Weinert, Matthias (M.)" w:date="2022-02-21T14:07:00Z">
        <w:r w:rsidRPr="0009704C">
          <w:rPr>
            <w:rStyle w:val="Hyperlink"/>
            <w:rFonts w:eastAsia="MS Mincho"/>
            <w:noProof/>
          </w:rPr>
          <w:fldChar w:fldCharType="begin"/>
        </w:r>
        <w:r w:rsidRPr="0009704C">
          <w:rPr>
            <w:rStyle w:val="Hyperlink"/>
            <w:rFonts w:eastAsia="MS Mincho"/>
            <w:noProof/>
          </w:rPr>
          <w:instrText xml:space="preserve"> </w:instrText>
        </w:r>
        <w:r>
          <w:rPr>
            <w:noProof/>
          </w:rPr>
          <w:instrText>HYPERLINK \l "_Toc96345404"</w:instrText>
        </w:r>
        <w:r w:rsidRPr="0009704C">
          <w:rPr>
            <w:rStyle w:val="Hyperlink"/>
            <w:rFonts w:eastAsia="MS Mincho"/>
            <w:noProof/>
          </w:rPr>
          <w:instrText xml:space="preserve"> </w:instrText>
        </w:r>
        <w:r w:rsidRPr="0009704C">
          <w:rPr>
            <w:rStyle w:val="Hyperlink"/>
            <w:rFonts w:eastAsia="MS Mincho"/>
            <w:noProof/>
          </w:rPr>
          <w:fldChar w:fldCharType="separate"/>
        </w:r>
        <w:r w:rsidRPr="0009704C">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_Toc96345404 \h </w:instrText>
        </w:r>
      </w:ins>
      <w:r>
        <w:rPr>
          <w:noProof/>
          <w:webHidden/>
        </w:rPr>
      </w:r>
      <w:r>
        <w:rPr>
          <w:noProof/>
          <w:webHidden/>
        </w:rPr>
        <w:fldChar w:fldCharType="separate"/>
      </w:r>
      <w:ins w:id="1384" w:author="Weinert, Matthias (M.)" w:date="2022-02-21T14:07:00Z">
        <w:r>
          <w:rPr>
            <w:noProof/>
            <w:webHidden/>
          </w:rPr>
          <w:t>141</w:t>
        </w:r>
        <w:r>
          <w:rPr>
            <w:noProof/>
            <w:webHidden/>
          </w:rPr>
          <w:fldChar w:fldCharType="end"/>
        </w:r>
        <w:r w:rsidRPr="0009704C">
          <w:rPr>
            <w:rStyle w:val="Hyperlink"/>
            <w:rFonts w:eastAsia="MS Mincho"/>
            <w:noProof/>
          </w:rPr>
          <w:fldChar w:fldCharType="end"/>
        </w:r>
      </w:ins>
    </w:p>
    <w:p w14:paraId="49FA8C72" w14:textId="2D4C9FBA" w:rsidR="00261D7A" w:rsidDel="00261D7A" w:rsidRDefault="00261D7A">
      <w:pPr>
        <w:pStyle w:val="Abbildungsverzeichnis"/>
        <w:rPr>
          <w:del w:id="1385" w:author="Weinert, Matthias (M.)" w:date="2022-02-21T14:07:00Z"/>
          <w:noProof/>
        </w:rPr>
      </w:pPr>
    </w:p>
    <w:p w14:paraId="1E09647C" w14:textId="318BF13C" w:rsidR="00261D7A" w:rsidDel="00261D7A" w:rsidRDefault="00261D7A">
      <w:pPr>
        <w:pStyle w:val="Abbildungsverzeichnis"/>
        <w:rPr>
          <w:del w:id="1386" w:author="Weinert, Matthias (M.)" w:date="2022-02-21T14:06:00Z"/>
          <w:noProof/>
        </w:rPr>
      </w:pPr>
    </w:p>
    <w:p w14:paraId="6883ED0A" w14:textId="6F7BF0CC" w:rsidR="006344F0" w:rsidDel="006344F0" w:rsidRDefault="006344F0">
      <w:pPr>
        <w:pStyle w:val="Abbildungsverzeichnis"/>
        <w:rPr>
          <w:del w:id="1387" w:author="Weinert, Matthias (M.)" w:date="2022-02-21T10:55:00Z"/>
          <w:noProof/>
        </w:rPr>
      </w:pPr>
    </w:p>
    <w:p w14:paraId="3AD1FFC5" w14:textId="74A6C443" w:rsidR="001C13C3" w:rsidDel="001C13C3" w:rsidRDefault="001C13C3">
      <w:pPr>
        <w:pStyle w:val="Abbildungsverzeichnis"/>
        <w:rPr>
          <w:del w:id="1388" w:author="Weinert, Matthias (M.)" w:date="2022-02-17T17:15:00Z"/>
          <w:noProof/>
        </w:rPr>
      </w:pPr>
    </w:p>
    <w:p w14:paraId="09963B9C" w14:textId="3651385C" w:rsidR="001C13C3" w:rsidDel="001C13C3" w:rsidRDefault="001C13C3">
      <w:pPr>
        <w:pStyle w:val="Abbildungsverzeichnis"/>
        <w:rPr>
          <w:del w:id="1389" w:author="Weinert, Matthias (M.)" w:date="2022-02-17T17:14:00Z"/>
          <w:noProof/>
        </w:rPr>
      </w:pPr>
    </w:p>
    <w:p w14:paraId="1C7638D1" w14:textId="4CB10B1E" w:rsidR="001C13C3" w:rsidDel="001C13C3" w:rsidRDefault="001C13C3" w:rsidP="008116BB">
      <w:pPr>
        <w:pStyle w:val="Verzeichnis1"/>
        <w:rPr>
          <w:del w:id="1390" w:author="Weinert, Matthias (M.)" w:date="2022-02-17T17:10:00Z"/>
          <w:noProof/>
        </w:rPr>
      </w:pPr>
    </w:p>
    <w:p w14:paraId="48311B21" w14:textId="577AC8CD" w:rsidR="003336DF" w:rsidRPr="003336DF" w:rsidRDefault="001C13C3" w:rsidP="008116BB">
      <w:pPr>
        <w:pStyle w:val="Verzeichnis1"/>
      </w:pPr>
      <w:ins w:id="1391" w:author="Weinert, Matthias (M.)" w:date="2022-02-17T17:10:00Z">
        <w:r>
          <w:fldChar w:fldCharType="end"/>
        </w:r>
      </w:ins>
    </w:p>
    <w:p w14:paraId="11C35027" w14:textId="2DDD8906" w:rsidR="003336DF" w:rsidRDefault="00E70F03" w:rsidP="002C471C">
      <w:pPr>
        <w:pStyle w:val="zzContents"/>
        <w:pageBreakBefore w:val="0"/>
      </w:pPr>
      <w:r>
        <w:t xml:space="preserve">List of </w:t>
      </w:r>
      <w:r w:rsidR="003336DF" w:rsidRPr="008116BB">
        <w:t>Tables</w:t>
      </w:r>
    </w:p>
    <w:p w14:paraId="06755CC7" w14:textId="7936266A" w:rsidR="00261D7A" w:rsidRDefault="00E70F03">
      <w:pPr>
        <w:pStyle w:val="Abbildungsverzeichnis"/>
        <w:rPr>
          <w:ins w:id="1392" w:author="Weinert, Matthias (M.)" w:date="2022-02-21T14:07:00Z"/>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ins w:id="1393" w:author="Weinert, Matthias (M.)" w:date="2022-02-21T14:07:00Z">
        <w:r w:rsidR="00261D7A" w:rsidRPr="0095238E">
          <w:rPr>
            <w:rStyle w:val="Hyperlink"/>
            <w:rFonts w:eastAsia="MS Mincho"/>
            <w:noProof/>
          </w:rPr>
          <w:fldChar w:fldCharType="begin"/>
        </w:r>
        <w:r w:rsidR="00261D7A" w:rsidRPr="0095238E">
          <w:rPr>
            <w:rStyle w:val="Hyperlink"/>
            <w:rFonts w:eastAsia="MS Mincho"/>
            <w:noProof/>
          </w:rPr>
          <w:instrText xml:space="preserve"> </w:instrText>
        </w:r>
        <w:r w:rsidR="00261D7A">
          <w:rPr>
            <w:noProof/>
          </w:rPr>
          <w:instrText>HYPERLINK \l "_Toc96345405"</w:instrText>
        </w:r>
        <w:r w:rsidR="00261D7A" w:rsidRPr="0095238E">
          <w:rPr>
            <w:rStyle w:val="Hyperlink"/>
            <w:rFonts w:eastAsia="MS Mincho"/>
            <w:noProof/>
          </w:rPr>
          <w:instrText xml:space="preserve"> </w:instrText>
        </w:r>
        <w:r w:rsidR="00261D7A" w:rsidRPr="0095238E">
          <w:rPr>
            <w:rStyle w:val="Hyperlink"/>
            <w:rFonts w:eastAsia="MS Mincho"/>
            <w:noProof/>
          </w:rPr>
          <w:fldChar w:fldCharType="separate"/>
        </w:r>
        <w:r w:rsidR="00261D7A" w:rsidRPr="0095238E">
          <w:rPr>
            <w:rStyle w:val="Hyperlink"/>
            <w:rFonts w:eastAsia="MS Mincho"/>
            <w:noProof/>
          </w:rPr>
          <w:t xml:space="preserve">Table 1: Nested elements of element </w:t>
        </w:r>
        <w:r w:rsidR="00261D7A" w:rsidRPr="0095238E">
          <w:rPr>
            <w:rStyle w:val="Hyperlink"/>
            <w:rFonts w:ascii="Courier New" w:eastAsia="MS Mincho" w:hAnsi="Courier New" w:cs="Courier New"/>
            <w:bCs/>
            <w:noProof/>
          </w:rPr>
          <w:t>&lt;xmcf/&gt;</w:t>
        </w:r>
        <w:r w:rsidR="00261D7A">
          <w:rPr>
            <w:noProof/>
            <w:webHidden/>
          </w:rPr>
          <w:tab/>
        </w:r>
        <w:r w:rsidR="00261D7A">
          <w:rPr>
            <w:noProof/>
            <w:webHidden/>
          </w:rPr>
          <w:fldChar w:fldCharType="begin"/>
        </w:r>
        <w:r w:rsidR="00261D7A">
          <w:rPr>
            <w:noProof/>
            <w:webHidden/>
          </w:rPr>
          <w:instrText xml:space="preserve"> PAGEREF _Toc96345405 \h </w:instrText>
        </w:r>
      </w:ins>
      <w:r w:rsidR="00261D7A">
        <w:rPr>
          <w:noProof/>
          <w:webHidden/>
        </w:rPr>
      </w:r>
      <w:r w:rsidR="00261D7A">
        <w:rPr>
          <w:noProof/>
          <w:webHidden/>
        </w:rPr>
        <w:fldChar w:fldCharType="separate"/>
      </w:r>
      <w:ins w:id="1394" w:author="Weinert, Matthias (M.)" w:date="2022-02-21T14:07:00Z">
        <w:r w:rsidR="00261D7A">
          <w:rPr>
            <w:noProof/>
            <w:webHidden/>
          </w:rPr>
          <w:t>9</w:t>
        </w:r>
        <w:r w:rsidR="00261D7A">
          <w:rPr>
            <w:noProof/>
            <w:webHidden/>
          </w:rPr>
          <w:fldChar w:fldCharType="end"/>
        </w:r>
        <w:r w:rsidR="00261D7A" w:rsidRPr="0095238E">
          <w:rPr>
            <w:rStyle w:val="Hyperlink"/>
            <w:rFonts w:eastAsia="MS Mincho"/>
            <w:noProof/>
          </w:rPr>
          <w:fldChar w:fldCharType="end"/>
        </w:r>
      </w:ins>
    </w:p>
    <w:p w14:paraId="5F74E2C8" w14:textId="50CDEBA5" w:rsidR="00261D7A" w:rsidRDefault="00261D7A">
      <w:pPr>
        <w:pStyle w:val="Abbildungsverzeichnis"/>
        <w:rPr>
          <w:ins w:id="1395" w:author="Weinert, Matthias (M.)" w:date="2022-02-21T14:07:00Z"/>
          <w:rFonts w:asciiTheme="minorHAnsi" w:eastAsiaTheme="minorEastAsia" w:hAnsiTheme="minorHAnsi" w:cstheme="minorBidi"/>
          <w:b w:val="0"/>
          <w:noProof/>
          <w:szCs w:val="22"/>
          <w:lang w:val="de-DE"/>
        </w:rPr>
      </w:pPr>
      <w:ins w:id="139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"_Toc96345406"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 XML-specification of </w:t>
        </w:r>
        <w:r w:rsidRPr="0095238E">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_Toc96345406 \h </w:instrText>
        </w:r>
      </w:ins>
      <w:r>
        <w:rPr>
          <w:noProof/>
          <w:webHidden/>
        </w:rPr>
      </w:r>
      <w:r>
        <w:rPr>
          <w:noProof/>
          <w:webHidden/>
        </w:rPr>
        <w:fldChar w:fldCharType="separate"/>
      </w:r>
      <w:ins w:id="1397" w:author="Weinert, Matthias (M.)" w:date="2022-02-21T14:07:00Z">
        <w:r>
          <w:rPr>
            <w:noProof/>
            <w:webHidden/>
          </w:rPr>
          <w:t>11</w:t>
        </w:r>
        <w:r>
          <w:rPr>
            <w:noProof/>
            <w:webHidden/>
          </w:rPr>
          <w:fldChar w:fldCharType="end"/>
        </w:r>
        <w:r w:rsidRPr="0095238E">
          <w:rPr>
            <w:rStyle w:val="Hyperlink"/>
            <w:rFonts w:eastAsia="MS Mincho"/>
            <w:noProof/>
          </w:rPr>
          <w:fldChar w:fldCharType="end"/>
        </w:r>
      </w:ins>
    </w:p>
    <w:p w14:paraId="222CFE1B" w14:textId="7AD32020" w:rsidR="00261D7A" w:rsidRDefault="00261D7A">
      <w:pPr>
        <w:pStyle w:val="Abbildungsverzeichnis"/>
        <w:rPr>
          <w:ins w:id="1398" w:author="Weinert, Matthias (M.)" w:date="2022-02-21T14:07:00Z"/>
          <w:rFonts w:asciiTheme="minorHAnsi" w:eastAsiaTheme="minorEastAsia" w:hAnsiTheme="minorHAnsi" w:cstheme="minorBidi"/>
          <w:b w:val="0"/>
          <w:noProof/>
          <w:szCs w:val="22"/>
          <w:lang w:val="de-DE"/>
        </w:rPr>
      </w:pPr>
      <w:ins w:id="139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"_Toc96345407"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 XML-specification of element </w:t>
        </w:r>
        <w:r w:rsidRPr="0095238E">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_Toc96345407 \h </w:instrText>
        </w:r>
      </w:ins>
      <w:r>
        <w:rPr>
          <w:noProof/>
          <w:webHidden/>
        </w:rPr>
      </w:r>
      <w:r>
        <w:rPr>
          <w:noProof/>
          <w:webHidden/>
        </w:rPr>
        <w:fldChar w:fldCharType="separate"/>
      </w:r>
      <w:ins w:id="1400" w:author="Weinert, Matthias (M.)" w:date="2022-02-21T14:07:00Z">
        <w:r>
          <w:rPr>
            <w:noProof/>
            <w:webHidden/>
          </w:rPr>
          <w:t>13</w:t>
        </w:r>
        <w:r>
          <w:rPr>
            <w:noProof/>
            <w:webHidden/>
          </w:rPr>
          <w:fldChar w:fldCharType="end"/>
        </w:r>
        <w:r w:rsidRPr="0095238E">
          <w:rPr>
            <w:rStyle w:val="Hyperlink"/>
            <w:rFonts w:eastAsia="MS Mincho"/>
            <w:noProof/>
          </w:rPr>
          <w:fldChar w:fldCharType="end"/>
        </w:r>
      </w:ins>
    </w:p>
    <w:p w14:paraId="331D176B" w14:textId="7F32FD64" w:rsidR="00261D7A" w:rsidRDefault="00261D7A">
      <w:pPr>
        <w:pStyle w:val="Abbildungsverzeichnis"/>
        <w:rPr>
          <w:ins w:id="1401" w:author="Weinert, Matthias (M.)" w:date="2022-02-21T14:07:00Z"/>
          <w:rFonts w:asciiTheme="minorHAnsi" w:eastAsiaTheme="minorEastAsia" w:hAnsiTheme="minorHAnsi" w:cstheme="minorBidi"/>
          <w:b w:val="0"/>
          <w:noProof/>
          <w:szCs w:val="22"/>
          <w:lang w:val="de-DE"/>
        </w:rPr>
      </w:pPr>
      <w:ins w:id="1402" w:author="Weinert, Matthias (M.)" w:date="2022-02-21T14:07:00Z">
        <w:r w:rsidRPr="0095238E">
          <w:rPr>
            <w:rStyle w:val="Hyperlink"/>
            <w:rFonts w:eastAsia="MS Mincho"/>
            <w:noProof/>
          </w:rPr>
          <w:lastRenderedPageBreak/>
          <w:fldChar w:fldCharType="begin"/>
        </w:r>
        <w:r w:rsidRPr="0095238E">
          <w:rPr>
            <w:rStyle w:val="Hyperlink"/>
            <w:rFonts w:eastAsia="MS Mincho"/>
            <w:noProof/>
          </w:rPr>
          <w:instrText xml:space="preserve"> </w:instrText>
        </w:r>
        <w:r>
          <w:rPr>
            <w:noProof/>
          </w:rPr>
          <w:instrText>HYPERLINK \l "_Toc96345408"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 Nested elements of the child element of </w:t>
        </w:r>
        <w:r w:rsidRPr="0095238E">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_Toc96345408 \h </w:instrText>
        </w:r>
      </w:ins>
      <w:r>
        <w:rPr>
          <w:noProof/>
          <w:webHidden/>
        </w:rPr>
      </w:r>
      <w:r>
        <w:rPr>
          <w:noProof/>
          <w:webHidden/>
        </w:rPr>
        <w:fldChar w:fldCharType="separate"/>
      </w:r>
      <w:ins w:id="1403" w:author="Weinert, Matthias (M.)" w:date="2022-02-21T14:07:00Z">
        <w:r>
          <w:rPr>
            <w:noProof/>
            <w:webHidden/>
          </w:rPr>
          <w:t>14</w:t>
        </w:r>
        <w:r>
          <w:rPr>
            <w:noProof/>
            <w:webHidden/>
          </w:rPr>
          <w:fldChar w:fldCharType="end"/>
        </w:r>
        <w:r w:rsidRPr="0095238E">
          <w:rPr>
            <w:rStyle w:val="Hyperlink"/>
            <w:rFonts w:eastAsia="MS Mincho"/>
            <w:noProof/>
          </w:rPr>
          <w:fldChar w:fldCharType="end"/>
        </w:r>
      </w:ins>
    </w:p>
    <w:p w14:paraId="7E1833E4" w14:textId="6D8764F0" w:rsidR="00261D7A" w:rsidRDefault="00261D7A">
      <w:pPr>
        <w:pStyle w:val="Abbildungsverzeichnis"/>
        <w:rPr>
          <w:ins w:id="1404" w:author="Weinert, Matthias (M.)" w:date="2022-02-21T14:07:00Z"/>
          <w:rFonts w:asciiTheme="minorHAnsi" w:eastAsiaTheme="minorEastAsia" w:hAnsiTheme="minorHAnsi" w:cstheme="minorBidi"/>
          <w:b w:val="0"/>
          <w:noProof/>
          <w:szCs w:val="22"/>
          <w:lang w:val="de-DE"/>
        </w:rPr>
      </w:pPr>
      <w:ins w:id="140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"_Toc96345409"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 Attributes of element </w:t>
        </w:r>
        <w:r w:rsidRPr="0095238E">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_Toc96345409 \h </w:instrText>
        </w:r>
      </w:ins>
      <w:r>
        <w:rPr>
          <w:noProof/>
          <w:webHidden/>
        </w:rPr>
      </w:r>
      <w:r>
        <w:rPr>
          <w:noProof/>
          <w:webHidden/>
        </w:rPr>
        <w:fldChar w:fldCharType="separate"/>
      </w:r>
      <w:ins w:id="1406" w:author="Weinert, Matthias (M.)" w:date="2022-02-21T14:07:00Z">
        <w:r>
          <w:rPr>
            <w:noProof/>
            <w:webHidden/>
          </w:rPr>
          <w:t>15</w:t>
        </w:r>
        <w:r>
          <w:rPr>
            <w:noProof/>
            <w:webHidden/>
          </w:rPr>
          <w:fldChar w:fldCharType="end"/>
        </w:r>
        <w:r w:rsidRPr="0095238E">
          <w:rPr>
            <w:rStyle w:val="Hyperlink"/>
            <w:rFonts w:eastAsia="MS Mincho"/>
            <w:noProof/>
          </w:rPr>
          <w:fldChar w:fldCharType="end"/>
        </w:r>
      </w:ins>
    </w:p>
    <w:p w14:paraId="018BB1BC" w14:textId="5C539841" w:rsidR="00261D7A" w:rsidRDefault="00261D7A">
      <w:pPr>
        <w:pStyle w:val="Abbildungsverzeichnis"/>
        <w:rPr>
          <w:ins w:id="1407" w:author="Weinert, Matthias (M.)" w:date="2022-02-21T14:07:00Z"/>
          <w:rFonts w:asciiTheme="minorHAnsi" w:eastAsiaTheme="minorEastAsia" w:hAnsiTheme="minorHAnsi" w:cstheme="minorBidi"/>
          <w:b w:val="0"/>
          <w:noProof/>
          <w:szCs w:val="22"/>
          <w:lang w:val="de-DE"/>
        </w:rPr>
      </w:pPr>
      <w:ins w:id="140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 Nested elements of element </w:t>
        </w:r>
        <w:r w:rsidRPr="0095238E">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_Toc96345410 \h </w:instrText>
        </w:r>
      </w:ins>
      <w:r>
        <w:rPr>
          <w:noProof/>
          <w:webHidden/>
        </w:rPr>
      </w:r>
      <w:r>
        <w:rPr>
          <w:noProof/>
          <w:webHidden/>
        </w:rPr>
        <w:fldChar w:fldCharType="separate"/>
      </w:r>
      <w:ins w:id="1409" w:author="Weinert, Matthias (M.)" w:date="2022-02-21T14:07:00Z">
        <w:r>
          <w:rPr>
            <w:noProof/>
            <w:webHidden/>
          </w:rPr>
          <w:t>15</w:t>
        </w:r>
        <w:r>
          <w:rPr>
            <w:noProof/>
            <w:webHidden/>
          </w:rPr>
          <w:fldChar w:fldCharType="end"/>
        </w:r>
        <w:r w:rsidRPr="0095238E">
          <w:rPr>
            <w:rStyle w:val="Hyperlink"/>
            <w:rFonts w:eastAsia="MS Mincho"/>
            <w:noProof/>
          </w:rPr>
          <w:fldChar w:fldCharType="end"/>
        </w:r>
      </w:ins>
    </w:p>
    <w:p w14:paraId="672E2F2B" w14:textId="0CBA27CC" w:rsidR="00261D7A" w:rsidRDefault="00261D7A">
      <w:pPr>
        <w:pStyle w:val="Abbildungsverzeichnis"/>
        <w:rPr>
          <w:ins w:id="1410" w:author="Weinert, Matthias (M.)" w:date="2022-02-21T14:07:00Z"/>
          <w:rFonts w:asciiTheme="minorHAnsi" w:eastAsiaTheme="minorEastAsia" w:hAnsiTheme="minorHAnsi" w:cstheme="minorBidi"/>
          <w:b w:val="0"/>
          <w:noProof/>
          <w:szCs w:val="22"/>
          <w:lang w:val="de-DE"/>
        </w:rPr>
      </w:pPr>
      <w:ins w:id="141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 Nested elements of </w:t>
        </w:r>
        <w:r w:rsidRPr="0095238E">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_Toc96345411 \h </w:instrText>
        </w:r>
      </w:ins>
      <w:r>
        <w:rPr>
          <w:noProof/>
          <w:webHidden/>
        </w:rPr>
      </w:r>
      <w:r>
        <w:rPr>
          <w:noProof/>
          <w:webHidden/>
        </w:rPr>
        <w:fldChar w:fldCharType="separate"/>
      </w:r>
      <w:ins w:id="1412" w:author="Weinert, Matthias (M.)" w:date="2022-02-21T14:07:00Z">
        <w:r>
          <w:rPr>
            <w:noProof/>
            <w:webHidden/>
          </w:rPr>
          <w:t>15</w:t>
        </w:r>
        <w:r>
          <w:rPr>
            <w:noProof/>
            <w:webHidden/>
          </w:rPr>
          <w:fldChar w:fldCharType="end"/>
        </w:r>
        <w:r w:rsidRPr="0095238E">
          <w:rPr>
            <w:rStyle w:val="Hyperlink"/>
            <w:rFonts w:eastAsia="MS Mincho"/>
            <w:noProof/>
          </w:rPr>
          <w:fldChar w:fldCharType="end"/>
        </w:r>
      </w:ins>
    </w:p>
    <w:p w14:paraId="71D47576" w14:textId="2D1CA6DC" w:rsidR="00261D7A" w:rsidRDefault="00261D7A">
      <w:pPr>
        <w:pStyle w:val="Abbildungsverzeichnis"/>
        <w:rPr>
          <w:ins w:id="1413" w:author="Weinert, Matthias (M.)" w:date="2022-02-21T14:07:00Z"/>
          <w:rFonts w:asciiTheme="minorHAnsi" w:eastAsiaTheme="minorEastAsia" w:hAnsiTheme="minorHAnsi" w:cstheme="minorBidi"/>
          <w:b w:val="0"/>
          <w:noProof/>
          <w:szCs w:val="22"/>
          <w:lang w:val="de-DE"/>
        </w:rPr>
      </w:pPr>
      <w:ins w:id="141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 Attributes of element </w:t>
        </w:r>
        <w:r w:rsidRPr="0095238E">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_Toc96345412 \h </w:instrText>
        </w:r>
      </w:ins>
      <w:r>
        <w:rPr>
          <w:noProof/>
          <w:webHidden/>
        </w:rPr>
      </w:r>
      <w:r>
        <w:rPr>
          <w:noProof/>
          <w:webHidden/>
        </w:rPr>
        <w:fldChar w:fldCharType="separate"/>
      </w:r>
      <w:ins w:id="1415" w:author="Weinert, Matthias (M.)" w:date="2022-02-21T14:07:00Z">
        <w:r>
          <w:rPr>
            <w:noProof/>
            <w:webHidden/>
          </w:rPr>
          <w:t>16</w:t>
        </w:r>
        <w:r>
          <w:rPr>
            <w:noProof/>
            <w:webHidden/>
          </w:rPr>
          <w:fldChar w:fldCharType="end"/>
        </w:r>
        <w:r w:rsidRPr="0095238E">
          <w:rPr>
            <w:rStyle w:val="Hyperlink"/>
            <w:rFonts w:eastAsia="MS Mincho"/>
            <w:noProof/>
          </w:rPr>
          <w:fldChar w:fldCharType="end"/>
        </w:r>
      </w:ins>
    </w:p>
    <w:p w14:paraId="7EAB2A4C" w14:textId="29392ACE" w:rsidR="00261D7A" w:rsidRDefault="00261D7A">
      <w:pPr>
        <w:pStyle w:val="Abbildungsverzeichnis"/>
        <w:rPr>
          <w:ins w:id="1416" w:author="Weinert, Matthias (M.)" w:date="2022-02-21T14:07:00Z"/>
          <w:rFonts w:asciiTheme="minorHAnsi" w:eastAsiaTheme="minorEastAsia" w:hAnsiTheme="minorHAnsi" w:cstheme="minorBidi"/>
          <w:b w:val="0"/>
          <w:noProof/>
          <w:szCs w:val="22"/>
          <w:lang w:val="de-DE"/>
        </w:rPr>
      </w:pPr>
      <w:ins w:id="141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 Attributes of element </w:t>
        </w:r>
        <w:r w:rsidRPr="0095238E">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_Toc96345413 \h </w:instrText>
        </w:r>
      </w:ins>
      <w:r>
        <w:rPr>
          <w:noProof/>
          <w:webHidden/>
        </w:rPr>
      </w:r>
      <w:r>
        <w:rPr>
          <w:noProof/>
          <w:webHidden/>
        </w:rPr>
        <w:fldChar w:fldCharType="separate"/>
      </w:r>
      <w:ins w:id="1418" w:author="Weinert, Matthias (M.)" w:date="2022-02-21T14:07:00Z">
        <w:r>
          <w:rPr>
            <w:noProof/>
            <w:webHidden/>
          </w:rPr>
          <w:t>17</w:t>
        </w:r>
        <w:r>
          <w:rPr>
            <w:noProof/>
            <w:webHidden/>
          </w:rPr>
          <w:fldChar w:fldCharType="end"/>
        </w:r>
        <w:r w:rsidRPr="0095238E">
          <w:rPr>
            <w:rStyle w:val="Hyperlink"/>
            <w:rFonts w:eastAsia="MS Mincho"/>
            <w:noProof/>
          </w:rPr>
          <w:fldChar w:fldCharType="end"/>
        </w:r>
      </w:ins>
    </w:p>
    <w:p w14:paraId="07829E53" w14:textId="730BF1A8" w:rsidR="00261D7A" w:rsidRDefault="00261D7A">
      <w:pPr>
        <w:pStyle w:val="Abbildungsverzeichnis"/>
        <w:rPr>
          <w:ins w:id="1419" w:author="Weinert, Matthias (M.)" w:date="2022-02-21T14:07:00Z"/>
          <w:rFonts w:asciiTheme="minorHAnsi" w:eastAsiaTheme="minorEastAsia" w:hAnsiTheme="minorHAnsi" w:cstheme="minorBidi"/>
          <w:b w:val="0"/>
          <w:noProof/>
          <w:szCs w:val="22"/>
          <w:lang w:val="de-DE"/>
        </w:rPr>
      </w:pPr>
      <w:ins w:id="142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10: Nested elements of </w:t>
        </w:r>
        <w:r w:rsidRPr="0095238E">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_Toc96345414 \h </w:instrText>
        </w:r>
      </w:ins>
      <w:r>
        <w:rPr>
          <w:noProof/>
          <w:webHidden/>
        </w:rPr>
      </w:r>
      <w:r>
        <w:rPr>
          <w:noProof/>
          <w:webHidden/>
        </w:rPr>
        <w:fldChar w:fldCharType="separate"/>
      </w:r>
      <w:ins w:id="1421" w:author="Weinert, Matthias (M.)" w:date="2022-02-21T14:07:00Z">
        <w:r>
          <w:rPr>
            <w:noProof/>
            <w:webHidden/>
          </w:rPr>
          <w:t>19</w:t>
        </w:r>
        <w:r>
          <w:rPr>
            <w:noProof/>
            <w:webHidden/>
          </w:rPr>
          <w:fldChar w:fldCharType="end"/>
        </w:r>
        <w:r w:rsidRPr="0095238E">
          <w:rPr>
            <w:rStyle w:val="Hyperlink"/>
            <w:rFonts w:eastAsia="MS Mincho"/>
            <w:noProof/>
          </w:rPr>
          <w:fldChar w:fldCharType="end"/>
        </w:r>
      </w:ins>
    </w:p>
    <w:p w14:paraId="39007B3E" w14:textId="6D0F2291" w:rsidR="00261D7A" w:rsidRDefault="00261D7A">
      <w:pPr>
        <w:pStyle w:val="Abbildungsverzeichnis"/>
        <w:rPr>
          <w:ins w:id="1422" w:author="Weinert, Matthias (M.)" w:date="2022-02-21T14:07:00Z"/>
          <w:rFonts w:asciiTheme="minorHAnsi" w:eastAsiaTheme="minorEastAsia" w:hAnsiTheme="minorHAnsi" w:cstheme="minorBidi"/>
          <w:b w:val="0"/>
          <w:noProof/>
          <w:szCs w:val="22"/>
          <w:lang w:val="de-DE"/>
        </w:rPr>
      </w:pPr>
      <w:ins w:id="142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_Toc96345415 \h </w:instrText>
        </w:r>
      </w:ins>
      <w:r>
        <w:rPr>
          <w:noProof/>
          <w:webHidden/>
        </w:rPr>
      </w:r>
      <w:r>
        <w:rPr>
          <w:noProof/>
          <w:webHidden/>
        </w:rPr>
        <w:fldChar w:fldCharType="separate"/>
      </w:r>
      <w:ins w:id="1424" w:author="Weinert, Matthias (M.)" w:date="2022-02-21T14:07:00Z">
        <w:r>
          <w:rPr>
            <w:noProof/>
            <w:webHidden/>
          </w:rPr>
          <w:t>19</w:t>
        </w:r>
        <w:r>
          <w:rPr>
            <w:noProof/>
            <w:webHidden/>
          </w:rPr>
          <w:fldChar w:fldCharType="end"/>
        </w:r>
        <w:r w:rsidRPr="0095238E">
          <w:rPr>
            <w:rStyle w:val="Hyperlink"/>
            <w:rFonts w:eastAsia="MS Mincho"/>
            <w:noProof/>
          </w:rPr>
          <w:fldChar w:fldCharType="end"/>
        </w:r>
      </w:ins>
    </w:p>
    <w:p w14:paraId="6284CFFD" w14:textId="1205E089" w:rsidR="00261D7A" w:rsidRDefault="00261D7A">
      <w:pPr>
        <w:pStyle w:val="Abbildungsverzeichnis"/>
        <w:rPr>
          <w:ins w:id="1425" w:author="Weinert, Matthias (M.)" w:date="2022-02-21T14:07:00Z"/>
          <w:rFonts w:asciiTheme="minorHAnsi" w:eastAsiaTheme="minorEastAsia" w:hAnsiTheme="minorHAnsi" w:cstheme="minorBidi"/>
          <w:b w:val="0"/>
          <w:noProof/>
          <w:szCs w:val="22"/>
          <w:lang w:val="de-DE"/>
        </w:rPr>
      </w:pPr>
      <w:ins w:id="142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_Toc96345416 \h </w:instrText>
        </w:r>
      </w:ins>
      <w:r>
        <w:rPr>
          <w:noProof/>
          <w:webHidden/>
        </w:rPr>
      </w:r>
      <w:r>
        <w:rPr>
          <w:noProof/>
          <w:webHidden/>
        </w:rPr>
        <w:fldChar w:fldCharType="separate"/>
      </w:r>
      <w:ins w:id="1427" w:author="Weinert, Matthias (M.)" w:date="2022-02-21T14:07:00Z">
        <w:r>
          <w:rPr>
            <w:noProof/>
            <w:webHidden/>
          </w:rPr>
          <w:t>19</w:t>
        </w:r>
        <w:r>
          <w:rPr>
            <w:noProof/>
            <w:webHidden/>
          </w:rPr>
          <w:fldChar w:fldCharType="end"/>
        </w:r>
        <w:r w:rsidRPr="0095238E">
          <w:rPr>
            <w:rStyle w:val="Hyperlink"/>
            <w:rFonts w:eastAsia="MS Mincho"/>
            <w:noProof/>
          </w:rPr>
          <w:fldChar w:fldCharType="end"/>
        </w:r>
      </w:ins>
    </w:p>
    <w:p w14:paraId="1C2C0E47" w14:textId="637D58EB" w:rsidR="00261D7A" w:rsidRDefault="00261D7A">
      <w:pPr>
        <w:pStyle w:val="Abbildungsverzeichnis"/>
        <w:rPr>
          <w:ins w:id="1428" w:author="Weinert, Matthias (M.)" w:date="2022-02-21T14:07:00Z"/>
          <w:rFonts w:asciiTheme="minorHAnsi" w:eastAsiaTheme="minorEastAsia" w:hAnsiTheme="minorHAnsi" w:cstheme="minorBidi"/>
          <w:b w:val="0"/>
          <w:noProof/>
          <w:szCs w:val="22"/>
          <w:lang w:val="de-DE"/>
        </w:rPr>
      </w:pPr>
      <w:ins w:id="142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 Nested elements of element </w:t>
        </w:r>
        <w:r w:rsidRPr="0095238E">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_Toc96345417 \h </w:instrText>
        </w:r>
      </w:ins>
      <w:r>
        <w:rPr>
          <w:noProof/>
          <w:webHidden/>
        </w:rPr>
      </w:r>
      <w:r>
        <w:rPr>
          <w:noProof/>
          <w:webHidden/>
        </w:rPr>
        <w:fldChar w:fldCharType="separate"/>
      </w:r>
      <w:ins w:id="1430" w:author="Weinert, Matthias (M.)" w:date="2022-02-21T14:07:00Z">
        <w:r>
          <w:rPr>
            <w:noProof/>
            <w:webHidden/>
          </w:rPr>
          <w:t>21</w:t>
        </w:r>
        <w:r>
          <w:rPr>
            <w:noProof/>
            <w:webHidden/>
          </w:rPr>
          <w:fldChar w:fldCharType="end"/>
        </w:r>
        <w:r w:rsidRPr="0095238E">
          <w:rPr>
            <w:rStyle w:val="Hyperlink"/>
            <w:rFonts w:eastAsia="MS Mincho"/>
            <w:noProof/>
          </w:rPr>
          <w:fldChar w:fldCharType="end"/>
        </w:r>
      </w:ins>
    </w:p>
    <w:p w14:paraId="612C8CD0" w14:textId="66425F35" w:rsidR="00261D7A" w:rsidRDefault="00261D7A">
      <w:pPr>
        <w:pStyle w:val="Abbildungsverzeichnis"/>
        <w:rPr>
          <w:ins w:id="1431" w:author="Weinert, Matthias (M.)" w:date="2022-02-21T14:07:00Z"/>
          <w:rFonts w:asciiTheme="minorHAnsi" w:eastAsiaTheme="minorEastAsia" w:hAnsiTheme="minorHAnsi" w:cstheme="minorBidi"/>
          <w:b w:val="0"/>
          <w:noProof/>
          <w:szCs w:val="22"/>
          <w:lang w:val="de-DE"/>
        </w:rPr>
      </w:pPr>
      <w:ins w:id="143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14: Nested elements of element </w:t>
        </w:r>
        <w:r w:rsidRPr="0095238E">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_Toc96345418 \h </w:instrText>
        </w:r>
      </w:ins>
      <w:r>
        <w:rPr>
          <w:noProof/>
          <w:webHidden/>
        </w:rPr>
      </w:r>
      <w:r>
        <w:rPr>
          <w:noProof/>
          <w:webHidden/>
        </w:rPr>
        <w:fldChar w:fldCharType="separate"/>
      </w:r>
      <w:ins w:id="1433" w:author="Weinert, Matthias (M.)" w:date="2022-02-21T14:07:00Z">
        <w:r>
          <w:rPr>
            <w:noProof/>
            <w:webHidden/>
          </w:rPr>
          <w:t>21</w:t>
        </w:r>
        <w:r>
          <w:rPr>
            <w:noProof/>
            <w:webHidden/>
          </w:rPr>
          <w:fldChar w:fldCharType="end"/>
        </w:r>
        <w:r w:rsidRPr="0095238E">
          <w:rPr>
            <w:rStyle w:val="Hyperlink"/>
            <w:rFonts w:eastAsia="MS Mincho"/>
            <w:noProof/>
          </w:rPr>
          <w:fldChar w:fldCharType="end"/>
        </w:r>
      </w:ins>
    </w:p>
    <w:p w14:paraId="0522EB4C" w14:textId="575F9C9D" w:rsidR="00261D7A" w:rsidRDefault="00261D7A">
      <w:pPr>
        <w:pStyle w:val="Abbildungsverzeichnis"/>
        <w:rPr>
          <w:ins w:id="1434" w:author="Weinert, Matthias (M.)" w:date="2022-02-21T14:07:00Z"/>
          <w:rFonts w:asciiTheme="minorHAnsi" w:eastAsiaTheme="minorEastAsia" w:hAnsiTheme="minorHAnsi" w:cstheme="minorBidi"/>
          <w:b w:val="0"/>
          <w:noProof/>
          <w:szCs w:val="22"/>
          <w:lang w:val="de-DE"/>
        </w:rPr>
      </w:pPr>
      <w:ins w:id="143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"_Toc96345419"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15: Attributes of element </w:t>
        </w:r>
        <w:r w:rsidRPr="0095238E">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_Toc96345419 \h </w:instrText>
        </w:r>
      </w:ins>
      <w:r>
        <w:rPr>
          <w:noProof/>
          <w:webHidden/>
        </w:rPr>
      </w:r>
      <w:r>
        <w:rPr>
          <w:noProof/>
          <w:webHidden/>
        </w:rPr>
        <w:fldChar w:fldCharType="separate"/>
      </w:r>
      <w:ins w:id="1436" w:author="Weinert, Matthias (M.)" w:date="2022-02-21T14:07:00Z">
        <w:r>
          <w:rPr>
            <w:noProof/>
            <w:webHidden/>
          </w:rPr>
          <w:t>22</w:t>
        </w:r>
        <w:r>
          <w:rPr>
            <w:noProof/>
            <w:webHidden/>
          </w:rPr>
          <w:fldChar w:fldCharType="end"/>
        </w:r>
        <w:r w:rsidRPr="0095238E">
          <w:rPr>
            <w:rStyle w:val="Hyperlink"/>
            <w:rFonts w:eastAsia="MS Mincho"/>
            <w:noProof/>
          </w:rPr>
          <w:fldChar w:fldCharType="end"/>
        </w:r>
      </w:ins>
    </w:p>
    <w:p w14:paraId="27A96D05" w14:textId="71924393" w:rsidR="00261D7A" w:rsidRDefault="00261D7A">
      <w:pPr>
        <w:pStyle w:val="Abbildungsverzeichnis"/>
        <w:rPr>
          <w:ins w:id="1437" w:author="Weinert, Matthias (M.)" w:date="2022-02-21T14:07:00Z"/>
          <w:rFonts w:asciiTheme="minorHAnsi" w:eastAsiaTheme="minorEastAsia" w:hAnsiTheme="minorHAnsi" w:cstheme="minorBidi"/>
          <w:b w:val="0"/>
          <w:noProof/>
          <w:szCs w:val="22"/>
          <w:lang w:val="de-DE"/>
        </w:rPr>
      </w:pPr>
      <w:ins w:id="143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16: Attributes of element </w:t>
        </w:r>
        <w:r w:rsidRPr="0095238E">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_Toc96345420 \h </w:instrText>
        </w:r>
      </w:ins>
      <w:r>
        <w:rPr>
          <w:noProof/>
          <w:webHidden/>
        </w:rPr>
      </w:r>
      <w:r>
        <w:rPr>
          <w:noProof/>
          <w:webHidden/>
        </w:rPr>
        <w:fldChar w:fldCharType="separate"/>
      </w:r>
      <w:ins w:id="1439" w:author="Weinert, Matthias (M.)" w:date="2022-02-21T14:07:00Z">
        <w:r>
          <w:rPr>
            <w:noProof/>
            <w:webHidden/>
          </w:rPr>
          <w:t>23</w:t>
        </w:r>
        <w:r>
          <w:rPr>
            <w:noProof/>
            <w:webHidden/>
          </w:rPr>
          <w:fldChar w:fldCharType="end"/>
        </w:r>
        <w:r w:rsidRPr="0095238E">
          <w:rPr>
            <w:rStyle w:val="Hyperlink"/>
            <w:rFonts w:eastAsia="MS Mincho"/>
            <w:noProof/>
          </w:rPr>
          <w:fldChar w:fldCharType="end"/>
        </w:r>
      </w:ins>
    </w:p>
    <w:p w14:paraId="29C82B50" w14:textId="262C4B28" w:rsidR="00261D7A" w:rsidRDefault="00261D7A">
      <w:pPr>
        <w:pStyle w:val="Abbildungsverzeichnis"/>
        <w:rPr>
          <w:ins w:id="1440" w:author="Weinert, Matthias (M.)" w:date="2022-02-21T14:07:00Z"/>
          <w:rFonts w:asciiTheme="minorHAnsi" w:eastAsiaTheme="minorEastAsia" w:hAnsiTheme="minorHAnsi" w:cstheme="minorBidi"/>
          <w:b w:val="0"/>
          <w:noProof/>
          <w:szCs w:val="22"/>
          <w:lang w:val="de-DE"/>
        </w:rPr>
      </w:pPr>
      <w:ins w:id="144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17: Nested elements of element </w:t>
        </w:r>
        <w:r w:rsidRPr="0095238E">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_Toc96345421 \h </w:instrText>
        </w:r>
      </w:ins>
      <w:r>
        <w:rPr>
          <w:noProof/>
          <w:webHidden/>
        </w:rPr>
      </w:r>
      <w:r>
        <w:rPr>
          <w:noProof/>
          <w:webHidden/>
        </w:rPr>
        <w:fldChar w:fldCharType="separate"/>
      </w:r>
      <w:ins w:id="1442" w:author="Weinert, Matthias (M.)" w:date="2022-02-21T14:07:00Z">
        <w:r>
          <w:rPr>
            <w:noProof/>
            <w:webHidden/>
          </w:rPr>
          <w:t>23</w:t>
        </w:r>
        <w:r>
          <w:rPr>
            <w:noProof/>
            <w:webHidden/>
          </w:rPr>
          <w:fldChar w:fldCharType="end"/>
        </w:r>
        <w:r w:rsidRPr="0095238E">
          <w:rPr>
            <w:rStyle w:val="Hyperlink"/>
            <w:rFonts w:eastAsia="MS Mincho"/>
            <w:noProof/>
          </w:rPr>
          <w:fldChar w:fldCharType="end"/>
        </w:r>
      </w:ins>
    </w:p>
    <w:p w14:paraId="7F327560" w14:textId="2293F93E" w:rsidR="00261D7A" w:rsidRDefault="00261D7A">
      <w:pPr>
        <w:pStyle w:val="Abbildungsverzeichnis"/>
        <w:rPr>
          <w:ins w:id="1443" w:author="Weinert, Matthias (M.)" w:date="2022-02-21T14:07:00Z"/>
          <w:rFonts w:asciiTheme="minorHAnsi" w:eastAsiaTheme="minorEastAsia" w:hAnsiTheme="minorHAnsi" w:cstheme="minorBidi"/>
          <w:b w:val="0"/>
          <w:noProof/>
          <w:szCs w:val="22"/>
          <w:lang w:val="de-DE"/>
        </w:rPr>
      </w:pPr>
      <w:ins w:id="144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18: Nested elements of element </w:t>
        </w:r>
        <w:r w:rsidRPr="0095238E">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_Toc96345422 \h </w:instrText>
        </w:r>
      </w:ins>
      <w:r>
        <w:rPr>
          <w:noProof/>
          <w:webHidden/>
        </w:rPr>
      </w:r>
      <w:r>
        <w:rPr>
          <w:noProof/>
          <w:webHidden/>
        </w:rPr>
        <w:fldChar w:fldCharType="separate"/>
      </w:r>
      <w:ins w:id="1445" w:author="Weinert, Matthias (M.)" w:date="2022-02-21T14:07:00Z">
        <w:r>
          <w:rPr>
            <w:noProof/>
            <w:webHidden/>
          </w:rPr>
          <w:t>27</w:t>
        </w:r>
        <w:r>
          <w:rPr>
            <w:noProof/>
            <w:webHidden/>
          </w:rPr>
          <w:fldChar w:fldCharType="end"/>
        </w:r>
        <w:r w:rsidRPr="0095238E">
          <w:rPr>
            <w:rStyle w:val="Hyperlink"/>
            <w:rFonts w:eastAsia="MS Mincho"/>
            <w:noProof/>
          </w:rPr>
          <w:fldChar w:fldCharType="end"/>
        </w:r>
      </w:ins>
    </w:p>
    <w:p w14:paraId="4DCDD17F" w14:textId="75BBB422" w:rsidR="00261D7A" w:rsidRDefault="00261D7A">
      <w:pPr>
        <w:pStyle w:val="Abbildungsverzeichnis"/>
        <w:rPr>
          <w:ins w:id="1446" w:author="Weinert, Matthias (M.)" w:date="2022-02-21T14:07:00Z"/>
          <w:rFonts w:asciiTheme="minorHAnsi" w:eastAsiaTheme="minorEastAsia" w:hAnsiTheme="minorHAnsi" w:cstheme="minorBidi"/>
          <w:b w:val="0"/>
          <w:noProof/>
          <w:szCs w:val="22"/>
          <w:lang w:val="de-DE"/>
        </w:rPr>
      </w:pPr>
      <w:ins w:id="144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19: Attributes of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rPr>
          <w:t>custom_attributes/</w:t>
        </w:r>
        <w:r w:rsidRPr="0095238E">
          <w:rPr>
            <w:rStyle w:val="Hyperlink"/>
            <w:rFonts w:ascii="Courier New" w:eastAsia="MS Mincho" w:hAnsi="Courier New" w:cs="Courier New"/>
            <w:bCs/>
            <w:noProof/>
          </w:rPr>
          <w:t>&gt;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_Toc96345423 \h </w:instrText>
        </w:r>
      </w:ins>
      <w:r>
        <w:rPr>
          <w:noProof/>
          <w:webHidden/>
        </w:rPr>
      </w:r>
      <w:r>
        <w:rPr>
          <w:noProof/>
          <w:webHidden/>
        </w:rPr>
        <w:fldChar w:fldCharType="separate"/>
      </w:r>
      <w:ins w:id="1448" w:author="Weinert, Matthias (M.)" w:date="2022-02-21T14:07:00Z">
        <w:r>
          <w:rPr>
            <w:noProof/>
            <w:webHidden/>
          </w:rPr>
          <w:t>27</w:t>
        </w:r>
        <w:r>
          <w:rPr>
            <w:noProof/>
            <w:webHidden/>
          </w:rPr>
          <w:fldChar w:fldCharType="end"/>
        </w:r>
        <w:r w:rsidRPr="0095238E">
          <w:rPr>
            <w:rStyle w:val="Hyperlink"/>
            <w:rFonts w:eastAsia="MS Mincho"/>
            <w:noProof/>
          </w:rPr>
          <w:fldChar w:fldCharType="end"/>
        </w:r>
      </w:ins>
    </w:p>
    <w:p w14:paraId="6BEAC515" w14:textId="0D1E62D0" w:rsidR="00261D7A" w:rsidRDefault="00261D7A">
      <w:pPr>
        <w:pStyle w:val="Abbildungsverzeichnis"/>
        <w:rPr>
          <w:ins w:id="1449" w:author="Weinert, Matthias (M.)" w:date="2022-02-21T14:07:00Z"/>
          <w:rFonts w:asciiTheme="minorHAnsi" w:eastAsiaTheme="minorEastAsia" w:hAnsiTheme="minorHAnsi" w:cstheme="minorBidi"/>
          <w:b w:val="0"/>
          <w:noProof/>
          <w:szCs w:val="22"/>
          <w:lang w:val="de-DE"/>
        </w:rPr>
      </w:pPr>
      <w:ins w:id="145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20: Nested elements of element </w:t>
        </w:r>
        <w:r w:rsidRPr="0095238E">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_Toc96345424 \h </w:instrText>
        </w:r>
      </w:ins>
      <w:r>
        <w:rPr>
          <w:noProof/>
          <w:webHidden/>
        </w:rPr>
      </w:r>
      <w:r>
        <w:rPr>
          <w:noProof/>
          <w:webHidden/>
        </w:rPr>
        <w:fldChar w:fldCharType="separate"/>
      </w:r>
      <w:ins w:id="1451" w:author="Weinert, Matthias (M.)" w:date="2022-02-21T14:07:00Z">
        <w:r>
          <w:rPr>
            <w:noProof/>
            <w:webHidden/>
          </w:rPr>
          <w:t>27</w:t>
        </w:r>
        <w:r>
          <w:rPr>
            <w:noProof/>
            <w:webHidden/>
          </w:rPr>
          <w:fldChar w:fldCharType="end"/>
        </w:r>
        <w:r w:rsidRPr="0095238E">
          <w:rPr>
            <w:rStyle w:val="Hyperlink"/>
            <w:rFonts w:eastAsia="MS Mincho"/>
            <w:noProof/>
          </w:rPr>
          <w:fldChar w:fldCharType="end"/>
        </w:r>
      </w:ins>
    </w:p>
    <w:p w14:paraId="2897AF91" w14:textId="37861DA3" w:rsidR="00261D7A" w:rsidRDefault="00261D7A">
      <w:pPr>
        <w:pStyle w:val="Abbildungsverzeichnis"/>
        <w:rPr>
          <w:ins w:id="1452" w:author="Weinert, Matthias (M.)" w:date="2022-02-21T14:07:00Z"/>
          <w:rFonts w:asciiTheme="minorHAnsi" w:eastAsiaTheme="minorEastAsia" w:hAnsiTheme="minorHAnsi" w:cstheme="minorBidi"/>
          <w:b w:val="0"/>
          <w:noProof/>
          <w:szCs w:val="22"/>
          <w:lang w:val="de-DE"/>
        </w:rPr>
      </w:pPr>
      <w:ins w:id="145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21: Attributes of </w:t>
        </w:r>
        <w:r w:rsidRPr="0095238E">
          <w:rPr>
            <w:rStyle w:val="Hyperlink"/>
            <w:rFonts w:ascii="Courier New" w:eastAsia="MS Mincho" w:hAnsi="Courier New" w:cs="Courier New"/>
            <w:bCs/>
            <w:noProof/>
          </w:rPr>
          <w:t>&lt;string/&gt;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_Toc96345425 \h </w:instrText>
        </w:r>
      </w:ins>
      <w:r>
        <w:rPr>
          <w:noProof/>
          <w:webHidden/>
        </w:rPr>
      </w:r>
      <w:r>
        <w:rPr>
          <w:noProof/>
          <w:webHidden/>
        </w:rPr>
        <w:fldChar w:fldCharType="separate"/>
      </w:r>
      <w:ins w:id="1454" w:author="Weinert, Matthias (M.)" w:date="2022-02-21T14:07:00Z">
        <w:r>
          <w:rPr>
            <w:noProof/>
            <w:webHidden/>
          </w:rPr>
          <w:t>28</w:t>
        </w:r>
        <w:r>
          <w:rPr>
            <w:noProof/>
            <w:webHidden/>
          </w:rPr>
          <w:fldChar w:fldCharType="end"/>
        </w:r>
        <w:r w:rsidRPr="0095238E">
          <w:rPr>
            <w:rStyle w:val="Hyperlink"/>
            <w:rFonts w:eastAsia="MS Mincho"/>
            <w:noProof/>
          </w:rPr>
          <w:fldChar w:fldCharType="end"/>
        </w:r>
      </w:ins>
    </w:p>
    <w:p w14:paraId="5E3707BE" w14:textId="7DEB66AB" w:rsidR="00261D7A" w:rsidRDefault="00261D7A">
      <w:pPr>
        <w:pStyle w:val="Abbildungsverzeichnis"/>
        <w:rPr>
          <w:ins w:id="1455" w:author="Weinert, Matthias (M.)" w:date="2022-02-21T14:07:00Z"/>
          <w:rFonts w:asciiTheme="minorHAnsi" w:eastAsiaTheme="minorEastAsia" w:hAnsiTheme="minorHAnsi" w:cstheme="minorBidi"/>
          <w:b w:val="0"/>
          <w:noProof/>
          <w:szCs w:val="22"/>
          <w:lang w:val="de-DE"/>
        </w:rPr>
      </w:pPr>
      <w:ins w:id="145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22: Attributes of </w:t>
        </w:r>
        <w:r w:rsidRPr="0095238E">
          <w:rPr>
            <w:rStyle w:val="Hyperlink"/>
            <w:rFonts w:ascii="Courier New" w:eastAsia="MS Mincho" w:hAnsi="Courier New" w:cs="Courier New"/>
            <w:bCs/>
            <w:noProof/>
          </w:rPr>
          <w:t>&lt;real/&gt;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_Toc96345426 \h </w:instrText>
        </w:r>
      </w:ins>
      <w:r>
        <w:rPr>
          <w:noProof/>
          <w:webHidden/>
        </w:rPr>
      </w:r>
      <w:r>
        <w:rPr>
          <w:noProof/>
          <w:webHidden/>
        </w:rPr>
        <w:fldChar w:fldCharType="separate"/>
      </w:r>
      <w:ins w:id="1457" w:author="Weinert, Matthias (M.)" w:date="2022-02-21T14:07:00Z">
        <w:r>
          <w:rPr>
            <w:noProof/>
            <w:webHidden/>
          </w:rPr>
          <w:t>28</w:t>
        </w:r>
        <w:r>
          <w:rPr>
            <w:noProof/>
            <w:webHidden/>
          </w:rPr>
          <w:fldChar w:fldCharType="end"/>
        </w:r>
        <w:r w:rsidRPr="0095238E">
          <w:rPr>
            <w:rStyle w:val="Hyperlink"/>
            <w:rFonts w:eastAsia="MS Mincho"/>
            <w:noProof/>
          </w:rPr>
          <w:fldChar w:fldCharType="end"/>
        </w:r>
      </w:ins>
    </w:p>
    <w:p w14:paraId="0030FB77" w14:textId="165C237F" w:rsidR="00261D7A" w:rsidRDefault="00261D7A">
      <w:pPr>
        <w:pStyle w:val="Abbildungsverzeichnis"/>
        <w:rPr>
          <w:ins w:id="1458" w:author="Weinert, Matthias (M.)" w:date="2022-02-21T14:07:00Z"/>
          <w:rFonts w:asciiTheme="minorHAnsi" w:eastAsiaTheme="minorEastAsia" w:hAnsiTheme="minorHAnsi" w:cstheme="minorBidi"/>
          <w:b w:val="0"/>
          <w:noProof/>
          <w:szCs w:val="22"/>
          <w:lang w:val="de-DE"/>
        </w:rPr>
      </w:pPr>
      <w:ins w:id="145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23: Attributes of </w:t>
        </w:r>
        <w:r w:rsidRPr="0095238E">
          <w:rPr>
            <w:rStyle w:val="Hyperlink"/>
            <w:rFonts w:ascii="Courier New" w:eastAsia="MS Mincho" w:hAnsi="Courier New" w:cs="Courier New"/>
            <w:bCs/>
            <w:noProof/>
          </w:rPr>
          <w:t>&lt;integer/&gt;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_Toc96345427 \h </w:instrText>
        </w:r>
      </w:ins>
      <w:r>
        <w:rPr>
          <w:noProof/>
          <w:webHidden/>
        </w:rPr>
      </w:r>
      <w:r>
        <w:rPr>
          <w:noProof/>
          <w:webHidden/>
        </w:rPr>
        <w:fldChar w:fldCharType="separate"/>
      </w:r>
      <w:ins w:id="1460" w:author="Weinert, Matthias (M.)" w:date="2022-02-21T14:07:00Z">
        <w:r>
          <w:rPr>
            <w:noProof/>
            <w:webHidden/>
          </w:rPr>
          <w:t>28</w:t>
        </w:r>
        <w:r>
          <w:rPr>
            <w:noProof/>
            <w:webHidden/>
          </w:rPr>
          <w:fldChar w:fldCharType="end"/>
        </w:r>
        <w:r w:rsidRPr="0095238E">
          <w:rPr>
            <w:rStyle w:val="Hyperlink"/>
            <w:rFonts w:eastAsia="MS Mincho"/>
            <w:noProof/>
          </w:rPr>
          <w:fldChar w:fldCharType="end"/>
        </w:r>
      </w:ins>
    </w:p>
    <w:p w14:paraId="722BA5DF" w14:textId="6AA0A62C" w:rsidR="00261D7A" w:rsidRDefault="00261D7A">
      <w:pPr>
        <w:pStyle w:val="Abbildungsverzeichnis"/>
        <w:rPr>
          <w:ins w:id="1461" w:author="Weinert, Matthias (M.)" w:date="2022-02-21T14:07:00Z"/>
          <w:rFonts w:asciiTheme="minorHAnsi" w:eastAsiaTheme="minorEastAsia" w:hAnsiTheme="minorHAnsi" w:cstheme="minorBidi"/>
          <w:b w:val="0"/>
          <w:noProof/>
          <w:szCs w:val="22"/>
          <w:lang w:val="de-DE"/>
        </w:rPr>
      </w:pPr>
      <w:ins w:id="146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24: Attributes of </w:t>
        </w:r>
        <w:r w:rsidRPr="0095238E">
          <w:rPr>
            <w:rStyle w:val="Hyperlink"/>
            <w:rFonts w:ascii="Courier New" w:eastAsia="MS Mincho" w:hAnsi="Courier New" w:cs="Courier New"/>
            <w:bCs/>
            <w:noProof/>
          </w:rPr>
          <w:t>&lt;string_list/&gt;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_Toc96345428 \h </w:instrText>
        </w:r>
      </w:ins>
      <w:r>
        <w:rPr>
          <w:noProof/>
          <w:webHidden/>
        </w:rPr>
      </w:r>
      <w:r>
        <w:rPr>
          <w:noProof/>
          <w:webHidden/>
        </w:rPr>
        <w:fldChar w:fldCharType="separate"/>
      </w:r>
      <w:ins w:id="1463" w:author="Weinert, Matthias (M.)" w:date="2022-02-21T14:07:00Z">
        <w:r>
          <w:rPr>
            <w:noProof/>
            <w:webHidden/>
          </w:rPr>
          <w:t>28</w:t>
        </w:r>
        <w:r>
          <w:rPr>
            <w:noProof/>
            <w:webHidden/>
          </w:rPr>
          <w:fldChar w:fldCharType="end"/>
        </w:r>
        <w:r w:rsidRPr="0095238E">
          <w:rPr>
            <w:rStyle w:val="Hyperlink"/>
            <w:rFonts w:eastAsia="MS Mincho"/>
            <w:noProof/>
          </w:rPr>
          <w:fldChar w:fldCharType="end"/>
        </w:r>
      </w:ins>
    </w:p>
    <w:p w14:paraId="0F874B36" w14:textId="64E01F4A" w:rsidR="00261D7A" w:rsidRDefault="00261D7A">
      <w:pPr>
        <w:pStyle w:val="Abbildungsverzeichnis"/>
        <w:rPr>
          <w:ins w:id="1464" w:author="Weinert, Matthias (M.)" w:date="2022-02-21T14:07:00Z"/>
          <w:rFonts w:asciiTheme="minorHAnsi" w:eastAsiaTheme="minorEastAsia" w:hAnsiTheme="minorHAnsi" w:cstheme="minorBidi"/>
          <w:b w:val="0"/>
          <w:noProof/>
          <w:szCs w:val="22"/>
          <w:lang w:val="de-DE"/>
        </w:rPr>
      </w:pPr>
      <w:ins w:id="146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"_Toc96345429"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25: Attributes of </w:t>
        </w:r>
        <w:r w:rsidRPr="0095238E">
          <w:rPr>
            <w:rStyle w:val="Hyperlink"/>
            <w:rFonts w:ascii="Courier New" w:eastAsia="MS Mincho" w:hAnsi="Courier New" w:cs="Courier New"/>
            <w:bCs/>
            <w:noProof/>
          </w:rPr>
          <w:t>&lt;value/&gt;</w:t>
        </w:r>
        <w:r w:rsidRPr="0095238E">
          <w:rPr>
            <w:rStyle w:val="Hyperlink"/>
            <w:rFonts w:eastAsia="MS Mincho"/>
            <w:noProof/>
          </w:rPr>
          <w:t xml:space="preserve"> element inside &lt;</w:t>
        </w:r>
        <w:r w:rsidRPr="0095238E">
          <w:rPr>
            <w:rStyle w:val="Hyperlink"/>
            <w:rFonts w:ascii="Courier New" w:eastAsia="MS Mincho" w:hAnsi="Courier New" w:cs="Courier New"/>
            <w:noProof/>
          </w:rPr>
          <w:t>string_list</w:t>
        </w:r>
        <w:r w:rsidRPr="0095238E">
          <w:rPr>
            <w:rStyle w:val="Hyperlink"/>
            <w:rFonts w:eastAsia="MS Mincho"/>
            <w:noProof/>
          </w:rPr>
          <w:t>/&gt;</w:t>
        </w:r>
        <w:r>
          <w:rPr>
            <w:noProof/>
            <w:webHidden/>
          </w:rPr>
          <w:tab/>
        </w:r>
        <w:r>
          <w:rPr>
            <w:noProof/>
            <w:webHidden/>
          </w:rPr>
          <w:fldChar w:fldCharType="begin"/>
        </w:r>
        <w:r>
          <w:rPr>
            <w:noProof/>
            <w:webHidden/>
          </w:rPr>
          <w:instrText xml:space="preserve"> PAGEREF _Toc96345429 \h </w:instrText>
        </w:r>
      </w:ins>
      <w:r>
        <w:rPr>
          <w:noProof/>
          <w:webHidden/>
        </w:rPr>
      </w:r>
      <w:r>
        <w:rPr>
          <w:noProof/>
          <w:webHidden/>
        </w:rPr>
        <w:fldChar w:fldCharType="separate"/>
      </w:r>
      <w:ins w:id="1466" w:author="Weinert, Matthias (M.)" w:date="2022-02-21T14:07:00Z">
        <w:r>
          <w:rPr>
            <w:noProof/>
            <w:webHidden/>
          </w:rPr>
          <w:t>29</w:t>
        </w:r>
        <w:r>
          <w:rPr>
            <w:noProof/>
            <w:webHidden/>
          </w:rPr>
          <w:fldChar w:fldCharType="end"/>
        </w:r>
        <w:r w:rsidRPr="0095238E">
          <w:rPr>
            <w:rStyle w:val="Hyperlink"/>
            <w:rFonts w:eastAsia="MS Mincho"/>
            <w:noProof/>
          </w:rPr>
          <w:fldChar w:fldCharType="end"/>
        </w:r>
      </w:ins>
    </w:p>
    <w:p w14:paraId="545D0765" w14:textId="7BC4F839" w:rsidR="00261D7A" w:rsidRDefault="00261D7A">
      <w:pPr>
        <w:pStyle w:val="Abbildungsverzeichnis"/>
        <w:rPr>
          <w:ins w:id="1467" w:author="Weinert, Matthias (M.)" w:date="2022-02-21T14:07:00Z"/>
          <w:rFonts w:asciiTheme="minorHAnsi" w:eastAsiaTheme="minorEastAsia" w:hAnsiTheme="minorHAnsi" w:cstheme="minorBidi"/>
          <w:b w:val="0"/>
          <w:noProof/>
          <w:szCs w:val="22"/>
          <w:lang w:val="de-DE"/>
        </w:rPr>
      </w:pPr>
      <w:ins w:id="146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26: Attributes of </w:t>
        </w:r>
        <w:r w:rsidRPr="0095238E">
          <w:rPr>
            <w:rStyle w:val="Hyperlink"/>
            <w:rFonts w:ascii="Courier New" w:eastAsia="MS Mincho" w:hAnsi="Courier New" w:cs="Courier New"/>
            <w:bCs/>
            <w:noProof/>
          </w:rPr>
          <w:t>&lt;real_list/&gt;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_Toc96345430 \h </w:instrText>
        </w:r>
      </w:ins>
      <w:r>
        <w:rPr>
          <w:noProof/>
          <w:webHidden/>
        </w:rPr>
      </w:r>
      <w:r>
        <w:rPr>
          <w:noProof/>
          <w:webHidden/>
        </w:rPr>
        <w:fldChar w:fldCharType="separate"/>
      </w:r>
      <w:ins w:id="1469" w:author="Weinert, Matthias (M.)" w:date="2022-02-21T14:07:00Z">
        <w:r>
          <w:rPr>
            <w:noProof/>
            <w:webHidden/>
          </w:rPr>
          <w:t>29</w:t>
        </w:r>
        <w:r>
          <w:rPr>
            <w:noProof/>
            <w:webHidden/>
          </w:rPr>
          <w:fldChar w:fldCharType="end"/>
        </w:r>
        <w:r w:rsidRPr="0095238E">
          <w:rPr>
            <w:rStyle w:val="Hyperlink"/>
            <w:rFonts w:eastAsia="MS Mincho"/>
            <w:noProof/>
          </w:rPr>
          <w:fldChar w:fldCharType="end"/>
        </w:r>
      </w:ins>
    </w:p>
    <w:p w14:paraId="0FF1910D" w14:textId="5EF811E8" w:rsidR="00261D7A" w:rsidRDefault="00261D7A">
      <w:pPr>
        <w:pStyle w:val="Abbildungsverzeichnis"/>
        <w:rPr>
          <w:ins w:id="1470" w:author="Weinert, Matthias (M.)" w:date="2022-02-21T14:07:00Z"/>
          <w:rFonts w:asciiTheme="minorHAnsi" w:eastAsiaTheme="minorEastAsia" w:hAnsiTheme="minorHAnsi" w:cstheme="minorBidi"/>
          <w:b w:val="0"/>
          <w:noProof/>
          <w:szCs w:val="22"/>
          <w:lang w:val="de-DE"/>
        </w:rPr>
      </w:pPr>
      <w:ins w:id="147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27: Attributes of </w:t>
        </w:r>
        <w:r w:rsidRPr="0095238E">
          <w:rPr>
            <w:rStyle w:val="Hyperlink"/>
            <w:rFonts w:ascii="Courier New" w:eastAsia="MS Mincho" w:hAnsi="Courier New" w:cs="Courier New"/>
            <w:bCs/>
            <w:noProof/>
          </w:rPr>
          <w:t>&lt;value&gt;</w:t>
        </w:r>
        <w:r w:rsidRPr="0095238E">
          <w:rPr>
            <w:rStyle w:val="Hyperlink"/>
            <w:rFonts w:eastAsia="MS Mincho"/>
            <w:noProof/>
          </w:rPr>
          <w:t xml:space="preserve"> element inside &lt;</w:t>
        </w:r>
        <w:r w:rsidRPr="0095238E">
          <w:rPr>
            <w:rStyle w:val="Hyperlink"/>
            <w:rFonts w:ascii="Courier New" w:eastAsia="MS Mincho" w:hAnsi="Courier New" w:cs="Courier New"/>
            <w:noProof/>
          </w:rPr>
          <w:t>real_list</w:t>
        </w:r>
        <w:r w:rsidRPr="0095238E">
          <w:rPr>
            <w:rStyle w:val="Hyperlink"/>
            <w:rFonts w:eastAsia="MS Mincho"/>
            <w:noProof/>
          </w:rPr>
          <w:t>/&gt;</w:t>
        </w:r>
        <w:r>
          <w:rPr>
            <w:noProof/>
            <w:webHidden/>
          </w:rPr>
          <w:tab/>
        </w:r>
        <w:r>
          <w:rPr>
            <w:noProof/>
            <w:webHidden/>
          </w:rPr>
          <w:fldChar w:fldCharType="begin"/>
        </w:r>
        <w:r>
          <w:rPr>
            <w:noProof/>
            <w:webHidden/>
          </w:rPr>
          <w:instrText xml:space="preserve"> PAGEREF _Toc96345431 \h </w:instrText>
        </w:r>
      </w:ins>
      <w:r>
        <w:rPr>
          <w:noProof/>
          <w:webHidden/>
        </w:rPr>
      </w:r>
      <w:r>
        <w:rPr>
          <w:noProof/>
          <w:webHidden/>
        </w:rPr>
        <w:fldChar w:fldCharType="separate"/>
      </w:r>
      <w:ins w:id="1472" w:author="Weinert, Matthias (M.)" w:date="2022-02-21T14:07:00Z">
        <w:r>
          <w:rPr>
            <w:noProof/>
            <w:webHidden/>
          </w:rPr>
          <w:t>29</w:t>
        </w:r>
        <w:r>
          <w:rPr>
            <w:noProof/>
            <w:webHidden/>
          </w:rPr>
          <w:fldChar w:fldCharType="end"/>
        </w:r>
        <w:r w:rsidRPr="0095238E">
          <w:rPr>
            <w:rStyle w:val="Hyperlink"/>
            <w:rFonts w:eastAsia="MS Mincho"/>
            <w:noProof/>
          </w:rPr>
          <w:fldChar w:fldCharType="end"/>
        </w:r>
      </w:ins>
    </w:p>
    <w:p w14:paraId="41564DA7" w14:textId="6851BF10" w:rsidR="00261D7A" w:rsidRDefault="00261D7A">
      <w:pPr>
        <w:pStyle w:val="Abbildungsverzeichnis"/>
        <w:rPr>
          <w:ins w:id="1473" w:author="Weinert, Matthias (M.)" w:date="2022-02-21T14:07:00Z"/>
          <w:rFonts w:asciiTheme="minorHAnsi" w:eastAsiaTheme="minorEastAsia" w:hAnsiTheme="minorHAnsi" w:cstheme="minorBidi"/>
          <w:b w:val="0"/>
          <w:noProof/>
          <w:szCs w:val="22"/>
          <w:lang w:val="de-DE"/>
        </w:rPr>
      </w:pPr>
      <w:ins w:id="147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28: Attributes of </w:t>
        </w:r>
        <w:r w:rsidRPr="0095238E">
          <w:rPr>
            <w:rStyle w:val="Hyperlink"/>
            <w:rFonts w:ascii="Courier New" w:eastAsia="MS Mincho" w:hAnsi="Courier New" w:cs="Courier New"/>
            <w:bCs/>
            <w:noProof/>
          </w:rPr>
          <w:t>&lt;int_list/&gt;</w:t>
        </w:r>
        <w:r w:rsidRPr="0095238E">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_Toc96345432 \h </w:instrText>
        </w:r>
      </w:ins>
      <w:r>
        <w:rPr>
          <w:noProof/>
          <w:webHidden/>
        </w:rPr>
      </w:r>
      <w:r>
        <w:rPr>
          <w:noProof/>
          <w:webHidden/>
        </w:rPr>
        <w:fldChar w:fldCharType="separate"/>
      </w:r>
      <w:ins w:id="1475" w:author="Weinert, Matthias (M.)" w:date="2022-02-21T14:07:00Z">
        <w:r>
          <w:rPr>
            <w:noProof/>
            <w:webHidden/>
          </w:rPr>
          <w:t>29</w:t>
        </w:r>
        <w:r>
          <w:rPr>
            <w:noProof/>
            <w:webHidden/>
          </w:rPr>
          <w:fldChar w:fldCharType="end"/>
        </w:r>
        <w:r w:rsidRPr="0095238E">
          <w:rPr>
            <w:rStyle w:val="Hyperlink"/>
            <w:rFonts w:eastAsia="MS Mincho"/>
            <w:noProof/>
          </w:rPr>
          <w:fldChar w:fldCharType="end"/>
        </w:r>
      </w:ins>
    </w:p>
    <w:p w14:paraId="26EDE6C5" w14:textId="1BD7F211" w:rsidR="00261D7A" w:rsidRDefault="00261D7A">
      <w:pPr>
        <w:pStyle w:val="Abbildungsverzeichnis"/>
        <w:rPr>
          <w:ins w:id="1476" w:author="Weinert, Matthias (M.)" w:date="2022-02-21T14:07:00Z"/>
          <w:rFonts w:asciiTheme="minorHAnsi" w:eastAsiaTheme="minorEastAsia" w:hAnsiTheme="minorHAnsi" w:cstheme="minorBidi"/>
          <w:b w:val="0"/>
          <w:noProof/>
          <w:szCs w:val="22"/>
          <w:lang w:val="de-DE"/>
        </w:rPr>
      </w:pPr>
      <w:ins w:id="147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29: Attributes of </w:t>
        </w:r>
        <w:r w:rsidRPr="0095238E">
          <w:rPr>
            <w:rStyle w:val="Hyperlink"/>
            <w:rFonts w:ascii="Courier New" w:eastAsia="MS Mincho" w:hAnsi="Courier New" w:cs="Courier New"/>
            <w:bCs/>
            <w:noProof/>
          </w:rPr>
          <w:t>&lt;value/&gt;</w:t>
        </w:r>
        <w:r w:rsidRPr="0095238E">
          <w:rPr>
            <w:rStyle w:val="Hyperlink"/>
            <w:rFonts w:eastAsia="MS Mincho"/>
            <w:noProof/>
          </w:rPr>
          <w:t xml:space="preserve"> element inside &lt;</w:t>
        </w:r>
        <w:r w:rsidRPr="0095238E">
          <w:rPr>
            <w:rStyle w:val="Hyperlink"/>
            <w:rFonts w:ascii="Courier New" w:eastAsia="MS Mincho" w:hAnsi="Courier New" w:cs="Courier New"/>
            <w:noProof/>
          </w:rPr>
          <w:t>real_list/</w:t>
        </w:r>
        <w:r w:rsidRPr="0095238E">
          <w:rPr>
            <w:rStyle w:val="Hyperlink"/>
            <w:rFonts w:eastAsia="MS Mincho"/>
            <w:noProof/>
          </w:rPr>
          <w:t>&gt;</w:t>
        </w:r>
        <w:r>
          <w:rPr>
            <w:noProof/>
            <w:webHidden/>
          </w:rPr>
          <w:tab/>
        </w:r>
        <w:r>
          <w:rPr>
            <w:noProof/>
            <w:webHidden/>
          </w:rPr>
          <w:fldChar w:fldCharType="begin"/>
        </w:r>
        <w:r>
          <w:rPr>
            <w:noProof/>
            <w:webHidden/>
          </w:rPr>
          <w:instrText xml:space="preserve"> PAGEREF _Toc96345433 \h </w:instrText>
        </w:r>
      </w:ins>
      <w:r>
        <w:rPr>
          <w:noProof/>
          <w:webHidden/>
        </w:rPr>
      </w:r>
      <w:r>
        <w:rPr>
          <w:noProof/>
          <w:webHidden/>
        </w:rPr>
        <w:fldChar w:fldCharType="separate"/>
      </w:r>
      <w:ins w:id="1478" w:author="Weinert, Matthias (M.)" w:date="2022-02-21T14:07:00Z">
        <w:r>
          <w:rPr>
            <w:noProof/>
            <w:webHidden/>
          </w:rPr>
          <w:t>29</w:t>
        </w:r>
        <w:r>
          <w:rPr>
            <w:noProof/>
            <w:webHidden/>
          </w:rPr>
          <w:fldChar w:fldCharType="end"/>
        </w:r>
        <w:r w:rsidRPr="0095238E">
          <w:rPr>
            <w:rStyle w:val="Hyperlink"/>
            <w:rFonts w:eastAsia="MS Mincho"/>
            <w:noProof/>
          </w:rPr>
          <w:fldChar w:fldCharType="end"/>
        </w:r>
      </w:ins>
    </w:p>
    <w:p w14:paraId="0FBAEB03" w14:textId="1AB5A5AF" w:rsidR="00261D7A" w:rsidRDefault="00261D7A">
      <w:pPr>
        <w:pStyle w:val="Abbildungsverzeichnis"/>
        <w:rPr>
          <w:ins w:id="1479" w:author="Weinert, Matthias (M.)" w:date="2022-02-21T14:07:00Z"/>
          <w:rFonts w:asciiTheme="minorHAnsi" w:eastAsiaTheme="minorEastAsia" w:hAnsiTheme="minorHAnsi" w:cstheme="minorBidi"/>
          <w:b w:val="0"/>
          <w:noProof/>
          <w:szCs w:val="22"/>
          <w:lang w:val="de-DE"/>
        </w:rPr>
      </w:pPr>
      <w:ins w:id="148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30: Attributes of element </w:t>
        </w:r>
        <w:r w:rsidRPr="0095238E">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_Toc96345434 \h </w:instrText>
        </w:r>
      </w:ins>
      <w:r>
        <w:rPr>
          <w:noProof/>
          <w:webHidden/>
        </w:rPr>
      </w:r>
      <w:r>
        <w:rPr>
          <w:noProof/>
          <w:webHidden/>
        </w:rPr>
        <w:fldChar w:fldCharType="separate"/>
      </w:r>
      <w:ins w:id="1481" w:author="Weinert, Matthias (M.)" w:date="2022-02-21T14:07:00Z">
        <w:r>
          <w:rPr>
            <w:noProof/>
            <w:webHidden/>
          </w:rPr>
          <w:t>32</w:t>
        </w:r>
        <w:r>
          <w:rPr>
            <w:noProof/>
            <w:webHidden/>
          </w:rPr>
          <w:fldChar w:fldCharType="end"/>
        </w:r>
        <w:r w:rsidRPr="0095238E">
          <w:rPr>
            <w:rStyle w:val="Hyperlink"/>
            <w:rFonts w:eastAsia="MS Mincho"/>
            <w:noProof/>
          </w:rPr>
          <w:fldChar w:fldCharType="end"/>
        </w:r>
      </w:ins>
    </w:p>
    <w:p w14:paraId="10D68498" w14:textId="368AF398" w:rsidR="00261D7A" w:rsidRDefault="00261D7A">
      <w:pPr>
        <w:pStyle w:val="Abbildungsverzeichnis"/>
        <w:rPr>
          <w:ins w:id="1482" w:author="Weinert, Matthias (M.)" w:date="2022-02-21T14:07:00Z"/>
          <w:rFonts w:asciiTheme="minorHAnsi" w:eastAsiaTheme="minorEastAsia" w:hAnsiTheme="minorHAnsi" w:cstheme="minorBidi"/>
          <w:b w:val="0"/>
          <w:noProof/>
          <w:szCs w:val="22"/>
          <w:lang w:val="de-DE"/>
        </w:rPr>
      </w:pPr>
      <w:ins w:id="148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31: Text values of element </w:t>
        </w:r>
        <w:r w:rsidRPr="0095238E">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_Toc96345435 \h </w:instrText>
        </w:r>
      </w:ins>
      <w:r>
        <w:rPr>
          <w:noProof/>
          <w:webHidden/>
        </w:rPr>
      </w:r>
      <w:r>
        <w:rPr>
          <w:noProof/>
          <w:webHidden/>
        </w:rPr>
        <w:fldChar w:fldCharType="separate"/>
      </w:r>
      <w:ins w:id="1484" w:author="Weinert, Matthias (M.)" w:date="2022-02-21T14:07:00Z">
        <w:r>
          <w:rPr>
            <w:noProof/>
            <w:webHidden/>
          </w:rPr>
          <w:t>33</w:t>
        </w:r>
        <w:r>
          <w:rPr>
            <w:noProof/>
            <w:webHidden/>
          </w:rPr>
          <w:fldChar w:fldCharType="end"/>
        </w:r>
        <w:r w:rsidRPr="0095238E">
          <w:rPr>
            <w:rStyle w:val="Hyperlink"/>
            <w:rFonts w:eastAsia="MS Mincho"/>
            <w:noProof/>
          </w:rPr>
          <w:fldChar w:fldCharType="end"/>
        </w:r>
      </w:ins>
    </w:p>
    <w:p w14:paraId="10A97F08" w14:textId="67FD411B" w:rsidR="00261D7A" w:rsidRDefault="00261D7A">
      <w:pPr>
        <w:pStyle w:val="Abbildungsverzeichnis"/>
        <w:rPr>
          <w:ins w:id="1485" w:author="Weinert, Matthias (M.)" w:date="2022-02-21T14:07:00Z"/>
          <w:rFonts w:asciiTheme="minorHAnsi" w:eastAsiaTheme="minorEastAsia" w:hAnsiTheme="minorHAnsi" w:cstheme="minorBidi"/>
          <w:b w:val="0"/>
          <w:noProof/>
          <w:szCs w:val="22"/>
          <w:lang w:val="de-DE"/>
        </w:rPr>
      </w:pPr>
      <w:ins w:id="148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32: Attributes of elements </w:t>
        </w:r>
        <w:r w:rsidRPr="0095238E">
          <w:rPr>
            <w:rStyle w:val="Hyperlink"/>
            <w:rFonts w:ascii="Courier New" w:eastAsia="MS Mincho" w:hAnsi="Courier New" w:cs="Courier New"/>
            <w:noProof/>
            <w:highlight w:val="white"/>
          </w:rPr>
          <w:t>&lt;normal_direction</w:t>
        </w:r>
        <w:r w:rsidRPr="0095238E">
          <w:rPr>
            <w:rStyle w:val="Hyperlink"/>
            <w:rFonts w:ascii="Courier New" w:eastAsia="MS Mincho" w:hAnsi="Courier New" w:cs="Courier New"/>
            <w:noProof/>
          </w:rPr>
          <w:t>/&gt;</w:t>
        </w:r>
        <w:r w:rsidRPr="0095238E">
          <w:rPr>
            <w:rStyle w:val="Hyperlink"/>
            <w:rFonts w:eastAsia="MS Mincho"/>
            <w:noProof/>
          </w:rPr>
          <w:t xml:space="preserve"> &amp; </w:t>
        </w:r>
        <w:r w:rsidRPr="0095238E">
          <w:rPr>
            <w:rStyle w:val="Hyperlink"/>
            <w:rFonts w:ascii="Courier New" w:eastAsia="MS Mincho" w:hAnsi="Courier New" w:cs="Courier New"/>
            <w:noProof/>
            <w:highlight w:val="white"/>
          </w:rPr>
          <w:t>&lt;tangential_direction</w:t>
        </w:r>
        <w:r w:rsidRPr="0095238E">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_Toc96345436 \h </w:instrText>
        </w:r>
      </w:ins>
      <w:r>
        <w:rPr>
          <w:noProof/>
          <w:webHidden/>
        </w:rPr>
      </w:r>
      <w:r>
        <w:rPr>
          <w:noProof/>
          <w:webHidden/>
        </w:rPr>
        <w:fldChar w:fldCharType="separate"/>
      </w:r>
      <w:ins w:id="1487" w:author="Weinert, Matthias (M.)" w:date="2022-02-21T14:07:00Z">
        <w:r>
          <w:rPr>
            <w:noProof/>
            <w:webHidden/>
          </w:rPr>
          <w:t>33</w:t>
        </w:r>
        <w:r>
          <w:rPr>
            <w:noProof/>
            <w:webHidden/>
          </w:rPr>
          <w:fldChar w:fldCharType="end"/>
        </w:r>
        <w:r w:rsidRPr="0095238E">
          <w:rPr>
            <w:rStyle w:val="Hyperlink"/>
            <w:rFonts w:eastAsia="MS Mincho"/>
            <w:noProof/>
          </w:rPr>
          <w:fldChar w:fldCharType="end"/>
        </w:r>
      </w:ins>
    </w:p>
    <w:p w14:paraId="517B1824" w14:textId="74275DC0" w:rsidR="00261D7A" w:rsidRDefault="00261D7A">
      <w:pPr>
        <w:pStyle w:val="Abbildungsverzeichnis"/>
        <w:rPr>
          <w:ins w:id="1488" w:author="Weinert, Matthias (M.)" w:date="2022-02-21T14:07:00Z"/>
          <w:rFonts w:asciiTheme="minorHAnsi" w:eastAsiaTheme="minorEastAsia" w:hAnsiTheme="minorHAnsi" w:cstheme="minorBidi"/>
          <w:b w:val="0"/>
          <w:noProof/>
          <w:szCs w:val="22"/>
          <w:lang w:val="de-DE"/>
        </w:rPr>
      </w:pPr>
      <w:ins w:id="148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33: Nested elements of element </w:t>
        </w:r>
        <w:r w:rsidRPr="0095238E">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_Toc96345437 \h </w:instrText>
        </w:r>
      </w:ins>
      <w:r>
        <w:rPr>
          <w:noProof/>
          <w:webHidden/>
        </w:rPr>
      </w:r>
      <w:r>
        <w:rPr>
          <w:noProof/>
          <w:webHidden/>
        </w:rPr>
        <w:fldChar w:fldCharType="separate"/>
      </w:r>
      <w:ins w:id="1490" w:author="Weinert, Matthias (M.)" w:date="2022-02-21T14:07:00Z">
        <w:r>
          <w:rPr>
            <w:noProof/>
            <w:webHidden/>
          </w:rPr>
          <w:t>34</w:t>
        </w:r>
        <w:r>
          <w:rPr>
            <w:noProof/>
            <w:webHidden/>
          </w:rPr>
          <w:fldChar w:fldCharType="end"/>
        </w:r>
        <w:r w:rsidRPr="0095238E">
          <w:rPr>
            <w:rStyle w:val="Hyperlink"/>
            <w:rFonts w:eastAsia="MS Mincho"/>
            <w:noProof/>
          </w:rPr>
          <w:fldChar w:fldCharType="end"/>
        </w:r>
      </w:ins>
    </w:p>
    <w:p w14:paraId="7A5A0CCB" w14:textId="317C1FB3" w:rsidR="00261D7A" w:rsidRDefault="00261D7A">
      <w:pPr>
        <w:pStyle w:val="Abbildungsverzeichnis"/>
        <w:rPr>
          <w:ins w:id="1491" w:author="Weinert, Matthias (M.)" w:date="2022-02-21T14:07:00Z"/>
          <w:rFonts w:asciiTheme="minorHAnsi" w:eastAsiaTheme="minorEastAsia" w:hAnsiTheme="minorHAnsi" w:cstheme="minorBidi"/>
          <w:b w:val="0"/>
          <w:noProof/>
          <w:szCs w:val="22"/>
          <w:lang w:val="de-DE"/>
        </w:rPr>
      </w:pPr>
      <w:ins w:id="149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34: Nested elements of</w:t>
        </w:r>
        <w:r w:rsidRPr="0095238E">
          <w:rPr>
            <w:rStyle w:val="Hyperlink"/>
            <w:rFonts w:ascii="Courier New" w:eastAsia="MS Mincho" w:hAnsi="Courier New" w:cs="Courier New"/>
            <w:bCs/>
            <w:noProof/>
          </w:rPr>
          <w:t xml:space="preserve"> &lt;connection_0d/&gt;</w:t>
        </w:r>
        <w:r w:rsidRPr="0095238E">
          <w:rPr>
            <w:rStyle w:val="Hyperlink"/>
            <w:rFonts w:eastAsia="MS Mincho" w:cstheme="minorHAnsi"/>
            <w:bCs/>
            <w:noProof/>
          </w:rPr>
          <w:t xml:space="preserve"> for </w:t>
        </w:r>
        <w:r w:rsidRPr="0095238E">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_Toc96345438 \h </w:instrText>
        </w:r>
      </w:ins>
      <w:r>
        <w:rPr>
          <w:noProof/>
          <w:webHidden/>
        </w:rPr>
      </w:r>
      <w:r>
        <w:rPr>
          <w:noProof/>
          <w:webHidden/>
        </w:rPr>
        <w:fldChar w:fldCharType="separate"/>
      </w:r>
      <w:ins w:id="1493" w:author="Weinert, Matthias (M.)" w:date="2022-02-21T14:07:00Z">
        <w:r>
          <w:rPr>
            <w:noProof/>
            <w:webHidden/>
          </w:rPr>
          <w:t>35</w:t>
        </w:r>
        <w:r>
          <w:rPr>
            <w:noProof/>
            <w:webHidden/>
          </w:rPr>
          <w:fldChar w:fldCharType="end"/>
        </w:r>
        <w:r w:rsidRPr="0095238E">
          <w:rPr>
            <w:rStyle w:val="Hyperlink"/>
            <w:rFonts w:eastAsia="MS Mincho"/>
            <w:noProof/>
          </w:rPr>
          <w:fldChar w:fldCharType="end"/>
        </w:r>
      </w:ins>
    </w:p>
    <w:p w14:paraId="6BA9C147" w14:textId="1A90DC5F" w:rsidR="00261D7A" w:rsidRDefault="00261D7A">
      <w:pPr>
        <w:pStyle w:val="Abbildungsverzeichnis"/>
        <w:rPr>
          <w:ins w:id="1494" w:author="Weinert, Matthias (M.)" w:date="2022-02-21T14:07:00Z"/>
          <w:rFonts w:asciiTheme="minorHAnsi" w:eastAsiaTheme="minorEastAsia" w:hAnsiTheme="minorHAnsi" w:cstheme="minorBidi"/>
          <w:b w:val="0"/>
          <w:noProof/>
          <w:szCs w:val="22"/>
          <w:lang w:val="de-DE"/>
        </w:rPr>
      </w:pPr>
      <w:ins w:id="149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"_Toc96345439"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35: Attributes of element</w:t>
        </w:r>
        <w:r w:rsidRPr="0095238E">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_Toc96345439 \h </w:instrText>
        </w:r>
      </w:ins>
      <w:r>
        <w:rPr>
          <w:noProof/>
          <w:webHidden/>
        </w:rPr>
      </w:r>
      <w:r>
        <w:rPr>
          <w:noProof/>
          <w:webHidden/>
        </w:rPr>
        <w:fldChar w:fldCharType="separate"/>
      </w:r>
      <w:ins w:id="1496" w:author="Weinert, Matthias (M.)" w:date="2022-02-21T14:07:00Z">
        <w:r>
          <w:rPr>
            <w:noProof/>
            <w:webHidden/>
          </w:rPr>
          <w:t>35</w:t>
        </w:r>
        <w:r>
          <w:rPr>
            <w:noProof/>
            <w:webHidden/>
          </w:rPr>
          <w:fldChar w:fldCharType="end"/>
        </w:r>
        <w:r w:rsidRPr="0095238E">
          <w:rPr>
            <w:rStyle w:val="Hyperlink"/>
            <w:rFonts w:eastAsia="MS Mincho"/>
            <w:noProof/>
          </w:rPr>
          <w:fldChar w:fldCharType="end"/>
        </w:r>
      </w:ins>
    </w:p>
    <w:p w14:paraId="6A68B29B" w14:textId="41AD62BA" w:rsidR="00261D7A" w:rsidRDefault="00261D7A">
      <w:pPr>
        <w:pStyle w:val="Abbildungsverzeichnis"/>
        <w:rPr>
          <w:ins w:id="1497" w:author="Weinert, Matthias (M.)" w:date="2022-02-21T14:07:00Z"/>
          <w:rFonts w:asciiTheme="minorHAnsi" w:eastAsiaTheme="minorEastAsia" w:hAnsiTheme="minorHAnsi" w:cstheme="minorBidi"/>
          <w:b w:val="0"/>
          <w:noProof/>
          <w:szCs w:val="22"/>
          <w:lang w:val="de-DE"/>
        </w:rPr>
      </w:pPr>
      <w:ins w:id="149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36: Nested elements of element </w:t>
        </w:r>
        <w:r w:rsidRPr="0095238E">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_Toc96345440 \h </w:instrText>
        </w:r>
      </w:ins>
      <w:r>
        <w:rPr>
          <w:noProof/>
          <w:webHidden/>
        </w:rPr>
      </w:r>
      <w:r>
        <w:rPr>
          <w:noProof/>
          <w:webHidden/>
        </w:rPr>
        <w:fldChar w:fldCharType="separate"/>
      </w:r>
      <w:ins w:id="1499" w:author="Weinert, Matthias (M.)" w:date="2022-02-21T14:07:00Z">
        <w:r>
          <w:rPr>
            <w:noProof/>
            <w:webHidden/>
          </w:rPr>
          <w:t>35</w:t>
        </w:r>
        <w:r>
          <w:rPr>
            <w:noProof/>
            <w:webHidden/>
          </w:rPr>
          <w:fldChar w:fldCharType="end"/>
        </w:r>
        <w:r w:rsidRPr="0095238E">
          <w:rPr>
            <w:rStyle w:val="Hyperlink"/>
            <w:rFonts w:eastAsia="MS Mincho"/>
            <w:noProof/>
          </w:rPr>
          <w:fldChar w:fldCharType="end"/>
        </w:r>
      </w:ins>
    </w:p>
    <w:p w14:paraId="4D98E137" w14:textId="4B3A750A" w:rsidR="00261D7A" w:rsidRDefault="00261D7A">
      <w:pPr>
        <w:pStyle w:val="Abbildungsverzeichnis"/>
        <w:rPr>
          <w:ins w:id="1500" w:author="Weinert, Matthias (M.)" w:date="2022-02-21T14:07:00Z"/>
          <w:rFonts w:asciiTheme="minorHAnsi" w:eastAsiaTheme="minorEastAsia" w:hAnsiTheme="minorHAnsi" w:cstheme="minorBidi"/>
          <w:b w:val="0"/>
          <w:noProof/>
          <w:szCs w:val="22"/>
          <w:lang w:val="de-DE"/>
        </w:rPr>
      </w:pPr>
      <w:ins w:id="150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37: Nested elements of</w:t>
        </w:r>
        <w:r w:rsidRPr="0095238E">
          <w:rPr>
            <w:rStyle w:val="Hyperlink"/>
            <w:rFonts w:ascii="Courier New" w:eastAsia="MS Mincho" w:hAnsi="Courier New" w:cs="Courier New"/>
            <w:bCs/>
            <w:noProof/>
          </w:rPr>
          <w:t xml:space="preserve"> &lt;connection_0d/&gt;</w:t>
        </w:r>
        <w:r w:rsidRPr="0095238E">
          <w:rPr>
            <w:rStyle w:val="Hyperlink"/>
            <w:rFonts w:eastAsia="MS Mincho" w:cstheme="minorHAnsi"/>
            <w:bCs/>
            <w:noProof/>
          </w:rPr>
          <w:t xml:space="preserve"> for </w:t>
        </w:r>
        <w:r w:rsidRPr="0095238E">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_Toc96345441 \h </w:instrText>
        </w:r>
      </w:ins>
      <w:r>
        <w:rPr>
          <w:noProof/>
          <w:webHidden/>
        </w:rPr>
      </w:r>
      <w:r>
        <w:rPr>
          <w:noProof/>
          <w:webHidden/>
        </w:rPr>
        <w:fldChar w:fldCharType="separate"/>
      </w:r>
      <w:ins w:id="1502" w:author="Weinert, Matthias (M.)" w:date="2022-02-21T14:07:00Z">
        <w:r>
          <w:rPr>
            <w:noProof/>
            <w:webHidden/>
          </w:rPr>
          <w:t>37</w:t>
        </w:r>
        <w:r>
          <w:rPr>
            <w:noProof/>
            <w:webHidden/>
          </w:rPr>
          <w:fldChar w:fldCharType="end"/>
        </w:r>
        <w:r w:rsidRPr="0095238E">
          <w:rPr>
            <w:rStyle w:val="Hyperlink"/>
            <w:rFonts w:eastAsia="MS Mincho"/>
            <w:noProof/>
          </w:rPr>
          <w:fldChar w:fldCharType="end"/>
        </w:r>
      </w:ins>
    </w:p>
    <w:p w14:paraId="7D04CCF3" w14:textId="6E55825F" w:rsidR="00261D7A" w:rsidRDefault="00261D7A">
      <w:pPr>
        <w:pStyle w:val="Abbildungsverzeichnis"/>
        <w:rPr>
          <w:ins w:id="1503" w:author="Weinert, Matthias (M.)" w:date="2022-02-21T14:07:00Z"/>
          <w:rFonts w:asciiTheme="minorHAnsi" w:eastAsiaTheme="minorEastAsia" w:hAnsiTheme="minorHAnsi" w:cstheme="minorBidi"/>
          <w:b w:val="0"/>
          <w:noProof/>
          <w:szCs w:val="22"/>
          <w:lang w:val="de-DE"/>
        </w:rPr>
      </w:pPr>
      <w:ins w:id="150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38: Attributes of element </w:t>
        </w:r>
        <w:r w:rsidRPr="0095238E">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_Toc96345442 \h </w:instrText>
        </w:r>
      </w:ins>
      <w:r>
        <w:rPr>
          <w:noProof/>
          <w:webHidden/>
        </w:rPr>
      </w:r>
      <w:r>
        <w:rPr>
          <w:noProof/>
          <w:webHidden/>
        </w:rPr>
        <w:fldChar w:fldCharType="separate"/>
      </w:r>
      <w:ins w:id="1505" w:author="Weinert, Matthias (M.)" w:date="2022-02-21T14:07:00Z">
        <w:r>
          <w:rPr>
            <w:noProof/>
            <w:webHidden/>
          </w:rPr>
          <w:t>37</w:t>
        </w:r>
        <w:r>
          <w:rPr>
            <w:noProof/>
            <w:webHidden/>
          </w:rPr>
          <w:fldChar w:fldCharType="end"/>
        </w:r>
        <w:r w:rsidRPr="0095238E">
          <w:rPr>
            <w:rStyle w:val="Hyperlink"/>
            <w:rFonts w:eastAsia="MS Mincho"/>
            <w:noProof/>
          </w:rPr>
          <w:fldChar w:fldCharType="end"/>
        </w:r>
      </w:ins>
    </w:p>
    <w:p w14:paraId="3C377B8A" w14:textId="001A176F" w:rsidR="00261D7A" w:rsidRDefault="00261D7A">
      <w:pPr>
        <w:pStyle w:val="Abbildungsverzeichnis"/>
        <w:rPr>
          <w:ins w:id="1506" w:author="Weinert, Matthias (M.)" w:date="2022-02-21T14:07:00Z"/>
          <w:rFonts w:asciiTheme="minorHAnsi" w:eastAsiaTheme="minorEastAsia" w:hAnsiTheme="minorHAnsi" w:cstheme="minorBidi"/>
          <w:b w:val="0"/>
          <w:noProof/>
          <w:szCs w:val="22"/>
          <w:lang w:val="de-DE"/>
        </w:rPr>
      </w:pPr>
      <w:ins w:id="1507" w:author="Weinert, Matthias (M.)" w:date="2022-02-21T14:07:00Z">
        <w:r w:rsidRPr="0095238E">
          <w:rPr>
            <w:rStyle w:val="Hyperlink"/>
            <w:rFonts w:eastAsia="MS Mincho"/>
            <w:noProof/>
          </w:rPr>
          <w:lastRenderedPageBreak/>
          <w:fldChar w:fldCharType="begin"/>
        </w:r>
        <w:r w:rsidRPr="0095238E">
          <w:rPr>
            <w:rStyle w:val="Hyperlink"/>
            <w:rFonts w:eastAsia="MS Mincho"/>
            <w:noProof/>
          </w:rPr>
          <w:instrText xml:space="preserve"> </w:instrText>
        </w:r>
        <w:r>
          <w:rPr>
            <w:noProof/>
          </w:rPr>
          <w:instrText>HYPERLINK \l "_Toc96345443"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39: Nested elements of element </w:t>
        </w:r>
        <w:r w:rsidRPr="0095238E">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_Toc96345443 \h </w:instrText>
        </w:r>
      </w:ins>
      <w:r>
        <w:rPr>
          <w:noProof/>
          <w:webHidden/>
        </w:rPr>
      </w:r>
      <w:r>
        <w:rPr>
          <w:noProof/>
          <w:webHidden/>
        </w:rPr>
        <w:fldChar w:fldCharType="separate"/>
      </w:r>
      <w:ins w:id="1508" w:author="Weinert, Matthias (M.)" w:date="2022-02-21T14:07:00Z">
        <w:r>
          <w:rPr>
            <w:noProof/>
            <w:webHidden/>
          </w:rPr>
          <w:t>38</w:t>
        </w:r>
        <w:r>
          <w:rPr>
            <w:noProof/>
            <w:webHidden/>
          </w:rPr>
          <w:fldChar w:fldCharType="end"/>
        </w:r>
        <w:r w:rsidRPr="0095238E">
          <w:rPr>
            <w:rStyle w:val="Hyperlink"/>
            <w:rFonts w:eastAsia="MS Mincho"/>
            <w:noProof/>
          </w:rPr>
          <w:fldChar w:fldCharType="end"/>
        </w:r>
      </w:ins>
    </w:p>
    <w:p w14:paraId="378B4150" w14:textId="70AC6D89" w:rsidR="00261D7A" w:rsidRDefault="00261D7A">
      <w:pPr>
        <w:pStyle w:val="Abbildungsverzeichnis"/>
        <w:rPr>
          <w:ins w:id="1509" w:author="Weinert, Matthias (M.)" w:date="2022-02-21T14:07:00Z"/>
          <w:rFonts w:asciiTheme="minorHAnsi" w:eastAsiaTheme="minorEastAsia" w:hAnsiTheme="minorHAnsi" w:cstheme="minorBidi"/>
          <w:b w:val="0"/>
          <w:noProof/>
          <w:szCs w:val="22"/>
          <w:lang w:val="de-DE"/>
        </w:rPr>
      </w:pPr>
      <w:ins w:id="151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40: Nested elements of </w:t>
        </w:r>
        <w:r w:rsidRPr="0095238E">
          <w:rPr>
            <w:rStyle w:val="Hyperlink"/>
            <w:rFonts w:ascii="Courier New" w:eastAsia="MS Mincho" w:hAnsi="Courier New" w:cs="Courier New"/>
            <w:bCs/>
            <w:noProof/>
          </w:rPr>
          <w:t>&lt;connection_0d/&gt;</w:t>
        </w:r>
        <w:r w:rsidRPr="0095238E">
          <w:rPr>
            <w:rStyle w:val="Hyperlink"/>
            <w:rFonts w:eastAsia="MS Mincho" w:cstheme="minorHAnsi"/>
            <w:bCs/>
            <w:noProof/>
          </w:rPr>
          <w:t xml:space="preserve"> for </w:t>
        </w:r>
        <w:r w:rsidRPr="0095238E">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_Toc96345444 \h </w:instrText>
        </w:r>
      </w:ins>
      <w:r>
        <w:rPr>
          <w:noProof/>
          <w:webHidden/>
        </w:rPr>
      </w:r>
      <w:r>
        <w:rPr>
          <w:noProof/>
          <w:webHidden/>
        </w:rPr>
        <w:fldChar w:fldCharType="separate"/>
      </w:r>
      <w:ins w:id="1511" w:author="Weinert, Matthias (M.)" w:date="2022-02-21T14:07:00Z">
        <w:r>
          <w:rPr>
            <w:noProof/>
            <w:webHidden/>
          </w:rPr>
          <w:t>38</w:t>
        </w:r>
        <w:r>
          <w:rPr>
            <w:noProof/>
            <w:webHidden/>
          </w:rPr>
          <w:fldChar w:fldCharType="end"/>
        </w:r>
        <w:r w:rsidRPr="0095238E">
          <w:rPr>
            <w:rStyle w:val="Hyperlink"/>
            <w:rFonts w:eastAsia="MS Mincho"/>
            <w:noProof/>
          </w:rPr>
          <w:fldChar w:fldCharType="end"/>
        </w:r>
      </w:ins>
    </w:p>
    <w:p w14:paraId="74556E47" w14:textId="777A7F70" w:rsidR="00261D7A" w:rsidRDefault="00261D7A">
      <w:pPr>
        <w:pStyle w:val="Abbildungsverzeichnis"/>
        <w:rPr>
          <w:ins w:id="1512" w:author="Weinert, Matthias (M.)" w:date="2022-02-21T14:07:00Z"/>
          <w:rFonts w:asciiTheme="minorHAnsi" w:eastAsiaTheme="minorEastAsia" w:hAnsiTheme="minorHAnsi" w:cstheme="minorBidi"/>
          <w:b w:val="0"/>
          <w:noProof/>
          <w:szCs w:val="22"/>
          <w:lang w:val="de-DE"/>
        </w:rPr>
      </w:pPr>
      <w:ins w:id="151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41: Attributes of element </w:t>
        </w:r>
        <w:r w:rsidRPr="0095238E">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_Toc96345445 \h </w:instrText>
        </w:r>
      </w:ins>
      <w:r>
        <w:rPr>
          <w:noProof/>
          <w:webHidden/>
        </w:rPr>
      </w:r>
      <w:r>
        <w:rPr>
          <w:noProof/>
          <w:webHidden/>
        </w:rPr>
        <w:fldChar w:fldCharType="separate"/>
      </w:r>
      <w:ins w:id="1514" w:author="Weinert, Matthias (M.)" w:date="2022-02-21T14:07:00Z">
        <w:r>
          <w:rPr>
            <w:noProof/>
            <w:webHidden/>
          </w:rPr>
          <w:t>39</w:t>
        </w:r>
        <w:r>
          <w:rPr>
            <w:noProof/>
            <w:webHidden/>
          </w:rPr>
          <w:fldChar w:fldCharType="end"/>
        </w:r>
        <w:r w:rsidRPr="0095238E">
          <w:rPr>
            <w:rStyle w:val="Hyperlink"/>
            <w:rFonts w:eastAsia="MS Mincho"/>
            <w:noProof/>
          </w:rPr>
          <w:fldChar w:fldCharType="end"/>
        </w:r>
      </w:ins>
    </w:p>
    <w:p w14:paraId="0C74A04B" w14:textId="44DFF638" w:rsidR="00261D7A" w:rsidRDefault="00261D7A">
      <w:pPr>
        <w:pStyle w:val="Abbildungsverzeichnis"/>
        <w:rPr>
          <w:ins w:id="1515" w:author="Weinert, Matthias (M.)" w:date="2022-02-21T14:07:00Z"/>
          <w:rFonts w:asciiTheme="minorHAnsi" w:eastAsiaTheme="minorEastAsia" w:hAnsiTheme="minorHAnsi" w:cstheme="minorBidi"/>
          <w:b w:val="0"/>
          <w:noProof/>
          <w:szCs w:val="22"/>
          <w:lang w:val="de-DE"/>
        </w:rPr>
      </w:pPr>
      <w:ins w:id="151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42: Nested elements of element </w:t>
        </w:r>
        <w:r w:rsidRPr="0095238E">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_Toc96345446 \h </w:instrText>
        </w:r>
      </w:ins>
      <w:r>
        <w:rPr>
          <w:noProof/>
          <w:webHidden/>
        </w:rPr>
      </w:r>
      <w:r>
        <w:rPr>
          <w:noProof/>
          <w:webHidden/>
        </w:rPr>
        <w:fldChar w:fldCharType="separate"/>
      </w:r>
      <w:ins w:id="1517" w:author="Weinert, Matthias (M.)" w:date="2022-02-21T14:07:00Z">
        <w:r>
          <w:rPr>
            <w:noProof/>
            <w:webHidden/>
          </w:rPr>
          <w:t>40</w:t>
        </w:r>
        <w:r>
          <w:rPr>
            <w:noProof/>
            <w:webHidden/>
          </w:rPr>
          <w:fldChar w:fldCharType="end"/>
        </w:r>
        <w:r w:rsidRPr="0095238E">
          <w:rPr>
            <w:rStyle w:val="Hyperlink"/>
            <w:rFonts w:eastAsia="MS Mincho"/>
            <w:noProof/>
          </w:rPr>
          <w:fldChar w:fldCharType="end"/>
        </w:r>
      </w:ins>
    </w:p>
    <w:p w14:paraId="71361284" w14:textId="0812F7A3" w:rsidR="00261D7A" w:rsidRDefault="00261D7A">
      <w:pPr>
        <w:pStyle w:val="Abbildungsverzeichnis"/>
        <w:rPr>
          <w:ins w:id="1518" w:author="Weinert, Matthias (M.)" w:date="2022-02-21T14:07:00Z"/>
          <w:rFonts w:asciiTheme="minorHAnsi" w:eastAsiaTheme="minorEastAsia" w:hAnsiTheme="minorHAnsi" w:cstheme="minorBidi"/>
          <w:b w:val="0"/>
          <w:noProof/>
          <w:szCs w:val="22"/>
          <w:lang w:val="de-DE"/>
        </w:rPr>
      </w:pPr>
      <w:ins w:id="151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43: Attributes of element </w:t>
        </w:r>
        <w:r w:rsidRPr="0095238E">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_Toc96345447 \h </w:instrText>
        </w:r>
      </w:ins>
      <w:r>
        <w:rPr>
          <w:noProof/>
          <w:webHidden/>
        </w:rPr>
      </w:r>
      <w:r>
        <w:rPr>
          <w:noProof/>
          <w:webHidden/>
        </w:rPr>
        <w:fldChar w:fldCharType="separate"/>
      </w:r>
      <w:ins w:id="1520" w:author="Weinert, Matthias (M.)" w:date="2022-02-21T14:07:00Z">
        <w:r>
          <w:rPr>
            <w:noProof/>
            <w:webHidden/>
          </w:rPr>
          <w:t>41</w:t>
        </w:r>
        <w:r>
          <w:rPr>
            <w:noProof/>
            <w:webHidden/>
          </w:rPr>
          <w:fldChar w:fldCharType="end"/>
        </w:r>
        <w:r w:rsidRPr="0095238E">
          <w:rPr>
            <w:rStyle w:val="Hyperlink"/>
            <w:rFonts w:eastAsia="MS Mincho"/>
            <w:noProof/>
          </w:rPr>
          <w:fldChar w:fldCharType="end"/>
        </w:r>
      </w:ins>
    </w:p>
    <w:p w14:paraId="427157C6" w14:textId="0AFD19CB" w:rsidR="00261D7A" w:rsidRDefault="00261D7A">
      <w:pPr>
        <w:pStyle w:val="Abbildungsverzeichnis"/>
        <w:rPr>
          <w:ins w:id="1521" w:author="Weinert, Matthias (M.)" w:date="2022-02-21T14:07:00Z"/>
          <w:rFonts w:asciiTheme="minorHAnsi" w:eastAsiaTheme="minorEastAsia" w:hAnsiTheme="minorHAnsi" w:cstheme="minorBidi"/>
          <w:b w:val="0"/>
          <w:noProof/>
          <w:szCs w:val="22"/>
          <w:lang w:val="de-DE"/>
        </w:rPr>
      </w:pPr>
      <w:ins w:id="152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44: Attributes of element </w:t>
        </w:r>
        <w:r w:rsidRPr="0095238E">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_Toc96345448 \h </w:instrText>
        </w:r>
      </w:ins>
      <w:r>
        <w:rPr>
          <w:noProof/>
          <w:webHidden/>
        </w:rPr>
      </w:r>
      <w:r>
        <w:rPr>
          <w:noProof/>
          <w:webHidden/>
        </w:rPr>
        <w:fldChar w:fldCharType="separate"/>
      </w:r>
      <w:ins w:id="1523" w:author="Weinert, Matthias (M.)" w:date="2022-02-21T14:07:00Z">
        <w:r>
          <w:rPr>
            <w:noProof/>
            <w:webHidden/>
          </w:rPr>
          <w:t>43</w:t>
        </w:r>
        <w:r>
          <w:rPr>
            <w:noProof/>
            <w:webHidden/>
          </w:rPr>
          <w:fldChar w:fldCharType="end"/>
        </w:r>
        <w:r w:rsidRPr="0095238E">
          <w:rPr>
            <w:rStyle w:val="Hyperlink"/>
            <w:rFonts w:eastAsia="MS Mincho"/>
            <w:noProof/>
          </w:rPr>
          <w:fldChar w:fldCharType="end"/>
        </w:r>
      </w:ins>
    </w:p>
    <w:p w14:paraId="114130A8" w14:textId="7F23317E" w:rsidR="00261D7A" w:rsidRDefault="00261D7A">
      <w:pPr>
        <w:pStyle w:val="Abbildungsverzeichnis"/>
        <w:rPr>
          <w:ins w:id="1524" w:author="Weinert, Matthias (M.)" w:date="2022-02-21T14:07:00Z"/>
          <w:rFonts w:asciiTheme="minorHAnsi" w:eastAsiaTheme="minorEastAsia" w:hAnsiTheme="minorHAnsi" w:cstheme="minorBidi"/>
          <w:b w:val="0"/>
          <w:noProof/>
          <w:szCs w:val="22"/>
          <w:lang w:val="de-DE"/>
        </w:rPr>
      </w:pPr>
      <w:ins w:id="152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"_Toc96345449"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45: Attributes of element </w:t>
        </w:r>
        <w:r w:rsidRPr="0095238E">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_Toc96345449 \h </w:instrText>
        </w:r>
      </w:ins>
      <w:r>
        <w:rPr>
          <w:noProof/>
          <w:webHidden/>
        </w:rPr>
      </w:r>
      <w:r>
        <w:rPr>
          <w:noProof/>
          <w:webHidden/>
        </w:rPr>
        <w:fldChar w:fldCharType="separate"/>
      </w:r>
      <w:ins w:id="1526" w:author="Weinert, Matthias (M.)" w:date="2022-02-21T14:07:00Z">
        <w:r>
          <w:rPr>
            <w:noProof/>
            <w:webHidden/>
          </w:rPr>
          <w:t>45</w:t>
        </w:r>
        <w:r>
          <w:rPr>
            <w:noProof/>
            <w:webHidden/>
          </w:rPr>
          <w:fldChar w:fldCharType="end"/>
        </w:r>
        <w:r w:rsidRPr="0095238E">
          <w:rPr>
            <w:rStyle w:val="Hyperlink"/>
            <w:rFonts w:eastAsia="MS Mincho"/>
            <w:noProof/>
          </w:rPr>
          <w:fldChar w:fldCharType="end"/>
        </w:r>
      </w:ins>
    </w:p>
    <w:p w14:paraId="0CF45BD3" w14:textId="50BC138E" w:rsidR="00261D7A" w:rsidRDefault="00261D7A">
      <w:pPr>
        <w:pStyle w:val="Abbildungsverzeichnis"/>
        <w:rPr>
          <w:ins w:id="1527" w:author="Weinert, Matthias (M.)" w:date="2022-02-21T14:07:00Z"/>
          <w:rFonts w:asciiTheme="minorHAnsi" w:eastAsiaTheme="minorEastAsia" w:hAnsiTheme="minorHAnsi" w:cstheme="minorBidi"/>
          <w:b w:val="0"/>
          <w:noProof/>
          <w:szCs w:val="22"/>
          <w:lang w:val="de-DE"/>
        </w:rPr>
      </w:pPr>
      <w:ins w:id="152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46: Attributes of element </w:t>
        </w:r>
        <w:r w:rsidRPr="0095238E">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_Toc96345450 \h </w:instrText>
        </w:r>
      </w:ins>
      <w:r>
        <w:rPr>
          <w:noProof/>
          <w:webHidden/>
        </w:rPr>
      </w:r>
      <w:r>
        <w:rPr>
          <w:noProof/>
          <w:webHidden/>
        </w:rPr>
        <w:fldChar w:fldCharType="separate"/>
      </w:r>
      <w:ins w:id="1529" w:author="Weinert, Matthias (M.)" w:date="2022-02-21T14:07:00Z">
        <w:r>
          <w:rPr>
            <w:noProof/>
            <w:webHidden/>
          </w:rPr>
          <w:t>47</w:t>
        </w:r>
        <w:r>
          <w:rPr>
            <w:noProof/>
            <w:webHidden/>
          </w:rPr>
          <w:fldChar w:fldCharType="end"/>
        </w:r>
        <w:r w:rsidRPr="0095238E">
          <w:rPr>
            <w:rStyle w:val="Hyperlink"/>
            <w:rFonts w:eastAsia="MS Mincho"/>
            <w:noProof/>
          </w:rPr>
          <w:fldChar w:fldCharType="end"/>
        </w:r>
      </w:ins>
    </w:p>
    <w:p w14:paraId="15736960" w14:textId="43D8AABB" w:rsidR="00261D7A" w:rsidRDefault="00261D7A">
      <w:pPr>
        <w:pStyle w:val="Abbildungsverzeichnis"/>
        <w:rPr>
          <w:ins w:id="1530" w:author="Weinert, Matthias (M.)" w:date="2022-02-21T14:07:00Z"/>
          <w:rFonts w:asciiTheme="minorHAnsi" w:eastAsiaTheme="minorEastAsia" w:hAnsiTheme="minorHAnsi" w:cstheme="minorBidi"/>
          <w:b w:val="0"/>
          <w:noProof/>
          <w:szCs w:val="22"/>
          <w:lang w:val="de-DE"/>
        </w:rPr>
      </w:pPr>
      <w:ins w:id="153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47: Attributes of element </w:t>
        </w:r>
        <w:r w:rsidRPr="0095238E">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_Toc96345451 \h </w:instrText>
        </w:r>
      </w:ins>
      <w:r>
        <w:rPr>
          <w:noProof/>
          <w:webHidden/>
        </w:rPr>
      </w:r>
      <w:r>
        <w:rPr>
          <w:noProof/>
          <w:webHidden/>
        </w:rPr>
        <w:fldChar w:fldCharType="separate"/>
      </w:r>
      <w:ins w:id="1532" w:author="Weinert, Matthias (M.)" w:date="2022-02-21T14:07:00Z">
        <w:r>
          <w:rPr>
            <w:noProof/>
            <w:webHidden/>
          </w:rPr>
          <w:t>48</w:t>
        </w:r>
        <w:r>
          <w:rPr>
            <w:noProof/>
            <w:webHidden/>
          </w:rPr>
          <w:fldChar w:fldCharType="end"/>
        </w:r>
        <w:r w:rsidRPr="0095238E">
          <w:rPr>
            <w:rStyle w:val="Hyperlink"/>
            <w:rFonts w:eastAsia="MS Mincho"/>
            <w:noProof/>
          </w:rPr>
          <w:fldChar w:fldCharType="end"/>
        </w:r>
      </w:ins>
    </w:p>
    <w:p w14:paraId="079E3270" w14:textId="7354BA94" w:rsidR="00261D7A" w:rsidRDefault="00261D7A">
      <w:pPr>
        <w:pStyle w:val="Abbildungsverzeichnis"/>
        <w:rPr>
          <w:ins w:id="1533" w:author="Weinert, Matthias (M.)" w:date="2022-02-21T14:07:00Z"/>
          <w:rFonts w:asciiTheme="minorHAnsi" w:eastAsiaTheme="minorEastAsia" w:hAnsiTheme="minorHAnsi" w:cstheme="minorBidi"/>
          <w:b w:val="0"/>
          <w:noProof/>
          <w:szCs w:val="22"/>
          <w:lang w:val="de-DE"/>
        </w:rPr>
      </w:pPr>
      <w:ins w:id="153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48: Nested elements of </w:t>
        </w:r>
        <w:r w:rsidRPr="0095238E">
          <w:rPr>
            <w:rStyle w:val="Hyperlink"/>
            <w:rFonts w:ascii="Courier New" w:eastAsia="MS Mincho" w:hAnsi="Courier New" w:cs="Courier New"/>
            <w:bCs/>
            <w:noProof/>
          </w:rPr>
          <w:t>&lt;connection_0d/&gt;</w:t>
        </w:r>
        <w:r w:rsidRPr="0095238E">
          <w:rPr>
            <w:rStyle w:val="Hyperlink"/>
            <w:rFonts w:eastAsia="MS Mincho"/>
            <w:noProof/>
          </w:rPr>
          <w:t xml:space="preserve"> for </w:t>
        </w:r>
        <w:r w:rsidRPr="0095238E">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_Toc96345452 \h </w:instrText>
        </w:r>
      </w:ins>
      <w:r>
        <w:rPr>
          <w:noProof/>
          <w:webHidden/>
        </w:rPr>
      </w:r>
      <w:r>
        <w:rPr>
          <w:noProof/>
          <w:webHidden/>
        </w:rPr>
        <w:fldChar w:fldCharType="separate"/>
      </w:r>
      <w:ins w:id="1535" w:author="Weinert, Matthias (M.)" w:date="2022-02-21T14:07:00Z">
        <w:r>
          <w:rPr>
            <w:noProof/>
            <w:webHidden/>
          </w:rPr>
          <w:t>52</w:t>
        </w:r>
        <w:r>
          <w:rPr>
            <w:noProof/>
            <w:webHidden/>
          </w:rPr>
          <w:fldChar w:fldCharType="end"/>
        </w:r>
        <w:r w:rsidRPr="0095238E">
          <w:rPr>
            <w:rStyle w:val="Hyperlink"/>
            <w:rFonts w:eastAsia="MS Mincho"/>
            <w:noProof/>
          </w:rPr>
          <w:fldChar w:fldCharType="end"/>
        </w:r>
      </w:ins>
    </w:p>
    <w:p w14:paraId="5B01ACC1" w14:textId="0F43B5B2" w:rsidR="00261D7A" w:rsidRDefault="00261D7A">
      <w:pPr>
        <w:pStyle w:val="Abbildungsverzeichnis"/>
        <w:rPr>
          <w:ins w:id="1536" w:author="Weinert, Matthias (M.)" w:date="2022-02-21T14:07:00Z"/>
          <w:rFonts w:asciiTheme="minorHAnsi" w:eastAsiaTheme="minorEastAsia" w:hAnsiTheme="minorHAnsi" w:cstheme="minorBidi"/>
          <w:b w:val="0"/>
          <w:noProof/>
          <w:szCs w:val="22"/>
          <w:lang w:val="de-DE"/>
        </w:rPr>
      </w:pPr>
      <w:ins w:id="153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49: Attributes of element </w:t>
        </w:r>
        <w:r w:rsidRPr="0095238E">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_Toc96345453 \h </w:instrText>
        </w:r>
      </w:ins>
      <w:r>
        <w:rPr>
          <w:noProof/>
          <w:webHidden/>
        </w:rPr>
      </w:r>
      <w:r>
        <w:rPr>
          <w:noProof/>
          <w:webHidden/>
        </w:rPr>
        <w:fldChar w:fldCharType="separate"/>
      </w:r>
      <w:ins w:id="1538" w:author="Weinert, Matthias (M.)" w:date="2022-02-21T14:07:00Z">
        <w:r>
          <w:rPr>
            <w:noProof/>
            <w:webHidden/>
          </w:rPr>
          <w:t>53</w:t>
        </w:r>
        <w:r>
          <w:rPr>
            <w:noProof/>
            <w:webHidden/>
          </w:rPr>
          <w:fldChar w:fldCharType="end"/>
        </w:r>
        <w:r w:rsidRPr="0095238E">
          <w:rPr>
            <w:rStyle w:val="Hyperlink"/>
            <w:rFonts w:eastAsia="MS Mincho"/>
            <w:noProof/>
          </w:rPr>
          <w:fldChar w:fldCharType="end"/>
        </w:r>
      </w:ins>
    </w:p>
    <w:p w14:paraId="6A4D5F8C" w14:textId="0CF6F22A" w:rsidR="00261D7A" w:rsidRDefault="00261D7A">
      <w:pPr>
        <w:pStyle w:val="Abbildungsverzeichnis"/>
        <w:rPr>
          <w:ins w:id="1539" w:author="Weinert, Matthias (M.)" w:date="2022-02-21T14:07:00Z"/>
          <w:rFonts w:asciiTheme="minorHAnsi" w:eastAsiaTheme="minorEastAsia" w:hAnsiTheme="minorHAnsi" w:cstheme="minorBidi"/>
          <w:b w:val="0"/>
          <w:noProof/>
          <w:szCs w:val="22"/>
          <w:lang w:val="de-DE"/>
        </w:rPr>
      </w:pPr>
      <w:ins w:id="154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50: Nested elements of element </w:t>
        </w:r>
        <w:r w:rsidRPr="0095238E">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_Toc96345454 \h </w:instrText>
        </w:r>
      </w:ins>
      <w:r>
        <w:rPr>
          <w:noProof/>
          <w:webHidden/>
        </w:rPr>
      </w:r>
      <w:r>
        <w:rPr>
          <w:noProof/>
          <w:webHidden/>
        </w:rPr>
        <w:fldChar w:fldCharType="separate"/>
      </w:r>
      <w:ins w:id="1541" w:author="Weinert, Matthias (M.)" w:date="2022-02-21T14:07:00Z">
        <w:r>
          <w:rPr>
            <w:noProof/>
            <w:webHidden/>
          </w:rPr>
          <w:t>55</w:t>
        </w:r>
        <w:r>
          <w:rPr>
            <w:noProof/>
            <w:webHidden/>
          </w:rPr>
          <w:fldChar w:fldCharType="end"/>
        </w:r>
        <w:r w:rsidRPr="0095238E">
          <w:rPr>
            <w:rStyle w:val="Hyperlink"/>
            <w:rFonts w:eastAsia="MS Mincho"/>
            <w:noProof/>
          </w:rPr>
          <w:fldChar w:fldCharType="end"/>
        </w:r>
      </w:ins>
    </w:p>
    <w:p w14:paraId="35576C3B" w14:textId="651D0C90" w:rsidR="00261D7A" w:rsidRDefault="00261D7A">
      <w:pPr>
        <w:pStyle w:val="Abbildungsverzeichnis"/>
        <w:rPr>
          <w:ins w:id="1542" w:author="Weinert, Matthias (M.)" w:date="2022-02-21T14:07:00Z"/>
          <w:rFonts w:asciiTheme="minorHAnsi" w:eastAsiaTheme="minorEastAsia" w:hAnsiTheme="minorHAnsi" w:cstheme="minorBidi"/>
          <w:b w:val="0"/>
          <w:noProof/>
          <w:szCs w:val="22"/>
          <w:lang w:val="de-DE"/>
        </w:rPr>
      </w:pPr>
      <w:ins w:id="154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51: Attributes of element </w:t>
        </w:r>
        <w:r w:rsidRPr="0095238E">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_Toc96345455 \h </w:instrText>
        </w:r>
      </w:ins>
      <w:r>
        <w:rPr>
          <w:noProof/>
          <w:webHidden/>
        </w:rPr>
      </w:r>
      <w:r>
        <w:rPr>
          <w:noProof/>
          <w:webHidden/>
        </w:rPr>
        <w:fldChar w:fldCharType="separate"/>
      </w:r>
      <w:ins w:id="1544" w:author="Weinert, Matthias (M.)" w:date="2022-02-21T14:07:00Z">
        <w:r>
          <w:rPr>
            <w:noProof/>
            <w:webHidden/>
          </w:rPr>
          <w:t>55</w:t>
        </w:r>
        <w:r>
          <w:rPr>
            <w:noProof/>
            <w:webHidden/>
          </w:rPr>
          <w:fldChar w:fldCharType="end"/>
        </w:r>
        <w:r w:rsidRPr="0095238E">
          <w:rPr>
            <w:rStyle w:val="Hyperlink"/>
            <w:rFonts w:eastAsia="MS Mincho"/>
            <w:noProof/>
          </w:rPr>
          <w:fldChar w:fldCharType="end"/>
        </w:r>
      </w:ins>
    </w:p>
    <w:p w14:paraId="75DFDC43" w14:textId="31678C79" w:rsidR="00261D7A" w:rsidRDefault="00261D7A">
      <w:pPr>
        <w:pStyle w:val="Abbildungsverzeichnis"/>
        <w:rPr>
          <w:ins w:id="1545" w:author="Weinert, Matthias (M.)" w:date="2022-02-21T14:07:00Z"/>
          <w:rFonts w:asciiTheme="minorHAnsi" w:eastAsiaTheme="minorEastAsia" w:hAnsiTheme="minorHAnsi" w:cstheme="minorBidi"/>
          <w:b w:val="0"/>
          <w:noProof/>
          <w:szCs w:val="22"/>
          <w:lang w:val="de-DE"/>
        </w:rPr>
      </w:pPr>
      <w:ins w:id="154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52: Attributes of element </w:t>
        </w:r>
        <w:r w:rsidRPr="0095238E">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_Toc96345456 \h </w:instrText>
        </w:r>
      </w:ins>
      <w:r>
        <w:rPr>
          <w:noProof/>
          <w:webHidden/>
        </w:rPr>
      </w:r>
      <w:r>
        <w:rPr>
          <w:noProof/>
          <w:webHidden/>
        </w:rPr>
        <w:fldChar w:fldCharType="separate"/>
      </w:r>
      <w:ins w:id="1547" w:author="Weinert, Matthias (M.)" w:date="2022-02-21T14:07:00Z">
        <w:r>
          <w:rPr>
            <w:noProof/>
            <w:webHidden/>
          </w:rPr>
          <w:t>56</w:t>
        </w:r>
        <w:r>
          <w:rPr>
            <w:noProof/>
            <w:webHidden/>
          </w:rPr>
          <w:fldChar w:fldCharType="end"/>
        </w:r>
        <w:r w:rsidRPr="0095238E">
          <w:rPr>
            <w:rStyle w:val="Hyperlink"/>
            <w:rFonts w:eastAsia="MS Mincho"/>
            <w:noProof/>
          </w:rPr>
          <w:fldChar w:fldCharType="end"/>
        </w:r>
      </w:ins>
    </w:p>
    <w:p w14:paraId="2811E576" w14:textId="576666D4" w:rsidR="00261D7A" w:rsidRDefault="00261D7A">
      <w:pPr>
        <w:pStyle w:val="Abbildungsverzeichnis"/>
        <w:rPr>
          <w:ins w:id="1548" w:author="Weinert, Matthias (M.)" w:date="2022-02-21T14:07:00Z"/>
          <w:rFonts w:asciiTheme="minorHAnsi" w:eastAsiaTheme="minorEastAsia" w:hAnsiTheme="minorHAnsi" w:cstheme="minorBidi"/>
          <w:b w:val="0"/>
          <w:noProof/>
          <w:szCs w:val="22"/>
          <w:lang w:val="de-DE"/>
        </w:rPr>
      </w:pPr>
      <w:ins w:id="154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53: Nested elements of element </w:t>
        </w:r>
        <w:r w:rsidRPr="0095238E">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_Toc96345457 \h </w:instrText>
        </w:r>
      </w:ins>
      <w:r>
        <w:rPr>
          <w:noProof/>
          <w:webHidden/>
        </w:rPr>
      </w:r>
      <w:r>
        <w:rPr>
          <w:noProof/>
          <w:webHidden/>
        </w:rPr>
        <w:fldChar w:fldCharType="separate"/>
      </w:r>
      <w:ins w:id="1550" w:author="Weinert, Matthias (M.)" w:date="2022-02-21T14:07:00Z">
        <w:r>
          <w:rPr>
            <w:noProof/>
            <w:webHidden/>
          </w:rPr>
          <w:t>57</w:t>
        </w:r>
        <w:r>
          <w:rPr>
            <w:noProof/>
            <w:webHidden/>
          </w:rPr>
          <w:fldChar w:fldCharType="end"/>
        </w:r>
        <w:r w:rsidRPr="0095238E">
          <w:rPr>
            <w:rStyle w:val="Hyperlink"/>
            <w:rFonts w:eastAsia="MS Mincho"/>
            <w:noProof/>
          </w:rPr>
          <w:fldChar w:fldCharType="end"/>
        </w:r>
      </w:ins>
    </w:p>
    <w:p w14:paraId="519CA1BA" w14:textId="51D90820" w:rsidR="00261D7A" w:rsidRDefault="00261D7A">
      <w:pPr>
        <w:pStyle w:val="Abbildungsverzeichnis"/>
        <w:rPr>
          <w:ins w:id="1551" w:author="Weinert, Matthias (M.)" w:date="2022-02-21T14:07:00Z"/>
          <w:rFonts w:asciiTheme="minorHAnsi" w:eastAsiaTheme="minorEastAsia" w:hAnsiTheme="minorHAnsi" w:cstheme="minorBidi"/>
          <w:b w:val="0"/>
          <w:noProof/>
          <w:szCs w:val="22"/>
          <w:lang w:val="de-DE"/>
        </w:rPr>
      </w:pPr>
      <w:ins w:id="155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54: Attributes of element </w:t>
        </w:r>
        <w:r w:rsidRPr="0095238E">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_Toc96345458 \h </w:instrText>
        </w:r>
      </w:ins>
      <w:r>
        <w:rPr>
          <w:noProof/>
          <w:webHidden/>
        </w:rPr>
      </w:r>
      <w:r>
        <w:rPr>
          <w:noProof/>
          <w:webHidden/>
        </w:rPr>
        <w:fldChar w:fldCharType="separate"/>
      </w:r>
      <w:ins w:id="1553" w:author="Weinert, Matthias (M.)" w:date="2022-02-21T14:07:00Z">
        <w:r>
          <w:rPr>
            <w:noProof/>
            <w:webHidden/>
          </w:rPr>
          <w:t>57</w:t>
        </w:r>
        <w:r>
          <w:rPr>
            <w:noProof/>
            <w:webHidden/>
          </w:rPr>
          <w:fldChar w:fldCharType="end"/>
        </w:r>
        <w:r w:rsidRPr="0095238E">
          <w:rPr>
            <w:rStyle w:val="Hyperlink"/>
            <w:rFonts w:eastAsia="MS Mincho"/>
            <w:noProof/>
          </w:rPr>
          <w:fldChar w:fldCharType="end"/>
        </w:r>
      </w:ins>
    </w:p>
    <w:p w14:paraId="00F54FD0" w14:textId="5FB9DF33" w:rsidR="00261D7A" w:rsidRDefault="00261D7A">
      <w:pPr>
        <w:pStyle w:val="Abbildungsverzeichnis"/>
        <w:rPr>
          <w:ins w:id="1554" w:author="Weinert, Matthias (M.)" w:date="2022-02-21T14:07:00Z"/>
          <w:rFonts w:asciiTheme="minorHAnsi" w:eastAsiaTheme="minorEastAsia" w:hAnsiTheme="minorHAnsi" w:cstheme="minorBidi"/>
          <w:b w:val="0"/>
          <w:noProof/>
          <w:szCs w:val="22"/>
          <w:lang w:val="de-DE"/>
        </w:rPr>
      </w:pPr>
      <w:ins w:id="155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"_Toc96345459"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55: Nested elements of element </w:t>
        </w:r>
        <w:r w:rsidRPr="0095238E">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_Toc96345459 \h </w:instrText>
        </w:r>
      </w:ins>
      <w:r>
        <w:rPr>
          <w:noProof/>
          <w:webHidden/>
        </w:rPr>
      </w:r>
      <w:r>
        <w:rPr>
          <w:noProof/>
          <w:webHidden/>
        </w:rPr>
        <w:fldChar w:fldCharType="separate"/>
      </w:r>
      <w:ins w:id="1556" w:author="Weinert, Matthias (M.)" w:date="2022-02-21T14:07:00Z">
        <w:r>
          <w:rPr>
            <w:noProof/>
            <w:webHidden/>
          </w:rPr>
          <w:t>57</w:t>
        </w:r>
        <w:r>
          <w:rPr>
            <w:noProof/>
            <w:webHidden/>
          </w:rPr>
          <w:fldChar w:fldCharType="end"/>
        </w:r>
        <w:r w:rsidRPr="0095238E">
          <w:rPr>
            <w:rStyle w:val="Hyperlink"/>
            <w:rFonts w:eastAsia="MS Mincho"/>
            <w:noProof/>
          </w:rPr>
          <w:fldChar w:fldCharType="end"/>
        </w:r>
      </w:ins>
    </w:p>
    <w:p w14:paraId="5E039FF9" w14:textId="5A0448FB" w:rsidR="00261D7A" w:rsidRDefault="00261D7A">
      <w:pPr>
        <w:pStyle w:val="Abbildungsverzeichnis"/>
        <w:rPr>
          <w:ins w:id="1557" w:author="Weinert, Matthias (M.)" w:date="2022-02-21T14:07:00Z"/>
          <w:rFonts w:asciiTheme="minorHAnsi" w:eastAsiaTheme="minorEastAsia" w:hAnsiTheme="minorHAnsi" w:cstheme="minorBidi"/>
          <w:b w:val="0"/>
          <w:noProof/>
          <w:szCs w:val="22"/>
          <w:lang w:val="de-DE"/>
        </w:rPr>
      </w:pPr>
      <w:ins w:id="155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56: Attributes of element </w:t>
        </w:r>
        <w:r w:rsidRPr="0095238E">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_Toc96345460 \h </w:instrText>
        </w:r>
      </w:ins>
      <w:r>
        <w:rPr>
          <w:noProof/>
          <w:webHidden/>
        </w:rPr>
      </w:r>
      <w:r>
        <w:rPr>
          <w:noProof/>
          <w:webHidden/>
        </w:rPr>
        <w:fldChar w:fldCharType="separate"/>
      </w:r>
      <w:ins w:id="1559" w:author="Weinert, Matthias (M.)" w:date="2022-02-21T14:07:00Z">
        <w:r>
          <w:rPr>
            <w:noProof/>
            <w:webHidden/>
          </w:rPr>
          <w:t>62</w:t>
        </w:r>
        <w:r>
          <w:rPr>
            <w:noProof/>
            <w:webHidden/>
          </w:rPr>
          <w:fldChar w:fldCharType="end"/>
        </w:r>
        <w:r w:rsidRPr="0095238E">
          <w:rPr>
            <w:rStyle w:val="Hyperlink"/>
            <w:rFonts w:eastAsia="MS Mincho"/>
            <w:noProof/>
          </w:rPr>
          <w:fldChar w:fldCharType="end"/>
        </w:r>
      </w:ins>
    </w:p>
    <w:p w14:paraId="4C1D0340" w14:textId="36B5F3FB" w:rsidR="00261D7A" w:rsidRDefault="00261D7A">
      <w:pPr>
        <w:pStyle w:val="Abbildungsverzeichnis"/>
        <w:rPr>
          <w:ins w:id="1560" w:author="Weinert, Matthias (M.)" w:date="2022-02-21T14:07:00Z"/>
          <w:rFonts w:asciiTheme="minorHAnsi" w:eastAsiaTheme="minorEastAsia" w:hAnsiTheme="minorHAnsi" w:cstheme="minorBidi"/>
          <w:b w:val="0"/>
          <w:noProof/>
          <w:szCs w:val="22"/>
          <w:lang w:val="de-DE"/>
        </w:rPr>
      </w:pPr>
      <w:ins w:id="156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57: Nested elements of element </w:t>
        </w:r>
        <w:r w:rsidRPr="0095238E">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_Toc96345461 \h </w:instrText>
        </w:r>
      </w:ins>
      <w:r>
        <w:rPr>
          <w:noProof/>
          <w:webHidden/>
        </w:rPr>
      </w:r>
      <w:r>
        <w:rPr>
          <w:noProof/>
          <w:webHidden/>
        </w:rPr>
        <w:fldChar w:fldCharType="separate"/>
      </w:r>
      <w:ins w:id="1562" w:author="Weinert, Matthias (M.)" w:date="2022-02-21T14:07:00Z">
        <w:r>
          <w:rPr>
            <w:noProof/>
            <w:webHidden/>
          </w:rPr>
          <w:t>62</w:t>
        </w:r>
        <w:r>
          <w:rPr>
            <w:noProof/>
            <w:webHidden/>
          </w:rPr>
          <w:fldChar w:fldCharType="end"/>
        </w:r>
        <w:r w:rsidRPr="0095238E">
          <w:rPr>
            <w:rStyle w:val="Hyperlink"/>
            <w:rFonts w:eastAsia="MS Mincho"/>
            <w:noProof/>
          </w:rPr>
          <w:fldChar w:fldCharType="end"/>
        </w:r>
      </w:ins>
    </w:p>
    <w:p w14:paraId="101293DB" w14:textId="3FD13F4A" w:rsidR="00261D7A" w:rsidRDefault="00261D7A">
      <w:pPr>
        <w:pStyle w:val="Abbildungsverzeichnis"/>
        <w:rPr>
          <w:ins w:id="1563" w:author="Weinert, Matthias (M.)" w:date="2022-02-21T14:07:00Z"/>
          <w:rFonts w:asciiTheme="minorHAnsi" w:eastAsiaTheme="minorEastAsia" w:hAnsiTheme="minorHAnsi" w:cstheme="minorBidi"/>
          <w:b w:val="0"/>
          <w:noProof/>
          <w:szCs w:val="22"/>
          <w:lang w:val="de-DE"/>
        </w:rPr>
      </w:pPr>
      <w:ins w:id="156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58: Attributes of element </w:t>
        </w:r>
        <w:r w:rsidRPr="0095238E">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_Toc96345462 \h </w:instrText>
        </w:r>
      </w:ins>
      <w:r>
        <w:rPr>
          <w:noProof/>
          <w:webHidden/>
        </w:rPr>
      </w:r>
      <w:r>
        <w:rPr>
          <w:noProof/>
          <w:webHidden/>
        </w:rPr>
        <w:fldChar w:fldCharType="separate"/>
      </w:r>
      <w:ins w:id="1565" w:author="Weinert, Matthias (M.)" w:date="2022-02-21T14:07:00Z">
        <w:r>
          <w:rPr>
            <w:noProof/>
            <w:webHidden/>
          </w:rPr>
          <w:t>64</w:t>
        </w:r>
        <w:r>
          <w:rPr>
            <w:noProof/>
            <w:webHidden/>
          </w:rPr>
          <w:fldChar w:fldCharType="end"/>
        </w:r>
        <w:r w:rsidRPr="0095238E">
          <w:rPr>
            <w:rStyle w:val="Hyperlink"/>
            <w:rFonts w:eastAsia="MS Mincho"/>
            <w:noProof/>
          </w:rPr>
          <w:fldChar w:fldCharType="end"/>
        </w:r>
      </w:ins>
    </w:p>
    <w:p w14:paraId="33BEF7B9" w14:textId="46E809E5" w:rsidR="00261D7A" w:rsidRDefault="00261D7A">
      <w:pPr>
        <w:pStyle w:val="Abbildungsverzeichnis"/>
        <w:rPr>
          <w:ins w:id="1566" w:author="Weinert, Matthias (M.)" w:date="2022-02-21T14:07:00Z"/>
          <w:rFonts w:asciiTheme="minorHAnsi" w:eastAsiaTheme="minorEastAsia" w:hAnsiTheme="minorHAnsi" w:cstheme="minorBidi"/>
          <w:b w:val="0"/>
          <w:noProof/>
          <w:szCs w:val="22"/>
          <w:lang w:val="de-DE"/>
        </w:rPr>
      </w:pPr>
      <w:ins w:id="156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59: Nested elements of </w:t>
        </w:r>
        <w:r w:rsidRPr="0095238E">
          <w:rPr>
            <w:rStyle w:val="Hyperlink"/>
            <w:rFonts w:ascii="Courier New" w:eastAsia="MS Mincho" w:hAnsi="Courier New" w:cs="Courier New"/>
            <w:bCs/>
            <w:noProof/>
          </w:rPr>
          <w:t>&lt;connection_0d&gt;</w:t>
        </w:r>
        <w:r w:rsidRPr="0095238E">
          <w:rPr>
            <w:rStyle w:val="Hyperlink"/>
            <w:rFonts w:eastAsia="MS Mincho" w:cstheme="minorHAnsi"/>
            <w:bCs/>
            <w:noProof/>
          </w:rPr>
          <w:t xml:space="preserve"> for </w:t>
        </w:r>
        <w:r w:rsidRPr="0095238E">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_Toc96345463 \h </w:instrText>
        </w:r>
      </w:ins>
      <w:r>
        <w:rPr>
          <w:noProof/>
          <w:webHidden/>
        </w:rPr>
      </w:r>
      <w:r>
        <w:rPr>
          <w:noProof/>
          <w:webHidden/>
        </w:rPr>
        <w:fldChar w:fldCharType="separate"/>
      </w:r>
      <w:ins w:id="1568" w:author="Weinert, Matthias (M.)" w:date="2022-02-21T14:07:00Z">
        <w:r>
          <w:rPr>
            <w:noProof/>
            <w:webHidden/>
          </w:rPr>
          <w:t>65</w:t>
        </w:r>
        <w:r>
          <w:rPr>
            <w:noProof/>
            <w:webHidden/>
          </w:rPr>
          <w:fldChar w:fldCharType="end"/>
        </w:r>
        <w:r w:rsidRPr="0095238E">
          <w:rPr>
            <w:rStyle w:val="Hyperlink"/>
            <w:rFonts w:eastAsia="MS Mincho"/>
            <w:noProof/>
          </w:rPr>
          <w:fldChar w:fldCharType="end"/>
        </w:r>
      </w:ins>
    </w:p>
    <w:p w14:paraId="403252C4" w14:textId="2133D49A" w:rsidR="00261D7A" w:rsidRDefault="00261D7A">
      <w:pPr>
        <w:pStyle w:val="Abbildungsverzeichnis"/>
        <w:rPr>
          <w:ins w:id="1569" w:author="Weinert, Matthias (M.)" w:date="2022-02-21T14:07:00Z"/>
          <w:rFonts w:asciiTheme="minorHAnsi" w:eastAsiaTheme="minorEastAsia" w:hAnsiTheme="minorHAnsi" w:cstheme="minorBidi"/>
          <w:b w:val="0"/>
          <w:noProof/>
          <w:szCs w:val="22"/>
          <w:lang w:val="de-DE"/>
        </w:rPr>
      </w:pPr>
      <w:ins w:id="157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60: Attributes of element </w:t>
        </w:r>
        <w:r w:rsidRPr="0095238E">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_Toc96345464 \h </w:instrText>
        </w:r>
      </w:ins>
      <w:r>
        <w:rPr>
          <w:noProof/>
          <w:webHidden/>
        </w:rPr>
      </w:r>
      <w:r>
        <w:rPr>
          <w:noProof/>
          <w:webHidden/>
        </w:rPr>
        <w:fldChar w:fldCharType="separate"/>
      </w:r>
      <w:ins w:id="1571" w:author="Weinert, Matthias (M.)" w:date="2022-02-21T14:07:00Z">
        <w:r>
          <w:rPr>
            <w:noProof/>
            <w:webHidden/>
          </w:rPr>
          <w:t>65</w:t>
        </w:r>
        <w:r>
          <w:rPr>
            <w:noProof/>
            <w:webHidden/>
          </w:rPr>
          <w:fldChar w:fldCharType="end"/>
        </w:r>
        <w:r w:rsidRPr="0095238E">
          <w:rPr>
            <w:rStyle w:val="Hyperlink"/>
            <w:rFonts w:eastAsia="MS Mincho"/>
            <w:noProof/>
          </w:rPr>
          <w:fldChar w:fldCharType="end"/>
        </w:r>
      </w:ins>
    </w:p>
    <w:p w14:paraId="659E0BE2" w14:textId="2E9D950F" w:rsidR="00261D7A" w:rsidRDefault="00261D7A">
      <w:pPr>
        <w:pStyle w:val="Abbildungsverzeichnis"/>
        <w:rPr>
          <w:ins w:id="1572" w:author="Weinert, Matthias (M.)" w:date="2022-02-21T14:07:00Z"/>
          <w:rFonts w:asciiTheme="minorHAnsi" w:eastAsiaTheme="minorEastAsia" w:hAnsiTheme="minorHAnsi" w:cstheme="minorBidi"/>
          <w:b w:val="0"/>
          <w:noProof/>
          <w:szCs w:val="22"/>
          <w:lang w:val="de-DE"/>
        </w:rPr>
      </w:pPr>
      <w:ins w:id="157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61: Nested elements of element </w:t>
        </w:r>
        <w:r w:rsidRPr="0095238E">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_Toc96345465 \h </w:instrText>
        </w:r>
      </w:ins>
      <w:r>
        <w:rPr>
          <w:noProof/>
          <w:webHidden/>
        </w:rPr>
      </w:r>
      <w:r>
        <w:rPr>
          <w:noProof/>
          <w:webHidden/>
        </w:rPr>
        <w:fldChar w:fldCharType="separate"/>
      </w:r>
      <w:ins w:id="1574" w:author="Weinert, Matthias (M.)" w:date="2022-02-21T14:07:00Z">
        <w:r>
          <w:rPr>
            <w:noProof/>
            <w:webHidden/>
          </w:rPr>
          <w:t>65</w:t>
        </w:r>
        <w:r>
          <w:rPr>
            <w:noProof/>
            <w:webHidden/>
          </w:rPr>
          <w:fldChar w:fldCharType="end"/>
        </w:r>
        <w:r w:rsidRPr="0095238E">
          <w:rPr>
            <w:rStyle w:val="Hyperlink"/>
            <w:rFonts w:eastAsia="MS Mincho"/>
            <w:noProof/>
          </w:rPr>
          <w:fldChar w:fldCharType="end"/>
        </w:r>
      </w:ins>
    </w:p>
    <w:p w14:paraId="7B3ABF67" w14:textId="430CBB06" w:rsidR="00261D7A" w:rsidRDefault="00261D7A">
      <w:pPr>
        <w:pStyle w:val="Abbildungsverzeichnis"/>
        <w:rPr>
          <w:ins w:id="1575" w:author="Weinert, Matthias (M.)" w:date="2022-02-21T14:07:00Z"/>
          <w:rFonts w:asciiTheme="minorHAnsi" w:eastAsiaTheme="minorEastAsia" w:hAnsiTheme="minorHAnsi" w:cstheme="minorBidi"/>
          <w:b w:val="0"/>
          <w:noProof/>
          <w:szCs w:val="22"/>
          <w:lang w:val="de-DE"/>
        </w:rPr>
      </w:pPr>
      <w:ins w:id="157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62: Nested elements of </w:t>
        </w:r>
        <w:r w:rsidRPr="0095238E">
          <w:rPr>
            <w:rStyle w:val="Hyperlink"/>
            <w:rFonts w:ascii="Courier New" w:eastAsia="MS Mincho" w:hAnsi="Courier New" w:cs="Courier New"/>
            <w:bCs/>
            <w:noProof/>
          </w:rPr>
          <w:t>&lt;connection_0d/&gt;</w:t>
        </w:r>
        <w:r w:rsidRPr="0095238E">
          <w:rPr>
            <w:rStyle w:val="Hyperlink"/>
            <w:rFonts w:eastAsia="MS Mincho"/>
            <w:noProof/>
          </w:rPr>
          <w:t xml:space="preserve"> for </w:t>
        </w:r>
        <w:r w:rsidRPr="0095238E">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_Toc96345466 \h </w:instrText>
        </w:r>
      </w:ins>
      <w:r>
        <w:rPr>
          <w:noProof/>
          <w:webHidden/>
        </w:rPr>
      </w:r>
      <w:r>
        <w:rPr>
          <w:noProof/>
          <w:webHidden/>
        </w:rPr>
        <w:fldChar w:fldCharType="separate"/>
      </w:r>
      <w:ins w:id="1577" w:author="Weinert, Matthias (M.)" w:date="2022-02-21T14:07:00Z">
        <w:r>
          <w:rPr>
            <w:noProof/>
            <w:webHidden/>
          </w:rPr>
          <w:t>67</w:t>
        </w:r>
        <w:r>
          <w:rPr>
            <w:noProof/>
            <w:webHidden/>
          </w:rPr>
          <w:fldChar w:fldCharType="end"/>
        </w:r>
        <w:r w:rsidRPr="0095238E">
          <w:rPr>
            <w:rStyle w:val="Hyperlink"/>
            <w:rFonts w:eastAsia="MS Mincho"/>
            <w:noProof/>
          </w:rPr>
          <w:fldChar w:fldCharType="end"/>
        </w:r>
      </w:ins>
    </w:p>
    <w:p w14:paraId="17CDDE9D" w14:textId="7A6264E4" w:rsidR="00261D7A" w:rsidRDefault="00261D7A">
      <w:pPr>
        <w:pStyle w:val="Abbildungsverzeichnis"/>
        <w:rPr>
          <w:ins w:id="1578" w:author="Weinert, Matthias (M.)" w:date="2022-02-21T14:07:00Z"/>
          <w:rFonts w:asciiTheme="minorHAnsi" w:eastAsiaTheme="minorEastAsia" w:hAnsiTheme="minorHAnsi" w:cstheme="minorBidi"/>
          <w:b w:val="0"/>
          <w:noProof/>
          <w:szCs w:val="22"/>
          <w:lang w:val="de-DE"/>
        </w:rPr>
      </w:pPr>
      <w:ins w:id="157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63: Attributes of element </w:t>
        </w:r>
        <w:r w:rsidRPr="0095238E">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_Toc96345467 \h </w:instrText>
        </w:r>
      </w:ins>
      <w:r>
        <w:rPr>
          <w:noProof/>
          <w:webHidden/>
        </w:rPr>
      </w:r>
      <w:r>
        <w:rPr>
          <w:noProof/>
          <w:webHidden/>
        </w:rPr>
        <w:fldChar w:fldCharType="separate"/>
      </w:r>
      <w:ins w:id="1580" w:author="Weinert, Matthias (M.)" w:date="2022-02-21T14:07:00Z">
        <w:r>
          <w:rPr>
            <w:noProof/>
            <w:webHidden/>
          </w:rPr>
          <w:t>67</w:t>
        </w:r>
        <w:r>
          <w:rPr>
            <w:noProof/>
            <w:webHidden/>
          </w:rPr>
          <w:fldChar w:fldCharType="end"/>
        </w:r>
        <w:r w:rsidRPr="0095238E">
          <w:rPr>
            <w:rStyle w:val="Hyperlink"/>
            <w:rFonts w:eastAsia="MS Mincho"/>
            <w:noProof/>
          </w:rPr>
          <w:fldChar w:fldCharType="end"/>
        </w:r>
      </w:ins>
    </w:p>
    <w:p w14:paraId="4FE1DAD1" w14:textId="732A47E0" w:rsidR="00261D7A" w:rsidRDefault="00261D7A">
      <w:pPr>
        <w:pStyle w:val="Abbildungsverzeichnis"/>
        <w:rPr>
          <w:ins w:id="1581" w:author="Weinert, Matthias (M.)" w:date="2022-02-21T14:07:00Z"/>
          <w:rFonts w:asciiTheme="minorHAnsi" w:eastAsiaTheme="minorEastAsia" w:hAnsiTheme="minorHAnsi" w:cstheme="minorBidi"/>
          <w:b w:val="0"/>
          <w:noProof/>
          <w:szCs w:val="22"/>
          <w:lang w:val="de-DE"/>
        </w:rPr>
      </w:pPr>
      <w:ins w:id="158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64: Nested elements of element </w:t>
        </w:r>
        <w:r w:rsidRPr="0095238E">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_Toc96345468 \h </w:instrText>
        </w:r>
      </w:ins>
      <w:r>
        <w:rPr>
          <w:noProof/>
          <w:webHidden/>
        </w:rPr>
      </w:r>
      <w:r>
        <w:rPr>
          <w:noProof/>
          <w:webHidden/>
        </w:rPr>
        <w:fldChar w:fldCharType="separate"/>
      </w:r>
      <w:ins w:id="1583" w:author="Weinert, Matthias (M.)" w:date="2022-02-21T14:07:00Z">
        <w:r>
          <w:rPr>
            <w:noProof/>
            <w:webHidden/>
          </w:rPr>
          <w:t>68</w:t>
        </w:r>
        <w:r>
          <w:rPr>
            <w:noProof/>
            <w:webHidden/>
          </w:rPr>
          <w:fldChar w:fldCharType="end"/>
        </w:r>
        <w:r w:rsidRPr="0095238E">
          <w:rPr>
            <w:rStyle w:val="Hyperlink"/>
            <w:rFonts w:eastAsia="MS Mincho"/>
            <w:noProof/>
          </w:rPr>
          <w:fldChar w:fldCharType="end"/>
        </w:r>
      </w:ins>
    </w:p>
    <w:p w14:paraId="26945D18" w14:textId="3508595D" w:rsidR="00261D7A" w:rsidRDefault="00261D7A">
      <w:pPr>
        <w:pStyle w:val="Abbildungsverzeichnis"/>
        <w:rPr>
          <w:ins w:id="1584" w:author="Weinert, Matthias (M.)" w:date="2022-02-21T14:07:00Z"/>
          <w:rFonts w:asciiTheme="minorHAnsi" w:eastAsiaTheme="minorEastAsia" w:hAnsiTheme="minorHAnsi" w:cstheme="minorBidi"/>
          <w:b w:val="0"/>
          <w:noProof/>
          <w:szCs w:val="22"/>
          <w:lang w:val="de-DE"/>
        </w:rPr>
      </w:pPr>
      <w:ins w:id="158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"_Toc96345469"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65: Nested elements of </w:t>
        </w:r>
        <w:r w:rsidRPr="0095238E">
          <w:rPr>
            <w:rStyle w:val="Hyperlink"/>
            <w:rFonts w:ascii="Courier New" w:eastAsia="MS Mincho" w:hAnsi="Courier New" w:cs="Courier New"/>
            <w:bCs/>
            <w:noProof/>
          </w:rPr>
          <w:t>&lt;connection_0d/&gt;</w:t>
        </w:r>
        <w:r w:rsidRPr="0095238E">
          <w:rPr>
            <w:rStyle w:val="Hyperlink"/>
            <w:rFonts w:eastAsia="MS Mincho"/>
            <w:noProof/>
          </w:rPr>
          <w:t xml:space="preserve"> for </w:t>
        </w:r>
        <w:r w:rsidRPr="0095238E">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_Toc96345469 \h </w:instrText>
        </w:r>
      </w:ins>
      <w:r>
        <w:rPr>
          <w:noProof/>
          <w:webHidden/>
        </w:rPr>
      </w:r>
      <w:r>
        <w:rPr>
          <w:noProof/>
          <w:webHidden/>
        </w:rPr>
        <w:fldChar w:fldCharType="separate"/>
      </w:r>
      <w:ins w:id="1586" w:author="Weinert, Matthias (M.)" w:date="2022-02-21T14:07:00Z">
        <w:r>
          <w:rPr>
            <w:noProof/>
            <w:webHidden/>
          </w:rPr>
          <w:t>69</w:t>
        </w:r>
        <w:r>
          <w:rPr>
            <w:noProof/>
            <w:webHidden/>
          </w:rPr>
          <w:fldChar w:fldCharType="end"/>
        </w:r>
        <w:r w:rsidRPr="0095238E">
          <w:rPr>
            <w:rStyle w:val="Hyperlink"/>
            <w:rFonts w:eastAsia="MS Mincho"/>
            <w:noProof/>
          </w:rPr>
          <w:fldChar w:fldCharType="end"/>
        </w:r>
      </w:ins>
    </w:p>
    <w:p w14:paraId="24C41B0A" w14:textId="5BFA7201" w:rsidR="00261D7A" w:rsidRDefault="00261D7A">
      <w:pPr>
        <w:pStyle w:val="Abbildungsverzeichnis"/>
        <w:rPr>
          <w:ins w:id="1587" w:author="Weinert, Matthias (M.)" w:date="2022-02-21T14:07:00Z"/>
          <w:rFonts w:asciiTheme="minorHAnsi" w:eastAsiaTheme="minorEastAsia" w:hAnsiTheme="minorHAnsi" w:cstheme="minorBidi"/>
          <w:b w:val="0"/>
          <w:noProof/>
          <w:szCs w:val="22"/>
          <w:lang w:val="de-DE"/>
        </w:rPr>
      </w:pPr>
      <w:ins w:id="158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66: Attributes of element </w:t>
        </w:r>
        <w:r w:rsidRPr="0095238E">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_Toc96345470 \h </w:instrText>
        </w:r>
      </w:ins>
      <w:r>
        <w:rPr>
          <w:noProof/>
          <w:webHidden/>
        </w:rPr>
      </w:r>
      <w:r>
        <w:rPr>
          <w:noProof/>
          <w:webHidden/>
        </w:rPr>
        <w:fldChar w:fldCharType="separate"/>
      </w:r>
      <w:ins w:id="1589" w:author="Weinert, Matthias (M.)" w:date="2022-02-21T14:07:00Z">
        <w:r>
          <w:rPr>
            <w:noProof/>
            <w:webHidden/>
          </w:rPr>
          <w:t>69</w:t>
        </w:r>
        <w:r>
          <w:rPr>
            <w:noProof/>
            <w:webHidden/>
          </w:rPr>
          <w:fldChar w:fldCharType="end"/>
        </w:r>
        <w:r w:rsidRPr="0095238E">
          <w:rPr>
            <w:rStyle w:val="Hyperlink"/>
            <w:rFonts w:eastAsia="MS Mincho"/>
            <w:noProof/>
          </w:rPr>
          <w:fldChar w:fldCharType="end"/>
        </w:r>
      </w:ins>
    </w:p>
    <w:p w14:paraId="124E26C0" w14:textId="51D80096" w:rsidR="00261D7A" w:rsidRDefault="00261D7A">
      <w:pPr>
        <w:pStyle w:val="Abbildungsverzeichnis"/>
        <w:rPr>
          <w:ins w:id="1590" w:author="Weinert, Matthias (M.)" w:date="2022-02-21T14:07:00Z"/>
          <w:rFonts w:asciiTheme="minorHAnsi" w:eastAsiaTheme="minorEastAsia" w:hAnsiTheme="minorHAnsi" w:cstheme="minorBidi"/>
          <w:b w:val="0"/>
          <w:noProof/>
          <w:szCs w:val="22"/>
          <w:lang w:val="de-DE"/>
        </w:rPr>
      </w:pPr>
      <w:ins w:id="159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67: Nested elements of element </w:t>
        </w:r>
        <w:r w:rsidRPr="0095238E">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_Toc96345471 \h </w:instrText>
        </w:r>
      </w:ins>
      <w:r>
        <w:rPr>
          <w:noProof/>
          <w:webHidden/>
        </w:rPr>
      </w:r>
      <w:r>
        <w:rPr>
          <w:noProof/>
          <w:webHidden/>
        </w:rPr>
        <w:fldChar w:fldCharType="separate"/>
      </w:r>
      <w:ins w:id="1592" w:author="Weinert, Matthias (M.)" w:date="2022-02-21T14:07:00Z">
        <w:r>
          <w:rPr>
            <w:noProof/>
            <w:webHidden/>
          </w:rPr>
          <w:t>70</w:t>
        </w:r>
        <w:r>
          <w:rPr>
            <w:noProof/>
            <w:webHidden/>
          </w:rPr>
          <w:fldChar w:fldCharType="end"/>
        </w:r>
        <w:r w:rsidRPr="0095238E">
          <w:rPr>
            <w:rStyle w:val="Hyperlink"/>
            <w:rFonts w:eastAsia="MS Mincho"/>
            <w:noProof/>
          </w:rPr>
          <w:fldChar w:fldCharType="end"/>
        </w:r>
      </w:ins>
    </w:p>
    <w:p w14:paraId="5B315E9A" w14:textId="4A120762" w:rsidR="00261D7A" w:rsidRDefault="00261D7A">
      <w:pPr>
        <w:pStyle w:val="Abbildungsverzeichnis"/>
        <w:rPr>
          <w:ins w:id="1593" w:author="Weinert, Matthias (M.)" w:date="2022-02-21T14:07:00Z"/>
          <w:rFonts w:asciiTheme="minorHAnsi" w:eastAsiaTheme="minorEastAsia" w:hAnsiTheme="minorHAnsi" w:cstheme="minorBidi"/>
          <w:b w:val="0"/>
          <w:noProof/>
          <w:szCs w:val="22"/>
          <w:lang w:val="de-DE"/>
        </w:rPr>
      </w:pPr>
      <w:ins w:id="159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68: Nested elements of </w:t>
        </w:r>
        <w:r w:rsidRPr="0095238E">
          <w:rPr>
            <w:rStyle w:val="Hyperlink"/>
            <w:rFonts w:ascii="Courier New" w:eastAsia="MS Mincho" w:hAnsi="Courier New" w:cs="Courier New"/>
            <w:bCs/>
            <w:noProof/>
          </w:rPr>
          <w:t>&lt;connection_0d/&gt;</w:t>
        </w:r>
        <w:r w:rsidRPr="0095238E">
          <w:rPr>
            <w:rStyle w:val="Hyperlink"/>
            <w:rFonts w:eastAsia="MS Mincho"/>
            <w:noProof/>
          </w:rPr>
          <w:t xml:space="preserve"> for </w:t>
        </w:r>
        <w:r w:rsidRPr="0095238E">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_Toc96345472 \h </w:instrText>
        </w:r>
      </w:ins>
      <w:r>
        <w:rPr>
          <w:noProof/>
          <w:webHidden/>
        </w:rPr>
      </w:r>
      <w:r>
        <w:rPr>
          <w:noProof/>
          <w:webHidden/>
        </w:rPr>
        <w:fldChar w:fldCharType="separate"/>
      </w:r>
      <w:ins w:id="1595" w:author="Weinert, Matthias (M.)" w:date="2022-02-21T14:07:00Z">
        <w:r>
          <w:rPr>
            <w:noProof/>
            <w:webHidden/>
          </w:rPr>
          <w:t>71</w:t>
        </w:r>
        <w:r>
          <w:rPr>
            <w:noProof/>
            <w:webHidden/>
          </w:rPr>
          <w:fldChar w:fldCharType="end"/>
        </w:r>
        <w:r w:rsidRPr="0095238E">
          <w:rPr>
            <w:rStyle w:val="Hyperlink"/>
            <w:rFonts w:eastAsia="MS Mincho"/>
            <w:noProof/>
          </w:rPr>
          <w:fldChar w:fldCharType="end"/>
        </w:r>
      </w:ins>
    </w:p>
    <w:p w14:paraId="10072565" w14:textId="3958FF8E" w:rsidR="00261D7A" w:rsidRDefault="00261D7A">
      <w:pPr>
        <w:pStyle w:val="Abbildungsverzeichnis"/>
        <w:rPr>
          <w:ins w:id="1596" w:author="Weinert, Matthias (M.)" w:date="2022-02-21T14:07:00Z"/>
          <w:rFonts w:asciiTheme="minorHAnsi" w:eastAsiaTheme="minorEastAsia" w:hAnsiTheme="minorHAnsi" w:cstheme="minorBidi"/>
          <w:b w:val="0"/>
          <w:noProof/>
          <w:szCs w:val="22"/>
          <w:lang w:val="de-DE"/>
        </w:rPr>
      </w:pPr>
      <w:ins w:id="159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69: Attributes of element </w:t>
        </w:r>
        <w:r w:rsidRPr="0095238E">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_Toc96345473 \h </w:instrText>
        </w:r>
      </w:ins>
      <w:r>
        <w:rPr>
          <w:noProof/>
          <w:webHidden/>
        </w:rPr>
      </w:r>
      <w:r>
        <w:rPr>
          <w:noProof/>
          <w:webHidden/>
        </w:rPr>
        <w:fldChar w:fldCharType="separate"/>
      </w:r>
      <w:ins w:id="1598" w:author="Weinert, Matthias (M.)" w:date="2022-02-21T14:07:00Z">
        <w:r>
          <w:rPr>
            <w:noProof/>
            <w:webHidden/>
          </w:rPr>
          <w:t>72</w:t>
        </w:r>
        <w:r>
          <w:rPr>
            <w:noProof/>
            <w:webHidden/>
          </w:rPr>
          <w:fldChar w:fldCharType="end"/>
        </w:r>
        <w:r w:rsidRPr="0095238E">
          <w:rPr>
            <w:rStyle w:val="Hyperlink"/>
            <w:rFonts w:eastAsia="MS Mincho"/>
            <w:noProof/>
          </w:rPr>
          <w:fldChar w:fldCharType="end"/>
        </w:r>
      </w:ins>
    </w:p>
    <w:p w14:paraId="7D32594C" w14:textId="2BE51359" w:rsidR="00261D7A" w:rsidRDefault="00261D7A">
      <w:pPr>
        <w:pStyle w:val="Abbildungsverzeichnis"/>
        <w:rPr>
          <w:ins w:id="1599" w:author="Weinert, Matthias (M.)" w:date="2022-02-21T14:07:00Z"/>
          <w:rFonts w:asciiTheme="minorHAnsi" w:eastAsiaTheme="minorEastAsia" w:hAnsiTheme="minorHAnsi" w:cstheme="minorBidi"/>
          <w:b w:val="0"/>
          <w:noProof/>
          <w:szCs w:val="22"/>
          <w:lang w:val="de-DE"/>
        </w:rPr>
      </w:pPr>
      <w:ins w:id="160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70: Nested elements of element </w:t>
        </w:r>
        <w:r w:rsidRPr="0095238E">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_Toc96345474 \h </w:instrText>
        </w:r>
      </w:ins>
      <w:r>
        <w:rPr>
          <w:noProof/>
          <w:webHidden/>
        </w:rPr>
      </w:r>
      <w:r>
        <w:rPr>
          <w:noProof/>
          <w:webHidden/>
        </w:rPr>
        <w:fldChar w:fldCharType="separate"/>
      </w:r>
      <w:ins w:id="1601" w:author="Weinert, Matthias (M.)" w:date="2022-02-21T14:07:00Z">
        <w:r>
          <w:rPr>
            <w:noProof/>
            <w:webHidden/>
          </w:rPr>
          <w:t>73</w:t>
        </w:r>
        <w:r>
          <w:rPr>
            <w:noProof/>
            <w:webHidden/>
          </w:rPr>
          <w:fldChar w:fldCharType="end"/>
        </w:r>
        <w:r w:rsidRPr="0095238E">
          <w:rPr>
            <w:rStyle w:val="Hyperlink"/>
            <w:rFonts w:eastAsia="MS Mincho"/>
            <w:noProof/>
          </w:rPr>
          <w:fldChar w:fldCharType="end"/>
        </w:r>
      </w:ins>
    </w:p>
    <w:p w14:paraId="0F98AF00" w14:textId="1CE5A7D5" w:rsidR="00261D7A" w:rsidRDefault="00261D7A">
      <w:pPr>
        <w:pStyle w:val="Abbildungsverzeichnis"/>
        <w:rPr>
          <w:ins w:id="1602" w:author="Weinert, Matthias (M.)" w:date="2022-02-21T14:07:00Z"/>
          <w:rFonts w:asciiTheme="minorHAnsi" w:eastAsiaTheme="minorEastAsia" w:hAnsiTheme="minorHAnsi" w:cstheme="minorBidi"/>
          <w:b w:val="0"/>
          <w:noProof/>
          <w:szCs w:val="22"/>
          <w:lang w:val="de-DE"/>
        </w:rPr>
      </w:pPr>
      <w:ins w:id="160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71: Nested elements of </w:t>
        </w:r>
        <w:r w:rsidRPr="0095238E">
          <w:rPr>
            <w:rStyle w:val="Hyperlink"/>
            <w:rFonts w:ascii="Courier New" w:eastAsia="MS Mincho" w:hAnsi="Courier New" w:cs="Courier New"/>
            <w:bCs/>
            <w:noProof/>
          </w:rPr>
          <w:t>&lt;connection_0d/&gt;</w:t>
        </w:r>
        <w:r w:rsidRPr="0095238E">
          <w:rPr>
            <w:rStyle w:val="Hyperlink"/>
            <w:rFonts w:eastAsia="MS Mincho"/>
            <w:noProof/>
          </w:rPr>
          <w:t xml:space="preserve"> for </w:t>
        </w:r>
        <w:r w:rsidRPr="0095238E">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_Toc96345475 \h </w:instrText>
        </w:r>
      </w:ins>
      <w:r>
        <w:rPr>
          <w:noProof/>
          <w:webHidden/>
        </w:rPr>
      </w:r>
      <w:r>
        <w:rPr>
          <w:noProof/>
          <w:webHidden/>
        </w:rPr>
        <w:fldChar w:fldCharType="separate"/>
      </w:r>
      <w:ins w:id="1604" w:author="Weinert, Matthias (M.)" w:date="2022-02-21T14:07:00Z">
        <w:r>
          <w:rPr>
            <w:noProof/>
            <w:webHidden/>
          </w:rPr>
          <w:t>73</w:t>
        </w:r>
        <w:r>
          <w:rPr>
            <w:noProof/>
            <w:webHidden/>
          </w:rPr>
          <w:fldChar w:fldCharType="end"/>
        </w:r>
        <w:r w:rsidRPr="0095238E">
          <w:rPr>
            <w:rStyle w:val="Hyperlink"/>
            <w:rFonts w:eastAsia="MS Mincho"/>
            <w:noProof/>
          </w:rPr>
          <w:fldChar w:fldCharType="end"/>
        </w:r>
      </w:ins>
    </w:p>
    <w:p w14:paraId="6F7E462C" w14:textId="54FF12FB" w:rsidR="00261D7A" w:rsidRDefault="00261D7A">
      <w:pPr>
        <w:pStyle w:val="Abbildungsverzeichnis"/>
        <w:rPr>
          <w:ins w:id="1605" w:author="Weinert, Matthias (M.)" w:date="2022-02-21T14:07:00Z"/>
          <w:rFonts w:asciiTheme="minorHAnsi" w:eastAsiaTheme="minorEastAsia" w:hAnsiTheme="minorHAnsi" w:cstheme="minorBidi"/>
          <w:b w:val="0"/>
          <w:noProof/>
          <w:szCs w:val="22"/>
          <w:lang w:val="de-DE"/>
        </w:rPr>
      </w:pPr>
      <w:ins w:id="160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72: Attributes of element </w:t>
        </w:r>
        <w:r w:rsidRPr="0095238E">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_Toc96345476 \h </w:instrText>
        </w:r>
      </w:ins>
      <w:r>
        <w:rPr>
          <w:noProof/>
          <w:webHidden/>
        </w:rPr>
      </w:r>
      <w:r>
        <w:rPr>
          <w:noProof/>
          <w:webHidden/>
        </w:rPr>
        <w:fldChar w:fldCharType="separate"/>
      </w:r>
      <w:ins w:id="1607" w:author="Weinert, Matthias (M.)" w:date="2022-02-21T14:07:00Z">
        <w:r>
          <w:rPr>
            <w:noProof/>
            <w:webHidden/>
          </w:rPr>
          <w:t>74</w:t>
        </w:r>
        <w:r>
          <w:rPr>
            <w:noProof/>
            <w:webHidden/>
          </w:rPr>
          <w:fldChar w:fldCharType="end"/>
        </w:r>
        <w:r w:rsidRPr="0095238E">
          <w:rPr>
            <w:rStyle w:val="Hyperlink"/>
            <w:rFonts w:eastAsia="MS Mincho"/>
            <w:noProof/>
          </w:rPr>
          <w:fldChar w:fldCharType="end"/>
        </w:r>
      </w:ins>
    </w:p>
    <w:p w14:paraId="5A570882" w14:textId="0E02939B" w:rsidR="00261D7A" w:rsidRDefault="00261D7A">
      <w:pPr>
        <w:pStyle w:val="Abbildungsverzeichnis"/>
        <w:rPr>
          <w:ins w:id="1608" w:author="Weinert, Matthias (M.)" w:date="2022-02-21T14:07:00Z"/>
          <w:rFonts w:asciiTheme="minorHAnsi" w:eastAsiaTheme="minorEastAsia" w:hAnsiTheme="minorHAnsi" w:cstheme="minorBidi"/>
          <w:b w:val="0"/>
          <w:noProof/>
          <w:szCs w:val="22"/>
          <w:lang w:val="de-DE"/>
        </w:rPr>
      </w:pPr>
      <w:ins w:id="160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73: Nested elements of element </w:t>
        </w:r>
        <w:r w:rsidRPr="0095238E">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_Toc96345477 \h </w:instrText>
        </w:r>
      </w:ins>
      <w:r>
        <w:rPr>
          <w:noProof/>
          <w:webHidden/>
        </w:rPr>
      </w:r>
      <w:r>
        <w:rPr>
          <w:noProof/>
          <w:webHidden/>
        </w:rPr>
        <w:fldChar w:fldCharType="separate"/>
      </w:r>
      <w:ins w:id="1610" w:author="Weinert, Matthias (M.)" w:date="2022-02-21T14:07:00Z">
        <w:r>
          <w:rPr>
            <w:noProof/>
            <w:webHidden/>
          </w:rPr>
          <w:t>75</w:t>
        </w:r>
        <w:r>
          <w:rPr>
            <w:noProof/>
            <w:webHidden/>
          </w:rPr>
          <w:fldChar w:fldCharType="end"/>
        </w:r>
        <w:r w:rsidRPr="0095238E">
          <w:rPr>
            <w:rStyle w:val="Hyperlink"/>
            <w:rFonts w:eastAsia="MS Mincho"/>
            <w:noProof/>
          </w:rPr>
          <w:fldChar w:fldCharType="end"/>
        </w:r>
      </w:ins>
    </w:p>
    <w:p w14:paraId="57EE4D40" w14:textId="759C2937" w:rsidR="00261D7A" w:rsidRDefault="00261D7A">
      <w:pPr>
        <w:pStyle w:val="Abbildungsverzeichnis"/>
        <w:rPr>
          <w:ins w:id="1611" w:author="Weinert, Matthias (M.)" w:date="2022-02-21T14:07:00Z"/>
          <w:rFonts w:asciiTheme="minorHAnsi" w:eastAsiaTheme="minorEastAsia" w:hAnsiTheme="minorHAnsi" w:cstheme="minorBidi"/>
          <w:b w:val="0"/>
          <w:noProof/>
          <w:szCs w:val="22"/>
          <w:lang w:val="de-DE"/>
        </w:rPr>
      </w:pPr>
      <w:ins w:id="1612" w:author="Weinert, Matthias (M.)" w:date="2022-02-21T14:07:00Z">
        <w:r w:rsidRPr="0095238E">
          <w:rPr>
            <w:rStyle w:val="Hyperlink"/>
            <w:rFonts w:eastAsia="MS Mincho"/>
            <w:noProof/>
          </w:rPr>
          <w:lastRenderedPageBreak/>
          <w:fldChar w:fldCharType="begin"/>
        </w:r>
        <w:r w:rsidRPr="0095238E">
          <w:rPr>
            <w:rStyle w:val="Hyperlink"/>
            <w:rFonts w:eastAsia="MS Mincho"/>
            <w:noProof/>
          </w:rPr>
          <w:instrText xml:space="preserve"> </w:instrText>
        </w:r>
        <w:r>
          <w:rPr>
            <w:noProof/>
          </w:rPr>
          <w:instrText>HYPERLINK \l "_Toc96345478"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74: Nested elements of </w:t>
        </w:r>
        <w:r w:rsidRPr="0095238E">
          <w:rPr>
            <w:rStyle w:val="Hyperlink"/>
            <w:rFonts w:ascii="Courier New" w:eastAsia="MS Mincho" w:hAnsi="Courier New" w:cs="Courier New"/>
            <w:bCs/>
            <w:noProof/>
          </w:rPr>
          <w:t>&lt;connection_0d/&gt;</w:t>
        </w:r>
        <w:r w:rsidRPr="0095238E">
          <w:rPr>
            <w:rStyle w:val="Hyperlink"/>
            <w:rFonts w:eastAsia="MS Mincho" w:cstheme="minorHAnsi"/>
            <w:bCs/>
            <w:noProof/>
          </w:rPr>
          <w:t xml:space="preserve"> for </w:t>
        </w:r>
        <w:r w:rsidRPr="0095238E">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_Toc96345478 \h </w:instrText>
        </w:r>
      </w:ins>
      <w:r>
        <w:rPr>
          <w:noProof/>
          <w:webHidden/>
        </w:rPr>
      </w:r>
      <w:r>
        <w:rPr>
          <w:noProof/>
          <w:webHidden/>
        </w:rPr>
        <w:fldChar w:fldCharType="separate"/>
      </w:r>
      <w:ins w:id="1613" w:author="Weinert, Matthias (M.)" w:date="2022-02-21T14:07:00Z">
        <w:r>
          <w:rPr>
            <w:noProof/>
            <w:webHidden/>
          </w:rPr>
          <w:t>75</w:t>
        </w:r>
        <w:r>
          <w:rPr>
            <w:noProof/>
            <w:webHidden/>
          </w:rPr>
          <w:fldChar w:fldCharType="end"/>
        </w:r>
        <w:r w:rsidRPr="0095238E">
          <w:rPr>
            <w:rStyle w:val="Hyperlink"/>
            <w:rFonts w:eastAsia="MS Mincho"/>
            <w:noProof/>
          </w:rPr>
          <w:fldChar w:fldCharType="end"/>
        </w:r>
      </w:ins>
    </w:p>
    <w:p w14:paraId="6C166AE9" w14:textId="0B9F6055" w:rsidR="00261D7A" w:rsidRDefault="00261D7A">
      <w:pPr>
        <w:pStyle w:val="Abbildungsverzeichnis"/>
        <w:rPr>
          <w:ins w:id="1614" w:author="Weinert, Matthias (M.)" w:date="2022-02-21T14:07:00Z"/>
          <w:rFonts w:asciiTheme="minorHAnsi" w:eastAsiaTheme="minorEastAsia" w:hAnsiTheme="minorHAnsi" w:cstheme="minorBidi"/>
          <w:b w:val="0"/>
          <w:noProof/>
          <w:szCs w:val="22"/>
          <w:lang w:val="de-DE"/>
        </w:rPr>
      </w:pPr>
      <w:ins w:id="161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"_Toc96345479"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75: Attributes of element &lt;rotation_joint/&gt;</w:t>
        </w:r>
        <w:r>
          <w:rPr>
            <w:noProof/>
            <w:webHidden/>
          </w:rPr>
          <w:tab/>
        </w:r>
        <w:r>
          <w:rPr>
            <w:noProof/>
            <w:webHidden/>
          </w:rPr>
          <w:fldChar w:fldCharType="begin"/>
        </w:r>
        <w:r>
          <w:rPr>
            <w:noProof/>
            <w:webHidden/>
          </w:rPr>
          <w:instrText xml:space="preserve"> PAGEREF _Toc96345479 \h </w:instrText>
        </w:r>
      </w:ins>
      <w:r>
        <w:rPr>
          <w:noProof/>
          <w:webHidden/>
        </w:rPr>
      </w:r>
      <w:r>
        <w:rPr>
          <w:noProof/>
          <w:webHidden/>
        </w:rPr>
        <w:fldChar w:fldCharType="separate"/>
      </w:r>
      <w:ins w:id="1616" w:author="Weinert, Matthias (M.)" w:date="2022-02-21T14:07:00Z">
        <w:r>
          <w:rPr>
            <w:noProof/>
            <w:webHidden/>
          </w:rPr>
          <w:t>75</w:t>
        </w:r>
        <w:r>
          <w:rPr>
            <w:noProof/>
            <w:webHidden/>
          </w:rPr>
          <w:fldChar w:fldCharType="end"/>
        </w:r>
        <w:r w:rsidRPr="0095238E">
          <w:rPr>
            <w:rStyle w:val="Hyperlink"/>
            <w:rFonts w:eastAsia="MS Mincho"/>
            <w:noProof/>
          </w:rPr>
          <w:fldChar w:fldCharType="end"/>
        </w:r>
      </w:ins>
    </w:p>
    <w:p w14:paraId="3310649B" w14:textId="55841CBF" w:rsidR="00261D7A" w:rsidRDefault="00261D7A">
      <w:pPr>
        <w:pStyle w:val="Abbildungsverzeichnis"/>
        <w:rPr>
          <w:ins w:id="1617" w:author="Weinert, Matthias (M.)" w:date="2022-02-21T14:07:00Z"/>
          <w:rFonts w:asciiTheme="minorHAnsi" w:eastAsiaTheme="minorEastAsia" w:hAnsiTheme="minorHAnsi" w:cstheme="minorBidi"/>
          <w:b w:val="0"/>
          <w:noProof/>
          <w:szCs w:val="22"/>
          <w:lang w:val="de-DE"/>
        </w:rPr>
      </w:pPr>
      <w:ins w:id="161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76: Nested elements of element </w:t>
        </w:r>
        <w:r w:rsidRPr="0095238E">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_Toc96345480 \h </w:instrText>
        </w:r>
      </w:ins>
      <w:r>
        <w:rPr>
          <w:noProof/>
          <w:webHidden/>
        </w:rPr>
      </w:r>
      <w:r>
        <w:rPr>
          <w:noProof/>
          <w:webHidden/>
        </w:rPr>
        <w:fldChar w:fldCharType="separate"/>
      </w:r>
      <w:ins w:id="1619" w:author="Weinert, Matthias (M.)" w:date="2022-02-21T14:07:00Z">
        <w:r>
          <w:rPr>
            <w:noProof/>
            <w:webHidden/>
          </w:rPr>
          <w:t>76</w:t>
        </w:r>
        <w:r>
          <w:rPr>
            <w:noProof/>
            <w:webHidden/>
          </w:rPr>
          <w:fldChar w:fldCharType="end"/>
        </w:r>
        <w:r w:rsidRPr="0095238E">
          <w:rPr>
            <w:rStyle w:val="Hyperlink"/>
            <w:rFonts w:eastAsia="MS Mincho"/>
            <w:noProof/>
          </w:rPr>
          <w:fldChar w:fldCharType="end"/>
        </w:r>
      </w:ins>
    </w:p>
    <w:p w14:paraId="16F060CF" w14:textId="3CE29E7A" w:rsidR="00261D7A" w:rsidRDefault="00261D7A">
      <w:pPr>
        <w:pStyle w:val="Abbildungsverzeichnis"/>
        <w:rPr>
          <w:ins w:id="1620" w:author="Weinert, Matthias (M.)" w:date="2022-02-21T14:07:00Z"/>
          <w:rFonts w:asciiTheme="minorHAnsi" w:eastAsiaTheme="minorEastAsia" w:hAnsiTheme="minorHAnsi" w:cstheme="minorBidi"/>
          <w:b w:val="0"/>
          <w:noProof/>
          <w:szCs w:val="22"/>
          <w:lang w:val="de-DE"/>
        </w:rPr>
      </w:pPr>
      <w:ins w:id="162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77: Attributes of element </w:t>
        </w:r>
        <w:r w:rsidRPr="0095238E">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_Toc96345481 \h </w:instrText>
        </w:r>
      </w:ins>
      <w:r>
        <w:rPr>
          <w:noProof/>
          <w:webHidden/>
        </w:rPr>
      </w:r>
      <w:r>
        <w:rPr>
          <w:noProof/>
          <w:webHidden/>
        </w:rPr>
        <w:fldChar w:fldCharType="separate"/>
      </w:r>
      <w:ins w:id="1622" w:author="Weinert, Matthias (M.)" w:date="2022-02-21T14:07:00Z">
        <w:r>
          <w:rPr>
            <w:noProof/>
            <w:webHidden/>
          </w:rPr>
          <w:t>77</w:t>
        </w:r>
        <w:r>
          <w:rPr>
            <w:noProof/>
            <w:webHidden/>
          </w:rPr>
          <w:fldChar w:fldCharType="end"/>
        </w:r>
        <w:r w:rsidRPr="0095238E">
          <w:rPr>
            <w:rStyle w:val="Hyperlink"/>
            <w:rFonts w:eastAsia="MS Mincho"/>
            <w:noProof/>
          </w:rPr>
          <w:fldChar w:fldCharType="end"/>
        </w:r>
      </w:ins>
    </w:p>
    <w:p w14:paraId="1EBE9827" w14:textId="5A157C89" w:rsidR="00261D7A" w:rsidRDefault="00261D7A">
      <w:pPr>
        <w:pStyle w:val="Abbildungsverzeichnis"/>
        <w:rPr>
          <w:ins w:id="1623" w:author="Weinert, Matthias (M.)" w:date="2022-02-21T14:07:00Z"/>
          <w:rFonts w:asciiTheme="minorHAnsi" w:eastAsiaTheme="minorEastAsia" w:hAnsiTheme="minorHAnsi" w:cstheme="minorBidi"/>
          <w:b w:val="0"/>
          <w:noProof/>
          <w:szCs w:val="22"/>
          <w:lang w:val="de-DE"/>
        </w:rPr>
      </w:pPr>
      <w:ins w:id="162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78: Attributes of element </w:t>
        </w:r>
        <w:r w:rsidRPr="0095238E">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_Toc96345482 \h </w:instrText>
        </w:r>
      </w:ins>
      <w:r>
        <w:rPr>
          <w:noProof/>
          <w:webHidden/>
        </w:rPr>
      </w:r>
      <w:r>
        <w:rPr>
          <w:noProof/>
          <w:webHidden/>
        </w:rPr>
        <w:fldChar w:fldCharType="separate"/>
      </w:r>
      <w:ins w:id="1625" w:author="Weinert, Matthias (M.)" w:date="2022-02-21T14:07:00Z">
        <w:r>
          <w:rPr>
            <w:noProof/>
            <w:webHidden/>
          </w:rPr>
          <w:t>78</w:t>
        </w:r>
        <w:r>
          <w:rPr>
            <w:noProof/>
            <w:webHidden/>
          </w:rPr>
          <w:fldChar w:fldCharType="end"/>
        </w:r>
        <w:r w:rsidRPr="0095238E">
          <w:rPr>
            <w:rStyle w:val="Hyperlink"/>
            <w:rFonts w:eastAsia="MS Mincho"/>
            <w:noProof/>
          </w:rPr>
          <w:fldChar w:fldCharType="end"/>
        </w:r>
      </w:ins>
    </w:p>
    <w:p w14:paraId="10DFD76E" w14:textId="6FF3874A" w:rsidR="00261D7A" w:rsidRDefault="00261D7A">
      <w:pPr>
        <w:pStyle w:val="Abbildungsverzeichnis"/>
        <w:rPr>
          <w:ins w:id="1626" w:author="Weinert, Matthias (M.)" w:date="2022-02-21T14:07:00Z"/>
          <w:rFonts w:asciiTheme="minorHAnsi" w:eastAsiaTheme="minorEastAsia" w:hAnsiTheme="minorHAnsi" w:cstheme="minorBidi"/>
          <w:b w:val="0"/>
          <w:noProof/>
          <w:szCs w:val="22"/>
          <w:lang w:val="de-DE"/>
        </w:rPr>
      </w:pPr>
      <w:ins w:id="162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79: Nested elements of </w:t>
        </w:r>
        <w:r w:rsidRPr="0095238E">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_Toc96345483 \h </w:instrText>
        </w:r>
      </w:ins>
      <w:r>
        <w:rPr>
          <w:noProof/>
          <w:webHidden/>
        </w:rPr>
      </w:r>
      <w:r>
        <w:rPr>
          <w:noProof/>
          <w:webHidden/>
        </w:rPr>
        <w:fldChar w:fldCharType="separate"/>
      </w:r>
      <w:ins w:id="1628" w:author="Weinert, Matthias (M.)" w:date="2022-02-21T14:07:00Z">
        <w:r>
          <w:rPr>
            <w:noProof/>
            <w:webHidden/>
          </w:rPr>
          <w:t>79</w:t>
        </w:r>
        <w:r>
          <w:rPr>
            <w:noProof/>
            <w:webHidden/>
          </w:rPr>
          <w:fldChar w:fldCharType="end"/>
        </w:r>
        <w:r w:rsidRPr="0095238E">
          <w:rPr>
            <w:rStyle w:val="Hyperlink"/>
            <w:rFonts w:eastAsia="MS Mincho"/>
            <w:noProof/>
          </w:rPr>
          <w:fldChar w:fldCharType="end"/>
        </w:r>
      </w:ins>
    </w:p>
    <w:p w14:paraId="76584078" w14:textId="243A5A5E" w:rsidR="00261D7A" w:rsidRDefault="00261D7A">
      <w:pPr>
        <w:pStyle w:val="Abbildungsverzeichnis"/>
        <w:rPr>
          <w:ins w:id="1629" w:author="Weinert, Matthias (M.)" w:date="2022-02-21T14:07:00Z"/>
          <w:rFonts w:asciiTheme="minorHAnsi" w:eastAsiaTheme="minorEastAsia" w:hAnsiTheme="minorHAnsi" w:cstheme="minorBidi"/>
          <w:b w:val="0"/>
          <w:noProof/>
          <w:szCs w:val="22"/>
          <w:lang w:val="de-DE"/>
        </w:rPr>
      </w:pPr>
      <w:ins w:id="163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80: Attributes of element </w:t>
        </w:r>
        <w:r w:rsidRPr="0095238E">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_Toc96345484 \h </w:instrText>
        </w:r>
      </w:ins>
      <w:r>
        <w:rPr>
          <w:noProof/>
          <w:webHidden/>
        </w:rPr>
      </w:r>
      <w:r>
        <w:rPr>
          <w:noProof/>
          <w:webHidden/>
        </w:rPr>
        <w:fldChar w:fldCharType="separate"/>
      </w:r>
      <w:ins w:id="1631" w:author="Weinert, Matthias (M.)" w:date="2022-02-21T14:07:00Z">
        <w:r>
          <w:rPr>
            <w:noProof/>
            <w:webHidden/>
          </w:rPr>
          <w:t>79</w:t>
        </w:r>
        <w:r>
          <w:rPr>
            <w:noProof/>
            <w:webHidden/>
          </w:rPr>
          <w:fldChar w:fldCharType="end"/>
        </w:r>
        <w:r w:rsidRPr="0095238E">
          <w:rPr>
            <w:rStyle w:val="Hyperlink"/>
            <w:rFonts w:eastAsia="MS Mincho"/>
            <w:noProof/>
          </w:rPr>
          <w:fldChar w:fldCharType="end"/>
        </w:r>
      </w:ins>
    </w:p>
    <w:p w14:paraId="32AE2D90" w14:textId="1EA39555" w:rsidR="00261D7A" w:rsidRDefault="00261D7A">
      <w:pPr>
        <w:pStyle w:val="Abbildungsverzeichnis"/>
        <w:rPr>
          <w:ins w:id="1632" w:author="Weinert, Matthias (M.)" w:date="2022-02-21T14:07:00Z"/>
          <w:rFonts w:asciiTheme="minorHAnsi" w:eastAsiaTheme="minorEastAsia" w:hAnsiTheme="minorHAnsi" w:cstheme="minorBidi"/>
          <w:b w:val="0"/>
          <w:noProof/>
          <w:szCs w:val="22"/>
          <w:lang w:val="de-DE"/>
        </w:rPr>
      </w:pPr>
      <w:ins w:id="163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81: Attributes of element </w:t>
        </w:r>
        <w:r w:rsidRPr="0095238E">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_Toc96345485 \h </w:instrText>
        </w:r>
      </w:ins>
      <w:r>
        <w:rPr>
          <w:noProof/>
          <w:webHidden/>
        </w:rPr>
      </w:r>
      <w:r>
        <w:rPr>
          <w:noProof/>
          <w:webHidden/>
        </w:rPr>
        <w:fldChar w:fldCharType="separate"/>
      </w:r>
      <w:ins w:id="1634" w:author="Weinert, Matthias (M.)" w:date="2022-02-21T14:07:00Z">
        <w:r>
          <w:rPr>
            <w:noProof/>
            <w:webHidden/>
          </w:rPr>
          <w:t>82</w:t>
        </w:r>
        <w:r>
          <w:rPr>
            <w:noProof/>
            <w:webHidden/>
          </w:rPr>
          <w:fldChar w:fldCharType="end"/>
        </w:r>
        <w:r w:rsidRPr="0095238E">
          <w:rPr>
            <w:rStyle w:val="Hyperlink"/>
            <w:rFonts w:eastAsia="MS Mincho"/>
            <w:noProof/>
          </w:rPr>
          <w:fldChar w:fldCharType="end"/>
        </w:r>
      </w:ins>
    </w:p>
    <w:p w14:paraId="5F16AB6D" w14:textId="222453AC" w:rsidR="00261D7A" w:rsidRDefault="00261D7A">
      <w:pPr>
        <w:pStyle w:val="Abbildungsverzeichnis"/>
        <w:rPr>
          <w:ins w:id="1635" w:author="Weinert, Matthias (M.)" w:date="2022-02-21T14:07:00Z"/>
          <w:rFonts w:asciiTheme="minorHAnsi" w:eastAsiaTheme="minorEastAsia" w:hAnsiTheme="minorHAnsi" w:cstheme="minorBidi"/>
          <w:b w:val="0"/>
          <w:noProof/>
          <w:szCs w:val="22"/>
          <w:lang w:val="de-DE"/>
        </w:rPr>
      </w:pPr>
      <w:ins w:id="163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82: Attributes of element </w:t>
        </w:r>
        <w:r w:rsidRPr="0095238E">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_Toc96345486 \h </w:instrText>
        </w:r>
      </w:ins>
      <w:r>
        <w:rPr>
          <w:noProof/>
          <w:webHidden/>
        </w:rPr>
      </w:r>
      <w:r>
        <w:rPr>
          <w:noProof/>
          <w:webHidden/>
        </w:rPr>
        <w:fldChar w:fldCharType="separate"/>
      </w:r>
      <w:ins w:id="1637" w:author="Weinert, Matthias (M.)" w:date="2022-02-21T14:07:00Z">
        <w:r>
          <w:rPr>
            <w:noProof/>
            <w:webHidden/>
          </w:rPr>
          <w:t>82</w:t>
        </w:r>
        <w:r>
          <w:rPr>
            <w:noProof/>
            <w:webHidden/>
          </w:rPr>
          <w:fldChar w:fldCharType="end"/>
        </w:r>
        <w:r w:rsidRPr="0095238E">
          <w:rPr>
            <w:rStyle w:val="Hyperlink"/>
            <w:rFonts w:eastAsia="MS Mincho"/>
            <w:noProof/>
          </w:rPr>
          <w:fldChar w:fldCharType="end"/>
        </w:r>
      </w:ins>
    </w:p>
    <w:p w14:paraId="03BB64B2" w14:textId="1371F792" w:rsidR="00261D7A" w:rsidRDefault="00261D7A">
      <w:pPr>
        <w:pStyle w:val="Abbildungsverzeichnis"/>
        <w:rPr>
          <w:ins w:id="1638" w:author="Weinert, Matthias (M.)" w:date="2022-02-21T14:07:00Z"/>
          <w:rFonts w:asciiTheme="minorHAnsi" w:eastAsiaTheme="minorEastAsia" w:hAnsiTheme="minorHAnsi" w:cstheme="minorBidi"/>
          <w:b w:val="0"/>
          <w:noProof/>
          <w:szCs w:val="22"/>
          <w:lang w:val="de-DE"/>
        </w:rPr>
      </w:pPr>
      <w:ins w:id="163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83: Nested elements of element </w:t>
        </w:r>
        <w:r w:rsidRPr="0095238E">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_Toc96345487 \h </w:instrText>
        </w:r>
      </w:ins>
      <w:r>
        <w:rPr>
          <w:noProof/>
          <w:webHidden/>
        </w:rPr>
      </w:r>
      <w:r>
        <w:rPr>
          <w:noProof/>
          <w:webHidden/>
        </w:rPr>
        <w:fldChar w:fldCharType="separate"/>
      </w:r>
      <w:ins w:id="1640" w:author="Weinert, Matthias (M.)" w:date="2022-02-21T14:07:00Z">
        <w:r>
          <w:rPr>
            <w:noProof/>
            <w:webHidden/>
          </w:rPr>
          <w:t>86</w:t>
        </w:r>
        <w:r>
          <w:rPr>
            <w:noProof/>
            <w:webHidden/>
          </w:rPr>
          <w:fldChar w:fldCharType="end"/>
        </w:r>
        <w:r w:rsidRPr="0095238E">
          <w:rPr>
            <w:rStyle w:val="Hyperlink"/>
            <w:rFonts w:eastAsia="MS Mincho"/>
            <w:noProof/>
          </w:rPr>
          <w:fldChar w:fldCharType="end"/>
        </w:r>
      </w:ins>
    </w:p>
    <w:p w14:paraId="4712A9F3" w14:textId="3C32B82A" w:rsidR="00261D7A" w:rsidRDefault="00261D7A">
      <w:pPr>
        <w:pStyle w:val="Abbildungsverzeichnis"/>
        <w:rPr>
          <w:ins w:id="1641" w:author="Weinert, Matthias (M.)" w:date="2022-02-21T14:07:00Z"/>
          <w:rFonts w:asciiTheme="minorHAnsi" w:eastAsiaTheme="minorEastAsia" w:hAnsiTheme="minorHAnsi" w:cstheme="minorBidi"/>
          <w:b w:val="0"/>
          <w:noProof/>
          <w:szCs w:val="22"/>
          <w:lang w:val="de-DE"/>
        </w:rPr>
      </w:pPr>
      <w:ins w:id="164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84: Nested elements of element </w:t>
        </w:r>
        <w:r w:rsidRPr="0095238E">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_Toc96345488 \h </w:instrText>
        </w:r>
      </w:ins>
      <w:r>
        <w:rPr>
          <w:noProof/>
          <w:webHidden/>
        </w:rPr>
      </w:r>
      <w:r>
        <w:rPr>
          <w:noProof/>
          <w:webHidden/>
        </w:rPr>
        <w:fldChar w:fldCharType="separate"/>
      </w:r>
      <w:ins w:id="1643" w:author="Weinert, Matthias (M.)" w:date="2022-02-21T14:07:00Z">
        <w:r>
          <w:rPr>
            <w:noProof/>
            <w:webHidden/>
          </w:rPr>
          <w:t>89</w:t>
        </w:r>
        <w:r>
          <w:rPr>
            <w:noProof/>
            <w:webHidden/>
          </w:rPr>
          <w:fldChar w:fldCharType="end"/>
        </w:r>
        <w:r w:rsidRPr="0095238E">
          <w:rPr>
            <w:rStyle w:val="Hyperlink"/>
            <w:rFonts w:eastAsia="MS Mincho"/>
            <w:noProof/>
          </w:rPr>
          <w:fldChar w:fldCharType="end"/>
        </w:r>
      </w:ins>
    </w:p>
    <w:p w14:paraId="320EAC57" w14:textId="7BFACA55" w:rsidR="00261D7A" w:rsidRDefault="00261D7A">
      <w:pPr>
        <w:pStyle w:val="Abbildungsverzeichnis"/>
        <w:rPr>
          <w:ins w:id="1644" w:author="Weinert, Matthias (M.)" w:date="2022-02-21T14:07:00Z"/>
          <w:rFonts w:asciiTheme="minorHAnsi" w:eastAsiaTheme="minorEastAsia" w:hAnsiTheme="minorHAnsi" w:cstheme="minorBidi"/>
          <w:b w:val="0"/>
          <w:noProof/>
          <w:szCs w:val="22"/>
          <w:lang w:val="de-DE"/>
        </w:rPr>
      </w:pPr>
      <w:ins w:id="164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"_Toc96345489"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85: Attributes of element </w:t>
        </w:r>
        <w:r w:rsidRPr="0095238E">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_Toc96345489 \h </w:instrText>
        </w:r>
      </w:ins>
      <w:r>
        <w:rPr>
          <w:noProof/>
          <w:webHidden/>
        </w:rPr>
      </w:r>
      <w:r>
        <w:rPr>
          <w:noProof/>
          <w:webHidden/>
        </w:rPr>
        <w:fldChar w:fldCharType="separate"/>
      </w:r>
      <w:ins w:id="1646" w:author="Weinert, Matthias (M.)" w:date="2022-02-21T14:07:00Z">
        <w:r>
          <w:rPr>
            <w:noProof/>
            <w:webHidden/>
          </w:rPr>
          <w:t>90</w:t>
        </w:r>
        <w:r>
          <w:rPr>
            <w:noProof/>
            <w:webHidden/>
          </w:rPr>
          <w:fldChar w:fldCharType="end"/>
        </w:r>
        <w:r w:rsidRPr="0095238E">
          <w:rPr>
            <w:rStyle w:val="Hyperlink"/>
            <w:rFonts w:eastAsia="MS Mincho"/>
            <w:noProof/>
          </w:rPr>
          <w:fldChar w:fldCharType="end"/>
        </w:r>
      </w:ins>
    </w:p>
    <w:p w14:paraId="77F65002" w14:textId="1C2261A8" w:rsidR="00261D7A" w:rsidRDefault="00261D7A">
      <w:pPr>
        <w:pStyle w:val="Abbildungsverzeichnis"/>
        <w:rPr>
          <w:ins w:id="1647" w:author="Weinert, Matthias (M.)" w:date="2022-02-21T14:07:00Z"/>
          <w:rFonts w:asciiTheme="minorHAnsi" w:eastAsiaTheme="minorEastAsia" w:hAnsiTheme="minorHAnsi" w:cstheme="minorBidi"/>
          <w:b w:val="0"/>
          <w:noProof/>
          <w:szCs w:val="22"/>
          <w:lang w:val="de-DE"/>
        </w:rPr>
      </w:pPr>
      <w:ins w:id="164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86: Nested elements of element </w:t>
        </w:r>
        <w:r w:rsidRPr="0095238E">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_Toc96345490 \h </w:instrText>
        </w:r>
      </w:ins>
      <w:r>
        <w:rPr>
          <w:noProof/>
          <w:webHidden/>
        </w:rPr>
      </w:r>
      <w:r>
        <w:rPr>
          <w:noProof/>
          <w:webHidden/>
        </w:rPr>
        <w:fldChar w:fldCharType="separate"/>
      </w:r>
      <w:ins w:id="1649" w:author="Weinert, Matthias (M.)" w:date="2022-02-21T14:07:00Z">
        <w:r>
          <w:rPr>
            <w:noProof/>
            <w:webHidden/>
          </w:rPr>
          <w:t>90</w:t>
        </w:r>
        <w:r>
          <w:rPr>
            <w:noProof/>
            <w:webHidden/>
          </w:rPr>
          <w:fldChar w:fldCharType="end"/>
        </w:r>
        <w:r w:rsidRPr="0095238E">
          <w:rPr>
            <w:rStyle w:val="Hyperlink"/>
            <w:rFonts w:eastAsia="MS Mincho"/>
            <w:noProof/>
          </w:rPr>
          <w:fldChar w:fldCharType="end"/>
        </w:r>
      </w:ins>
    </w:p>
    <w:p w14:paraId="3F6844BA" w14:textId="44FD2383" w:rsidR="00261D7A" w:rsidRDefault="00261D7A">
      <w:pPr>
        <w:pStyle w:val="Abbildungsverzeichnis"/>
        <w:rPr>
          <w:ins w:id="1650" w:author="Weinert, Matthias (M.)" w:date="2022-02-21T14:07:00Z"/>
          <w:rFonts w:asciiTheme="minorHAnsi" w:eastAsiaTheme="minorEastAsia" w:hAnsiTheme="minorHAnsi" w:cstheme="minorBidi"/>
          <w:b w:val="0"/>
          <w:noProof/>
          <w:szCs w:val="22"/>
          <w:lang w:val="de-DE"/>
        </w:rPr>
      </w:pPr>
      <w:ins w:id="165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87: Attributes of element </w:t>
        </w:r>
        <w:r w:rsidRPr="0095238E">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_Toc96345491 \h </w:instrText>
        </w:r>
      </w:ins>
      <w:r>
        <w:rPr>
          <w:noProof/>
          <w:webHidden/>
        </w:rPr>
      </w:r>
      <w:r>
        <w:rPr>
          <w:noProof/>
          <w:webHidden/>
        </w:rPr>
        <w:fldChar w:fldCharType="separate"/>
      </w:r>
      <w:ins w:id="1652" w:author="Weinert, Matthias (M.)" w:date="2022-02-21T14:07:00Z">
        <w:r>
          <w:rPr>
            <w:noProof/>
            <w:webHidden/>
          </w:rPr>
          <w:t>92</w:t>
        </w:r>
        <w:r>
          <w:rPr>
            <w:noProof/>
            <w:webHidden/>
          </w:rPr>
          <w:fldChar w:fldCharType="end"/>
        </w:r>
        <w:r w:rsidRPr="0095238E">
          <w:rPr>
            <w:rStyle w:val="Hyperlink"/>
            <w:rFonts w:eastAsia="MS Mincho"/>
            <w:noProof/>
          </w:rPr>
          <w:fldChar w:fldCharType="end"/>
        </w:r>
      </w:ins>
    </w:p>
    <w:p w14:paraId="1E2171E8" w14:textId="03DAD633" w:rsidR="00261D7A" w:rsidRDefault="00261D7A">
      <w:pPr>
        <w:pStyle w:val="Abbildungsverzeichnis"/>
        <w:rPr>
          <w:ins w:id="1653" w:author="Weinert, Matthias (M.)" w:date="2022-02-21T14:07:00Z"/>
          <w:rFonts w:asciiTheme="minorHAnsi" w:eastAsiaTheme="minorEastAsia" w:hAnsiTheme="minorHAnsi" w:cstheme="minorBidi"/>
          <w:b w:val="0"/>
          <w:noProof/>
          <w:szCs w:val="22"/>
          <w:lang w:val="de-DE"/>
        </w:rPr>
      </w:pPr>
      <w:ins w:id="165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88: Nested elements of element </w:t>
        </w:r>
        <w:r w:rsidRPr="0095238E">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_Toc96345492 \h </w:instrText>
        </w:r>
      </w:ins>
      <w:r>
        <w:rPr>
          <w:noProof/>
          <w:webHidden/>
        </w:rPr>
      </w:r>
      <w:r>
        <w:rPr>
          <w:noProof/>
          <w:webHidden/>
        </w:rPr>
        <w:fldChar w:fldCharType="separate"/>
      </w:r>
      <w:ins w:id="1655" w:author="Weinert, Matthias (M.)" w:date="2022-02-21T14:07:00Z">
        <w:r>
          <w:rPr>
            <w:noProof/>
            <w:webHidden/>
          </w:rPr>
          <w:t>94</w:t>
        </w:r>
        <w:r>
          <w:rPr>
            <w:noProof/>
            <w:webHidden/>
          </w:rPr>
          <w:fldChar w:fldCharType="end"/>
        </w:r>
        <w:r w:rsidRPr="0095238E">
          <w:rPr>
            <w:rStyle w:val="Hyperlink"/>
            <w:rFonts w:eastAsia="MS Mincho"/>
            <w:noProof/>
          </w:rPr>
          <w:fldChar w:fldCharType="end"/>
        </w:r>
      </w:ins>
    </w:p>
    <w:p w14:paraId="041B9F10" w14:textId="41F71DB0" w:rsidR="00261D7A" w:rsidRDefault="00261D7A">
      <w:pPr>
        <w:pStyle w:val="Abbildungsverzeichnis"/>
        <w:rPr>
          <w:ins w:id="1656" w:author="Weinert, Matthias (M.)" w:date="2022-02-21T14:07:00Z"/>
          <w:rFonts w:asciiTheme="minorHAnsi" w:eastAsiaTheme="minorEastAsia" w:hAnsiTheme="minorHAnsi" w:cstheme="minorBidi"/>
          <w:b w:val="0"/>
          <w:noProof/>
          <w:szCs w:val="22"/>
          <w:lang w:val="de-DE"/>
        </w:rPr>
      </w:pPr>
      <w:ins w:id="165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89: Attributes of element </w:t>
        </w:r>
        <w:r w:rsidRPr="0095238E">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_Toc96345493 \h </w:instrText>
        </w:r>
      </w:ins>
      <w:r>
        <w:rPr>
          <w:noProof/>
          <w:webHidden/>
        </w:rPr>
      </w:r>
      <w:r>
        <w:rPr>
          <w:noProof/>
          <w:webHidden/>
        </w:rPr>
        <w:fldChar w:fldCharType="separate"/>
      </w:r>
      <w:ins w:id="1658" w:author="Weinert, Matthias (M.)" w:date="2022-02-21T14:07:00Z">
        <w:r>
          <w:rPr>
            <w:noProof/>
            <w:webHidden/>
          </w:rPr>
          <w:t>94</w:t>
        </w:r>
        <w:r>
          <w:rPr>
            <w:noProof/>
            <w:webHidden/>
          </w:rPr>
          <w:fldChar w:fldCharType="end"/>
        </w:r>
        <w:r w:rsidRPr="0095238E">
          <w:rPr>
            <w:rStyle w:val="Hyperlink"/>
            <w:rFonts w:eastAsia="MS Mincho"/>
            <w:noProof/>
          </w:rPr>
          <w:fldChar w:fldCharType="end"/>
        </w:r>
      </w:ins>
    </w:p>
    <w:p w14:paraId="32B1CAC2" w14:textId="48C3A9F3" w:rsidR="00261D7A" w:rsidRDefault="00261D7A">
      <w:pPr>
        <w:pStyle w:val="Abbildungsverzeichnis"/>
        <w:rPr>
          <w:ins w:id="1659" w:author="Weinert, Matthias (M.)" w:date="2022-02-21T14:07:00Z"/>
          <w:rFonts w:asciiTheme="minorHAnsi" w:eastAsiaTheme="minorEastAsia" w:hAnsiTheme="minorHAnsi" w:cstheme="minorBidi"/>
          <w:b w:val="0"/>
          <w:noProof/>
          <w:szCs w:val="22"/>
          <w:lang w:val="de-DE"/>
        </w:rPr>
      </w:pPr>
      <w:ins w:id="166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90: Default values of attribute "filler", dependent from attribute "technology"</w:t>
        </w:r>
        <w:r>
          <w:rPr>
            <w:noProof/>
            <w:webHidden/>
          </w:rPr>
          <w:tab/>
        </w:r>
        <w:r>
          <w:rPr>
            <w:noProof/>
            <w:webHidden/>
          </w:rPr>
          <w:fldChar w:fldCharType="begin"/>
        </w:r>
        <w:r>
          <w:rPr>
            <w:noProof/>
            <w:webHidden/>
          </w:rPr>
          <w:instrText xml:space="preserve"> PAGEREF _Toc96345494 \h </w:instrText>
        </w:r>
      </w:ins>
      <w:r>
        <w:rPr>
          <w:noProof/>
          <w:webHidden/>
        </w:rPr>
      </w:r>
      <w:r>
        <w:rPr>
          <w:noProof/>
          <w:webHidden/>
        </w:rPr>
        <w:fldChar w:fldCharType="separate"/>
      </w:r>
      <w:ins w:id="1661" w:author="Weinert, Matthias (M.)" w:date="2022-02-21T14:07:00Z">
        <w:r>
          <w:rPr>
            <w:noProof/>
            <w:webHidden/>
          </w:rPr>
          <w:t>97</w:t>
        </w:r>
        <w:r>
          <w:rPr>
            <w:noProof/>
            <w:webHidden/>
          </w:rPr>
          <w:fldChar w:fldCharType="end"/>
        </w:r>
        <w:r w:rsidRPr="0095238E">
          <w:rPr>
            <w:rStyle w:val="Hyperlink"/>
            <w:rFonts w:eastAsia="MS Mincho"/>
            <w:noProof/>
          </w:rPr>
          <w:fldChar w:fldCharType="end"/>
        </w:r>
      </w:ins>
    </w:p>
    <w:p w14:paraId="69BC32D1" w14:textId="0BAD09C4" w:rsidR="00261D7A" w:rsidRDefault="00261D7A">
      <w:pPr>
        <w:pStyle w:val="Abbildungsverzeichnis"/>
        <w:rPr>
          <w:ins w:id="1662" w:author="Weinert, Matthias (M.)" w:date="2022-02-21T14:07:00Z"/>
          <w:rFonts w:asciiTheme="minorHAnsi" w:eastAsiaTheme="minorEastAsia" w:hAnsiTheme="minorHAnsi" w:cstheme="minorBidi"/>
          <w:b w:val="0"/>
          <w:noProof/>
          <w:szCs w:val="22"/>
          <w:lang w:val="de-DE"/>
        </w:rPr>
      </w:pPr>
      <w:ins w:id="166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91: Parameters of Butt Joint Weld</w:t>
        </w:r>
        <w:r>
          <w:rPr>
            <w:noProof/>
            <w:webHidden/>
          </w:rPr>
          <w:tab/>
        </w:r>
        <w:r>
          <w:rPr>
            <w:noProof/>
            <w:webHidden/>
          </w:rPr>
          <w:fldChar w:fldCharType="begin"/>
        </w:r>
        <w:r>
          <w:rPr>
            <w:noProof/>
            <w:webHidden/>
          </w:rPr>
          <w:instrText xml:space="preserve"> PAGEREF _Toc96345495 \h </w:instrText>
        </w:r>
      </w:ins>
      <w:r>
        <w:rPr>
          <w:noProof/>
          <w:webHidden/>
        </w:rPr>
      </w:r>
      <w:r>
        <w:rPr>
          <w:noProof/>
          <w:webHidden/>
        </w:rPr>
        <w:fldChar w:fldCharType="separate"/>
      </w:r>
      <w:ins w:id="1664" w:author="Weinert, Matthias (M.)" w:date="2022-02-21T14:07:00Z">
        <w:r>
          <w:rPr>
            <w:noProof/>
            <w:webHidden/>
          </w:rPr>
          <w:t>98</w:t>
        </w:r>
        <w:r>
          <w:rPr>
            <w:noProof/>
            <w:webHidden/>
          </w:rPr>
          <w:fldChar w:fldCharType="end"/>
        </w:r>
        <w:r w:rsidRPr="0095238E">
          <w:rPr>
            <w:rStyle w:val="Hyperlink"/>
            <w:rFonts w:eastAsia="MS Mincho"/>
            <w:noProof/>
          </w:rPr>
          <w:fldChar w:fldCharType="end"/>
        </w:r>
      </w:ins>
    </w:p>
    <w:p w14:paraId="73F65A8F" w14:textId="0D9CFF2C" w:rsidR="00261D7A" w:rsidRDefault="00261D7A">
      <w:pPr>
        <w:pStyle w:val="Abbildungsverzeichnis"/>
        <w:rPr>
          <w:ins w:id="1665" w:author="Weinert, Matthias (M.)" w:date="2022-02-21T14:07:00Z"/>
          <w:rFonts w:asciiTheme="minorHAnsi" w:eastAsiaTheme="minorEastAsia" w:hAnsiTheme="minorHAnsi" w:cstheme="minorBidi"/>
          <w:b w:val="0"/>
          <w:noProof/>
          <w:szCs w:val="22"/>
          <w:lang w:val="de-DE"/>
        </w:rPr>
      </w:pPr>
      <w:ins w:id="166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92: Attributes of element </w:t>
        </w:r>
        <w:r w:rsidRPr="0095238E">
          <w:rPr>
            <w:rStyle w:val="Hyperlink"/>
            <w:rFonts w:ascii="Courier New" w:eastAsia="MS Mincho" w:hAnsi="Courier New" w:cs="Courier New"/>
            <w:noProof/>
            <w:kern w:val="22"/>
          </w:rPr>
          <w:t>&lt;weld_position/&gt;</w:t>
        </w:r>
        <w:r w:rsidRPr="0095238E">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_Toc96345496 \h </w:instrText>
        </w:r>
      </w:ins>
      <w:r>
        <w:rPr>
          <w:noProof/>
          <w:webHidden/>
        </w:rPr>
      </w:r>
      <w:r>
        <w:rPr>
          <w:noProof/>
          <w:webHidden/>
        </w:rPr>
        <w:fldChar w:fldCharType="separate"/>
      </w:r>
      <w:ins w:id="1667" w:author="Weinert, Matthias (M.)" w:date="2022-02-21T14:07:00Z">
        <w:r>
          <w:rPr>
            <w:noProof/>
            <w:webHidden/>
          </w:rPr>
          <w:t>99</w:t>
        </w:r>
        <w:r>
          <w:rPr>
            <w:noProof/>
            <w:webHidden/>
          </w:rPr>
          <w:fldChar w:fldCharType="end"/>
        </w:r>
        <w:r w:rsidRPr="0095238E">
          <w:rPr>
            <w:rStyle w:val="Hyperlink"/>
            <w:rFonts w:eastAsia="MS Mincho"/>
            <w:noProof/>
          </w:rPr>
          <w:fldChar w:fldCharType="end"/>
        </w:r>
      </w:ins>
    </w:p>
    <w:p w14:paraId="4CFD0999" w14:textId="5D8A2983" w:rsidR="00261D7A" w:rsidRDefault="00261D7A">
      <w:pPr>
        <w:pStyle w:val="Abbildungsverzeichnis"/>
        <w:rPr>
          <w:ins w:id="1668" w:author="Weinert, Matthias (M.)" w:date="2022-02-21T14:07:00Z"/>
          <w:rFonts w:asciiTheme="minorHAnsi" w:eastAsiaTheme="minorEastAsia" w:hAnsiTheme="minorHAnsi" w:cstheme="minorBidi"/>
          <w:b w:val="0"/>
          <w:noProof/>
          <w:szCs w:val="22"/>
          <w:lang w:val="de-DE"/>
        </w:rPr>
      </w:pPr>
      <w:ins w:id="166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93: Attributes of element </w:t>
        </w:r>
        <w:r w:rsidRPr="0095238E">
          <w:rPr>
            <w:rStyle w:val="Hyperlink"/>
            <w:rFonts w:ascii="Courier New" w:eastAsia="MS Mincho" w:hAnsi="Courier New" w:cs="Courier New"/>
            <w:noProof/>
            <w:kern w:val="22"/>
          </w:rPr>
          <w:t>&lt;sheet_parameter/&gt;</w:t>
        </w:r>
        <w:r w:rsidRPr="0095238E">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_Toc96345497 \h </w:instrText>
        </w:r>
      </w:ins>
      <w:r>
        <w:rPr>
          <w:noProof/>
          <w:webHidden/>
        </w:rPr>
      </w:r>
      <w:r>
        <w:rPr>
          <w:noProof/>
          <w:webHidden/>
        </w:rPr>
        <w:fldChar w:fldCharType="separate"/>
      </w:r>
      <w:ins w:id="1670" w:author="Weinert, Matthias (M.)" w:date="2022-02-21T14:07:00Z">
        <w:r>
          <w:rPr>
            <w:noProof/>
            <w:webHidden/>
          </w:rPr>
          <w:t>100</w:t>
        </w:r>
        <w:r>
          <w:rPr>
            <w:noProof/>
            <w:webHidden/>
          </w:rPr>
          <w:fldChar w:fldCharType="end"/>
        </w:r>
        <w:r w:rsidRPr="0095238E">
          <w:rPr>
            <w:rStyle w:val="Hyperlink"/>
            <w:rFonts w:eastAsia="MS Mincho"/>
            <w:noProof/>
          </w:rPr>
          <w:fldChar w:fldCharType="end"/>
        </w:r>
      </w:ins>
    </w:p>
    <w:p w14:paraId="226610EB" w14:textId="46ABEE43" w:rsidR="00261D7A" w:rsidRDefault="00261D7A">
      <w:pPr>
        <w:pStyle w:val="Abbildungsverzeichnis"/>
        <w:rPr>
          <w:ins w:id="1671" w:author="Weinert, Matthias (M.)" w:date="2022-02-21T14:07:00Z"/>
          <w:rFonts w:asciiTheme="minorHAnsi" w:eastAsiaTheme="minorEastAsia" w:hAnsiTheme="minorHAnsi" w:cstheme="minorBidi"/>
          <w:b w:val="0"/>
          <w:noProof/>
          <w:szCs w:val="22"/>
          <w:lang w:val="de-DE"/>
        </w:rPr>
      </w:pPr>
      <w:ins w:id="167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94: Parameters of Simple Corner Weld</w:t>
        </w:r>
        <w:r>
          <w:rPr>
            <w:noProof/>
            <w:webHidden/>
          </w:rPr>
          <w:tab/>
        </w:r>
        <w:r>
          <w:rPr>
            <w:noProof/>
            <w:webHidden/>
          </w:rPr>
          <w:fldChar w:fldCharType="begin"/>
        </w:r>
        <w:r>
          <w:rPr>
            <w:noProof/>
            <w:webHidden/>
          </w:rPr>
          <w:instrText xml:space="preserve"> PAGEREF _Toc96345498 \h </w:instrText>
        </w:r>
      </w:ins>
      <w:r>
        <w:rPr>
          <w:noProof/>
          <w:webHidden/>
        </w:rPr>
      </w:r>
      <w:r>
        <w:rPr>
          <w:noProof/>
          <w:webHidden/>
        </w:rPr>
        <w:fldChar w:fldCharType="separate"/>
      </w:r>
      <w:ins w:id="1673" w:author="Weinert, Matthias (M.)" w:date="2022-02-21T14:07:00Z">
        <w:r>
          <w:rPr>
            <w:noProof/>
            <w:webHidden/>
          </w:rPr>
          <w:t>101</w:t>
        </w:r>
        <w:r>
          <w:rPr>
            <w:noProof/>
            <w:webHidden/>
          </w:rPr>
          <w:fldChar w:fldCharType="end"/>
        </w:r>
        <w:r w:rsidRPr="0095238E">
          <w:rPr>
            <w:rStyle w:val="Hyperlink"/>
            <w:rFonts w:eastAsia="MS Mincho"/>
            <w:noProof/>
          </w:rPr>
          <w:fldChar w:fldCharType="end"/>
        </w:r>
      </w:ins>
    </w:p>
    <w:p w14:paraId="40A3D526" w14:textId="7F19223C" w:rsidR="00261D7A" w:rsidRDefault="00261D7A">
      <w:pPr>
        <w:pStyle w:val="Abbildungsverzeichnis"/>
        <w:rPr>
          <w:ins w:id="1674" w:author="Weinert, Matthias (M.)" w:date="2022-02-21T14:07:00Z"/>
          <w:rFonts w:asciiTheme="minorHAnsi" w:eastAsiaTheme="minorEastAsia" w:hAnsiTheme="minorHAnsi" w:cstheme="minorBidi"/>
          <w:b w:val="0"/>
          <w:noProof/>
          <w:szCs w:val="22"/>
          <w:lang w:val="de-DE"/>
        </w:rPr>
      </w:pPr>
      <w:ins w:id="167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"_Toc96345499"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95: Parameters of Double Corner Weld</w:t>
        </w:r>
        <w:r>
          <w:rPr>
            <w:noProof/>
            <w:webHidden/>
          </w:rPr>
          <w:tab/>
        </w:r>
        <w:r>
          <w:rPr>
            <w:noProof/>
            <w:webHidden/>
          </w:rPr>
          <w:fldChar w:fldCharType="begin"/>
        </w:r>
        <w:r>
          <w:rPr>
            <w:noProof/>
            <w:webHidden/>
          </w:rPr>
          <w:instrText xml:space="preserve"> PAGEREF _Toc96345499 \h </w:instrText>
        </w:r>
      </w:ins>
      <w:r>
        <w:rPr>
          <w:noProof/>
          <w:webHidden/>
        </w:rPr>
      </w:r>
      <w:r>
        <w:rPr>
          <w:noProof/>
          <w:webHidden/>
        </w:rPr>
        <w:fldChar w:fldCharType="separate"/>
      </w:r>
      <w:ins w:id="1676" w:author="Weinert, Matthias (M.)" w:date="2022-02-21T14:07:00Z">
        <w:r>
          <w:rPr>
            <w:noProof/>
            <w:webHidden/>
          </w:rPr>
          <w:t>102</w:t>
        </w:r>
        <w:r>
          <w:rPr>
            <w:noProof/>
            <w:webHidden/>
          </w:rPr>
          <w:fldChar w:fldCharType="end"/>
        </w:r>
        <w:r w:rsidRPr="0095238E">
          <w:rPr>
            <w:rStyle w:val="Hyperlink"/>
            <w:rFonts w:eastAsia="MS Mincho"/>
            <w:noProof/>
          </w:rPr>
          <w:fldChar w:fldCharType="end"/>
        </w:r>
      </w:ins>
    </w:p>
    <w:p w14:paraId="6834DB1C" w14:textId="6033A2F1" w:rsidR="00261D7A" w:rsidRDefault="00261D7A">
      <w:pPr>
        <w:pStyle w:val="Abbildungsverzeichnis"/>
        <w:rPr>
          <w:ins w:id="1677" w:author="Weinert, Matthias (M.)" w:date="2022-02-21T14:07:00Z"/>
          <w:rFonts w:asciiTheme="minorHAnsi" w:eastAsiaTheme="minorEastAsia" w:hAnsiTheme="minorHAnsi" w:cstheme="minorBidi"/>
          <w:b w:val="0"/>
          <w:noProof/>
          <w:szCs w:val="22"/>
          <w:lang w:val="de-DE"/>
        </w:rPr>
      </w:pPr>
      <w:ins w:id="167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96: Attributes of element </w:t>
        </w:r>
        <w:r w:rsidRPr="0095238E">
          <w:rPr>
            <w:rStyle w:val="Hyperlink"/>
            <w:rFonts w:ascii="Courier New" w:eastAsia="MS Mincho" w:hAnsi="Courier New" w:cs="Courier New"/>
            <w:bCs/>
            <w:noProof/>
          </w:rPr>
          <w:t>&lt;weld_position/&gt;</w:t>
        </w:r>
        <w:r w:rsidRPr="0095238E">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_Toc96345500 \h </w:instrText>
        </w:r>
      </w:ins>
      <w:r>
        <w:rPr>
          <w:noProof/>
          <w:webHidden/>
        </w:rPr>
      </w:r>
      <w:r>
        <w:rPr>
          <w:noProof/>
          <w:webHidden/>
        </w:rPr>
        <w:fldChar w:fldCharType="separate"/>
      </w:r>
      <w:ins w:id="1679" w:author="Weinert, Matthias (M.)" w:date="2022-02-21T14:07:00Z">
        <w:r>
          <w:rPr>
            <w:noProof/>
            <w:webHidden/>
          </w:rPr>
          <w:t>103</w:t>
        </w:r>
        <w:r>
          <w:rPr>
            <w:noProof/>
            <w:webHidden/>
          </w:rPr>
          <w:fldChar w:fldCharType="end"/>
        </w:r>
        <w:r w:rsidRPr="0095238E">
          <w:rPr>
            <w:rStyle w:val="Hyperlink"/>
            <w:rFonts w:eastAsia="MS Mincho"/>
            <w:noProof/>
          </w:rPr>
          <w:fldChar w:fldCharType="end"/>
        </w:r>
      </w:ins>
    </w:p>
    <w:p w14:paraId="4EC6A5E0" w14:textId="2DEEFF75" w:rsidR="00261D7A" w:rsidRDefault="00261D7A">
      <w:pPr>
        <w:pStyle w:val="Abbildungsverzeichnis"/>
        <w:rPr>
          <w:ins w:id="1680" w:author="Weinert, Matthias (M.)" w:date="2022-02-21T14:07:00Z"/>
          <w:rFonts w:asciiTheme="minorHAnsi" w:eastAsiaTheme="minorEastAsia" w:hAnsiTheme="minorHAnsi" w:cstheme="minorBidi"/>
          <w:b w:val="0"/>
          <w:noProof/>
          <w:szCs w:val="22"/>
          <w:lang w:val="de-DE"/>
        </w:rPr>
      </w:pPr>
      <w:ins w:id="168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97: Values of Attribute </w:t>
        </w:r>
        <w:r w:rsidRPr="0095238E">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_Toc96345501 \h </w:instrText>
        </w:r>
      </w:ins>
      <w:r>
        <w:rPr>
          <w:noProof/>
          <w:webHidden/>
        </w:rPr>
      </w:r>
      <w:r>
        <w:rPr>
          <w:noProof/>
          <w:webHidden/>
        </w:rPr>
        <w:fldChar w:fldCharType="separate"/>
      </w:r>
      <w:ins w:id="1682" w:author="Weinert, Matthias (M.)" w:date="2022-02-21T14:07:00Z">
        <w:r>
          <w:rPr>
            <w:noProof/>
            <w:webHidden/>
          </w:rPr>
          <w:t>103</w:t>
        </w:r>
        <w:r>
          <w:rPr>
            <w:noProof/>
            <w:webHidden/>
          </w:rPr>
          <w:fldChar w:fldCharType="end"/>
        </w:r>
        <w:r w:rsidRPr="0095238E">
          <w:rPr>
            <w:rStyle w:val="Hyperlink"/>
            <w:rFonts w:eastAsia="MS Mincho"/>
            <w:noProof/>
          </w:rPr>
          <w:fldChar w:fldCharType="end"/>
        </w:r>
      </w:ins>
    </w:p>
    <w:p w14:paraId="35D66103" w14:textId="350D84F7" w:rsidR="00261D7A" w:rsidRDefault="00261D7A">
      <w:pPr>
        <w:pStyle w:val="Abbildungsverzeichnis"/>
        <w:rPr>
          <w:ins w:id="1683" w:author="Weinert, Matthias (M.)" w:date="2022-02-21T14:07:00Z"/>
          <w:rFonts w:asciiTheme="minorHAnsi" w:eastAsiaTheme="minorEastAsia" w:hAnsiTheme="minorHAnsi" w:cstheme="minorBidi"/>
          <w:b w:val="0"/>
          <w:noProof/>
          <w:szCs w:val="22"/>
          <w:lang w:val="de-DE"/>
        </w:rPr>
      </w:pPr>
      <w:ins w:id="168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98: Values of Attribute </w:t>
        </w:r>
        <w:r w:rsidRPr="0095238E">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_Toc96345502 \h </w:instrText>
        </w:r>
      </w:ins>
      <w:r>
        <w:rPr>
          <w:noProof/>
          <w:webHidden/>
        </w:rPr>
      </w:r>
      <w:r>
        <w:rPr>
          <w:noProof/>
          <w:webHidden/>
        </w:rPr>
        <w:fldChar w:fldCharType="separate"/>
      </w:r>
      <w:ins w:id="1685" w:author="Weinert, Matthias (M.)" w:date="2022-02-21T14:07:00Z">
        <w:r>
          <w:rPr>
            <w:noProof/>
            <w:webHidden/>
          </w:rPr>
          <w:t>104</w:t>
        </w:r>
        <w:r>
          <w:rPr>
            <w:noProof/>
            <w:webHidden/>
          </w:rPr>
          <w:fldChar w:fldCharType="end"/>
        </w:r>
        <w:r w:rsidRPr="0095238E">
          <w:rPr>
            <w:rStyle w:val="Hyperlink"/>
            <w:rFonts w:eastAsia="MS Mincho"/>
            <w:noProof/>
          </w:rPr>
          <w:fldChar w:fldCharType="end"/>
        </w:r>
      </w:ins>
    </w:p>
    <w:p w14:paraId="7C54735F" w14:textId="66156140" w:rsidR="00261D7A" w:rsidRDefault="00261D7A">
      <w:pPr>
        <w:pStyle w:val="Abbildungsverzeichnis"/>
        <w:rPr>
          <w:ins w:id="1686" w:author="Weinert, Matthias (M.)" w:date="2022-02-21T14:07:00Z"/>
          <w:rFonts w:asciiTheme="minorHAnsi" w:eastAsiaTheme="minorEastAsia" w:hAnsiTheme="minorHAnsi" w:cstheme="minorBidi"/>
          <w:b w:val="0"/>
          <w:noProof/>
          <w:szCs w:val="22"/>
          <w:lang w:val="de-DE"/>
        </w:rPr>
      </w:pPr>
      <w:ins w:id="168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99: Attributes of element </w:t>
        </w:r>
        <w:r w:rsidRPr="0095238E">
          <w:rPr>
            <w:rStyle w:val="Hyperlink"/>
            <w:rFonts w:ascii="Courier New" w:eastAsia="MS Mincho" w:hAnsi="Courier New" w:cs="Courier New"/>
            <w:noProof/>
            <w:kern w:val="22"/>
          </w:rPr>
          <w:t>&lt;sheet_parameter/&gt;</w:t>
        </w:r>
        <w:r w:rsidRPr="0095238E">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_Toc96345503 \h </w:instrText>
        </w:r>
      </w:ins>
      <w:r>
        <w:rPr>
          <w:noProof/>
          <w:webHidden/>
        </w:rPr>
      </w:r>
      <w:r>
        <w:rPr>
          <w:noProof/>
          <w:webHidden/>
        </w:rPr>
        <w:fldChar w:fldCharType="separate"/>
      </w:r>
      <w:ins w:id="1688" w:author="Weinert, Matthias (M.)" w:date="2022-02-21T14:07:00Z">
        <w:r>
          <w:rPr>
            <w:noProof/>
            <w:webHidden/>
          </w:rPr>
          <w:t>104</w:t>
        </w:r>
        <w:r>
          <w:rPr>
            <w:noProof/>
            <w:webHidden/>
          </w:rPr>
          <w:fldChar w:fldCharType="end"/>
        </w:r>
        <w:r w:rsidRPr="0095238E">
          <w:rPr>
            <w:rStyle w:val="Hyperlink"/>
            <w:rFonts w:eastAsia="MS Mincho"/>
            <w:noProof/>
          </w:rPr>
          <w:fldChar w:fldCharType="end"/>
        </w:r>
      </w:ins>
    </w:p>
    <w:p w14:paraId="4EDB080F" w14:textId="7ACA0337" w:rsidR="00261D7A" w:rsidRDefault="00261D7A">
      <w:pPr>
        <w:pStyle w:val="Abbildungsverzeichnis"/>
        <w:rPr>
          <w:ins w:id="1689" w:author="Weinert, Matthias (M.)" w:date="2022-02-21T14:07:00Z"/>
          <w:rFonts w:asciiTheme="minorHAnsi" w:eastAsiaTheme="minorEastAsia" w:hAnsiTheme="minorHAnsi" w:cstheme="minorBidi"/>
          <w:b w:val="0"/>
          <w:noProof/>
          <w:szCs w:val="22"/>
          <w:lang w:val="de-DE"/>
        </w:rPr>
      </w:pPr>
      <w:ins w:id="169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100: Parameters of Edge Weld</w:t>
        </w:r>
        <w:r>
          <w:rPr>
            <w:noProof/>
            <w:webHidden/>
          </w:rPr>
          <w:tab/>
        </w:r>
        <w:r>
          <w:rPr>
            <w:noProof/>
            <w:webHidden/>
          </w:rPr>
          <w:fldChar w:fldCharType="begin"/>
        </w:r>
        <w:r>
          <w:rPr>
            <w:noProof/>
            <w:webHidden/>
          </w:rPr>
          <w:instrText xml:space="preserve"> PAGEREF _Toc96345504 \h </w:instrText>
        </w:r>
      </w:ins>
      <w:r>
        <w:rPr>
          <w:noProof/>
          <w:webHidden/>
        </w:rPr>
      </w:r>
      <w:r>
        <w:rPr>
          <w:noProof/>
          <w:webHidden/>
        </w:rPr>
        <w:fldChar w:fldCharType="separate"/>
      </w:r>
      <w:ins w:id="1691" w:author="Weinert, Matthias (M.)" w:date="2022-02-21T14:07:00Z">
        <w:r>
          <w:rPr>
            <w:noProof/>
            <w:webHidden/>
          </w:rPr>
          <w:t>105</w:t>
        </w:r>
        <w:r>
          <w:rPr>
            <w:noProof/>
            <w:webHidden/>
          </w:rPr>
          <w:fldChar w:fldCharType="end"/>
        </w:r>
        <w:r w:rsidRPr="0095238E">
          <w:rPr>
            <w:rStyle w:val="Hyperlink"/>
            <w:rFonts w:eastAsia="MS Mincho"/>
            <w:noProof/>
          </w:rPr>
          <w:fldChar w:fldCharType="end"/>
        </w:r>
      </w:ins>
    </w:p>
    <w:p w14:paraId="43D10DBA" w14:textId="7ABAF123" w:rsidR="00261D7A" w:rsidRDefault="00261D7A">
      <w:pPr>
        <w:pStyle w:val="Abbildungsverzeichnis"/>
        <w:rPr>
          <w:ins w:id="1692" w:author="Weinert, Matthias (M.)" w:date="2022-02-21T14:07:00Z"/>
          <w:rFonts w:asciiTheme="minorHAnsi" w:eastAsiaTheme="minorEastAsia" w:hAnsiTheme="minorHAnsi" w:cstheme="minorBidi"/>
          <w:b w:val="0"/>
          <w:noProof/>
          <w:szCs w:val="22"/>
          <w:lang w:val="de-DE"/>
        </w:rPr>
      </w:pPr>
      <w:ins w:id="169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101: Attributes of element </w:t>
        </w:r>
        <w:r w:rsidRPr="0095238E">
          <w:rPr>
            <w:rStyle w:val="Hyperlink"/>
            <w:rFonts w:ascii="Courier New" w:eastAsia="MS Mincho" w:hAnsi="Courier New" w:cs="Courier New"/>
            <w:noProof/>
            <w:kern w:val="22"/>
          </w:rPr>
          <w:t>&lt;weld_position/&gt;</w:t>
        </w:r>
        <w:r w:rsidRPr="0095238E">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_Toc96345505 \h </w:instrText>
        </w:r>
      </w:ins>
      <w:r>
        <w:rPr>
          <w:noProof/>
          <w:webHidden/>
        </w:rPr>
      </w:r>
      <w:r>
        <w:rPr>
          <w:noProof/>
          <w:webHidden/>
        </w:rPr>
        <w:fldChar w:fldCharType="separate"/>
      </w:r>
      <w:ins w:id="1694" w:author="Weinert, Matthias (M.)" w:date="2022-02-21T14:07:00Z">
        <w:r>
          <w:rPr>
            <w:noProof/>
            <w:webHidden/>
          </w:rPr>
          <w:t>106</w:t>
        </w:r>
        <w:r>
          <w:rPr>
            <w:noProof/>
            <w:webHidden/>
          </w:rPr>
          <w:fldChar w:fldCharType="end"/>
        </w:r>
        <w:r w:rsidRPr="0095238E">
          <w:rPr>
            <w:rStyle w:val="Hyperlink"/>
            <w:rFonts w:eastAsia="MS Mincho"/>
            <w:noProof/>
          </w:rPr>
          <w:fldChar w:fldCharType="end"/>
        </w:r>
      </w:ins>
    </w:p>
    <w:p w14:paraId="46087016" w14:textId="0A8DB47B" w:rsidR="00261D7A" w:rsidRDefault="00261D7A">
      <w:pPr>
        <w:pStyle w:val="Abbildungsverzeichnis"/>
        <w:rPr>
          <w:ins w:id="1695" w:author="Weinert, Matthias (M.)" w:date="2022-02-21T14:07:00Z"/>
          <w:rFonts w:asciiTheme="minorHAnsi" w:eastAsiaTheme="minorEastAsia" w:hAnsiTheme="minorHAnsi" w:cstheme="minorBidi"/>
          <w:b w:val="0"/>
          <w:noProof/>
          <w:szCs w:val="22"/>
          <w:lang w:val="de-DE"/>
        </w:rPr>
      </w:pPr>
      <w:ins w:id="169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102: Attributes of element </w:t>
        </w:r>
        <w:r w:rsidRPr="0095238E">
          <w:rPr>
            <w:rStyle w:val="Hyperlink"/>
            <w:rFonts w:ascii="Courier New" w:eastAsia="MS Mincho" w:hAnsi="Courier New" w:cs="Courier New"/>
            <w:noProof/>
            <w:kern w:val="22"/>
          </w:rPr>
          <w:t>&lt;sheet_parameter/&gt;</w:t>
        </w:r>
        <w:r w:rsidRPr="0095238E">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_Toc96345506 \h </w:instrText>
        </w:r>
      </w:ins>
      <w:r>
        <w:rPr>
          <w:noProof/>
          <w:webHidden/>
        </w:rPr>
      </w:r>
      <w:r>
        <w:rPr>
          <w:noProof/>
          <w:webHidden/>
        </w:rPr>
        <w:fldChar w:fldCharType="separate"/>
      </w:r>
      <w:ins w:id="1697" w:author="Weinert, Matthias (M.)" w:date="2022-02-21T14:07:00Z">
        <w:r>
          <w:rPr>
            <w:noProof/>
            <w:webHidden/>
          </w:rPr>
          <w:t>107</w:t>
        </w:r>
        <w:r>
          <w:rPr>
            <w:noProof/>
            <w:webHidden/>
          </w:rPr>
          <w:fldChar w:fldCharType="end"/>
        </w:r>
        <w:r w:rsidRPr="0095238E">
          <w:rPr>
            <w:rStyle w:val="Hyperlink"/>
            <w:rFonts w:eastAsia="MS Mincho"/>
            <w:noProof/>
          </w:rPr>
          <w:fldChar w:fldCharType="end"/>
        </w:r>
      </w:ins>
    </w:p>
    <w:p w14:paraId="4CC0DBD3" w14:textId="09720C7D" w:rsidR="00261D7A" w:rsidRDefault="00261D7A">
      <w:pPr>
        <w:pStyle w:val="Abbildungsverzeichnis"/>
        <w:rPr>
          <w:ins w:id="1698" w:author="Weinert, Matthias (M.)" w:date="2022-02-21T14:07:00Z"/>
          <w:rFonts w:asciiTheme="minorHAnsi" w:eastAsiaTheme="minorEastAsia" w:hAnsiTheme="minorHAnsi" w:cstheme="minorBidi"/>
          <w:b w:val="0"/>
          <w:noProof/>
          <w:szCs w:val="22"/>
          <w:lang w:val="de-DE"/>
        </w:rPr>
      </w:pPr>
      <w:ins w:id="169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103: Parameters of I-Weld</w:t>
        </w:r>
        <w:r>
          <w:rPr>
            <w:noProof/>
            <w:webHidden/>
          </w:rPr>
          <w:tab/>
        </w:r>
        <w:r>
          <w:rPr>
            <w:noProof/>
            <w:webHidden/>
          </w:rPr>
          <w:fldChar w:fldCharType="begin"/>
        </w:r>
        <w:r>
          <w:rPr>
            <w:noProof/>
            <w:webHidden/>
          </w:rPr>
          <w:instrText xml:space="preserve"> PAGEREF _Toc96345507 \h </w:instrText>
        </w:r>
      </w:ins>
      <w:r>
        <w:rPr>
          <w:noProof/>
          <w:webHidden/>
        </w:rPr>
      </w:r>
      <w:r>
        <w:rPr>
          <w:noProof/>
          <w:webHidden/>
        </w:rPr>
        <w:fldChar w:fldCharType="separate"/>
      </w:r>
      <w:ins w:id="1700" w:author="Weinert, Matthias (M.)" w:date="2022-02-21T14:07:00Z">
        <w:r>
          <w:rPr>
            <w:noProof/>
            <w:webHidden/>
          </w:rPr>
          <w:t>108</w:t>
        </w:r>
        <w:r>
          <w:rPr>
            <w:noProof/>
            <w:webHidden/>
          </w:rPr>
          <w:fldChar w:fldCharType="end"/>
        </w:r>
        <w:r w:rsidRPr="0095238E">
          <w:rPr>
            <w:rStyle w:val="Hyperlink"/>
            <w:rFonts w:eastAsia="MS Mincho"/>
            <w:noProof/>
          </w:rPr>
          <w:fldChar w:fldCharType="end"/>
        </w:r>
      </w:ins>
    </w:p>
    <w:p w14:paraId="1DBE13B5" w14:textId="01D35F68" w:rsidR="00261D7A" w:rsidRDefault="00261D7A">
      <w:pPr>
        <w:pStyle w:val="Abbildungsverzeichnis"/>
        <w:rPr>
          <w:ins w:id="1701" w:author="Weinert, Matthias (M.)" w:date="2022-02-21T14:07:00Z"/>
          <w:rFonts w:asciiTheme="minorHAnsi" w:eastAsiaTheme="minorEastAsia" w:hAnsiTheme="minorHAnsi" w:cstheme="minorBidi"/>
          <w:b w:val="0"/>
          <w:noProof/>
          <w:szCs w:val="22"/>
          <w:lang w:val="de-DE"/>
        </w:rPr>
      </w:pPr>
      <w:ins w:id="170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104: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_Toc96345508 \h </w:instrText>
        </w:r>
      </w:ins>
      <w:r>
        <w:rPr>
          <w:noProof/>
          <w:webHidden/>
        </w:rPr>
      </w:r>
      <w:r>
        <w:rPr>
          <w:noProof/>
          <w:webHidden/>
        </w:rPr>
        <w:fldChar w:fldCharType="separate"/>
      </w:r>
      <w:ins w:id="1703" w:author="Weinert, Matthias (M.)" w:date="2022-02-21T14:07:00Z">
        <w:r>
          <w:rPr>
            <w:noProof/>
            <w:webHidden/>
          </w:rPr>
          <w:t>108</w:t>
        </w:r>
        <w:r>
          <w:rPr>
            <w:noProof/>
            <w:webHidden/>
          </w:rPr>
          <w:fldChar w:fldCharType="end"/>
        </w:r>
        <w:r w:rsidRPr="0095238E">
          <w:rPr>
            <w:rStyle w:val="Hyperlink"/>
            <w:rFonts w:eastAsia="MS Mincho"/>
            <w:noProof/>
          </w:rPr>
          <w:fldChar w:fldCharType="end"/>
        </w:r>
      </w:ins>
    </w:p>
    <w:p w14:paraId="2006C95E" w14:textId="4E9B1DDF" w:rsidR="00261D7A" w:rsidRDefault="00261D7A">
      <w:pPr>
        <w:pStyle w:val="Abbildungsverzeichnis"/>
        <w:rPr>
          <w:ins w:id="1704" w:author="Weinert, Matthias (M.)" w:date="2022-02-21T14:07:00Z"/>
          <w:rFonts w:asciiTheme="minorHAnsi" w:eastAsiaTheme="minorEastAsia" w:hAnsiTheme="minorHAnsi" w:cstheme="minorBidi"/>
          <w:b w:val="0"/>
          <w:noProof/>
          <w:szCs w:val="22"/>
          <w:lang w:val="de-DE"/>
        </w:rPr>
      </w:pPr>
      <w:ins w:id="170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"_Toc96345509"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105: Attributes of element &lt;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_Toc96345509 \h </w:instrText>
        </w:r>
      </w:ins>
      <w:r>
        <w:rPr>
          <w:noProof/>
          <w:webHidden/>
        </w:rPr>
      </w:r>
      <w:r>
        <w:rPr>
          <w:noProof/>
          <w:webHidden/>
        </w:rPr>
        <w:fldChar w:fldCharType="separate"/>
      </w:r>
      <w:ins w:id="1706" w:author="Weinert, Matthias (M.)" w:date="2022-02-21T14:07:00Z">
        <w:r>
          <w:rPr>
            <w:noProof/>
            <w:webHidden/>
          </w:rPr>
          <w:t>109</w:t>
        </w:r>
        <w:r>
          <w:rPr>
            <w:noProof/>
            <w:webHidden/>
          </w:rPr>
          <w:fldChar w:fldCharType="end"/>
        </w:r>
        <w:r w:rsidRPr="0095238E">
          <w:rPr>
            <w:rStyle w:val="Hyperlink"/>
            <w:rFonts w:eastAsia="MS Mincho"/>
            <w:noProof/>
          </w:rPr>
          <w:fldChar w:fldCharType="end"/>
        </w:r>
      </w:ins>
    </w:p>
    <w:p w14:paraId="3F67E0FB" w14:textId="5C98289B" w:rsidR="00261D7A" w:rsidRDefault="00261D7A">
      <w:pPr>
        <w:pStyle w:val="Abbildungsverzeichnis"/>
        <w:rPr>
          <w:ins w:id="1707" w:author="Weinert, Matthias (M.)" w:date="2022-02-21T14:07:00Z"/>
          <w:rFonts w:asciiTheme="minorHAnsi" w:eastAsiaTheme="minorEastAsia" w:hAnsiTheme="minorHAnsi" w:cstheme="minorBidi"/>
          <w:b w:val="0"/>
          <w:noProof/>
          <w:szCs w:val="22"/>
          <w:lang w:val="de-DE"/>
        </w:rPr>
      </w:pPr>
      <w:ins w:id="170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106: Parameters of Overlap Weld</w:t>
        </w:r>
        <w:r>
          <w:rPr>
            <w:noProof/>
            <w:webHidden/>
          </w:rPr>
          <w:tab/>
        </w:r>
        <w:r>
          <w:rPr>
            <w:noProof/>
            <w:webHidden/>
          </w:rPr>
          <w:fldChar w:fldCharType="begin"/>
        </w:r>
        <w:r>
          <w:rPr>
            <w:noProof/>
            <w:webHidden/>
          </w:rPr>
          <w:instrText xml:space="preserve"> PAGEREF _Toc96345510 \h </w:instrText>
        </w:r>
      </w:ins>
      <w:r>
        <w:rPr>
          <w:noProof/>
          <w:webHidden/>
        </w:rPr>
      </w:r>
      <w:r>
        <w:rPr>
          <w:noProof/>
          <w:webHidden/>
        </w:rPr>
        <w:fldChar w:fldCharType="separate"/>
      </w:r>
      <w:ins w:id="1709" w:author="Weinert, Matthias (M.)" w:date="2022-02-21T14:07:00Z">
        <w:r>
          <w:rPr>
            <w:noProof/>
            <w:webHidden/>
          </w:rPr>
          <w:t>110</w:t>
        </w:r>
        <w:r>
          <w:rPr>
            <w:noProof/>
            <w:webHidden/>
          </w:rPr>
          <w:fldChar w:fldCharType="end"/>
        </w:r>
        <w:r w:rsidRPr="0095238E">
          <w:rPr>
            <w:rStyle w:val="Hyperlink"/>
            <w:rFonts w:eastAsia="MS Mincho"/>
            <w:noProof/>
          </w:rPr>
          <w:fldChar w:fldCharType="end"/>
        </w:r>
      </w:ins>
    </w:p>
    <w:p w14:paraId="0F2EE21E" w14:textId="3F67AEC3" w:rsidR="00261D7A" w:rsidRDefault="00261D7A">
      <w:pPr>
        <w:pStyle w:val="Abbildungsverzeichnis"/>
        <w:rPr>
          <w:ins w:id="1710" w:author="Weinert, Matthias (M.)" w:date="2022-02-21T14:07:00Z"/>
          <w:rFonts w:asciiTheme="minorHAnsi" w:eastAsiaTheme="minorEastAsia" w:hAnsiTheme="minorHAnsi" w:cstheme="minorBidi"/>
          <w:b w:val="0"/>
          <w:noProof/>
          <w:szCs w:val="22"/>
          <w:lang w:val="de-DE"/>
        </w:rPr>
      </w:pPr>
      <w:ins w:id="171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107: Parameters of Single Sided Double Overlap Weld</w:t>
        </w:r>
        <w:r>
          <w:rPr>
            <w:noProof/>
            <w:webHidden/>
          </w:rPr>
          <w:tab/>
        </w:r>
        <w:r>
          <w:rPr>
            <w:noProof/>
            <w:webHidden/>
          </w:rPr>
          <w:fldChar w:fldCharType="begin"/>
        </w:r>
        <w:r>
          <w:rPr>
            <w:noProof/>
            <w:webHidden/>
          </w:rPr>
          <w:instrText xml:space="preserve"> PAGEREF _Toc96345511 \h </w:instrText>
        </w:r>
      </w:ins>
      <w:r>
        <w:rPr>
          <w:noProof/>
          <w:webHidden/>
        </w:rPr>
      </w:r>
      <w:r>
        <w:rPr>
          <w:noProof/>
          <w:webHidden/>
        </w:rPr>
        <w:fldChar w:fldCharType="separate"/>
      </w:r>
      <w:ins w:id="1712" w:author="Weinert, Matthias (M.)" w:date="2022-02-21T14:07:00Z">
        <w:r>
          <w:rPr>
            <w:noProof/>
            <w:webHidden/>
          </w:rPr>
          <w:t>111</w:t>
        </w:r>
        <w:r>
          <w:rPr>
            <w:noProof/>
            <w:webHidden/>
          </w:rPr>
          <w:fldChar w:fldCharType="end"/>
        </w:r>
        <w:r w:rsidRPr="0095238E">
          <w:rPr>
            <w:rStyle w:val="Hyperlink"/>
            <w:rFonts w:eastAsia="MS Mincho"/>
            <w:noProof/>
          </w:rPr>
          <w:fldChar w:fldCharType="end"/>
        </w:r>
      </w:ins>
    </w:p>
    <w:p w14:paraId="14A53FB7" w14:textId="5C94EF4B" w:rsidR="00261D7A" w:rsidRDefault="00261D7A">
      <w:pPr>
        <w:pStyle w:val="Abbildungsverzeichnis"/>
        <w:rPr>
          <w:ins w:id="1713" w:author="Weinert, Matthias (M.)" w:date="2022-02-21T14:07:00Z"/>
          <w:rFonts w:asciiTheme="minorHAnsi" w:eastAsiaTheme="minorEastAsia" w:hAnsiTheme="minorHAnsi" w:cstheme="minorBidi"/>
          <w:b w:val="0"/>
          <w:noProof/>
          <w:szCs w:val="22"/>
          <w:lang w:val="de-DE"/>
        </w:rPr>
      </w:pPr>
      <w:ins w:id="171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108: Parameters of Double Sided Double Overlap Weld</w:t>
        </w:r>
        <w:r>
          <w:rPr>
            <w:noProof/>
            <w:webHidden/>
          </w:rPr>
          <w:tab/>
        </w:r>
        <w:r>
          <w:rPr>
            <w:noProof/>
            <w:webHidden/>
          </w:rPr>
          <w:fldChar w:fldCharType="begin"/>
        </w:r>
        <w:r>
          <w:rPr>
            <w:noProof/>
            <w:webHidden/>
          </w:rPr>
          <w:instrText xml:space="preserve"> PAGEREF _Toc96345512 \h </w:instrText>
        </w:r>
      </w:ins>
      <w:r>
        <w:rPr>
          <w:noProof/>
          <w:webHidden/>
        </w:rPr>
      </w:r>
      <w:r>
        <w:rPr>
          <w:noProof/>
          <w:webHidden/>
        </w:rPr>
        <w:fldChar w:fldCharType="separate"/>
      </w:r>
      <w:ins w:id="1715" w:author="Weinert, Matthias (M.)" w:date="2022-02-21T14:07:00Z">
        <w:r>
          <w:rPr>
            <w:noProof/>
            <w:webHidden/>
          </w:rPr>
          <w:t>112</w:t>
        </w:r>
        <w:r>
          <w:rPr>
            <w:noProof/>
            <w:webHidden/>
          </w:rPr>
          <w:fldChar w:fldCharType="end"/>
        </w:r>
        <w:r w:rsidRPr="0095238E">
          <w:rPr>
            <w:rStyle w:val="Hyperlink"/>
            <w:rFonts w:eastAsia="MS Mincho"/>
            <w:noProof/>
          </w:rPr>
          <w:fldChar w:fldCharType="end"/>
        </w:r>
      </w:ins>
    </w:p>
    <w:p w14:paraId="228A0668" w14:textId="480DF85D" w:rsidR="00261D7A" w:rsidRDefault="00261D7A">
      <w:pPr>
        <w:pStyle w:val="Abbildungsverzeichnis"/>
        <w:rPr>
          <w:ins w:id="1716" w:author="Weinert, Matthias (M.)" w:date="2022-02-21T14:07:00Z"/>
          <w:rFonts w:asciiTheme="minorHAnsi" w:eastAsiaTheme="minorEastAsia" w:hAnsiTheme="minorHAnsi" w:cstheme="minorBidi"/>
          <w:b w:val="0"/>
          <w:noProof/>
          <w:szCs w:val="22"/>
          <w:lang w:val="de-DE"/>
        </w:rPr>
      </w:pPr>
      <w:ins w:id="171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109: Attributes of element &lt;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_Toc96345513 \h </w:instrText>
        </w:r>
      </w:ins>
      <w:r>
        <w:rPr>
          <w:noProof/>
          <w:webHidden/>
        </w:rPr>
      </w:r>
      <w:r>
        <w:rPr>
          <w:noProof/>
          <w:webHidden/>
        </w:rPr>
        <w:fldChar w:fldCharType="separate"/>
      </w:r>
      <w:ins w:id="1718" w:author="Weinert, Matthias (M.)" w:date="2022-02-21T14:07:00Z">
        <w:r>
          <w:rPr>
            <w:noProof/>
            <w:webHidden/>
          </w:rPr>
          <w:t>113</w:t>
        </w:r>
        <w:r>
          <w:rPr>
            <w:noProof/>
            <w:webHidden/>
          </w:rPr>
          <w:fldChar w:fldCharType="end"/>
        </w:r>
        <w:r w:rsidRPr="0095238E">
          <w:rPr>
            <w:rStyle w:val="Hyperlink"/>
            <w:rFonts w:eastAsia="MS Mincho"/>
            <w:noProof/>
          </w:rPr>
          <w:fldChar w:fldCharType="end"/>
        </w:r>
      </w:ins>
    </w:p>
    <w:p w14:paraId="24247CBB" w14:textId="7181BB12" w:rsidR="00261D7A" w:rsidRDefault="00261D7A">
      <w:pPr>
        <w:pStyle w:val="Abbildungsverzeichnis"/>
        <w:rPr>
          <w:ins w:id="1719" w:author="Weinert, Matthias (M.)" w:date="2022-02-21T14:07:00Z"/>
          <w:rFonts w:asciiTheme="minorHAnsi" w:eastAsiaTheme="minorEastAsia" w:hAnsiTheme="minorHAnsi" w:cstheme="minorBidi"/>
          <w:b w:val="0"/>
          <w:noProof/>
          <w:szCs w:val="22"/>
          <w:lang w:val="de-DE"/>
        </w:rPr>
      </w:pPr>
      <w:ins w:id="1720" w:author="Weinert, Matthias (M.)" w:date="2022-02-21T14:07:00Z">
        <w:r w:rsidRPr="0095238E">
          <w:rPr>
            <w:rStyle w:val="Hyperlink"/>
            <w:rFonts w:eastAsia="MS Mincho"/>
            <w:noProof/>
          </w:rPr>
          <w:lastRenderedPageBreak/>
          <w:fldChar w:fldCharType="begin"/>
        </w:r>
        <w:r w:rsidRPr="0095238E">
          <w:rPr>
            <w:rStyle w:val="Hyperlink"/>
            <w:rFonts w:eastAsia="MS Mincho"/>
            <w:noProof/>
          </w:rPr>
          <w:instrText xml:space="preserve"> </w:instrText>
        </w:r>
        <w:r>
          <w:rPr>
            <w:noProof/>
          </w:rPr>
          <w:instrText>HYPERLINK \l "_Toc96345514"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110: Attributes of element &lt;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_Toc96345514 \h </w:instrText>
        </w:r>
      </w:ins>
      <w:r>
        <w:rPr>
          <w:noProof/>
          <w:webHidden/>
        </w:rPr>
      </w:r>
      <w:r>
        <w:rPr>
          <w:noProof/>
          <w:webHidden/>
        </w:rPr>
        <w:fldChar w:fldCharType="separate"/>
      </w:r>
      <w:ins w:id="1721" w:author="Weinert, Matthias (M.)" w:date="2022-02-21T14:07:00Z">
        <w:r>
          <w:rPr>
            <w:noProof/>
            <w:webHidden/>
          </w:rPr>
          <w:t>114</w:t>
        </w:r>
        <w:r>
          <w:rPr>
            <w:noProof/>
            <w:webHidden/>
          </w:rPr>
          <w:fldChar w:fldCharType="end"/>
        </w:r>
        <w:r w:rsidRPr="0095238E">
          <w:rPr>
            <w:rStyle w:val="Hyperlink"/>
            <w:rFonts w:eastAsia="MS Mincho"/>
            <w:noProof/>
          </w:rPr>
          <w:fldChar w:fldCharType="end"/>
        </w:r>
      </w:ins>
    </w:p>
    <w:p w14:paraId="26D1C736" w14:textId="3C90D7F8" w:rsidR="00261D7A" w:rsidRDefault="00261D7A">
      <w:pPr>
        <w:pStyle w:val="Abbildungsverzeichnis"/>
        <w:rPr>
          <w:ins w:id="1722" w:author="Weinert, Matthias (M.)" w:date="2022-02-21T14:07:00Z"/>
          <w:rFonts w:asciiTheme="minorHAnsi" w:eastAsiaTheme="minorEastAsia" w:hAnsiTheme="minorHAnsi" w:cstheme="minorBidi"/>
          <w:b w:val="0"/>
          <w:noProof/>
          <w:szCs w:val="22"/>
          <w:lang w:val="de-DE"/>
        </w:rPr>
      </w:pPr>
      <w:ins w:id="172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111: Parameters of Y-Joint</w:t>
        </w:r>
        <w:r>
          <w:rPr>
            <w:noProof/>
            <w:webHidden/>
          </w:rPr>
          <w:tab/>
        </w:r>
        <w:r>
          <w:rPr>
            <w:noProof/>
            <w:webHidden/>
          </w:rPr>
          <w:fldChar w:fldCharType="begin"/>
        </w:r>
        <w:r>
          <w:rPr>
            <w:noProof/>
            <w:webHidden/>
          </w:rPr>
          <w:instrText xml:space="preserve"> PAGEREF _Toc96345515 \h </w:instrText>
        </w:r>
      </w:ins>
      <w:r>
        <w:rPr>
          <w:noProof/>
          <w:webHidden/>
        </w:rPr>
      </w:r>
      <w:r>
        <w:rPr>
          <w:noProof/>
          <w:webHidden/>
        </w:rPr>
        <w:fldChar w:fldCharType="separate"/>
      </w:r>
      <w:ins w:id="1724" w:author="Weinert, Matthias (M.)" w:date="2022-02-21T14:07:00Z">
        <w:r>
          <w:rPr>
            <w:noProof/>
            <w:webHidden/>
          </w:rPr>
          <w:t>115</w:t>
        </w:r>
        <w:r>
          <w:rPr>
            <w:noProof/>
            <w:webHidden/>
          </w:rPr>
          <w:fldChar w:fldCharType="end"/>
        </w:r>
        <w:r w:rsidRPr="0095238E">
          <w:rPr>
            <w:rStyle w:val="Hyperlink"/>
            <w:rFonts w:eastAsia="MS Mincho"/>
            <w:noProof/>
          </w:rPr>
          <w:fldChar w:fldCharType="end"/>
        </w:r>
      </w:ins>
    </w:p>
    <w:p w14:paraId="58D41BB6" w14:textId="3385680D" w:rsidR="00261D7A" w:rsidRDefault="00261D7A">
      <w:pPr>
        <w:pStyle w:val="Abbildungsverzeichnis"/>
        <w:rPr>
          <w:ins w:id="1725" w:author="Weinert, Matthias (M.)" w:date="2022-02-21T14:07:00Z"/>
          <w:rFonts w:asciiTheme="minorHAnsi" w:eastAsiaTheme="minorEastAsia" w:hAnsiTheme="minorHAnsi" w:cstheme="minorBidi"/>
          <w:b w:val="0"/>
          <w:noProof/>
          <w:szCs w:val="22"/>
          <w:lang w:val="de-DE"/>
        </w:rPr>
      </w:pPr>
      <w:ins w:id="172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112: Attributes of element &lt;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_Toc96345516 \h </w:instrText>
        </w:r>
      </w:ins>
      <w:r>
        <w:rPr>
          <w:noProof/>
          <w:webHidden/>
        </w:rPr>
      </w:r>
      <w:r>
        <w:rPr>
          <w:noProof/>
          <w:webHidden/>
        </w:rPr>
        <w:fldChar w:fldCharType="separate"/>
      </w:r>
      <w:ins w:id="1727" w:author="Weinert, Matthias (M.)" w:date="2022-02-21T14:07:00Z">
        <w:r>
          <w:rPr>
            <w:noProof/>
            <w:webHidden/>
          </w:rPr>
          <w:t>116</w:t>
        </w:r>
        <w:r>
          <w:rPr>
            <w:noProof/>
            <w:webHidden/>
          </w:rPr>
          <w:fldChar w:fldCharType="end"/>
        </w:r>
        <w:r w:rsidRPr="0095238E">
          <w:rPr>
            <w:rStyle w:val="Hyperlink"/>
            <w:rFonts w:eastAsia="MS Mincho"/>
            <w:noProof/>
          </w:rPr>
          <w:fldChar w:fldCharType="end"/>
        </w:r>
      </w:ins>
    </w:p>
    <w:p w14:paraId="5C37FEB1" w14:textId="66C8943A" w:rsidR="00261D7A" w:rsidRDefault="00261D7A">
      <w:pPr>
        <w:pStyle w:val="Abbildungsverzeichnis"/>
        <w:rPr>
          <w:ins w:id="1728" w:author="Weinert, Matthias (M.)" w:date="2022-02-21T14:07:00Z"/>
          <w:rFonts w:asciiTheme="minorHAnsi" w:eastAsiaTheme="minorEastAsia" w:hAnsiTheme="minorHAnsi" w:cstheme="minorBidi"/>
          <w:b w:val="0"/>
          <w:noProof/>
          <w:szCs w:val="22"/>
          <w:lang w:val="de-DE"/>
        </w:rPr>
      </w:pPr>
      <w:ins w:id="172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113: Value Dependency of Attribute </w:t>
        </w:r>
        <w:r w:rsidRPr="0095238E">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_Toc96345517 \h </w:instrText>
        </w:r>
      </w:ins>
      <w:r>
        <w:rPr>
          <w:noProof/>
          <w:webHidden/>
        </w:rPr>
      </w:r>
      <w:r>
        <w:rPr>
          <w:noProof/>
          <w:webHidden/>
        </w:rPr>
        <w:fldChar w:fldCharType="separate"/>
      </w:r>
      <w:ins w:id="1730" w:author="Weinert, Matthias (M.)" w:date="2022-02-21T14:07:00Z">
        <w:r>
          <w:rPr>
            <w:noProof/>
            <w:webHidden/>
          </w:rPr>
          <w:t>117</w:t>
        </w:r>
        <w:r>
          <w:rPr>
            <w:noProof/>
            <w:webHidden/>
          </w:rPr>
          <w:fldChar w:fldCharType="end"/>
        </w:r>
        <w:r w:rsidRPr="0095238E">
          <w:rPr>
            <w:rStyle w:val="Hyperlink"/>
            <w:rFonts w:eastAsia="MS Mincho"/>
            <w:noProof/>
          </w:rPr>
          <w:fldChar w:fldCharType="end"/>
        </w:r>
      </w:ins>
    </w:p>
    <w:p w14:paraId="6B32A384" w14:textId="7B7CD7E3" w:rsidR="00261D7A" w:rsidRDefault="00261D7A">
      <w:pPr>
        <w:pStyle w:val="Abbildungsverzeichnis"/>
        <w:rPr>
          <w:ins w:id="1731" w:author="Weinert, Matthias (M.)" w:date="2022-02-21T14:07:00Z"/>
          <w:rFonts w:asciiTheme="minorHAnsi" w:eastAsiaTheme="minorEastAsia" w:hAnsiTheme="minorHAnsi" w:cstheme="minorBidi"/>
          <w:b w:val="0"/>
          <w:noProof/>
          <w:szCs w:val="22"/>
          <w:lang w:val="de-DE"/>
        </w:rPr>
      </w:pPr>
      <w:ins w:id="173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114: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_Toc96345518 \h </w:instrText>
        </w:r>
      </w:ins>
      <w:r>
        <w:rPr>
          <w:noProof/>
          <w:webHidden/>
        </w:rPr>
      </w:r>
      <w:r>
        <w:rPr>
          <w:noProof/>
          <w:webHidden/>
        </w:rPr>
        <w:fldChar w:fldCharType="separate"/>
      </w:r>
      <w:ins w:id="1733" w:author="Weinert, Matthias (M.)" w:date="2022-02-21T14:07:00Z">
        <w:r>
          <w:rPr>
            <w:noProof/>
            <w:webHidden/>
          </w:rPr>
          <w:t>118</w:t>
        </w:r>
        <w:r>
          <w:rPr>
            <w:noProof/>
            <w:webHidden/>
          </w:rPr>
          <w:fldChar w:fldCharType="end"/>
        </w:r>
        <w:r w:rsidRPr="0095238E">
          <w:rPr>
            <w:rStyle w:val="Hyperlink"/>
            <w:rFonts w:eastAsia="MS Mincho"/>
            <w:noProof/>
          </w:rPr>
          <w:fldChar w:fldCharType="end"/>
        </w:r>
      </w:ins>
    </w:p>
    <w:p w14:paraId="10B7E948" w14:textId="4A885416" w:rsidR="00261D7A" w:rsidRDefault="00261D7A">
      <w:pPr>
        <w:pStyle w:val="Abbildungsverzeichnis"/>
        <w:rPr>
          <w:ins w:id="1734" w:author="Weinert, Matthias (M.)" w:date="2022-02-21T14:07:00Z"/>
          <w:rFonts w:asciiTheme="minorHAnsi" w:eastAsiaTheme="minorEastAsia" w:hAnsiTheme="minorHAnsi" w:cstheme="minorBidi"/>
          <w:b w:val="0"/>
          <w:noProof/>
          <w:szCs w:val="22"/>
          <w:lang w:val="de-DE"/>
        </w:rPr>
      </w:pPr>
      <w:ins w:id="173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"_Toc96345519"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115: Parameters of K-Joint</w:t>
        </w:r>
        <w:r>
          <w:rPr>
            <w:noProof/>
            <w:webHidden/>
          </w:rPr>
          <w:tab/>
        </w:r>
        <w:r>
          <w:rPr>
            <w:noProof/>
            <w:webHidden/>
          </w:rPr>
          <w:fldChar w:fldCharType="begin"/>
        </w:r>
        <w:r>
          <w:rPr>
            <w:noProof/>
            <w:webHidden/>
          </w:rPr>
          <w:instrText xml:space="preserve"> PAGEREF _Toc96345519 \h </w:instrText>
        </w:r>
      </w:ins>
      <w:r>
        <w:rPr>
          <w:noProof/>
          <w:webHidden/>
        </w:rPr>
      </w:r>
      <w:r>
        <w:rPr>
          <w:noProof/>
          <w:webHidden/>
        </w:rPr>
        <w:fldChar w:fldCharType="separate"/>
      </w:r>
      <w:ins w:id="1736" w:author="Weinert, Matthias (M.)" w:date="2022-02-21T14:07:00Z">
        <w:r>
          <w:rPr>
            <w:noProof/>
            <w:webHidden/>
          </w:rPr>
          <w:t>119</w:t>
        </w:r>
        <w:r>
          <w:rPr>
            <w:noProof/>
            <w:webHidden/>
          </w:rPr>
          <w:fldChar w:fldCharType="end"/>
        </w:r>
        <w:r w:rsidRPr="0095238E">
          <w:rPr>
            <w:rStyle w:val="Hyperlink"/>
            <w:rFonts w:eastAsia="MS Mincho"/>
            <w:noProof/>
          </w:rPr>
          <w:fldChar w:fldCharType="end"/>
        </w:r>
      </w:ins>
    </w:p>
    <w:p w14:paraId="7A7D190A" w14:textId="21FB8BE2" w:rsidR="00261D7A" w:rsidRDefault="00261D7A">
      <w:pPr>
        <w:pStyle w:val="Abbildungsverzeichnis"/>
        <w:rPr>
          <w:ins w:id="1737" w:author="Weinert, Matthias (M.)" w:date="2022-02-21T14:07:00Z"/>
          <w:rFonts w:asciiTheme="minorHAnsi" w:eastAsiaTheme="minorEastAsia" w:hAnsiTheme="minorHAnsi" w:cstheme="minorBidi"/>
          <w:b w:val="0"/>
          <w:noProof/>
          <w:szCs w:val="22"/>
          <w:lang w:val="de-DE"/>
        </w:rPr>
      </w:pPr>
      <w:ins w:id="173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116: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_Toc96345520 \h </w:instrText>
        </w:r>
      </w:ins>
      <w:r>
        <w:rPr>
          <w:noProof/>
          <w:webHidden/>
        </w:rPr>
      </w:r>
      <w:r>
        <w:rPr>
          <w:noProof/>
          <w:webHidden/>
        </w:rPr>
        <w:fldChar w:fldCharType="separate"/>
      </w:r>
      <w:ins w:id="1739" w:author="Weinert, Matthias (M.)" w:date="2022-02-21T14:07:00Z">
        <w:r>
          <w:rPr>
            <w:noProof/>
            <w:webHidden/>
          </w:rPr>
          <w:t>120</w:t>
        </w:r>
        <w:r>
          <w:rPr>
            <w:noProof/>
            <w:webHidden/>
          </w:rPr>
          <w:fldChar w:fldCharType="end"/>
        </w:r>
        <w:r w:rsidRPr="0095238E">
          <w:rPr>
            <w:rStyle w:val="Hyperlink"/>
            <w:rFonts w:eastAsia="MS Mincho"/>
            <w:noProof/>
          </w:rPr>
          <w:fldChar w:fldCharType="end"/>
        </w:r>
      </w:ins>
    </w:p>
    <w:p w14:paraId="2C368314" w14:textId="7B527446" w:rsidR="00261D7A" w:rsidRDefault="00261D7A">
      <w:pPr>
        <w:pStyle w:val="Abbildungsverzeichnis"/>
        <w:rPr>
          <w:ins w:id="1740" w:author="Weinert, Matthias (M.)" w:date="2022-02-21T14:07:00Z"/>
          <w:rFonts w:asciiTheme="minorHAnsi" w:eastAsiaTheme="minorEastAsia" w:hAnsiTheme="minorHAnsi" w:cstheme="minorBidi"/>
          <w:b w:val="0"/>
          <w:noProof/>
          <w:szCs w:val="22"/>
          <w:lang w:val="de-DE"/>
        </w:rPr>
      </w:pPr>
      <w:ins w:id="174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117: Value Dependency of Attribute </w:t>
        </w:r>
        <w:r w:rsidRPr="0095238E">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_Toc96345521 \h </w:instrText>
        </w:r>
      </w:ins>
      <w:r>
        <w:rPr>
          <w:noProof/>
          <w:webHidden/>
        </w:rPr>
      </w:r>
      <w:r>
        <w:rPr>
          <w:noProof/>
          <w:webHidden/>
        </w:rPr>
        <w:fldChar w:fldCharType="separate"/>
      </w:r>
      <w:ins w:id="1742" w:author="Weinert, Matthias (M.)" w:date="2022-02-21T14:07:00Z">
        <w:r>
          <w:rPr>
            <w:noProof/>
            <w:webHidden/>
          </w:rPr>
          <w:t>120</w:t>
        </w:r>
        <w:r>
          <w:rPr>
            <w:noProof/>
            <w:webHidden/>
          </w:rPr>
          <w:fldChar w:fldCharType="end"/>
        </w:r>
        <w:r w:rsidRPr="0095238E">
          <w:rPr>
            <w:rStyle w:val="Hyperlink"/>
            <w:rFonts w:eastAsia="MS Mincho"/>
            <w:noProof/>
          </w:rPr>
          <w:fldChar w:fldCharType="end"/>
        </w:r>
      </w:ins>
    </w:p>
    <w:p w14:paraId="424F6637" w14:textId="26AA20F1" w:rsidR="00261D7A" w:rsidRDefault="00261D7A">
      <w:pPr>
        <w:pStyle w:val="Abbildungsverzeichnis"/>
        <w:rPr>
          <w:ins w:id="1743" w:author="Weinert, Matthias (M.)" w:date="2022-02-21T14:07:00Z"/>
          <w:rFonts w:asciiTheme="minorHAnsi" w:eastAsiaTheme="minorEastAsia" w:hAnsiTheme="minorHAnsi" w:cstheme="minorBidi"/>
          <w:b w:val="0"/>
          <w:noProof/>
          <w:szCs w:val="22"/>
          <w:lang w:val="de-DE"/>
        </w:rPr>
      </w:pPr>
      <w:ins w:id="174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118: Attributes of element &lt;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_Toc96345522 \h </w:instrText>
        </w:r>
      </w:ins>
      <w:r>
        <w:rPr>
          <w:noProof/>
          <w:webHidden/>
        </w:rPr>
      </w:r>
      <w:r>
        <w:rPr>
          <w:noProof/>
          <w:webHidden/>
        </w:rPr>
        <w:fldChar w:fldCharType="separate"/>
      </w:r>
      <w:ins w:id="1745" w:author="Weinert, Matthias (M.)" w:date="2022-02-21T14:07:00Z">
        <w:r>
          <w:rPr>
            <w:noProof/>
            <w:webHidden/>
          </w:rPr>
          <w:t>122</w:t>
        </w:r>
        <w:r>
          <w:rPr>
            <w:noProof/>
            <w:webHidden/>
          </w:rPr>
          <w:fldChar w:fldCharType="end"/>
        </w:r>
        <w:r w:rsidRPr="0095238E">
          <w:rPr>
            <w:rStyle w:val="Hyperlink"/>
            <w:rFonts w:eastAsia="MS Mincho"/>
            <w:noProof/>
          </w:rPr>
          <w:fldChar w:fldCharType="end"/>
        </w:r>
      </w:ins>
    </w:p>
    <w:p w14:paraId="7B111E8C" w14:textId="60615BAD" w:rsidR="00261D7A" w:rsidRDefault="00261D7A">
      <w:pPr>
        <w:pStyle w:val="Abbildungsverzeichnis"/>
        <w:rPr>
          <w:ins w:id="1746" w:author="Weinert, Matthias (M.)" w:date="2022-02-21T14:07:00Z"/>
          <w:rFonts w:asciiTheme="minorHAnsi" w:eastAsiaTheme="minorEastAsia" w:hAnsiTheme="minorHAnsi" w:cstheme="minorBidi"/>
          <w:b w:val="0"/>
          <w:noProof/>
          <w:szCs w:val="22"/>
          <w:lang w:val="de-DE"/>
        </w:rPr>
      </w:pPr>
      <w:ins w:id="174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119: Parameters of Cruciform Joint</w:t>
        </w:r>
        <w:r>
          <w:rPr>
            <w:noProof/>
            <w:webHidden/>
          </w:rPr>
          <w:tab/>
        </w:r>
        <w:r>
          <w:rPr>
            <w:noProof/>
            <w:webHidden/>
          </w:rPr>
          <w:fldChar w:fldCharType="begin"/>
        </w:r>
        <w:r>
          <w:rPr>
            <w:noProof/>
            <w:webHidden/>
          </w:rPr>
          <w:instrText xml:space="preserve"> PAGEREF _Toc96345523 \h </w:instrText>
        </w:r>
      </w:ins>
      <w:r>
        <w:rPr>
          <w:noProof/>
          <w:webHidden/>
        </w:rPr>
      </w:r>
      <w:r>
        <w:rPr>
          <w:noProof/>
          <w:webHidden/>
        </w:rPr>
        <w:fldChar w:fldCharType="separate"/>
      </w:r>
      <w:ins w:id="1748" w:author="Weinert, Matthias (M.)" w:date="2022-02-21T14:07:00Z">
        <w:r>
          <w:rPr>
            <w:noProof/>
            <w:webHidden/>
          </w:rPr>
          <w:t>123</w:t>
        </w:r>
        <w:r>
          <w:rPr>
            <w:noProof/>
            <w:webHidden/>
          </w:rPr>
          <w:fldChar w:fldCharType="end"/>
        </w:r>
        <w:r w:rsidRPr="0095238E">
          <w:rPr>
            <w:rStyle w:val="Hyperlink"/>
            <w:rFonts w:eastAsia="MS Mincho"/>
            <w:noProof/>
          </w:rPr>
          <w:fldChar w:fldCharType="end"/>
        </w:r>
      </w:ins>
    </w:p>
    <w:p w14:paraId="5ACDE781" w14:textId="3ACAA551" w:rsidR="00261D7A" w:rsidRDefault="00261D7A">
      <w:pPr>
        <w:pStyle w:val="Abbildungsverzeichnis"/>
        <w:rPr>
          <w:ins w:id="1749" w:author="Weinert, Matthias (M.)" w:date="2022-02-21T14:07:00Z"/>
          <w:rFonts w:asciiTheme="minorHAnsi" w:eastAsiaTheme="minorEastAsia" w:hAnsiTheme="minorHAnsi" w:cstheme="minorBidi"/>
          <w:b w:val="0"/>
          <w:noProof/>
          <w:szCs w:val="22"/>
          <w:lang w:val="de-DE"/>
        </w:rPr>
      </w:pPr>
      <w:ins w:id="175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120: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_Toc96345524 \h </w:instrText>
        </w:r>
      </w:ins>
      <w:r>
        <w:rPr>
          <w:noProof/>
          <w:webHidden/>
        </w:rPr>
      </w:r>
      <w:r>
        <w:rPr>
          <w:noProof/>
          <w:webHidden/>
        </w:rPr>
        <w:fldChar w:fldCharType="separate"/>
      </w:r>
      <w:ins w:id="1751" w:author="Weinert, Matthias (M.)" w:date="2022-02-21T14:07:00Z">
        <w:r>
          <w:rPr>
            <w:noProof/>
            <w:webHidden/>
          </w:rPr>
          <w:t>123</w:t>
        </w:r>
        <w:r>
          <w:rPr>
            <w:noProof/>
            <w:webHidden/>
          </w:rPr>
          <w:fldChar w:fldCharType="end"/>
        </w:r>
        <w:r w:rsidRPr="0095238E">
          <w:rPr>
            <w:rStyle w:val="Hyperlink"/>
            <w:rFonts w:eastAsia="MS Mincho"/>
            <w:noProof/>
          </w:rPr>
          <w:fldChar w:fldCharType="end"/>
        </w:r>
      </w:ins>
    </w:p>
    <w:p w14:paraId="28372970" w14:textId="26FFDE76" w:rsidR="00261D7A" w:rsidRDefault="00261D7A">
      <w:pPr>
        <w:pStyle w:val="Abbildungsverzeichnis"/>
        <w:rPr>
          <w:ins w:id="1752" w:author="Weinert, Matthias (M.)" w:date="2022-02-21T14:07:00Z"/>
          <w:rFonts w:asciiTheme="minorHAnsi" w:eastAsiaTheme="minorEastAsia" w:hAnsiTheme="minorHAnsi" w:cstheme="minorBidi"/>
          <w:b w:val="0"/>
          <w:noProof/>
          <w:szCs w:val="22"/>
          <w:lang w:val="de-DE"/>
        </w:rPr>
      </w:pPr>
      <w:ins w:id="175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121: Value Dependency of Attribute </w:t>
        </w:r>
        <w:r w:rsidRPr="0095238E">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_Toc96345525 \h </w:instrText>
        </w:r>
      </w:ins>
      <w:r>
        <w:rPr>
          <w:noProof/>
          <w:webHidden/>
        </w:rPr>
      </w:r>
      <w:r>
        <w:rPr>
          <w:noProof/>
          <w:webHidden/>
        </w:rPr>
        <w:fldChar w:fldCharType="separate"/>
      </w:r>
      <w:ins w:id="1754" w:author="Weinert, Matthias (M.)" w:date="2022-02-21T14:07:00Z">
        <w:r>
          <w:rPr>
            <w:noProof/>
            <w:webHidden/>
          </w:rPr>
          <w:t>124</w:t>
        </w:r>
        <w:r>
          <w:rPr>
            <w:noProof/>
            <w:webHidden/>
          </w:rPr>
          <w:fldChar w:fldCharType="end"/>
        </w:r>
        <w:r w:rsidRPr="0095238E">
          <w:rPr>
            <w:rStyle w:val="Hyperlink"/>
            <w:rFonts w:eastAsia="MS Mincho"/>
            <w:noProof/>
          </w:rPr>
          <w:fldChar w:fldCharType="end"/>
        </w:r>
      </w:ins>
    </w:p>
    <w:p w14:paraId="673D84E7" w14:textId="49E400EE" w:rsidR="00261D7A" w:rsidRDefault="00261D7A">
      <w:pPr>
        <w:pStyle w:val="Abbildungsverzeichnis"/>
        <w:rPr>
          <w:ins w:id="1755" w:author="Weinert, Matthias (M.)" w:date="2022-02-21T14:07:00Z"/>
          <w:rFonts w:asciiTheme="minorHAnsi" w:eastAsiaTheme="minorEastAsia" w:hAnsiTheme="minorHAnsi" w:cstheme="minorBidi"/>
          <w:b w:val="0"/>
          <w:noProof/>
          <w:szCs w:val="22"/>
          <w:lang w:val="de-DE"/>
        </w:rPr>
      </w:pPr>
      <w:ins w:id="175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122: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_Toc96345526 \h </w:instrText>
        </w:r>
      </w:ins>
      <w:r>
        <w:rPr>
          <w:noProof/>
          <w:webHidden/>
        </w:rPr>
      </w:r>
      <w:r>
        <w:rPr>
          <w:noProof/>
          <w:webHidden/>
        </w:rPr>
        <w:fldChar w:fldCharType="separate"/>
      </w:r>
      <w:ins w:id="1757" w:author="Weinert, Matthias (M.)" w:date="2022-02-21T14:07:00Z">
        <w:r>
          <w:rPr>
            <w:noProof/>
            <w:webHidden/>
          </w:rPr>
          <w:t>125</w:t>
        </w:r>
        <w:r>
          <w:rPr>
            <w:noProof/>
            <w:webHidden/>
          </w:rPr>
          <w:fldChar w:fldCharType="end"/>
        </w:r>
        <w:r w:rsidRPr="0095238E">
          <w:rPr>
            <w:rStyle w:val="Hyperlink"/>
            <w:rFonts w:eastAsia="MS Mincho"/>
            <w:noProof/>
          </w:rPr>
          <w:fldChar w:fldCharType="end"/>
        </w:r>
      </w:ins>
    </w:p>
    <w:p w14:paraId="3E207C3E" w14:textId="7367E61E" w:rsidR="00261D7A" w:rsidRDefault="00261D7A">
      <w:pPr>
        <w:pStyle w:val="Abbildungsverzeichnis"/>
        <w:rPr>
          <w:ins w:id="1758" w:author="Weinert, Matthias (M.)" w:date="2022-02-21T14:07:00Z"/>
          <w:rFonts w:asciiTheme="minorHAnsi" w:eastAsiaTheme="minorEastAsia" w:hAnsiTheme="minorHAnsi" w:cstheme="minorBidi"/>
          <w:b w:val="0"/>
          <w:noProof/>
          <w:szCs w:val="22"/>
          <w:lang w:val="de-DE"/>
        </w:rPr>
      </w:pPr>
      <w:ins w:id="175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123: Parameters of Flared joint</w:t>
        </w:r>
        <w:r>
          <w:rPr>
            <w:noProof/>
            <w:webHidden/>
          </w:rPr>
          <w:tab/>
        </w:r>
        <w:r>
          <w:rPr>
            <w:noProof/>
            <w:webHidden/>
          </w:rPr>
          <w:fldChar w:fldCharType="begin"/>
        </w:r>
        <w:r>
          <w:rPr>
            <w:noProof/>
            <w:webHidden/>
          </w:rPr>
          <w:instrText xml:space="preserve"> PAGEREF _Toc96345527 \h </w:instrText>
        </w:r>
      </w:ins>
      <w:r>
        <w:rPr>
          <w:noProof/>
          <w:webHidden/>
        </w:rPr>
      </w:r>
      <w:r>
        <w:rPr>
          <w:noProof/>
          <w:webHidden/>
        </w:rPr>
        <w:fldChar w:fldCharType="separate"/>
      </w:r>
      <w:ins w:id="1760" w:author="Weinert, Matthias (M.)" w:date="2022-02-21T14:07:00Z">
        <w:r>
          <w:rPr>
            <w:noProof/>
            <w:webHidden/>
          </w:rPr>
          <w:t>126</w:t>
        </w:r>
        <w:r>
          <w:rPr>
            <w:noProof/>
            <w:webHidden/>
          </w:rPr>
          <w:fldChar w:fldCharType="end"/>
        </w:r>
        <w:r w:rsidRPr="0095238E">
          <w:rPr>
            <w:rStyle w:val="Hyperlink"/>
            <w:rFonts w:eastAsia="MS Mincho"/>
            <w:noProof/>
          </w:rPr>
          <w:fldChar w:fldCharType="end"/>
        </w:r>
      </w:ins>
    </w:p>
    <w:p w14:paraId="7F4B26B1" w14:textId="710CD078" w:rsidR="00261D7A" w:rsidRDefault="00261D7A">
      <w:pPr>
        <w:pStyle w:val="Abbildungsverzeichnis"/>
        <w:rPr>
          <w:ins w:id="1761" w:author="Weinert, Matthias (M.)" w:date="2022-02-21T14:07:00Z"/>
          <w:rFonts w:asciiTheme="minorHAnsi" w:eastAsiaTheme="minorEastAsia" w:hAnsiTheme="minorHAnsi" w:cstheme="minorBidi"/>
          <w:b w:val="0"/>
          <w:noProof/>
          <w:szCs w:val="22"/>
          <w:lang w:val="de-DE"/>
        </w:rPr>
      </w:pPr>
      <w:ins w:id="176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124: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weld_position/&gt;</w:t>
        </w:r>
        <w:r w:rsidRPr="0095238E">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_Toc96345528 \h </w:instrText>
        </w:r>
      </w:ins>
      <w:r>
        <w:rPr>
          <w:noProof/>
          <w:webHidden/>
        </w:rPr>
      </w:r>
      <w:r>
        <w:rPr>
          <w:noProof/>
          <w:webHidden/>
        </w:rPr>
        <w:fldChar w:fldCharType="separate"/>
      </w:r>
      <w:ins w:id="1763" w:author="Weinert, Matthias (M.)" w:date="2022-02-21T14:07:00Z">
        <w:r>
          <w:rPr>
            <w:noProof/>
            <w:webHidden/>
          </w:rPr>
          <w:t>127</w:t>
        </w:r>
        <w:r>
          <w:rPr>
            <w:noProof/>
            <w:webHidden/>
          </w:rPr>
          <w:fldChar w:fldCharType="end"/>
        </w:r>
        <w:r w:rsidRPr="0095238E">
          <w:rPr>
            <w:rStyle w:val="Hyperlink"/>
            <w:rFonts w:eastAsia="MS Mincho"/>
            <w:noProof/>
          </w:rPr>
          <w:fldChar w:fldCharType="end"/>
        </w:r>
      </w:ins>
    </w:p>
    <w:p w14:paraId="01186225" w14:textId="01D3BB97" w:rsidR="00261D7A" w:rsidRDefault="00261D7A">
      <w:pPr>
        <w:pStyle w:val="Abbildungsverzeichnis"/>
        <w:rPr>
          <w:ins w:id="1764" w:author="Weinert, Matthias (M.)" w:date="2022-02-21T14:07:00Z"/>
          <w:rFonts w:asciiTheme="minorHAnsi" w:eastAsiaTheme="minorEastAsia" w:hAnsiTheme="minorHAnsi" w:cstheme="minorBidi"/>
          <w:b w:val="0"/>
          <w:noProof/>
          <w:szCs w:val="22"/>
          <w:lang w:val="de-DE"/>
        </w:rPr>
      </w:pPr>
      <w:ins w:id="176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"_Toc96345529"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125: Attributes of element </w:t>
        </w:r>
        <w:r w:rsidRPr="0095238E">
          <w:rPr>
            <w:rStyle w:val="Hyperlink"/>
            <w:rFonts w:ascii="Courier New" w:eastAsia="MS Mincho" w:hAnsi="Courier New" w:cs="Courier New"/>
            <w:bCs/>
            <w:noProof/>
          </w:rPr>
          <w:t>&lt;</w:t>
        </w:r>
        <w:r w:rsidRPr="0095238E">
          <w:rPr>
            <w:rStyle w:val="Hyperlink"/>
            <w:rFonts w:ascii="Courier New" w:eastAsia="MS Mincho" w:hAnsi="Courier New" w:cs="Courier New"/>
            <w:noProof/>
            <w:kern w:val="22"/>
          </w:rPr>
          <w:t>sheet_parameter/&gt;</w:t>
        </w:r>
        <w:r w:rsidRPr="0095238E">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_Toc96345529 \h </w:instrText>
        </w:r>
      </w:ins>
      <w:r>
        <w:rPr>
          <w:noProof/>
          <w:webHidden/>
        </w:rPr>
      </w:r>
      <w:r>
        <w:rPr>
          <w:noProof/>
          <w:webHidden/>
        </w:rPr>
        <w:fldChar w:fldCharType="separate"/>
      </w:r>
      <w:ins w:id="1766" w:author="Weinert, Matthias (M.)" w:date="2022-02-21T14:07:00Z">
        <w:r>
          <w:rPr>
            <w:noProof/>
            <w:webHidden/>
          </w:rPr>
          <w:t>127</w:t>
        </w:r>
        <w:r>
          <w:rPr>
            <w:noProof/>
            <w:webHidden/>
          </w:rPr>
          <w:fldChar w:fldCharType="end"/>
        </w:r>
        <w:r w:rsidRPr="0095238E">
          <w:rPr>
            <w:rStyle w:val="Hyperlink"/>
            <w:rFonts w:eastAsia="MS Mincho"/>
            <w:noProof/>
          </w:rPr>
          <w:fldChar w:fldCharType="end"/>
        </w:r>
      </w:ins>
    </w:p>
    <w:p w14:paraId="1F79D313" w14:textId="071E6256" w:rsidR="00261D7A" w:rsidRDefault="00261D7A">
      <w:pPr>
        <w:pStyle w:val="Abbildungsverzeichnis"/>
        <w:rPr>
          <w:ins w:id="1767" w:author="Weinert, Matthias (M.)" w:date="2022-02-21T14:07:00Z"/>
          <w:rFonts w:asciiTheme="minorHAnsi" w:eastAsiaTheme="minorEastAsia" w:hAnsiTheme="minorHAnsi" w:cstheme="minorBidi"/>
          <w:b w:val="0"/>
          <w:noProof/>
          <w:szCs w:val="22"/>
          <w:lang w:val="de-DE"/>
        </w:rPr>
      </w:pPr>
      <w:ins w:id="176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126: Nested elements of </w:t>
        </w:r>
        <w:r w:rsidRPr="0095238E">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_Toc96345530 \h </w:instrText>
        </w:r>
      </w:ins>
      <w:r>
        <w:rPr>
          <w:noProof/>
          <w:webHidden/>
        </w:rPr>
      </w:r>
      <w:r>
        <w:rPr>
          <w:noProof/>
          <w:webHidden/>
        </w:rPr>
        <w:fldChar w:fldCharType="separate"/>
      </w:r>
      <w:ins w:id="1769" w:author="Weinert, Matthias (M.)" w:date="2022-02-21T14:07:00Z">
        <w:r>
          <w:rPr>
            <w:noProof/>
            <w:webHidden/>
          </w:rPr>
          <w:t>128</w:t>
        </w:r>
        <w:r>
          <w:rPr>
            <w:noProof/>
            <w:webHidden/>
          </w:rPr>
          <w:fldChar w:fldCharType="end"/>
        </w:r>
        <w:r w:rsidRPr="0095238E">
          <w:rPr>
            <w:rStyle w:val="Hyperlink"/>
            <w:rFonts w:eastAsia="MS Mincho"/>
            <w:noProof/>
          </w:rPr>
          <w:fldChar w:fldCharType="end"/>
        </w:r>
      </w:ins>
    </w:p>
    <w:p w14:paraId="1FA34B22" w14:textId="03B84A87" w:rsidR="00261D7A" w:rsidRDefault="00261D7A">
      <w:pPr>
        <w:pStyle w:val="Abbildungsverzeichnis"/>
        <w:rPr>
          <w:ins w:id="1770" w:author="Weinert, Matthias (M.)" w:date="2022-02-21T14:07:00Z"/>
          <w:rFonts w:asciiTheme="minorHAnsi" w:eastAsiaTheme="minorEastAsia" w:hAnsiTheme="minorHAnsi" w:cstheme="minorBidi"/>
          <w:b w:val="0"/>
          <w:noProof/>
          <w:szCs w:val="22"/>
          <w:lang w:val="de-DE"/>
        </w:rPr>
      </w:pPr>
      <w:ins w:id="177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127: Attributes of element </w:t>
        </w:r>
        <w:r w:rsidRPr="0095238E">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_Toc96345531 \h </w:instrText>
        </w:r>
      </w:ins>
      <w:r>
        <w:rPr>
          <w:noProof/>
          <w:webHidden/>
        </w:rPr>
      </w:r>
      <w:r>
        <w:rPr>
          <w:noProof/>
          <w:webHidden/>
        </w:rPr>
        <w:fldChar w:fldCharType="separate"/>
      </w:r>
      <w:ins w:id="1772" w:author="Weinert, Matthias (M.)" w:date="2022-02-21T14:07:00Z">
        <w:r>
          <w:rPr>
            <w:noProof/>
            <w:webHidden/>
          </w:rPr>
          <w:t>128</w:t>
        </w:r>
        <w:r>
          <w:rPr>
            <w:noProof/>
            <w:webHidden/>
          </w:rPr>
          <w:fldChar w:fldCharType="end"/>
        </w:r>
        <w:r w:rsidRPr="0095238E">
          <w:rPr>
            <w:rStyle w:val="Hyperlink"/>
            <w:rFonts w:eastAsia="MS Mincho"/>
            <w:noProof/>
          </w:rPr>
          <w:fldChar w:fldCharType="end"/>
        </w:r>
      </w:ins>
    </w:p>
    <w:p w14:paraId="5686246A" w14:textId="0F508430" w:rsidR="00261D7A" w:rsidRDefault="00261D7A">
      <w:pPr>
        <w:pStyle w:val="Abbildungsverzeichnis"/>
        <w:rPr>
          <w:ins w:id="1773" w:author="Weinert, Matthias (M.)" w:date="2022-02-21T14:07:00Z"/>
          <w:rFonts w:asciiTheme="minorHAnsi" w:eastAsiaTheme="minorEastAsia" w:hAnsiTheme="minorHAnsi" w:cstheme="minorBidi"/>
          <w:b w:val="0"/>
          <w:noProof/>
          <w:szCs w:val="22"/>
          <w:lang w:val="de-DE"/>
        </w:rPr>
      </w:pPr>
      <w:ins w:id="177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128: Nested elements of </w:t>
        </w:r>
        <w:r w:rsidRPr="0095238E">
          <w:rPr>
            <w:rStyle w:val="Hyperlink"/>
            <w:rFonts w:ascii="Courier New" w:eastAsia="MS Mincho" w:hAnsi="Courier New" w:cs="Courier New"/>
            <w:bCs/>
            <w:noProof/>
          </w:rPr>
          <w:t>&lt;connection_1d/&gt;</w:t>
        </w:r>
        <w:r w:rsidRPr="0095238E">
          <w:rPr>
            <w:rStyle w:val="Hyperlink"/>
            <w:rFonts w:ascii="Courier New" w:eastAsia="MS Mincho" w:hAnsi="Courier New" w:cs="Courier New"/>
            <w:noProof/>
          </w:rPr>
          <w:t xml:space="preserve"> </w:t>
        </w:r>
        <w:r w:rsidRPr="0095238E">
          <w:rPr>
            <w:rStyle w:val="Hyperlink"/>
            <w:rFonts w:eastAsia="MS Mincho"/>
            <w:noProof/>
          </w:rPr>
          <w:t xml:space="preserve">for </w:t>
        </w:r>
        <w:r w:rsidRPr="0095238E">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_Toc96345532 \h </w:instrText>
        </w:r>
      </w:ins>
      <w:r>
        <w:rPr>
          <w:noProof/>
          <w:webHidden/>
        </w:rPr>
      </w:r>
      <w:r>
        <w:rPr>
          <w:noProof/>
          <w:webHidden/>
        </w:rPr>
        <w:fldChar w:fldCharType="separate"/>
      </w:r>
      <w:ins w:id="1775" w:author="Weinert, Matthias (M.)" w:date="2022-02-21T14:07:00Z">
        <w:r>
          <w:rPr>
            <w:noProof/>
            <w:webHidden/>
          </w:rPr>
          <w:t>131</w:t>
        </w:r>
        <w:r>
          <w:rPr>
            <w:noProof/>
            <w:webHidden/>
          </w:rPr>
          <w:fldChar w:fldCharType="end"/>
        </w:r>
        <w:r w:rsidRPr="0095238E">
          <w:rPr>
            <w:rStyle w:val="Hyperlink"/>
            <w:rFonts w:eastAsia="MS Mincho"/>
            <w:noProof/>
          </w:rPr>
          <w:fldChar w:fldCharType="end"/>
        </w:r>
      </w:ins>
    </w:p>
    <w:p w14:paraId="732FDC85" w14:textId="5DD9E539" w:rsidR="00261D7A" w:rsidRDefault="00261D7A">
      <w:pPr>
        <w:pStyle w:val="Abbildungsverzeichnis"/>
        <w:rPr>
          <w:ins w:id="1776" w:author="Weinert, Matthias (M.)" w:date="2022-02-21T14:07:00Z"/>
          <w:rFonts w:asciiTheme="minorHAnsi" w:eastAsiaTheme="minorEastAsia" w:hAnsiTheme="minorHAnsi" w:cstheme="minorBidi"/>
          <w:b w:val="0"/>
          <w:noProof/>
          <w:szCs w:val="22"/>
          <w:lang w:val="de-DE"/>
        </w:rPr>
      </w:pPr>
      <w:ins w:id="177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129: Attributes of element </w:t>
        </w:r>
        <w:r w:rsidRPr="0095238E">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_Toc96345533 \h </w:instrText>
        </w:r>
      </w:ins>
      <w:r>
        <w:rPr>
          <w:noProof/>
          <w:webHidden/>
        </w:rPr>
      </w:r>
      <w:r>
        <w:rPr>
          <w:noProof/>
          <w:webHidden/>
        </w:rPr>
        <w:fldChar w:fldCharType="separate"/>
      </w:r>
      <w:ins w:id="1778" w:author="Weinert, Matthias (M.)" w:date="2022-02-21T14:07:00Z">
        <w:r>
          <w:rPr>
            <w:noProof/>
            <w:webHidden/>
          </w:rPr>
          <w:t>132</w:t>
        </w:r>
        <w:r>
          <w:rPr>
            <w:noProof/>
            <w:webHidden/>
          </w:rPr>
          <w:fldChar w:fldCharType="end"/>
        </w:r>
        <w:r w:rsidRPr="0095238E">
          <w:rPr>
            <w:rStyle w:val="Hyperlink"/>
            <w:rFonts w:eastAsia="MS Mincho"/>
            <w:noProof/>
          </w:rPr>
          <w:fldChar w:fldCharType="end"/>
        </w:r>
      </w:ins>
    </w:p>
    <w:p w14:paraId="0E2BD2F4" w14:textId="245F8DDF" w:rsidR="00261D7A" w:rsidRDefault="00261D7A">
      <w:pPr>
        <w:pStyle w:val="Abbildungsverzeichnis"/>
        <w:rPr>
          <w:ins w:id="1779" w:author="Weinert, Matthias (M.)" w:date="2022-02-21T14:07:00Z"/>
          <w:rFonts w:asciiTheme="minorHAnsi" w:eastAsiaTheme="minorEastAsia" w:hAnsiTheme="minorHAnsi" w:cstheme="minorBidi"/>
          <w:b w:val="0"/>
          <w:noProof/>
          <w:szCs w:val="22"/>
          <w:lang w:val="de-DE"/>
        </w:rPr>
      </w:pPr>
      <w:ins w:id="178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130: Nested elements of element </w:t>
        </w:r>
        <w:r w:rsidRPr="0095238E">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_Toc96345534 \h </w:instrText>
        </w:r>
      </w:ins>
      <w:r>
        <w:rPr>
          <w:noProof/>
          <w:webHidden/>
        </w:rPr>
      </w:r>
      <w:r>
        <w:rPr>
          <w:noProof/>
          <w:webHidden/>
        </w:rPr>
        <w:fldChar w:fldCharType="separate"/>
      </w:r>
      <w:ins w:id="1781" w:author="Weinert, Matthias (M.)" w:date="2022-02-21T14:07:00Z">
        <w:r>
          <w:rPr>
            <w:noProof/>
            <w:webHidden/>
          </w:rPr>
          <w:t>132</w:t>
        </w:r>
        <w:r>
          <w:rPr>
            <w:noProof/>
            <w:webHidden/>
          </w:rPr>
          <w:fldChar w:fldCharType="end"/>
        </w:r>
        <w:r w:rsidRPr="0095238E">
          <w:rPr>
            <w:rStyle w:val="Hyperlink"/>
            <w:rFonts w:eastAsia="MS Mincho"/>
            <w:noProof/>
          </w:rPr>
          <w:fldChar w:fldCharType="end"/>
        </w:r>
      </w:ins>
    </w:p>
    <w:p w14:paraId="42489F33" w14:textId="42195398" w:rsidR="00261D7A" w:rsidRDefault="00261D7A">
      <w:pPr>
        <w:pStyle w:val="Abbildungsverzeichnis"/>
        <w:rPr>
          <w:ins w:id="1782" w:author="Weinert, Matthias (M.)" w:date="2022-02-21T14:07:00Z"/>
          <w:rFonts w:asciiTheme="minorHAnsi" w:eastAsiaTheme="minorEastAsia" w:hAnsiTheme="minorHAnsi" w:cstheme="minorBidi"/>
          <w:b w:val="0"/>
          <w:noProof/>
          <w:szCs w:val="22"/>
          <w:lang w:val="de-DE"/>
        </w:rPr>
      </w:pPr>
      <w:ins w:id="178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131: Attributes of element </w:t>
        </w:r>
        <w:r w:rsidRPr="0095238E">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_Toc96345535 \h </w:instrText>
        </w:r>
      </w:ins>
      <w:r>
        <w:rPr>
          <w:noProof/>
          <w:webHidden/>
        </w:rPr>
      </w:r>
      <w:r>
        <w:rPr>
          <w:noProof/>
          <w:webHidden/>
        </w:rPr>
        <w:fldChar w:fldCharType="separate"/>
      </w:r>
      <w:ins w:id="1784" w:author="Weinert, Matthias (M.)" w:date="2022-02-21T14:07:00Z">
        <w:r>
          <w:rPr>
            <w:noProof/>
            <w:webHidden/>
          </w:rPr>
          <w:t>132</w:t>
        </w:r>
        <w:r>
          <w:rPr>
            <w:noProof/>
            <w:webHidden/>
          </w:rPr>
          <w:fldChar w:fldCharType="end"/>
        </w:r>
        <w:r w:rsidRPr="0095238E">
          <w:rPr>
            <w:rStyle w:val="Hyperlink"/>
            <w:rFonts w:eastAsia="MS Mincho"/>
            <w:noProof/>
          </w:rPr>
          <w:fldChar w:fldCharType="end"/>
        </w:r>
      </w:ins>
    </w:p>
    <w:p w14:paraId="77104915" w14:textId="1080E63F" w:rsidR="00261D7A" w:rsidRDefault="00261D7A">
      <w:pPr>
        <w:pStyle w:val="Abbildungsverzeichnis"/>
        <w:rPr>
          <w:ins w:id="1785" w:author="Weinert, Matthias (M.)" w:date="2022-02-21T14:07:00Z"/>
          <w:rFonts w:asciiTheme="minorHAnsi" w:eastAsiaTheme="minorEastAsia" w:hAnsiTheme="minorHAnsi" w:cstheme="minorBidi"/>
          <w:b w:val="0"/>
          <w:noProof/>
          <w:szCs w:val="22"/>
          <w:lang w:val="de-DE"/>
        </w:rPr>
      </w:pPr>
      <w:ins w:id="178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132: Nested elements of element </w:t>
        </w:r>
        <w:r w:rsidRPr="0095238E">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_Toc96345536 \h </w:instrText>
        </w:r>
      </w:ins>
      <w:r>
        <w:rPr>
          <w:noProof/>
          <w:webHidden/>
        </w:rPr>
      </w:r>
      <w:r>
        <w:rPr>
          <w:noProof/>
          <w:webHidden/>
        </w:rPr>
        <w:fldChar w:fldCharType="separate"/>
      </w:r>
      <w:ins w:id="1787" w:author="Weinert, Matthias (M.)" w:date="2022-02-21T14:07:00Z">
        <w:r>
          <w:rPr>
            <w:noProof/>
            <w:webHidden/>
          </w:rPr>
          <w:t>133</w:t>
        </w:r>
        <w:r>
          <w:rPr>
            <w:noProof/>
            <w:webHidden/>
          </w:rPr>
          <w:fldChar w:fldCharType="end"/>
        </w:r>
        <w:r w:rsidRPr="0095238E">
          <w:rPr>
            <w:rStyle w:val="Hyperlink"/>
            <w:rFonts w:eastAsia="MS Mincho"/>
            <w:noProof/>
          </w:rPr>
          <w:fldChar w:fldCharType="end"/>
        </w:r>
      </w:ins>
    </w:p>
    <w:p w14:paraId="46D09780" w14:textId="3792E634" w:rsidR="00261D7A" w:rsidRDefault="00261D7A">
      <w:pPr>
        <w:pStyle w:val="Abbildungsverzeichnis"/>
        <w:rPr>
          <w:ins w:id="1788" w:author="Weinert, Matthias (M.)" w:date="2022-02-21T14:07:00Z"/>
          <w:rFonts w:asciiTheme="minorHAnsi" w:eastAsiaTheme="minorEastAsia" w:hAnsiTheme="minorHAnsi" w:cstheme="minorBidi"/>
          <w:b w:val="0"/>
          <w:noProof/>
          <w:szCs w:val="22"/>
          <w:lang w:val="de-DE"/>
        </w:rPr>
      </w:pPr>
      <w:ins w:id="178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133: Nested elements of </w:t>
        </w:r>
        <w:r w:rsidRPr="0095238E">
          <w:rPr>
            <w:rStyle w:val="Hyperlink"/>
            <w:rFonts w:ascii="Courier New" w:eastAsia="MS Mincho" w:hAnsi="Courier New" w:cs="Courier New"/>
            <w:bCs/>
            <w:noProof/>
          </w:rPr>
          <w:t>&lt;connection_1d/&gt;</w:t>
        </w:r>
        <w:r w:rsidRPr="0095238E">
          <w:rPr>
            <w:rStyle w:val="Hyperlink"/>
            <w:rFonts w:eastAsia="MS Mincho"/>
            <w:noProof/>
          </w:rPr>
          <w:t xml:space="preserve"> for </w:t>
        </w:r>
        <w:r w:rsidRPr="0095238E">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_Toc96345537 \h </w:instrText>
        </w:r>
      </w:ins>
      <w:r>
        <w:rPr>
          <w:noProof/>
          <w:webHidden/>
        </w:rPr>
      </w:r>
      <w:r>
        <w:rPr>
          <w:noProof/>
          <w:webHidden/>
        </w:rPr>
        <w:fldChar w:fldCharType="separate"/>
      </w:r>
      <w:ins w:id="1790" w:author="Weinert, Matthias (M.)" w:date="2022-02-21T14:07:00Z">
        <w:r>
          <w:rPr>
            <w:noProof/>
            <w:webHidden/>
          </w:rPr>
          <w:t>136</w:t>
        </w:r>
        <w:r>
          <w:rPr>
            <w:noProof/>
            <w:webHidden/>
          </w:rPr>
          <w:fldChar w:fldCharType="end"/>
        </w:r>
        <w:r w:rsidRPr="0095238E">
          <w:rPr>
            <w:rStyle w:val="Hyperlink"/>
            <w:rFonts w:eastAsia="MS Mincho"/>
            <w:noProof/>
          </w:rPr>
          <w:fldChar w:fldCharType="end"/>
        </w:r>
      </w:ins>
    </w:p>
    <w:p w14:paraId="4B50E07E" w14:textId="0696535A" w:rsidR="00261D7A" w:rsidRDefault="00261D7A">
      <w:pPr>
        <w:pStyle w:val="Abbildungsverzeichnis"/>
        <w:rPr>
          <w:ins w:id="1791" w:author="Weinert, Matthias (M.)" w:date="2022-02-21T14:07:00Z"/>
          <w:rFonts w:asciiTheme="minorHAnsi" w:eastAsiaTheme="minorEastAsia" w:hAnsiTheme="minorHAnsi" w:cstheme="minorBidi"/>
          <w:b w:val="0"/>
          <w:noProof/>
          <w:szCs w:val="22"/>
          <w:lang w:val="de-DE"/>
        </w:rPr>
      </w:pPr>
      <w:ins w:id="1792"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"_Toc96345538"</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134: Nested elements of </w:t>
        </w:r>
        <w:r w:rsidRPr="0095238E">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_Toc96345538 \h </w:instrText>
        </w:r>
      </w:ins>
      <w:r>
        <w:rPr>
          <w:noProof/>
          <w:webHidden/>
        </w:rPr>
      </w:r>
      <w:r>
        <w:rPr>
          <w:noProof/>
          <w:webHidden/>
        </w:rPr>
        <w:fldChar w:fldCharType="separate"/>
      </w:r>
      <w:ins w:id="1793" w:author="Weinert, Matthias (M.)" w:date="2022-02-21T14:07:00Z">
        <w:r>
          <w:rPr>
            <w:noProof/>
            <w:webHidden/>
          </w:rPr>
          <w:t>136</w:t>
        </w:r>
        <w:r>
          <w:rPr>
            <w:noProof/>
            <w:webHidden/>
          </w:rPr>
          <w:fldChar w:fldCharType="end"/>
        </w:r>
        <w:r w:rsidRPr="0095238E">
          <w:rPr>
            <w:rStyle w:val="Hyperlink"/>
            <w:rFonts w:eastAsia="MS Mincho"/>
            <w:noProof/>
          </w:rPr>
          <w:fldChar w:fldCharType="end"/>
        </w:r>
      </w:ins>
    </w:p>
    <w:p w14:paraId="78C11730" w14:textId="21236FBA" w:rsidR="00261D7A" w:rsidRDefault="00261D7A">
      <w:pPr>
        <w:pStyle w:val="Abbildungsverzeichnis"/>
        <w:rPr>
          <w:ins w:id="1794" w:author="Weinert, Matthias (M.)" w:date="2022-02-21T14:07:00Z"/>
          <w:rFonts w:asciiTheme="minorHAnsi" w:eastAsiaTheme="minorEastAsia" w:hAnsiTheme="minorHAnsi" w:cstheme="minorBidi"/>
          <w:b w:val="0"/>
          <w:noProof/>
          <w:szCs w:val="22"/>
          <w:lang w:val="de-DE"/>
        </w:rPr>
      </w:pPr>
      <w:ins w:id="1795"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"_Toc96345539"</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135: Attributes of element </w:t>
        </w:r>
        <w:r w:rsidRPr="0095238E">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_Toc96345539 \h </w:instrText>
        </w:r>
      </w:ins>
      <w:r>
        <w:rPr>
          <w:noProof/>
          <w:webHidden/>
        </w:rPr>
      </w:r>
      <w:r>
        <w:rPr>
          <w:noProof/>
          <w:webHidden/>
        </w:rPr>
        <w:fldChar w:fldCharType="separate"/>
      </w:r>
      <w:ins w:id="1796" w:author="Weinert, Matthias (M.)" w:date="2022-02-21T14:07:00Z">
        <w:r>
          <w:rPr>
            <w:noProof/>
            <w:webHidden/>
          </w:rPr>
          <w:t>136</w:t>
        </w:r>
        <w:r>
          <w:rPr>
            <w:noProof/>
            <w:webHidden/>
          </w:rPr>
          <w:fldChar w:fldCharType="end"/>
        </w:r>
        <w:r w:rsidRPr="0095238E">
          <w:rPr>
            <w:rStyle w:val="Hyperlink"/>
            <w:rFonts w:eastAsia="MS Mincho"/>
            <w:noProof/>
          </w:rPr>
          <w:fldChar w:fldCharType="end"/>
        </w:r>
      </w:ins>
    </w:p>
    <w:p w14:paraId="22A38F57" w14:textId="0D3D2FB3" w:rsidR="00261D7A" w:rsidRDefault="00261D7A">
      <w:pPr>
        <w:pStyle w:val="Abbildungsverzeichnis"/>
        <w:rPr>
          <w:ins w:id="1797" w:author="Weinert, Matthias (M.)" w:date="2022-02-21T14:07:00Z"/>
          <w:rFonts w:asciiTheme="minorHAnsi" w:eastAsiaTheme="minorEastAsia" w:hAnsiTheme="minorHAnsi" w:cstheme="minorBidi"/>
          <w:b w:val="0"/>
          <w:noProof/>
          <w:szCs w:val="22"/>
          <w:lang w:val="de-DE"/>
        </w:rPr>
      </w:pPr>
      <w:ins w:id="1798"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"_Toc96345540"</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136: Nested elements of </w:t>
        </w:r>
        <w:r w:rsidRPr="0095238E">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_Toc96345540 \h </w:instrText>
        </w:r>
      </w:ins>
      <w:r>
        <w:rPr>
          <w:noProof/>
          <w:webHidden/>
        </w:rPr>
      </w:r>
      <w:r>
        <w:rPr>
          <w:noProof/>
          <w:webHidden/>
        </w:rPr>
        <w:fldChar w:fldCharType="separate"/>
      </w:r>
      <w:ins w:id="1799" w:author="Weinert, Matthias (M.)" w:date="2022-02-21T14:07:00Z">
        <w:r>
          <w:rPr>
            <w:noProof/>
            <w:webHidden/>
          </w:rPr>
          <w:t>137</w:t>
        </w:r>
        <w:r>
          <w:rPr>
            <w:noProof/>
            <w:webHidden/>
          </w:rPr>
          <w:fldChar w:fldCharType="end"/>
        </w:r>
        <w:r w:rsidRPr="0095238E">
          <w:rPr>
            <w:rStyle w:val="Hyperlink"/>
            <w:rFonts w:eastAsia="MS Mincho"/>
            <w:noProof/>
          </w:rPr>
          <w:fldChar w:fldCharType="end"/>
        </w:r>
      </w:ins>
    </w:p>
    <w:p w14:paraId="77BEBCAB" w14:textId="71F8DDD1" w:rsidR="00261D7A" w:rsidRDefault="00261D7A">
      <w:pPr>
        <w:pStyle w:val="Abbildungsverzeichnis"/>
        <w:rPr>
          <w:ins w:id="1800" w:author="Weinert, Matthias (M.)" w:date="2022-02-21T14:07:00Z"/>
          <w:rFonts w:asciiTheme="minorHAnsi" w:eastAsiaTheme="minorEastAsia" w:hAnsiTheme="minorHAnsi" w:cstheme="minorBidi"/>
          <w:b w:val="0"/>
          <w:noProof/>
          <w:szCs w:val="22"/>
          <w:lang w:val="de-DE"/>
        </w:rPr>
      </w:pPr>
      <w:ins w:id="1801"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"_Toc96345541"</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137: Attributes of element </w:t>
        </w:r>
        <w:r w:rsidRPr="0095238E">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_Toc96345541 \h </w:instrText>
        </w:r>
      </w:ins>
      <w:r>
        <w:rPr>
          <w:noProof/>
          <w:webHidden/>
        </w:rPr>
      </w:r>
      <w:r>
        <w:rPr>
          <w:noProof/>
          <w:webHidden/>
        </w:rPr>
        <w:fldChar w:fldCharType="separate"/>
      </w:r>
      <w:ins w:id="1802" w:author="Weinert, Matthias (M.)" w:date="2022-02-21T14:07:00Z">
        <w:r>
          <w:rPr>
            <w:noProof/>
            <w:webHidden/>
          </w:rPr>
          <w:t>137</w:t>
        </w:r>
        <w:r>
          <w:rPr>
            <w:noProof/>
            <w:webHidden/>
          </w:rPr>
          <w:fldChar w:fldCharType="end"/>
        </w:r>
        <w:r w:rsidRPr="0095238E">
          <w:rPr>
            <w:rStyle w:val="Hyperlink"/>
            <w:rFonts w:eastAsia="MS Mincho"/>
            <w:noProof/>
          </w:rPr>
          <w:fldChar w:fldCharType="end"/>
        </w:r>
      </w:ins>
    </w:p>
    <w:p w14:paraId="6B58D192" w14:textId="34287371" w:rsidR="00261D7A" w:rsidRDefault="00261D7A">
      <w:pPr>
        <w:pStyle w:val="Abbildungsverzeichnis"/>
        <w:rPr>
          <w:ins w:id="1803" w:author="Weinert, Matthias (M.)" w:date="2022-02-21T14:07:00Z"/>
          <w:rFonts w:asciiTheme="minorHAnsi" w:eastAsiaTheme="minorEastAsia" w:hAnsiTheme="minorHAnsi" w:cstheme="minorBidi"/>
          <w:b w:val="0"/>
          <w:noProof/>
          <w:szCs w:val="22"/>
          <w:lang w:val="de-DE"/>
        </w:rPr>
      </w:pPr>
      <w:ins w:id="1804"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"_Toc96345542"</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138: Nested elements of element </w:t>
        </w:r>
        <w:r w:rsidRPr="0095238E">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_Toc96345542 \h </w:instrText>
        </w:r>
      </w:ins>
      <w:r>
        <w:rPr>
          <w:noProof/>
          <w:webHidden/>
        </w:rPr>
      </w:r>
      <w:r>
        <w:rPr>
          <w:noProof/>
          <w:webHidden/>
        </w:rPr>
        <w:fldChar w:fldCharType="separate"/>
      </w:r>
      <w:ins w:id="1805" w:author="Weinert, Matthias (M.)" w:date="2022-02-21T14:07:00Z">
        <w:r>
          <w:rPr>
            <w:noProof/>
            <w:webHidden/>
          </w:rPr>
          <w:t>137</w:t>
        </w:r>
        <w:r>
          <w:rPr>
            <w:noProof/>
            <w:webHidden/>
          </w:rPr>
          <w:fldChar w:fldCharType="end"/>
        </w:r>
        <w:r w:rsidRPr="0095238E">
          <w:rPr>
            <w:rStyle w:val="Hyperlink"/>
            <w:rFonts w:eastAsia="MS Mincho"/>
            <w:noProof/>
          </w:rPr>
          <w:fldChar w:fldCharType="end"/>
        </w:r>
      </w:ins>
    </w:p>
    <w:p w14:paraId="496CCC25" w14:textId="3C90535D" w:rsidR="00261D7A" w:rsidRDefault="00261D7A">
      <w:pPr>
        <w:pStyle w:val="Abbildungsverzeichnis"/>
        <w:rPr>
          <w:ins w:id="1806" w:author="Weinert, Matthias (M.)" w:date="2022-02-21T14:07:00Z"/>
          <w:rFonts w:asciiTheme="minorHAnsi" w:eastAsiaTheme="minorEastAsia" w:hAnsiTheme="minorHAnsi" w:cstheme="minorBidi"/>
          <w:b w:val="0"/>
          <w:noProof/>
          <w:szCs w:val="22"/>
          <w:lang w:val="de-DE"/>
        </w:rPr>
      </w:pPr>
      <w:ins w:id="1807"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"_Toc96345543"</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139: Attributes of element </w:t>
        </w:r>
        <w:r w:rsidRPr="0095238E">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_Toc96345543 \h </w:instrText>
        </w:r>
      </w:ins>
      <w:r>
        <w:rPr>
          <w:noProof/>
          <w:webHidden/>
        </w:rPr>
      </w:r>
      <w:r>
        <w:rPr>
          <w:noProof/>
          <w:webHidden/>
        </w:rPr>
        <w:fldChar w:fldCharType="separate"/>
      </w:r>
      <w:ins w:id="1808" w:author="Weinert, Matthias (M.)" w:date="2022-02-21T14:07:00Z">
        <w:r>
          <w:rPr>
            <w:noProof/>
            <w:webHidden/>
          </w:rPr>
          <w:t>138</w:t>
        </w:r>
        <w:r>
          <w:rPr>
            <w:noProof/>
            <w:webHidden/>
          </w:rPr>
          <w:fldChar w:fldCharType="end"/>
        </w:r>
        <w:r w:rsidRPr="0095238E">
          <w:rPr>
            <w:rStyle w:val="Hyperlink"/>
            <w:rFonts w:eastAsia="MS Mincho"/>
            <w:noProof/>
          </w:rPr>
          <w:fldChar w:fldCharType="end"/>
        </w:r>
      </w:ins>
    </w:p>
    <w:p w14:paraId="6DE075E4" w14:textId="03B4B437" w:rsidR="00261D7A" w:rsidRDefault="00261D7A">
      <w:pPr>
        <w:pStyle w:val="Abbildungsverzeichnis"/>
        <w:rPr>
          <w:ins w:id="1809" w:author="Weinert, Matthias (M.)" w:date="2022-02-21T14:07:00Z"/>
          <w:rFonts w:asciiTheme="minorHAnsi" w:eastAsiaTheme="minorEastAsia" w:hAnsiTheme="minorHAnsi" w:cstheme="minorBidi"/>
          <w:b w:val="0"/>
          <w:noProof/>
          <w:szCs w:val="22"/>
          <w:lang w:val="de-DE"/>
        </w:rPr>
      </w:pPr>
      <w:ins w:id="1810"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"_Toc96345544"</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140: Nested elements of </w:t>
        </w:r>
        <w:r w:rsidRPr="0095238E">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_Toc96345544 \h </w:instrText>
        </w:r>
      </w:ins>
      <w:r>
        <w:rPr>
          <w:noProof/>
          <w:webHidden/>
        </w:rPr>
      </w:r>
      <w:r>
        <w:rPr>
          <w:noProof/>
          <w:webHidden/>
        </w:rPr>
        <w:fldChar w:fldCharType="separate"/>
      </w:r>
      <w:ins w:id="1811" w:author="Weinert, Matthias (M.)" w:date="2022-02-21T14:07:00Z">
        <w:r>
          <w:rPr>
            <w:noProof/>
            <w:webHidden/>
          </w:rPr>
          <w:t>138</w:t>
        </w:r>
        <w:r>
          <w:rPr>
            <w:noProof/>
            <w:webHidden/>
          </w:rPr>
          <w:fldChar w:fldCharType="end"/>
        </w:r>
        <w:r w:rsidRPr="0095238E">
          <w:rPr>
            <w:rStyle w:val="Hyperlink"/>
            <w:rFonts w:eastAsia="MS Mincho"/>
            <w:noProof/>
          </w:rPr>
          <w:fldChar w:fldCharType="end"/>
        </w:r>
      </w:ins>
    </w:p>
    <w:p w14:paraId="57178C7C" w14:textId="2313E9E4" w:rsidR="00261D7A" w:rsidRDefault="00261D7A">
      <w:pPr>
        <w:pStyle w:val="Abbildungsverzeichnis"/>
        <w:rPr>
          <w:ins w:id="1812" w:author="Weinert, Matthias (M.)" w:date="2022-02-21T14:07:00Z"/>
          <w:rFonts w:asciiTheme="minorHAnsi" w:eastAsiaTheme="minorEastAsia" w:hAnsiTheme="minorHAnsi" w:cstheme="minorBidi"/>
          <w:b w:val="0"/>
          <w:noProof/>
          <w:szCs w:val="22"/>
          <w:lang w:val="de-DE"/>
        </w:rPr>
      </w:pPr>
      <w:ins w:id="1813"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"_Toc96345545"</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141: Nested elements of element </w:t>
        </w:r>
        <w:r w:rsidRPr="0095238E">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_Toc96345545 \h </w:instrText>
        </w:r>
      </w:ins>
      <w:r>
        <w:rPr>
          <w:noProof/>
          <w:webHidden/>
        </w:rPr>
      </w:r>
      <w:r>
        <w:rPr>
          <w:noProof/>
          <w:webHidden/>
        </w:rPr>
        <w:fldChar w:fldCharType="separate"/>
      </w:r>
      <w:ins w:id="1814" w:author="Weinert, Matthias (M.)" w:date="2022-02-21T14:07:00Z">
        <w:r>
          <w:rPr>
            <w:noProof/>
            <w:webHidden/>
          </w:rPr>
          <w:t>139</w:t>
        </w:r>
        <w:r>
          <w:rPr>
            <w:noProof/>
            <w:webHidden/>
          </w:rPr>
          <w:fldChar w:fldCharType="end"/>
        </w:r>
        <w:r w:rsidRPr="0095238E">
          <w:rPr>
            <w:rStyle w:val="Hyperlink"/>
            <w:rFonts w:eastAsia="MS Mincho"/>
            <w:noProof/>
          </w:rPr>
          <w:fldChar w:fldCharType="end"/>
        </w:r>
      </w:ins>
    </w:p>
    <w:p w14:paraId="3D75572D" w14:textId="10196894" w:rsidR="00261D7A" w:rsidRDefault="00261D7A">
      <w:pPr>
        <w:pStyle w:val="Abbildungsverzeichnis"/>
        <w:rPr>
          <w:ins w:id="1815" w:author="Weinert, Matthias (M.)" w:date="2022-02-21T14:07:00Z"/>
          <w:rFonts w:asciiTheme="minorHAnsi" w:eastAsiaTheme="minorEastAsia" w:hAnsiTheme="minorHAnsi" w:cstheme="minorBidi"/>
          <w:b w:val="0"/>
          <w:noProof/>
          <w:szCs w:val="22"/>
          <w:lang w:val="de-DE"/>
        </w:rPr>
      </w:pPr>
      <w:ins w:id="1816"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"_Toc96345546"</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 xml:space="preserve">Table 142: Attributes of element </w:t>
        </w:r>
        <w:r w:rsidRPr="0095238E">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_Toc96345546 \h </w:instrText>
        </w:r>
      </w:ins>
      <w:r>
        <w:rPr>
          <w:noProof/>
          <w:webHidden/>
        </w:rPr>
      </w:r>
      <w:r>
        <w:rPr>
          <w:noProof/>
          <w:webHidden/>
        </w:rPr>
        <w:fldChar w:fldCharType="separate"/>
      </w:r>
      <w:ins w:id="1817" w:author="Weinert, Matthias (M.)" w:date="2022-02-21T14:07:00Z">
        <w:r>
          <w:rPr>
            <w:noProof/>
            <w:webHidden/>
          </w:rPr>
          <w:t>139</w:t>
        </w:r>
        <w:r>
          <w:rPr>
            <w:noProof/>
            <w:webHidden/>
          </w:rPr>
          <w:fldChar w:fldCharType="end"/>
        </w:r>
        <w:r w:rsidRPr="0095238E">
          <w:rPr>
            <w:rStyle w:val="Hyperlink"/>
            <w:rFonts w:eastAsia="MS Mincho"/>
            <w:noProof/>
          </w:rPr>
          <w:fldChar w:fldCharType="end"/>
        </w:r>
      </w:ins>
    </w:p>
    <w:p w14:paraId="599E22ED" w14:textId="523ADEB9" w:rsidR="00261D7A" w:rsidRDefault="00261D7A">
      <w:pPr>
        <w:pStyle w:val="Abbildungsverzeichnis"/>
        <w:rPr>
          <w:ins w:id="1818" w:author="Weinert, Matthias (M.)" w:date="2022-02-21T14:07:00Z"/>
          <w:rFonts w:asciiTheme="minorHAnsi" w:eastAsiaTheme="minorEastAsia" w:hAnsiTheme="minorHAnsi" w:cstheme="minorBidi"/>
          <w:b w:val="0"/>
          <w:noProof/>
          <w:szCs w:val="22"/>
          <w:lang w:val="de-DE"/>
        </w:rPr>
      </w:pPr>
      <w:ins w:id="1819" w:author="Weinert, Matthias (M.)" w:date="2022-02-21T14:07:00Z">
        <w:r w:rsidRPr="0095238E">
          <w:rPr>
            <w:rStyle w:val="Hyperlink"/>
            <w:rFonts w:eastAsia="MS Mincho"/>
            <w:noProof/>
          </w:rPr>
          <w:fldChar w:fldCharType="begin"/>
        </w:r>
        <w:r w:rsidRPr="0095238E">
          <w:rPr>
            <w:rStyle w:val="Hyperlink"/>
            <w:rFonts w:eastAsia="MS Mincho"/>
            <w:noProof/>
          </w:rPr>
          <w:instrText xml:space="preserve"> </w:instrText>
        </w:r>
        <w:r>
          <w:rPr>
            <w:noProof/>
          </w:rPr>
          <w:instrText>HYPERLINK \l "_Toc96345547"</w:instrText>
        </w:r>
        <w:r w:rsidRPr="0095238E">
          <w:rPr>
            <w:rStyle w:val="Hyperlink"/>
            <w:rFonts w:eastAsia="MS Mincho"/>
            <w:noProof/>
          </w:rPr>
          <w:instrText xml:space="preserve"> </w:instrText>
        </w:r>
        <w:r w:rsidRPr="0095238E">
          <w:rPr>
            <w:rStyle w:val="Hyperlink"/>
            <w:rFonts w:eastAsia="MS Mincho"/>
            <w:noProof/>
          </w:rPr>
          <w:fldChar w:fldCharType="separate"/>
        </w:r>
        <w:r w:rsidRPr="0095238E">
          <w:rPr>
            <w:rStyle w:val="Hyperlink"/>
            <w:rFonts w:eastAsia="MS Mincho"/>
            <w:noProof/>
          </w:rPr>
          <w:t>Table 143 Cross-Reference Table between ISO 10303-242 and χMCF</w:t>
        </w:r>
        <w:r>
          <w:rPr>
            <w:noProof/>
            <w:webHidden/>
          </w:rPr>
          <w:tab/>
        </w:r>
        <w:r>
          <w:rPr>
            <w:noProof/>
            <w:webHidden/>
          </w:rPr>
          <w:fldChar w:fldCharType="begin"/>
        </w:r>
        <w:r>
          <w:rPr>
            <w:noProof/>
            <w:webHidden/>
          </w:rPr>
          <w:instrText xml:space="preserve"> PAGEREF _Toc96345547 \h </w:instrText>
        </w:r>
      </w:ins>
      <w:r>
        <w:rPr>
          <w:noProof/>
          <w:webHidden/>
        </w:rPr>
      </w:r>
      <w:r>
        <w:rPr>
          <w:noProof/>
          <w:webHidden/>
        </w:rPr>
        <w:fldChar w:fldCharType="separate"/>
      </w:r>
      <w:ins w:id="1820" w:author="Weinert, Matthias (M.)" w:date="2022-02-21T14:07:00Z">
        <w:r>
          <w:rPr>
            <w:noProof/>
            <w:webHidden/>
          </w:rPr>
          <w:t>145</w:t>
        </w:r>
        <w:r>
          <w:rPr>
            <w:noProof/>
            <w:webHidden/>
          </w:rPr>
          <w:fldChar w:fldCharType="end"/>
        </w:r>
        <w:r w:rsidRPr="0095238E">
          <w:rPr>
            <w:rStyle w:val="Hyperlink"/>
            <w:rFonts w:eastAsia="MS Mincho"/>
            <w:noProof/>
          </w:rPr>
          <w:fldChar w:fldCharType="end"/>
        </w:r>
      </w:ins>
    </w:p>
    <w:p w14:paraId="1B7C5295" w14:textId="27ADC82B" w:rsidR="0050351B" w:rsidDel="00F16E77" w:rsidRDefault="0050351B">
      <w:pPr>
        <w:pStyle w:val="Abbildungsverzeichnis"/>
        <w:rPr>
          <w:del w:id="1821" w:author="Weinert, Matthias (M.)" w:date="2022-02-16T15:44:00Z"/>
          <w:rFonts w:asciiTheme="minorHAnsi" w:eastAsiaTheme="minorEastAsia" w:hAnsiTheme="minorHAnsi" w:cstheme="minorBidi"/>
          <w:b w:val="0"/>
          <w:noProof/>
          <w:szCs w:val="22"/>
          <w:lang w:val="de-DE"/>
        </w:rPr>
      </w:pPr>
      <w:del w:id="182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23" w:author="Weinert, Matthias (M.)" w:date="2022-02-21T14:07:00Z">
        <w:r w:rsidR="00261D7A">
          <w:rPr>
            <w:rStyle w:val="Hyperlink"/>
            <w:rFonts w:eastAsia="MS Mincho"/>
            <w:bCs/>
            <w:noProof/>
            <w:lang w:val="de-DE"/>
          </w:rPr>
          <w:t>Fehler! Linkreferenz ungültig.</w:t>
        </w:r>
      </w:ins>
      <w:del w:id="1824" w:author="Weinert, Matthias (M.)" w:date="2022-02-16T15:44:00Z">
        <w:r w:rsidRPr="00BB1288" w:rsidDel="00F16E77">
          <w:rPr>
            <w:rStyle w:val="Hyperlink"/>
            <w:rFonts w:eastAsia="MS Mincho"/>
            <w:noProof/>
          </w:rPr>
          <w:delText xml:space="preserve">Table 1: Nested elements of element </w:delText>
        </w:r>
        <w:r w:rsidRPr="00BB1288" w:rsidDel="00F16E77">
          <w:rPr>
            <w:rStyle w:val="Hyperlink"/>
            <w:rFonts w:ascii="Courier New" w:eastAsia="MS Mincho" w:hAnsi="Courier New" w:cs="Courier New"/>
            <w:bCs/>
            <w:noProof/>
          </w:rPr>
          <w:delText>&lt;xmcf/&gt;</w:delText>
        </w:r>
        <w:r w:rsidDel="00F16E77">
          <w:rPr>
            <w:noProof/>
            <w:webHidden/>
          </w:rPr>
          <w:tab/>
        </w:r>
        <w:r w:rsidDel="00F16E77">
          <w:rPr>
            <w:noProof/>
            <w:webHidden/>
          </w:rPr>
          <w:fldChar w:fldCharType="begin"/>
        </w:r>
        <w:r w:rsidDel="00F16E77">
          <w:rPr>
            <w:noProof/>
            <w:webHidden/>
          </w:rPr>
          <w:delInstrText xml:space="preserve"> PAGEREF _Toc95914941 \h </w:delInstrText>
        </w:r>
        <w:r w:rsidDel="00F16E77">
          <w:rPr>
            <w:noProof/>
            <w:webHidden/>
          </w:rPr>
        </w:r>
        <w:r w:rsidDel="00F16E77">
          <w:rPr>
            <w:noProof/>
            <w:webHidden/>
          </w:rPr>
          <w:fldChar w:fldCharType="separate"/>
        </w:r>
        <w:r w:rsidR="00F16E77" w:rsidDel="00F16E77">
          <w:rPr>
            <w:noProof/>
            <w:webHidden/>
          </w:rPr>
          <w:delText>9</w:delText>
        </w:r>
        <w:r w:rsidDel="00F16E77">
          <w:rPr>
            <w:noProof/>
            <w:webHidden/>
          </w:rPr>
          <w:fldChar w:fldCharType="end"/>
        </w:r>
        <w:r w:rsidRPr="00BB1288" w:rsidDel="00F16E77">
          <w:rPr>
            <w:rStyle w:val="Hyperlink"/>
            <w:rFonts w:eastAsia="MS Mincho"/>
            <w:noProof/>
          </w:rPr>
          <w:fldChar w:fldCharType="end"/>
        </w:r>
      </w:del>
    </w:p>
    <w:p w14:paraId="0B78CDA3" w14:textId="7A2909DD" w:rsidR="0050351B" w:rsidDel="00F16E77" w:rsidRDefault="0050351B">
      <w:pPr>
        <w:pStyle w:val="Abbildungsverzeichnis"/>
        <w:rPr>
          <w:del w:id="1825" w:author="Weinert, Matthias (M.)" w:date="2022-02-16T15:44:00Z"/>
          <w:rFonts w:asciiTheme="minorHAnsi" w:eastAsiaTheme="minorEastAsia" w:hAnsiTheme="minorHAnsi" w:cstheme="minorBidi"/>
          <w:b w:val="0"/>
          <w:noProof/>
          <w:szCs w:val="22"/>
          <w:lang w:val="de-DE"/>
        </w:rPr>
      </w:pPr>
      <w:del w:id="182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27" w:author="Weinert, Matthias (M.)" w:date="2022-02-21T14:07:00Z">
        <w:r w:rsidR="00261D7A">
          <w:rPr>
            <w:rStyle w:val="Hyperlink"/>
            <w:rFonts w:eastAsia="MS Mincho"/>
            <w:bCs/>
            <w:noProof/>
            <w:lang w:val="de-DE"/>
          </w:rPr>
          <w:t>Fehler! Linkreferenz ungültig.</w:t>
        </w:r>
      </w:ins>
      <w:del w:id="1828" w:author="Weinert, Matthias (M.)" w:date="2022-02-16T15:44:00Z">
        <w:r w:rsidRPr="00BB1288" w:rsidDel="00F16E77">
          <w:rPr>
            <w:rStyle w:val="Hyperlink"/>
            <w:rFonts w:eastAsia="MS Mincho"/>
            <w:noProof/>
          </w:rPr>
          <w:delText xml:space="preserve">Table 2: XML-specification of </w:delText>
        </w:r>
        <w:r w:rsidRPr="00BB1288" w:rsidDel="00F16E77">
          <w:rPr>
            <w:rStyle w:val="Hyperlink"/>
            <w:rFonts w:ascii="Courier New" w:eastAsia="MS Mincho" w:hAnsi="Courier New" w:cs="Courier New"/>
            <w:noProof/>
          </w:rPr>
          <w:delText>&lt;units/&gt;</w:delText>
        </w:r>
        <w:r w:rsidDel="00F16E77">
          <w:rPr>
            <w:noProof/>
            <w:webHidden/>
          </w:rPr>
          <w:tab/>
        </w:r>
        <w:r w:rsidDel="00F16E77">
          <w:rPr>
            <w:noProof/>
            <w:webHidden/>
          </w:rPr>
          <w:fldChar w:fldCharType="begin"/>
        </w:r>
        <w:r w:rsidDel="00F16E77">
          <w:rPr>
            <w:noProof/>
            <w:webHidden/>
          </w:rPr>
          <w:delInstrText xml:space="preserve"> PAGEREF _Toc95914942 \h </w:delInstrText>
        </w:r>
        <w:r w:rsidDel="00F16E77">
          <w:rPr>
            <w:noProof/>
            <w:webHidden/>
          </w:rPr>
        </w:r>
        <w:r w:rsidDel="00F16E77">
          <w:rPr>
            <w:noProof/>
            <w:webHidden/>
          </w:rPr>
          <w:fldChar w:fldCharType="separate"/>
        </w:r>
        <w:r w:rsidR="00F16E77" w:rsidDel="00F16E77">
          <w:rPr>
            <w:noProof/>
            <w:webHidden/>
          </w:rPr>
          <w:delText>11</w:delText>
        </w:r>
        <w:r w:rsidDel="00F16E77">
          <w:rPr>
            <w:noProof/>
            <w:webHidden/>
          </w:rPr>
          <w:fldChar w:fldCharType="end"/>
        </w:r>
        <w:r w:rsidRPr="00BB1288" w:rsidDel="00F16E77">
          <w:rPr>
            <w:rStyle w:val="Hyperlink"/>
            <w:rFonts w:eastAsia="MS Mincho"/>
            <w:noProof/>
          </w:rPr>
          <w:fldChar w:fldCharType="end"/>
        </w:r>
      </w:del>
    </w:p>
    <w:p w14:paraId="34759FD6" w14:textId="3FBE8955" w:rsidR="0050351B" w:rsidDel="00F16E77" w:rsidRDefault="0050351B">
      <w:pPr>
        <w:pStyle w:val="Abbildungsverzeichnis"/>
        <w:rPr>
          <w:del w:id="1829" w:author="Weinert, Matthias (M.)" w:date="2022-02-16T15:44:00Z"/>
          <w:rFonts w:asciiTheme="minorHAnsi" w:eastAsiaTheme="minorEastAsia" w:hAnsiTheme="minorHAnsi" w:cstheme="minorBidi"/>
          <w:b w:val="0"/>
          <w:noProof/>
          <w:szCs w:val="22"/>
          <w:lang w:val="de-DE"/>
        </w:rPr>
      </w:pPr>
      <w:del w:id="183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31" w:author="Weinert, Matthias (M.)" w:date="2022-02-21T14:07:00Z">
        <w:r w:rsidR="00261D7A">
          <w:rPr>
            <w:rStyle w:val="Hyperlink"/>
            <w:rFonts w:eastAsia="MS Mincho"/>
            <w:bCs/>
            <w:noProof/>
            <w:lang w:val="de-DE"/>
          </w:rPr>
          <w:t>Fehler! Linkreferenz ungültig.</w:t>
        </w:r>
      </w:ins>
      <w:del w:id="1832" w:author="Weinert, Matthias (M.)" w:date="2022-02-16T15:44:00Z">
        <w:r w:rsidRPr="00BB1288" w:rsidDel="00F16E77">
          <w:rPr>
            <w:rStyle w:val="Hyperlink"/>
            <w:rFonts w:eastAsia="MS Mincho"/>
            <w:noProof/>
          </w:rPr>
          <w:delText xml:space="preserve">Table 3: XML-specification of element </w:delText>
        </w:r>
        <w:r w:rsidRPr="00BB1288" w:rsidDel="00F16E77">
          <w:rPr>
            <w:rStyle w:val="Hyperlink"/>
            <w:rFonts w:ascii="Courier New" w:eastAsia="MS Mincho" w:hAnsi="Courier New" w:cs="Courier New"/>
            <w:noProof/>
          </w:rPr>
          <w:delText>&lt;femdata/&gt;</w:delText>
        </w:r>
        <w:r w:rsidDel="00F16E77">
          <w:rPr>
            <w:noProof/>
            <w:webHidden/>
          </w:rPr>
          <w:tab/>
        </w:r>
        <w:r w:rsidDel="00F16E77">
          <w:rPr>
            <w:noProof/>
            <w:webHidden/>
          </w:rPr>
          <w:fldChar w:fldCharType="begin"/>
        </w:r>
        <w:r w:rsidDel="00F16E77">
          <w:rPr>
            <w:noProof/>
            <w:webHidden/>
          </w:rPr>
          <w:delInstrText xml:space="preserve"> PAGEREF _Toc95914943 \h </w:delInstrText>
        </w:r>
        <w:r w:rsidDel="00F16E77">
          <w:rPr>
            <w:noProof/>
            <w:webHidden/>
          </w:rPr>
        </w:r>
        <w:r w:rsidDel="00F16E77">
          <w:rPr>
            <w:noProof/>
            <w:webHidden/>
          </w:rPr>
          <w:fldChar w:fldCharType="separate"/>
        </w:r>
        <w:r w:rsidR="00F16E77" w:rsidDel="00F16E77">
          <w:rPr>
            <w:noProof/>
            <w:webHidden/>
          </w:rPr>
          <w:delText>13</w:delText>
        </w:r>
        <w:r w:rsidDel="00F16E77">
          <w:rPr>
            <w:noProof/>
            <w:webHidden/>
          </w:rPr>
          <w:fldChar w:fldCharType="end"/>
        </w:r>
        <w:r w:rsidRPr="00BB1288" w:rsidDel="00F16E77">
          <w:rPr>
            <w:rStyle w:val="Hyperlink"/>
            <w:rFonts w:eastAsia="MS Mincho"/>
            <w:noProof/>
          </w:rPr>
          <w:fldChar w:fldCharType="end"/>
        </w:r>
      </w:del>
    </w:p>
    <w:p w14:paraId="1F81A25F" w14:textId="2B65B6D3" w:rsidR="0050351B" w:rsidDel="00F16E77" w:rsidRDefault="0050351B">
      <w:pPr>
        <w:pStyle w:val="Abbildungsverzeichnis"/>
        <w:rPr>
          <w:del w:id="1833" w:author="Weinert, Matthias (M.)" w:date="2022-02-16T15:44:00Z"/>
          <w:rFonts w:asciiTheme="minorHAnsi" w:eastAsiaTheme="minorEastAsia" w:hAnsiTheme="minorHAnsi" w:cstheme="minorBidi"/>
          <w:b w:val="0"/>
          <w:noProof/>
          <w:szCs w:val="22"/>
          <w:lang w:val="de-DE"/>
        </w:rPr>
      </w:pPr>
      <w:del w:id="183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35" w:author="Weinert, Matthias (M.)" w:date="2022-02-21T14:07:00Z">
        <w:r w:rsidR="00261D7A">
          <w:rPr>
            <w:rStyle w:val="Hyperlink"/>
            <w:rFonts w:eastAsia="MS Mincho"/>
            <w:bCs/>
            <w:noProof/>
            <w:lang w:val="de-DE"/>
          </w:rPr>
          <w:t>Fehler! Linkreferenz ungültig.</w:t>
        </w:r>
      </w:ins>
      <w:del w:id="1836" w:author="Weinert, Matthias (M.)" w:date="2022-02-16T15:44:00Z">
        <w:r w:rsidRPr="00BB1288" w:rsidDel="00F16E77">
          <w:rPr>
            <w:rStyle w:val="Hyperlink"/>
            <w:rFonts w:eastAsia="MS Mincho"/>
            <w:noProof/>
          </w:rPr>
          <w:delText xml:space="preserve">Table 4: Nested elements of the child element of </w:delText>
        </w:r>
        <w:r w:rsidRPr="00BB1288" w:rsidDel="00F16E77">
          <w:rPr>
            <w:rStyle w:val="Hyperlink"/>
            <w:rFonts w:ascii="Courier New" w:eastAsia="MS Mincho" w:hAnsi="Courier New" w:cs="Courier New"/>
            <w:noProof/>
          </w:rPr>
          <w:delText>&lt;femdata/&gt;</w:delText>
        </w:r>
        <w:r w:rsidDel="00F16E77">
          <w:rPr>
            <w:noProof/>
            <w:webHidden/>
          </w:rPr>
          <w:tab/>
        </w:r>
        <w:r w:rsidDel="00F16E77">
          <w:rPr>
            <w:noProof/>
            <w:webHidden/>
          </w:rPr>
          <w:fldChar w:fldCharType="begin"/>
        </w:r>
        <w:r w:rsidDel="00F16E77">
          <w:rPr>
            <w:noProof/>
            <w:webHidden/>
          </w:rPr>
          <w:delInstrText xml:space="preserve"> PAGEREF _Toc95914944 \h </w:delInstrText>
        </w:r>
        <w:r w:rsidDel="00F16E77">
          <w:rPr>
            <w:noProof/>
            <w:webHidden/>
          </w:rPr>
        </w:r>
        <w:r w:rsidDel="00F16E77">
          <w:rPr>
            <w:noProof/>
            <w:webHidden/>
          </w:rPr>
          <w:fldChar w:fldCharType="separate"/>
        </w:r>
        <w:r w:rsidR="00F16E77" w:rsidDel="00F16E77">
          <w:rPr>
            <w:noProof/>
            <w:webHidden/>
          </w:rPr>
          <w:delText>14</w:delText>
        </w:r>
        <w:r w:rsidDel="00F16E77">
          <w:rPr>
            <w:noProof/>
            <w:webHidden/>
          </w:rPr>
          <w:fldChar w:fldCharType="end"/>
        </w:r>
        <w:r w:rsidRPr="00BB1288" w:rsidDel="00F16E77">
          <w:rPr>
            <w:rStyle w:val="Hyperlink"/>
            <w:rFonts w:eastAsia="MS Mincho"/>
            <w:noProof/>
          </w:rPr>
          <w:fldChar w:fldCharType="end"/>
        </w:r>
      </w:del>
    </w:p>
    <w:p w14:paraId="4B3ED0E1" w14:textId="04603ED8" w:rsidR="0050351B" w:rsidDel="00F16E77" w:rsidRDefault="0050351B">
      <w:pPr>
        <w:pStyle w:val="Abbildungsverzeichnis"/>
        <w:rPr>
          <w:del w:id="1837" w:author="Weinert, Matthias (M.)" w:date="2022-02-16T15:44:00Z"/>
          <w:rFonts w:asciiTheme="minorHAnsi" w:eastAsiaTheme="minorEastAsia" w:hAnsiTheme="minorHAnsi" w:cstheme="minorBidi"/>
          <w:b w:val="0"/>
          <w:noProof/>
          <w:szCs w:val="22"/>
          <w:lang w:val="de-DE"/>
        </w:rPr>
      </w:pPr>
      <w:del w:id="183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39" w:author="Weinert, Matthias (M.)" w:date="2022-02-21T14:07:00Z">
        <w:r w:rsidR="00261D7A">
          <w:rPr>
            <w:rStyle w:val="Hyperlink"/>
            <w:rFonts w:eastAsia="MS Mincho"/>
            <w:bCs/>
            <w:noProof/>
            <w:lang w:val="de-DE"/>
          </w:rPr>
          <w:t>Fehler! Linkreferenz ungültig.</w:t>
        </w:r>
      </w:ins>
      <w:del w:id="1840" w:author="Weinert, Matthias (M.)" w:date="2022-02-16T15:44:00Z">
        <w:r w:rsidRPr="00BB1288" w:rsidDel="00F16E77">
          <w:rPr>
            <w:rStyle w:val="Hyperlink"/>
            <w:rFonts w:eastAsia="MS Mincho"/>
            <w:noProof/>
          </w:rPr>
          <w:delText xml:space="preserve">Table 5: Attributes of element </w:delText>
        </w:r>
        <w:r w:rsidRPr="00BB1288" w:rsidDel="00F16E77">
          <w:rPr>
            <w:rStyle w:val="Hyperlink"/>
            <w:rFonts w:ascii="Courier New" w:eastAsia="MS Mincho" w:hAnsi="Courier New" w:cs="Courier New"/>
            <w:noProof/>
          </w:rPr>
          <w:delText>&lt;connection_group/&gt;</w:delText>
        </w:r>
        <w:r w:rsidDel="00F16E77">
          <w:rPr>
            <w:noProof/>
            <w:webHidden/>
          </w:rPr>
          <w:tab/>
        </w:r>
        <w:r w:rsidDel="00F16E77">
          <w:rPr>
            <w:noProof/>
            <w:webHidden/>
          </w:rPr>
          <w:fldChar w:fldCharType="begin"/>
        </w:r>
        <w:r w:rsidDel="00F16E77">
          <w:rPr>
            <w:noProof/>
            <w:webHidden/>
          </w:rPr>
          <w:delInstrText xml:space="preserve"> PAGEREF _Toc95914945 \h </w:delInstrText>
        </w:r>
        <w:r w:rsidDel="00F16E77">
          <w:rPr>
            <w:noProof/>
            <w:webHidden/>
          </w:rPr>
        </w:r>
        <w:r w:rsidDel="00F16E77">
          <w:rPr>
            <w:noProof/>
            <w:webHidden/>
          </w:rPr>
          <w:fldChar w:fldCharType="separate"/>
        </w:r>
        <w:r w:rsidR="00F16E77" w:rsidDel="00F16E77">
          <w:rPr>
            <w:noProof/>
            <w:webHidden/>
          </w:rPr>
          <w:delText>15</w:delText>
        </w:r>
        <w:r w:rsidDel="00F16E77">
          <w:rPr>
            <w:noProof/>
            <w:webHidden/>
          </w:rPr>
          <w:fldChar w:fldCharType="end"/>
        </w:r>
        <w:r w:rsidRPr="00BB1288" w:rsidDel="00F16E77">
          <w:rPr>
            <w:rStyle w:val="Hyperlink"/>
            <w:rFonts w:eastAsia="MS Mincho"/>
            <w:noProof/>
          </w:rPr>
          <w:fldChar w:fldCharType="end"/>
        </w:r>
      </w:del>
    </w:p>
    <w:p w14:paraId="43E034AF" w14:textId="68AC84C2" w:rsidR="0050351B" w:rsidDel="00F16E77" w:rsidRDefault="0050351B">
      <w:pPr>
        <w:pStyle w:val="Abbildungsverzeichnis"/>
        <w:rPr>
          <w:del w:id="1841" w:author="Weinert, Matthias (M.)" w:date="2022-02-16T15:44:00Z"/>
          <w:rFonts w:asciiTheme="minorHAnsi" w:eastAsiaTheme="minorEastAsia" w:hAnsiTheme="minorHAnsi" w:cstheme="minorBidi"/>
          <w:b w:val="0"/>
          <w:noProof/>
          <w:szCs w:val="22"/>
          <w:lang w:val="de-DE"/>
        </w:rPr>
      </w:pPr>
      <w:del w:id="184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43" w:author="Weinert, Matthias (M.)" w:date="2022-02-21T14:07:00Z">
        <w:r w:rsidR="00261D7A">
          <w:rPr>
            <w:rStyle w:val="Hyperlink"/>
            <w:rFonts w:eastAsia="MS Mincho"/>
            <w:bCs/>
            <w:noProof/>
            <w:lang w:val="de-DE"/>
          </w:rPr>
          <w:t>Fehler! Linkreferenz ungültig.</w:t>
        </w:r>
      </w:ins>
      <w:del w:id="1844" w:author="Weinert, Matthias (M.)" w:date="2022-02-16T15:44:00Z">
        <w:r w:rsidRPr="00BB1288" w:rsidDel="00F16E77">
          <w:rPr>
            <w:rStyle w:val="Hyperlink"/>
            <w:rFonts w:eastAsia="MS Mincho"/>
            <w:noProof/>
          </w:rPr>
          <w:delText xml:space="preserve">Table 6: Nested elements of element </w:delText>
        </w:r>
        <w:r w:rsidRPr="00BB1288" w:rsidDel="00F16E77">
          <w:rPr>
            <w:rStyle w:val="Hyperlink"/>
            <w:rFonts w:ascii="Courier New" w:eastAsia="MS Mincho" w:hAnsi="Courier New" w:cs="Courier New"/>
            <w:noProof/>
          </w:rPr>
          <w:delText>&lt;connection_group/&gt;</w:delText>
        </w:r>
        <w:r w:rsidDel="00F16E77">
          <w:rPr>
            <w:noProof/>
            <w:webHidden/>
          </w:rPr>
          <w:tab/>
        </w:r>
        <w:r w:rsidDel="00F16E77">
          <w:rPr>
            <w:noProof/>
            <w:webHidden/>
          </w:rPr>
          <w:fldChar w:fldCharType="begin"/>
        </w:r>
        <w:r w:rsidDel="00F16E77">
          <w:rPr>
            <w:noProof/>
            <w:webHidden/>
          </w:rPr>
          <w:delInstrText xml:space="preserve"> PAGEREF _Toc95914946 \h </w:delInstrText>
        </w:r>
        <w:r w:rsidDel="00F16E77">
          <w:rPr>
            <w:noProof/>
            <w:webHidden/>
          </w:rPr>
        </w:r>
        <w:r w:rsidDel="00F16E77">
          <w:rPr>
            <w:noProof/>
            <w:webHidden/>
          </w:rPr>
          <w:fldChar w:fldCharType="separate"/>
        </w:r>
        <w:r w:rsidR="00F16E77" w:rsidDel="00F16E77">
          <w:rPr>
            <w:noProof/>
            <w:webHidden/>
          </w:rPr>
          <w:delText>15</w:delText>
        </w:r>
        <w:r w:rsidDel="00F16E77">
          <w:rPr>
            <w:noProof/>
            <w:webHidden/>
          </w:rPr>
          <w:fldChar w:fldCharType="end"/>
        </w:r>
        <w:r w:rsidRPr="00BB1288" w:rsidDel="00F16E77">
          <w:rPr>
            <w:rStyle w:val="Hyperlink"/>
            <w:rFonts w:eastAsia="MS Mincho"/>
            <w:noProof/>
          </w:rPr>
          <w:fldChar w:fldCharType="end"/>
        </w:r>
      </w:del>
    </w:p>
    <w:p w14:paraId="0B51FB77" w14:textId="3F932370" w:rsidR="0050351B" w:rsidDel="00F16E77" w:rsidRDefault="0050351B">
      <w:pPr>
        <w:pStyle w:val="Abbildungsverzeichnis"/>
        <w:rPr>
          <w:del w:id="1845" w:author="Weinert, Matthias (M.)" w:date="2022-02-16T15:44:00Z"/>
          <w:rFonts w:asciiTheme="minorHAnsi" w:eastAsiaTheme="minorEastAsia" w:hAnsiTheme="minorHAnsi" w:cstheme="minorBidi"/>
          <w:b w:val="0"/>
          <w:noProof/>
          <w:szCs w:val="22"/>
          <w:lang w:val="de-DE"/>
        </w:rPr>
      </w:pPr>
      <w:del w:id="184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47" w:author="Weinert, Matthias (M.)" w:date="2022-02-21T14:07:00Z">
        <w:r w:rsidR="00261D7A">
          <w:rPr>
            <w:rStyle w:val="Hyperlink"/>
            <w:rFonts w:eastAsia="MS Mincho"/>
            <w:bCs/>
            <w:noProof/>
            <w:lang w:val="de-DE"/>
          </w:rPr>
          <w:t>Fehler! Linkreferenz ungültig.</w:t>
        </w:r>
      </w:ins>
      <w:del w:id="1848" w:author="Weinert, Matthias (M.)" w:date="2022-02-16T15:44:00Z">
        <w:r w:rsidRPr="00BB1288" w:rsidDel="00F16E77">
          <w:rPr>
            <w:rStyle w:val="Hyperlink"/>
            <w:rFonts w:eastAsia="MS Mincho"/>
            <w:noProof/>
          </w:rPr>
          <w:delText xml:space="preserve">Table 7: Nested elements of </w:delText>
        </w:r>
        <w:r w:rsidRPr="00BB1288" w:rsidDel="00F16E77">
          <w:rPr>
            <w:rStyle w:val="Hyperlink"/>
            <w:rFonts w:ascii="Courier New" w:eastAsia="MS Mincho" w:hAnsi="Courier New" w:cs="Courier New"/>
            <w:bCs/>
            <w:noProof/>
          </w:rPr>
          <w:delText>&lt;connected_to&gt;</w:delText>
        </w:r>
        <w:r w:rsidDel="00F16E77">
          <w:rPr>
            <w:noProof/>
            <w:webHidden/>
          </w:rPr>
          <w:tab/>
        </w:r>
        <w:r w:rsidDel="00F16E77">
          <w:rPr>
            <w:noProof/>
            <w:webHidden/>
          </w:rPr>
          <w:fldChar w:fldCharType="begin"/>
        </w:r>
        <w:r w:rsidDel="00F16E77">
          <w:rPr>
            <w:noProof/>
            <w:webHidden/>
          </w:rPr>
          <w:delInstrText xml:space="preserve"> PAGEREF _Toc95914947 \h </w:delInstrText>
        </w:r>
        <w:r w:rsidDel="00F16E77">
          <w:rPr>
            <w:noProof/>
            <w:webHidden/>
          </w:rPr>
        </w:r>
        <w:r w:rsidDel="00F16E77">
          <w:rPr>
            <w:noProof/>
            <w:webHidden/>
          </w:rPr>
          <w:fldChar w:fldCharType="separate"/>
        </w:r>
        <w:r w:rsidR="00F16E77" w:rsidDel="00F16E77">
          <w:rPr>
            <w:noProof/>
            <w:webHidden/>
          </w:rPr>
          <w:delText>15</w:delText>
        </w:r>
        <w:r w:rsidDel="00F16E77">
          <w:rPr>
            <w:noProof/>
            <w:webHidden/>
          </w:rPr>
          <w:fldChar w:fldCharType="end"/>
        </w:r>
        <w:r w:rsidRPr="00BB1288" w:rsidDel="00F16E77">
          <w:rPr>
            <w:rStyle w:val="Hyperlink"/>
            <w:rFonts w:eastAsia="MS Mincho"/>
            <w:noProof/>
          </w:rPr>
          <w:fldChar w:fldCharType="end"/>
        </w:r>
      </w:del>
    </w:p>
    <w:p w14:paraId="6328A832" w14:textId="01CD330C" w:rsidR="0050351B" w:rsidDel="00F16E77" w:rsidRDefault="0050351B">
      <w:pPr>
        <w:pStyle w:val="Abbildungsverzeichnis"/>
        <w:rPr>
          <w:del w:id="1849" w:author="Weinert, Matthias (M.)" w:date="2022-02-16T15:44:00Z"/>
          <w:rFonts w:asciiTheme="minorHAnsi" w:eastAsiaTheme="minorEastAsia" w:hAnsiTheme="minorHAnsi" w:cstheme="minorBidi"/>
          <w:b w:val="0"/>
          <w:noProof/>
          <w:szCs w:val="22"/>
          <w:lang w:val="de-DE"/>
        </w:rPr>
      </w:pPr>
      <w:del w:id="185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51" w:author="Weinert, Matthias (M.)" w:date="2022-02-21T14:07:00Z">
        <w:r w:rsidR="00261D7A">
          <w:rPr>
            <w:rStyle w:val="Hyperlink"/>
            <w:rFonts w:eastAsia="MS Mincho"/>
            <w:bCs/>
            <w:noProof/>
            <w:lang w:val="de-DE"/>
          </w:rPr>
          <w:t>Fehler! Linkreferenz ungültig.</w:t>
        </w:r>
      </w:ins>
      <w:del w:id="1852" w:author="Weinert, Matthias (M.)" w:date="2022-02-16T15:44:00Z">
        <w:r w:rsidRPr="00BB1288" w:rsidDel="00F16E77">
          <w:rPr>
            <w:rStyle w:val="Hyperlink"/>
            <w:rFonts w:eastAsia="MS Mincho"/>
            <w:noProof/>
          </w:rPr>
          <w:delText xml:space="preserve">Table 8: Attributes of element </w:delText>
        </w:r>
        <w:r w:rsidRPr="00BB1288" w:rsidDel="00F16E77">
          <w:rPr>
            <w:rStyle w:val="Hyperlink"/>
            <w:rFonts w:ascii="Courier New" w:eastAsia="MS Mincho" w:hAnsi="Courier New" w:cs="Courier New"/>
            <w:bCs/>
            <w:noProof/>
          </w:rPr>
          <w:delText>&lt;part/&gt;</w:delText>
        </w:r>
        <w:r w:rsidDel="00F16E77">
          <w:rPr>
            <w:noProof/>
            <w:webHidden/>
          </w:rPr>
          <w:tab/>
        </w:r>
        <w:r w:rsidDel="00F16E77">
          <w:rPr>
            <w:noProof/>
            <w:webHidden/>
          </w:rPr>
          <w:fldChar w:fldCharType="begin"/>
        </w:r>
        <w:r w:rsidDel="00F16E77">
          <w:rPr>
            <w:noProof/>
            <w:webHidden/>
          </w:rPr>
          <w:delInstrText xml:space="preserve"> PAGEREF _Toc95914948 \h </w:delInstrText>
        </w:r>
        <w:r w:rsidDel="00F16E77">
          <w:rPr>
            <w:noProof/>
            <w:webHidden/>
          </w:rPr>
        </w:r>
        <w:r w:rsidDel="00F16E77">
          <w:rPr>
            <w:noProof/>
            <w:webHidden/>
          </w:rPr>
          <w:fldChar w:fldCharType="separate"/>
        </w:r>
        <w:r w:rsidR="00F16E77" w:rsidDel="00F16E77">
          <w:rPr>
            <w:noProof/>
            <w:webHidden/>
          </w:rPr>
          <w:delText>16</w:delText>
        </w:r>
        <w:r w:rsidDel="00F16E77">
          <w:rPr>
            <w:noProof/>
            <w:webHidden/>
          </w:rPr>
          <w:fldChar w:fldCharType="end"/>
        </w:r>
        <w:r w:rsidRPr="00BB1288" w:rsidDel="00F16E77">
          <w:rPr>
            <w:rStyle w:val="Hyperlink"/>
            <w:rFonts w:eastAsia="MS Mincho"/>
            <w:noProof/>
          </w:rPr>
          <w:fldChar w:fldCharType="end"/>
        </w:r>
      </w:del>
    </w:p>
    <w:p w14:paraId="29C96733" w14:textId="0E427812" w:rsidR="0050351B" w:rsidDel="00F16E77" w:rsidRDefault="0050351B">
      <w:pPr>
        <w:pStyle w:val="Abbildungsverzeichnis"/>
        <w:rPr>
          <w:del w:id="1853" w:author="Weinert, Matthias (M.)" w:date="2022-02-16T15:44:00Z"/>
          <w:rFonts w:asciiTheme="minorHAnsi" w:eastAsiaTheme="minorEastAsia" w:hAnsiTheme="minorHAnsi" w:cstheme="minorBidi"/>
          <w:b w:val="0"/>
          <w:noProof/>
          <w:szCs w:val="22"/>
          <w:lang w:val="de-DE"/>
        </w:rPr>
      </w:pPr>
      <w:del w:id="185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"_Toc95914949"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55" w:author="Weinert, Matthias (M.)" w:date="2022-02-21T14:07:00Z">
        <w:r w:rsidR="00261D7A">
          <w:rPr>
            <w:rStyle w:val="Hyperlink"/>
            <w:rFonts w:eastAsia="MS Mincho"/>
            <w:bCs/>
            <w:noProof/>
            <w:lang w:val="de-DE"/>
          </w:rPr>
          <w:t>Fehler! Linkreferenz ungültig.</w:t>
        </w:r>
      </w:ins>
      <w:del w:id="1856" w:author="Weinert, Matthias (M.)" w:date="2022-02-16T15:44:00Z">
        <w:r w:rsidRPr="00BB1288" w:rsidDel="00F16E77">
          <w:rPr>
            <w:rStyle w:val="Hyperlink"/>
            <w:rFonts w:eastAsia="MS Mincho"/>
            <w:noProof/>
          </w:rPr>
          <w:delText xml:space="preserve">Table 9: Attributes of element </w:delText>
        </w:r>
        <w:r w:rsidRPr="00BB1288" w:rsidDel="00F16E77">
          <w:rPr>
            <w:rStyle w:val="Hyperlink"/>
            <w:rFonts w:ascii="Courier New" w:eastAsia="MS Mincho" w:hAnsi="Courier New" w:cs="Courier New"/>
            <w:noProof/>
          </w:rPr>
          <w:delText>&lt;assy/&gt;</w:delText>
        </w:r>
        <w:r w:rsidDel="00F16E77">
          <w:rPr>
            <w:noProof/>
            <w:webHidden/>
          </w:rPr>
          <w:tab/>
        </w:r>
        <w:r w:rsidDel="00F16E77">
          <w:rPr>
            <w:noProof/>
            <w:webHidden/>
          </w:rPr>
          <w:fldChar w:fldCharType="begin"/>
        </w:r>
        <w:r w:rsidDel="00F16E77">
          <w:rPr>
            <w:noProof/>
            <w:webHidden/>
          </w:rPr>
          <w:delInstrText xml:space="preserve"> PAGEREF _Toc95914949 \h </w:delInstrText>
        </w:r>
        <w:r w:rsidDel="00F16E77">
          <w:rPr>
            <w:noProof/>
            <w:webHidden/>
          </w:rPr>
        </w:r>
        <w:r w:rsidDel="00F16E77">
          <w:rPr>
            <w:noProof/>
            <w:webHidden/>
          </w:rPr>
          <w:fldChar w:fldCharType="separate"/>
        </w:r>
        <w:r w:rsidR="00F16E77" w:rsidDel="00F16E77">
          <w:rPr>
            <w:noProof/>
            <w:webHidden/>
          </w:rPr>
          <w:delText>17</w:delText>
        </w:r>
        <w:r w:rsidDel="00F16E77">
          <w:rPr>
            <w:noProof/>
            <w:webHidden/>
          </w:rPr>
          <w:fldChar w:fldCharType="end"/>
        </w:r>
        <w:r w:rsidRPr="00BB1288" w:rsidDel="00F16E77">
          <w:rPr>
            <w:rStyle w:val="Hyperlink"/>
            <w:rFonts w:eastAsia="MS Mincho"/>
            <w:noProof/>
          </w:rPr>
          <w:fldChar w:fldCharType="end"/>
        </w:r>
      </w:del>
    </w:p>
    <w:p w14:paraId="2E88CB9F" w14:textId="08A26DD3" w:rsidR="0050351B" w:rsidDel="00F16E77" w:rsidRDefault="0050351B">
      <w:pPr>
        <w:pStyle w:val="Abbildungsverzeichnis"/>
        <w:rPr>
          <w:del w:id="1857" w:author="Weinert, Matthias (M.)" w:date="2022-02-16T15:44:00Z"/>
          <w:rFonts w:asciiTheme="minorHAnsi" w:eastAsiaTheme="minorEastAsia" w:hAnsiTheme="minorHAnsi" w:cstheme="minorBidi"/>
          <w:b w:val="0"/>
          <w:noProof/>
          <w:szCs w:val="22"/>
          <w:lang w:val="de-DE"/>
        </w:rPr>
      </w:pPr>
      <w:del w:id="185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59" w:author="Weinert, Matthias (M.)" w:date="2022-02-21T14:07:00Z">
        <w:r w:rsidR="00261D7A">
          <w:rPr>
            <w:rStyle w:val="Hyperlink"/>
            <w:rFonts w:eastAsia="MS Mincho"/>
            <w:bCs/>
            <w:noProof/>
            <w:lang w:val="de-DE"/>
          </w:rPr>
          <w:t>Fehler! Linkreferenz ungültig.</w:t>
        </w:r>
      </w:ins>
      <w:del w:id="1860" w:author="Weinert, Matthias (M.)" w:date="2022-02-16T15:44:00Z">
        <w:r w:rsidRPr="00BB1288" w:rsidDel="00F16E77">
          <w:rPr>
            <w:rStyle w:val="Hyperlink"/>
            <w:rFonts w:eastAsia="MS Mincho"/>
            <w:noProof/>
          </w:rPr>
          <w:delText xml:space="preserve">Table 10: Nested elements of </w:delText>
        </w:r>
        <w:r w:rsidRPr="00BB1288" w:rsidDel="00F16E77">
          <w:rPr>
            <w:rStyle w:val="Hyperlink"/>
            <w:rFonts w:ascii="Courier New" w:eastAsia="MS Mincho" w:hAnsi="Courier New" w:cs="Courier New"/>
            <w:bCs/>
            <w:noProof/>
          </w:rPr>
          <w:delText>&lt;stacking&gt;</w:delText>
        </w:r>
        <w:r w:rsidDel="00F16E77">
          <w:rPr>
            <w:noProof/>
            <w:webHidden/>
          </w:rPr>
          <w:tab/>
        </w:r>
        <w:r w:rsidDel="00F16E77">
          <w:rPr>
            <w:noProof/>
            <w:webHidden/>
          </w:rPr>
          <w:fldChar w:fldCharType="begin"/>
        </w:r>
        <w:r w:rsidDel="00F16E77">
          <w:rPr>
            <w:noProof/>
            <w:webHidden/>
          </w:rPr>
          <w:delInstrText xml:space="preserve"> PAGEREF _Toc95914950 \h </w:delInstrText>
        </w:r>
        <w:r w:rsidDel="00F16E77">
          <w:rPr>
            <w:noProof/>
            <w:webHidden/>
          </w:rPr>
        </w:r>
        <w:r w:rsidDel="00F16E77">
          <w:rPr>
            <w:noProof/>
            <w:webHidden/>
          </w:rPr>
          <w:fldChar w:fldCharType="separate"/>
        </w:r>
        <w:r w:rsidR="00F16E77" w:rsidDel="00F16E77">
          <w:rPr>
            <w:noProof/>
            <w:webHidden/>
          </w:rPr>
          <w:delText>19</w:delText>
        </w:r>
        <w:r w:rsidDel="00F16E77">
          <w:rPr>
            <w:noProof/>
            <w:webHidden/>
          </w:rPr>
          <w:fldChar w:fldCharType="end"/>
        </w:r>
        <w:r w:rsidRPr="00BB1288" w:rsidDel="00F16E77">
          <w:rPr>
            <w:rStyle w:val="Hyperlink"/>
            <w:rFonts w:eastAsia="MS Mincho"/>
            <w:noProof/>
          </w:rPr>
          <w:fldChar w:fldCharType="end"/>
        </w:r>
      </w:del>
    </w:p>
    <w:p w14:paraId="50F86029" w14:textId="1166D909" w:rsidR="0050351B" w:rsidDel="00F16E77" w:rsidRDefault="0050351B">
      <w:pPr>
        <w:pStyle w:val="Abbildungsverzeichnis"/>
        <w:rPr>
          <w:del w:id="1861" w:author="Weinert, Matthias (M.)" w:date="2022-02-16T15:44:00Z"/>
          <w:rFonts w:asciiTheme="minorHAnsi" w:eastAsiaTheme="minorEastAsia" w:hAnsiTheme="minorHAnsi" w:cstheme="minorBidi"/>
          <w:b w:val="0"/>
          <w:noProof/>
          <w:szCs w:val="22"/>
          <w:lang w:val="de-DE"/>
        </w:rPr>
      </w:pPr>
      <w:del w:id="186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63" w:author="Weinert, Matthias (M.)" w:date="2022-02-21T14:07:00Z">
        <w:r w:rsidR="00261D7A">
          <w:rPr>
            <w:rStyle w:val="Hyperlink"/>
            <w:rFonts w:eastAsia="MS Mincho"/>
            <w:bCs/>
            <w:noProof/>
            <w:lang w:val="de-DE"/>
          </w:rPr>
          <w:t>Fehler! Linkreferenz ungültig.</w:t>
        </w:r>
      </w:ins>
      <w:del w:id="1864" w:author="Weinert, Matthias (M.)" w:date="2022-02-16T15:44:00Z">
        <w:r w:rsidRPr="00BB1288" w:rsidDel="00F16E77">
          <w:rPr>
            <w:rStyle w:val="Hyperlink"/>
            <w:rFonts w:eastAsia="MS Mincho"/>
            <w:noProof/>
          </w:rPr>
          <w:delText>Table 11: Attributes of &lt;stacking&gt;</w:delText>
        </w:r>
        <w:r w:rsidDel="00F16E77">
          <w:rPr>
            <w:noProof/>
            <w:webHidden/>
          </w:rPr>
          <w:tab/>
        </w:r>
        <w:r w:rsidDel="00F16E77">
          <w:rPr>
            <w:noProof/>
            <w:webHidden/>
          </w:rPr>
          <w:fldChar w:fldCharType="begin"/>
        </w:r>
        <w:r w:rsidDel="00F16E77">
          <w:rPr>
            <w:noProof/>
            <w:webHidden/>
          </w:rPr>
          <w:delInstrText xml:space="preserve"> PAGEREF _Toc95914951 \h </w:delInstrText>
        </w:r>
        <w:r w:rsidDel="00F16E77">
          <w:rPr>
            <w:noProof/>
            <w:webHidden/>
          </w:rPr>
        </w:r>
        <w:r w:rsidDel="00F16E77">
          <w:rPr>
            <w:noProof/>
            <w:webHidden/>
          </w:rPr>
          <w:fldChar w:fldCharType="separate"/>
        </w:r>
        <w:r w:rsidR="00F16E77" w:rsidDel="00F16E77">
          <w:rPr>
            <w:noProof/>
            <w:webHidden/>
          </w:rPr>
          <w:delText>19</w:delText>
        </w:r>
        <w:r w:rsidDel="00F16E77">
          <w:rPr>
            <w:noProof/>
            <w:webHidden/>
          </w:rPr>
          <w:fldChar w:fldCharType="end"/>
        </w:r>
        <w:r w:rsidRPr="00BB1288" w:rsidDel="00F16E77">
          <w:rPr>
            <w:rStyle w:val="Hyperlink"/>
            <w:rFonts w:eastAsia="MS Mincho"/>
            <w:noProof/>
          </w:rPr>
          <w:fldChar w:fldCharType="end"/>
        </w:r>
      </w:del>
    </w:p>
    <w:p w14:paraId="638DF715" w14:textId="074B682B" w:rsidR="0050351B" w:rsidDel="00F16E77" w:rsidRDefault="0050351B">
      <w:pPr>
        <w:pStyle w:val="Abbildungsverzeichnis"/>
        <w:rPr>
          <w:del w:id="1865" w:author="Weinert, Matthias (M.)" w:date="2022-02-16T15:44:00Z"/>
          <w:rFonts w:asciiTheme="minorHAnsi" w:eastAsiaTheme="minorEastAsia" w:hAnsiTheme="minorHAnsi" w:cstheme="minorBidi"/>
          <w:b w:val="0"/>
          <w:noProof/>
          <w:szCs w:val="22"/>
          <w:lang w:val="de-DE"/>
        </w:rPr>
      </w:pPr>
      <w:del w:id="186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67" w:author="Weinert, Matthias (M.)" w:date="2022-02-21T14:07:00Z">
        <w:r w:rsidR="00261D7A">
          <w:rPr>
            <w:rStyle w:val="Hyperlink"/>
            <w:rFonts w:eastAsia="MS Mincho"/>
            <w:bCs/>
            <w:noProof/>
            <w:lang w:val="de-DE"/>
          </w:rPr>
          <w:t>Fehler! Linkreferenz ungültig.</w:t>
        </w:r>
      </w:ins>
      <w:del w:id="1868" w:author="Weinert, Matthias (M.)" w:date="2022-02-16T15:44:00Z">
        <w:r w:rsidRPr="00BB1288" w:rsidDel="00F16E77">
          <w:rPr>
            <w:rStyle w:val="Hyperlink"/>
            <w:rFonts w:eastAsia="MS Mincho"/>
            <w:noProof/>
          </w:rPr>
          <w:delText>Table 12: Attributes of &lt;level&gt;</w:delText>
        </w:r>
        <w:r w:rsidDel="00F16E77">
          <w:rPr>
            <w:noProof/>
            <w:webHidden/>
          </w:rPr>
          <w:tab/>
        </w:r>
        <w:r w:rsidDel="00F16E77">
          <w:rPr>
            <w:noProof/>
            <w:webHidden/>
          </w:rPr>
          <w:fldChar w:fldCharType="begin"/>
        </w:r>
        <w:r w:rsidDel="00F16E77">
          <w:rPr>
            <w:noProof/>
            <w:webHidden/>
          </w:rPr>
          <w:delInstrText xml:space="preserve"> PAGEREF _Toc95914952 \h </w:delInstrText>
        </w:r>
        <w:r w:rsidDel="00F16E77">
          <w:rPr>
            <w:noProof/>
            <w:webHidden/>
          </w:rPr>
        </w:r>
        <w:r w:rsidDel="00F16E77">
          <w:rPr>
            <w:noProof/>
            <w:webHidden/>
          </w:rPr>
          <w:fldChar w:fldCharType="separate"/>
        </w:r>
        <w:r w:rsidR="00F16E77" w:rsidDel="00F16E77">
          <w:rPr>
            <w:noProof/>
            <w:webHidden/>
          </w:rPr>
          <w:delText>19</w:delText>
        </w:r>
        <w:r w:rsidDel="00F16E77">
          <w:rPr>
            <w:noProof/>
            <w:webHidden/>
          </w:rPr>
          <w:fldChar w:fldCharType="end"/>
        </w:r>
        <w:r w:rsidRPr="00BB1288" w:rsidDel="00F16E77">
          <w:rPr>
            <w:rStyle w:val="Hyperlink"/>
            <w:rFonts w:eastAsia="MS Mincho"/>
            <w:noProof/>
          </w:rPr>
          <w:fldChar w:fldCharType="end"/>
        </w:r>
      </w:del>
    </w:p>
    <w:p w14:paraId="584CD9F0" w14:textId="4973A7BE" w:rsidR="0050351B" w:rsidDel="00F16E77" w:rsidRDefault="0050351B">
      <w:pPr>
        <w:pStyle w:val="Abbildungsverzeichnis"/>
        <w:rPr>
          <w:del w:id="1869" w:author="Weinert, Matthias (M.)" w:date="2022-02-16T15:44:00Z"/>
          <w:rFonts w:asciiTheme="minorHAnsi" w:eastAsiaTheme="minorEastAsia" w:hAnsiTheme="minorHAnsi" w:cstheme="minorBidi"/>
          <w:b w:val="0"/>
          <w:noProof/>
          <w:szCs w:val="22"/>
          <w:lang w:val="de-DE"/>
        </w:rPr>
      </w:pPr>
      <w:del w:id="187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71" w:author="Weinert, Matthias (M.)" w:date="2022-02-21T14:07:00Z">
        <w:r w:rsidR="00261D7A">
          <w:rPr>
            <w:rStyle w:val="Hyperlink"/>
            <w:rFonts w:eastAsia="MS Mincho"/>
            <w:bCs/>
            <w:noProof/>
            <w:lang w:val="de-DE"/>
          </w:rPr>
          <w:t>Fehler! Linkreferenz ungültig.</w:t>
        </w:r>
      </w:ins>
      <w:del w:id="1872" w:author="Weinert, Matthias (M.)" w:date="2022-02-16T15:44:00Z">
        <w:r w:rsidRPr="00BB1288" w:rsidDel="00F16E77">
          <w:rPr>
            <w:rStyle w:val="Hyperlink"/>
            <w:rFonts w:eastAsia="MS Mincho"/>
            <w:noProof/>
          </w:rPr>
          <w:delText xml:space="preserve">Table 13: Nested elements of element </w:delText>
        </w:r>
        <w:r w:rsidRPr="00BB1288" w:rsidDel="00F16E77">
          <w:rPr>
            <w:rStyle w:val="Hyperlink"/>
            <w:rFonts w:ascii="Courier New" w:eastAsia="MS Mincho" w:hAnsi="Courier New" w:cs="Courier New"/>
            <w:noProof/>
          </w:rPr>
          <w:delText>&lt;contact_list/&gt;</w:delText>
        </w:r>
        <w:r w:rsidDel="00F16E77">
          <w:rPr>
            <w:noProof/>
            <w:webHidden/>
          </w:rPr>
          <w:tab/>
        </w:r>
        <w:r w:rsidDel="00F16E77">
          <w:rPr>
            <w:noProof/>
            <w:webHidden/>
          </w:rPr>
          <w:fldChar w:fldCharType="begin"/>
        </w:r>
        <w:r w:rsidDel="00F16E77">
          <w:rPr>
            <w:noProof/>
            <w:webHidden/>
          </w:rPr>
          <w:delInstrText xml:space="preserve"> PAGEREF _Toc95914953 \h </w:delInstrText>
        </w:r>
        <w:r w:rsidDel="00F16E77">
          <w:rPr>
            <w:noProof/>
            <w:webHidden/>
          </w:rPr>
        </w:r>
        <w:r w:rsidDel="00F16E77">
          <w:rPr>
            <w:noProof/>
            <w:webHidden/>
          </w:rPr>
          <w:fldChar w:fldCharType="separate"/>
        </w:r>
        <w:r w:rsidR="00F16E77" w:rsidDel="00F16E77">
          <w:rPr>
            <w:noProof/>
            <w:webHidden/>
          </w:rPr>
          <w:delText>21</w:delText>
        </w:r>
        <w:r w:rsidDel="00F16E77">
          <w:rPr>
            <w:noProof/>
            <w:webHidden/>
          </w:rPr>
          <w:fldChar w:fldCharType="end"/>
        </w:r>
        <w:r w:rsidRPr="00BB1288" w:rsidDel="00F16E77">
          <w:rPr>
            <w:rStyle w:val="Hyperlink"/>
            <w:rFonts w:eastAsia="MS Mincho"/>
            <w:noProof/>
          </w:rPr>
          <w:fldChar w:fldCharType="end"/>
        </w:r>
      </w:del>
    </w:p>
    <w:p w14:paraId="1751A8F4" w14:textId="40F4AA49" w:rsidR="0050351B" w:rsidDel="00F16E77" w:rsidRDefault="0050351B">
      <w:pPr>
        <w:pStyle w:val="Abbildungsverzeichnis"/>
        <w:rPr>
          <w:del w:id="1873" w:author="Weinert, Matthias (M.)" w:date="2022-02-16T15:44:00Z"/>
          <w:rFonts w:asciiTheme="minorHAnsi" w:eastAsiaTheme="minorEastAsia" w:hAnsiTheme="minorHAnsi" w:cstheme="minorBidi"/>
          <w:b w:val="0"/>
          <w:noProof/>
          <w:szCs w:val="22"/>
          <w:lang w:val="de-DE"/>
        </w:rPr>
      </w:pPr>
      <w:del w:id="187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75" w:author="Weinert, Matthias (M.)" w:date="2022-02-21T14:07:00Z">
        <w:r w:rsidR="00261D7A">
          <w:rPr>
            <w:rStyle w:val="Hyperlink"/>
            <w:rFonts w:eastAsia="MS Mincho"/>
            <w:bCs/>
            <w:noProof/>
            <w:lang w:val="de-DE"/>
          </w:rPr>
          <w:t>Fehler! Linkreferenz ungültig.</w:t>
        </w:r>
      </w:ins>
      <w:del w:id="1876" w:author="Weinert, Matthias (M.)" w:date="2022-02-16T15:44:00Z">
        <w:r w:rsidRPr="00BB1288" w:rsidDel="00F16E77">
          <w:rPr>
            <w:rStyle w:val="Hyperlink"/>
            <w:rFonts w:eastAsia="MS Mincho"/>
            <w:noProof/>
          </w:rPr>
          <w:delText xml:space="preserve">Table 14: Nested elements of element </w:delText>
        </w:r>
        <w:r w:rsidRPr="00BB1288" w:rsidDel="00F16E77">
          <w:rPr>
            <w:rStyle w:val="Hyperlink"/>
            <w:rFonts w:ascii="Courier New" w:eastAsia="MS Mincho" w:hAnsi="Courier New" w:cs="Courier New"/>
            <w:noProof/>
          </w:rPr>
          <w:delText>&lt;contact/&gt;</w:delText>
        </w:r>
        <w:r w:rsidDel="00F16E77">
          <w:rPr>
            <w:noProof/>
            <w:webHidden/>
          </w:rPr>
          <w:tab/>
        </w:r>
        <w:r w:rsidDel="00F16E77">
          <w:rPr>
            <w:noProof/>
            <w:webHidden/>
          </w:rPr>
          <w:fldChar w:fldCharType="begin"/>
        </w:r>
        <w:r w:rsidDel="00F16E77">
          <w:rPr>
            <w:noProof/>
            <w:webHidden/>
          </w:rPr>
          <w:delInstrText xml:space="preserve"> PAGEREF _Toc95914954 \h </w:delInstrText>
        </w:r>
        <w:r w:rsidDel="00F16E77">
          <w:rPr>
            <w:noProof/>
            <w:webHidden/>
          </w:rPr>
        </w:r>
        <w:r w:rsidDel="00F16E77">
          <w:rPr>
            <w:noProof/>
            <w:webHidden/>
          </w:rPr>
          <w:fldChar w:fldCharType="separate"/>
        </w:r>
        <w:r w:rsidR="00F16E77" w:rsidDel="00F16E77">
          <w:rPr>
            <w:noProof/>
            <w:webHidden/>
          </w:rPr>
          <w:delText>21</w:delText>
        </w:r>
        <w:r w:rsidDel="00F16E77">
          <w:rPr>
            <w:noProof/>
            <w:webHidden/>
          </w:rPr>
          <w:fldChar w:fldCharType="end"/>
        </w:r>
        <w:r w:rsidRPr="00BB1288" w:rsidDel="00F16E77">
          <w:rPr>
            <w:rStyle w:val="Hyperlink"/>
            <w:rFonts w:eastAsia="MS Mincho"/>
            <w:noProof/>
          </w:rPr>
          <w:fldChar w:fldCharType="end"/>
        </w:r>
      </w:del>
    </w:p>
    <w:p w14:paraId="32CB472C" w14:textId="7489DDBE" w:rsidR="0050351B" w:rsidDel="00F16E77" w:rsidRDefault="0050351B">
      <w:pPr>
        <w:pStyle w:val="Abbildungsverzeichnis"/>
        <w:rPr>
          <w:del w:id="1877" w:author="Weinert, Matthias (M.)" w:date="2022-02-16T15:44:00Z"/>
          <w:rFonts w:asciiTheme="minorHAnsi" w:eastAsiaTheme="minorEastAsia" w:hAnsiTheme="minorHAnsi" w:cstheme="minorBidi"/>
          <w:b w:val="0"/>
          <w:noProof/>
          <w:szCs w:val="22"/>
          <w:lang w:val="de-DE"/>
        </w:rPr>
      </w:pPr>
      <w:del w:id="187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79" w:author="Weinert, Matthias (M.)" w:date="2022-02-21T14:07:00Z">
        <w:r w:rsidR="00261D7A">
          <w:rPr>
            <w:rStyle w:val="Hyperlink"/>
            <w:rFonts w:eastAsia="MS Mincho"/>
            <w:bCs/>
            <w:noProof/>
            <w:lang w:val="de-DE"/>
          </w:rPr>
          <w:t>Fehler! Linkreferenz ungültig.</w:t>
        </w:r>
      </w:ins>
      <w:del w:id="1880" w:author="Weinert, Matthias (M.)" w:date="2022-02-16T15:44:00Z">
        <w:r w:rsidRPr="00BB1288" w:rsidDel="00F16E77">
          <w:rPr>
            <w:rStyle w:val="Hyperlink"/>
            <w:rFonts w:eastAsia="MS Mincho"/>
            <w:noProof/>
          </w:rPr>
          <w:delText xml:space="preserve">Table 15: Attributes of element </w:delText>
        </w:r>
        <w:r w:rsidRPr="00BB1288" w:rsidDel="00F16E77">
          <w:rPr>
            <w:rStyle w:val="Hyperlink"/>
            <w:rFonts w:ascii="Courier New" w:eastAsia="MS Mincho" w:hAnsi="Courier New" w:cs="Courier New"/>
            <w:noProof/>
          </w:rPr>
          <w:delText>&lt;partner/&gt;</w:delText>
        </w:r>
        <w:r w:rsidDel="00F16E77">
          <w:rPr>
            <w:noProof/>
            <w:webHidden/>
          </w:rPr>
          <w:tab/>
        </w:r>
        <w:r w:rsidDel="00F16E77">
          <w:rPr>
            <w:noProof/>
            <w:webHidden/>
          </w:rPr>
          <w:fldChar w:fldCharType="begin"/>
        </w:r>
        <w:r w:rsidDel="00F16E77">
          <w:rPr>
            <w:noProof/>
            <w:webHidden/>
          </w:rPr>
          <w:delInstrText xml:space="preserve"> PAGEREF _Toc95914955 \h </w:delInstrText>
        </w:r>
        <w:r w:rsidDel="00F16E77">
          <w:rPr>
            <w:noProof/>
            <w:webHidden/>
          </w:rPr>
        </w:r>
        <w:r w:rsidDel="00F16E77">
          <w:rPr>
            <w:noProof/>
            <w:webHidden/>
          </w:rPr>
          <w:fldChar w:fldCharType="separate"/>
        </w:r>
        <w:r w:rsidR="00F16E77" w:rsidDel="00F16E77">
          <w:rPr>
            <w:noProof/>
            <w:webHidden/>
          </w:rPr>
          <w:delText>22</w:delText>
        </w:r>
        <w:r w:rsidDel="00F16E77">
          <w:rPr>
            <w:noProof/>
            <w:webHidden/>
          </w:rPr>
          <w:fldChar w:fldCharType="end"/>
        </w:r>
        <w:r w:rsidRPr="00BB1288" w:rsidDel="00F16E77">
          <w:rPr>
            <w:rStyle w:val="Hyperlink"/>
            <w:rFonts w:eastAsia="MS Mincho"/>
            <w:noProof/>
          </w:rPr>
          <w:fldChar w:fldCharType="end"/>
        </w:r>
      </w:del>
    </w:p>
    <w:p w14:paraId="3B76351B" w14:textId="4C224137" w:rsidR="0050351B" w:rsidDel="00F16E77" w:rsidRDefault="0050351B">
      <w:pPr>
        <w:pStyle w:val="Abbildungsverzeichnis"/>
        <w:rPr>
          <w:del w:id="1881" w:author="Weinert, Matthias (M.)" w:date="2022-02-16T15:44:00Z"/>
          <w:rFonts w:asciiTheme="minorHAnsi" w:eastAsiaTheme="minorEastAsia" w:hAnsiTheme="minorHAnsi" w:cstheme="minorBidi"/>
          <w:b w:val="0"/>
          <w:noProof/>
          <w:szCs w:val="22"/>
          <w:lang w:val="de-DE"/>
        </w:rPr>
      </w:pPr>
      <w:del w:id="188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83" w:author="Weinert, Matthias (M.)" w:date="2022-02-21T14:07:00Z">
        <w:r w:rsidR="00261D7A">
          <w:rPr>
            <w:rStyle w:val="Hyperlink"/>
            <w:rFonts w:eastAsia="MS Mincho"/>
            <w:bCs/>
            <w:noProof/>
            <w:lang w:val="de-DE"/>
          </w:rPr>
          <w:t>Fehler! Linkreferenz ungültig.</w:t>
        </w:r>
      </w:ins>
      <w:del w:id="1884" w:author="Weinert, Matthias (M.)" w:date="2022-02-16T15:44:00Z">
        <w:r w:rsidRPr="00BB1288" w:rsidDel="00F16E77">
          <w:rPr>
            <w:rStyle w:val="Hyperlink"/>
            <w:rFonts w:eastAsia="MS Mincho"/>
            <w:noProof/>
          </w:rPr>
          <w:delText xml:space="preserve">Table 16: Attributes of element </w:delText>
        </w:r>
        <w:r w:rsidRPr="00BB1288" w:rsidDel="00F16E77">
          <w:rPr>
            <w:rStyle w:val="Hyperlink"/>
            <w:rFonts w:ascii="Courier New" w:eastAsia="MS Mincho" w:hAnsi="Courier New" w:cs="Courier New"/>
            <w:noProof/>
          </w:rPr>
          <w:delText>&lt;coefficients/&gt;</w:delText>
        </w:r>
        <w:r w:rsidDel="00F16E77">
          <w:rPr>
            <w:noProof/>
            <w:webHidden/>
          </w:rPr>
          <w:tab/>
        </w:r>
        <w:r w:rsidDel="00F16E77">
          <w:rPr>
            <w:noProof/>
            <w:webHidden/>
          </w:rPr>
          <w:fldChar w:fldCharType="begin"/>
        </w:r>
        <w:r w:rsidDel="00F16E77">
          <w:rPr>
            <w:noProof/>
            <w:webHidden/>
          </w:rPr>
          <w:delInstrText xml:space="preserve"> PAGEREF _Toc95914956 \h </w:delInstrText>
        </w:r>
        <w:r w:rsidDel="00F16E77">
          <w:rPr>
            <w:noProof/>
            <w:webHidden/>
          </w:rPr>
        </w:r>
        <w:r w:rsidDel="00F16E77">
          <w:rPr>
            <w:noProof/>
            <w:webHidden/>
          </w:rPr>
          <w:fldChar w:fldCharType="separate"/>
        </w:r>
        <w:r w:rsidR="00F16E77" w:rsidDel="00F16E77">
          <w:rPr>
            <w:noProof/>
            <w:webHidden/>
          </w:rPr>
          <w:delText>23</w:delText>
        </w:r>
        <w:r w:rsidDel="00F16E77">
          <w:rPr>
            <w:noProof/>
            <w:webHidden/>
          </w:rPr>
          <w:fldChar w:fldCharType="end"/>
        </w:r>
        <w:r w:rsidRPr="00BB1288" w:rsidDel="00F16E77">
          <w:rPr>
            <w:rStyle w:val="Hyperlink"/>
            <w:rFonts w:eastAsia="MS Mincho"/>
            <w:noProof/>
          </w:rPr>
          <w:fldChar w:fldCharType="end"/>
        </w:r>
      </w:del>
    </w:p>
    <w:p w14:paraId="40E029A5" w14:textId="221C19BB" w:rsidR="0050351B" w:rsidDel="00F16E77" w:rsidRDefault="0050351B">
      <w:pPr>
        <w:pStyle w:val="Abbildungsverzeichnis"/>
        <w:rPr>
          <w:del w:id="1885" w:author="Weinert, Matthias (M.)" w:date="2022-02-16T15:44:00Z"/>
          <w:rFonts w:asciiTheme="minorHAnsi" w:eastAsiaTheme="minorEastAsia" w:hAnsiTheme="minorHAnsi" w:cstheme="minorBidi"/>
          <w:b w:val="0"/>
          <w:noProof/>
          <w:szCs w:val="22"/>
          <w:lang w:val="de-DE"/>
        </w:rPr>
      </w:pPr>
      <w:del w:id="188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87" w:author="Weinert, Matthias (M.)" w:date="2022-02-21T14:07:00Z">
        <w:r w:rsidR="00261D7A">
          <w:rPr>
            <w:rStyle w:val="Hyperlink"/>
            <w:rFonts w:eastAsia="MS Mincho"/>
            <w:bCs/>
            <w:noProof/>
            <w:lang w:val="de-DE"/>
          </w:rPr>
          <w:t>Fehler! Linkreferenz ungültig.</w:t>
        </w:r>
      </w:ins>
      <w:del w:id="1888" w:author="Weinert, Matthias (M.)" w:date="2022-02-16T15:44:00Z">
        <w:r w:rsidRPr="00BB1288" w:rsidDel="00F16E77">
          <w:rPr>
            <w:rStyle w:val="Hyperlink"/>
            <w:rFonts w:eastAsia="MS Mincho"/>
            <w:noProof/>
          </w:rPr>
          <w:delText xml:space="preserve">Table 17: Nested elements of element </w:delText>
        </w:r>
        <w:r w:rsidRPr="00BB1288" w:rsidDel="00F16E77">
          <w:rPr>
            <w:rStyle w:val="Hyperlink"/>
            <w:rFonts w:ascii="Courier New" w:eastAsia="MS Mincho" w:hAnsi="Courier New" w:cs="Courier New"/>
            <w:noProof/>
          </w:rPr>
          <w:delText>&lt;connection_list&gt;</w:delText>
        </w:r>
        <w:r w:rsidDel="00F16E77">
          <w:rPr>
            <w:noProof/>
            <w:webHidden/>
          </w:rPr>
          <w:tab/>
        </w:r>
        <w:r w:rsidDel="00F16E77">
          <w:rPr>
            <w:noProof/>
            <w:webHidden/>
          </w:rPr>
          <w:fldChar w:fldCharType="begin"/>
        </w:r>
        <w:r w:rsidDel="00F16E77">
          <w:rPr>
            <w:noProof/>
            <w:webHidden/>
          </w:rPr>
          <w:delInstrText xml:space="preserve"> PAGEREF _Toc95914957 \h </w:delInstrText>
        </w:r>
        <w:r w:rsidDel="00F16E77">
          <w:rPr>
            <w:noProof/>
            <w:webHidden/>
          </w:rPr>
        </w:r>
        <w:r w:rsidDel="00F16E77">
          <w:rPr>
            <w:noProof/>
            <w:webHidden/>
          </w:rPr>
          <w:fldChar w:fldCharType="separate"/>
        </w:r>
        <w:r w:rsidR="00F16E77" w:rsidDel="00F16E77">
          <w:rPr>
            <w:noProof/>
            <w:webHidden/>
          </w:rPr>
          <w:delText>23</w:delText>
        </w:r>
        <w:r w:rsidDel="00F16E77">
          <w:rPr>
            <w:noProof/>
            <w:webHidden/>
          </w:rPr>
          <w:fldChar w:fldCharType="end"/>
        </w:r>
        <w:r w:rsidRPr="00BB1288" w:rsidDel="00F16E77">
          <w:rPr>
            <w:rStyle w:val="Hyperlink"/>
            <w:rFonts w:eastAsia="MS Mincho"/>
            <w:noProof/>
          </w:rPr>
          <w:fldChar w:fldCharType="end"/>
        </w:r>
      </w:del>
    </w:p>
    <w:p w14:paraId="72AA7ACD" w14:textId="36465140" w:rsidR="0050351B" w:rsidDel="00F16E77" w:rsidRDefault="0050351B">
      <w:pPr>
        <w:pStyle w:val="Abbildungsverzeichnis"/>
        <w:rPr>
          <w:del w:id="1889" w:author="Weinert, Matthias (M.)" w:date="2022-02-16T15:44:00Z"/>
          <w:rFonts w:asciiTheme="minorHAnsi" w:eastAsiaTheme="minorEastAsia" w:hAnsiTheme="minorHAnsi" w:cstheme="minorBidi"/>
          <w:b w:val="0"/>
          <w:noProof/>
          <w:szCs w:val="22"/>
          <w:lang w:val="de-DE"/>
        </w:rPr>
      </w:pPr>
      <w:del w:id="189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91" w:author="Weinert, Matthias (M.)" w:date="2022-02-21T14:07:00Z">
        <w:r w:rsidR="00261D7A">
          <w:rPr>
            <w:rStyle w:val="Hyperlink"/>
            <w:rFonts w:eastAsia="MS Mincho"/>
            <w:bCs/>
            <w:noProof/>
            <w:lang w:val="de-DE"/>
          </w:rPr>
          <w:t>Fehler! Linkreferenz ungültig.</w:t>
        </w:r>
      </w:ins>
      <w:del w:id="1892" w:author="Weinert, Matthias (M.)" w:date="2022-02-16T15:44:00Z">
        <w:r w:rsidRPr="00BB1288" w:rsidDel="00F16E77">
          <w:rPr>
            <w:rStyle w:val="Hyperlink"/>
            <w:rFonts w:eastAsia="MS Mincho"/>
            <w:noProof/>
          </w:rPr>
          <w:delText xml:space="preserve">Table 18: Nested elements of element </w:delText>
        </w:r>
        <w:r w:rsidRPr="00BB1288" w:rsidDel="00F16E77">
          <w:rPr>
            <w:rStyle w:val="Hyperlink"/>
            <w:rFonts w:ascii="Courier New" w:eastAsia="MS Mincho" w:hAnsi="Courier New" w:cs="Courier New"/>
            <w:noProof/>
          </w:rPr>
          <w:delText>&lt;custom_attributes_list/&gt;</w:delText>
        </w:r>
        <w:r w:rsidDel="00F16E77">
          <w:rPr>
            <w:noProof/>
            <w:webHidden/>
          </w:rPr>
          <w:tab/>
        </w:r>
        <w:r w:rsidDel="00F16E77">
          <w:rPr>
            <w:noProof/>
            <w:webHidden/>
          </w:rPr>
          <w:fldChar w:fldCharType="begin"/>
        </w:r>
        <w:r w:rsidDel="00F16E77">
          <w:rPr>
            <w:noProof/>
            <w:webHidden/>
          </w:rPr>
          <w:delInstrText xml:space="preserve"> PAGEREF _Toc95914958 \h </w:delInstrText>
        </w:r>
        <w:r w:rsidDel="00F16E77">
          <w:rPr>
            <w:noProof/>
            <w:webHidden/>
          </w:rPr>
        </w:r>
        <w:r w:rsidDel="00F16E77">
          <w:rPr>
            <w:noProof/>
            <w:webHidden/>
          </w:rPr>
          <w:fldChar w:fldCharType="separate"/>
        </w:r>
        <w:r w:rsidR="00F16E77" w:rsidDel="00F16E77">
          <w:rPr>
            <w:noProof/>
            <w:webHidden/>
          </w:rPr>
          <w:delText>27</w:delText>
        </w:r>
        <w:r w:rsidDel="00F16E77">
          <w:rPr>
            <w:noProof/>
            <w:webHidden/>
          </w:rPr>
          <w:fldChar w:fldCharType="end"/>
        </w:r>
        <w:r w:rsidRPr="00BB1288" w:rsidDel="00F16E77">
          <w:rPr>
            <w:rStyle w:val="Hyperlink"/>
            <w:rFonts w:eastAsia="MS Mincho"/>
            <w:noProof/>
          </w:rPr>
          <w:fldChar w:fldCharType="end"/>
        </w:r>
      </w:del>
    </w:p>
    <w:p w14:paraId="1135FED7" w14:textId="3CEBCAEF" w:rsidR="0050351B" w:rsidDel="00F16E77" w:rsidRDefault="0050351B">
      <w:pPr>
        <w:pStyle w:val="Abbildungsverzeichnis"/>
        <w:rPr>
          <w:del w:id="1893" w:author="Weinert, Matthias (M.)" w:date="2022-02-16T15:44:00Z"/>
          <w:rFonts w:asciiTheme="minorHAnsi" w:eastAsiaTheme="minorEastAsia" w:hAnsiTheme="minorHAnsi" w:cstheme="minorBidi"/>
          <w:b w:val="0"/>
          <w:noProof/>
          <w:szCs w:val="22"/>
          <w:lang w:val="de-DE"/>
        </w:rPr>
      </w:pPr>
      <w:del w:id="189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"_Toc95914959"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95" w:author="Weinert, Matthias (M.)" w:date="2022-02-21T14:07:00Z">
        <w:r w:rsidR="00261D7A">
          <w:rPr>
            <w:rStyle w:val="Hyperlink"/>
            <w:rFonts w:eastAsia="MS Mincho"/>
            <w:bCs/>
            <w:noProof/>
            <w:lang w:val="de-DE"/>
          </w:rPr>
          <w:t>Fehler! Linkreferenz ungültig.</w:t>
        </w:r>
      </w:ins>
      <w:del w:id="1896" w:author="Weinert, Matthias (M.)" w:date="2022-02-16T15:44:00Z">
        <w:r w:rsidRPr="00BB1288" w:rsidDel="00F16E77">
          <w:rPr>
            <w:rStyle w:val="Hyperlink"/>
            <w:rFonts w:eastAsia="MS Mincho"/>
            <w:noProof/>
          </w:rPr>
          <w:delText xml:space="preserve">Table 19: Attributes of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rPr>
          <w:delText>custom_attributes/</w:delText>
        </w:r>
        <w:r w:rsidRPr="00BB1288" w:rsidDel="00F16E77">
          <w:rPr>
            <w:rStyle w:val="Hyperlink"/>
            <w:rFonts w:ascii="Courier New" w:eastAsia="MS Mincho" w:hAnsi="Courier New" w:cs="Courier New"/>
            <w:bCs/>
            <w:noProof/>
          </w:rPr>
          <w:delText>&gt;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_Toc95914959 \h </w:delInstrText>
        </w:r>
        <w:r w:rsidDel="00F16E77">
          <w:rPr>
            <w:noProof/>
            <w:webHidden/>
          </w:rPr>
        </w:r>
        <w:r w:rsidDel="00F16E77">
          <w:rPr>
            <w:noProof/>
            <w:webHidden/>
          </w:rPr>
          <w:fldChar w:fldCharType="separate"/>
        </w:r>
        <w:r w:rsidR="00F16E77" w:rsidDel="00F16E77">
          <w:rPr>
            <w:noProof/>
            <w:webHidden/>
          </w:rPr>
          <w:delText>27</w:delText>
        </w:r>
        <w:r w:rsidDel="00F16E77">
          <w:rPr>
            <w:noProof/>
            <w:webHidden/>
          </w:rPr>
          <w:fldChar w:fldCharType="end"/>
        </w:r>
        <w:r w:rsidRPr="00BB1288" w:rsidDel="00F16E77">
          <w:rPr>
            <w:rStyle w:val="Hyperlink"/>
            <w:rFonts w:eastAsia="MS Mincho"/>
            <w:noProof/>
          </w:rPr>
          <w:fldChar w:fldCharType="end"/>
        </w:r>
      </w:del>
    </w:p>
    <w:p w14:paraId="5F7E3507" w14:textId="52D558A1" w:rsidR="0050351B" w:rsidDel="00F16E77" w:rsidRDefault="0050351B">
      <w:pPr>
        <w:pStyle w:val="Abbildungsverzeichnis"/>
        <w:rPr>
          <w:del w:id="1897" w:author="Weinert, Matthias (M.)" w:date="2022-02-16T15:44:00Z"/>
          <w:rFonts w:asciiTheme="minorHAnsi" w:eastAsiaTheme="minorEastAsia" w:hAnsiTheme="minorHAnsi" w:cstheme="minorBidi"/>
          <w:b w:val="0"/>
          <w:noProof/>
          <w:szCs w:val="22"/>
          <w:lang w:val="de-DE"/>
        </w:rPr>
      </w:pPr>
      <w:del w:id="189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899" w:author="Weinert, Matthias (M.)" w:date="2022-02-21T14:07:00Z">
        <w:r w:rsidR="00261D7A">
          <w:rPr>
            <w:rStyle w:val="Hyperlink"/>
            <w:rFonts w:eastAsia="MS Mincho"/>
            <w:bCs/>
            <w:noProof/>
            <w:lang w:val="de-DE"/>
          </w:rPr>
          <w:t>Fehler! Linkreferenz ungültig.</w:t>
        </w:r>
      </w:ins>
      <w:del w:id="1900" w:author="Weinert, Matthias (M.)" w:date="2022-02-16T15:44:00Z">
        <w:r w:rsidRPr="00BB1288" w:rsidDel="00F16E77">
          <w:rPr>
            <w:rStyle w:val="Hyperlink"/>
            <w:rFonts w:eastAsia="MS Mincho"/>
            <w:noProof/>
          </w:rPr>
          <w:delText xml:space="preserve">Table 20: Nested elements of element </w:delText>
        </w:r>
        <w:r w:rsidRPr="00BB1288" w:rsidDel="00F16E77">
          <w:rPr>
            <w:rStyle w:val="Hyperlink"/>
            <w:rFonts w:ascii="Courier New" w:eastAsia="MS Mincho" w:hAnsi="Courier New" w:cs="Courier New"/>
            <w:noProof/>
          </w:rPr>
          <w:delText>&lt;custom_attributes/&gt;</w:delText>
        </w:r>
        <w:r w:rsidDel="00F16E77">
          <w:rPr>
            <w:noProof/>
            <w:webHidden/>
          </w:rPr>
          <w:tab/>
        </w:r>
        <w:r w:rsidDel="00F16E77">
          <w:rPr>
            <w:noProof/>
            <w:webHidden/>
          </w:rPr>
          <w:fldChar w:fldCharType="begin"/>
        </w:r>
        <w:r w:rsidDel="00F16E77">
          <w:rPr>
            <w:noProof/>
            <w:webHidden/>
          </w:rPr>
          <w:delInstrText xml:space="preserve"> PAGEREF _Toc95914960 \h </w:delInstrText>
        </w:r>
        <w:r w:rsidDel="00F16E77">
          <w:rPr>
            <w:noProof/>
            <w:webHidden/>
          </w:rPr>
        </w:r>
        <w:r w:rsidDel="00F16E77">
          <w:rPr>
            <w:noProof/>
            <w:webHidden/>
          </w:rPr>
          <w:fldChar w:fldCharType="separate"/>
        </w:r>
        <w:r w:rsidR="00F16E77" w:rsidDel="00F16E77">
          <w:rPr>
            <w:noProof/>
            <w:webHidden/>
          </w:rPr>
          <w:delText>27</w:delText>
        </w:r>
        <w:r w:rsidDel="00F16E77">
          <w:rPr>
            <w:noProof/>
            <w:webHidden/>
          </w:rPr>
          <w:fldChar w:fldCharType="end"/>
        </w:r>
        <w:r w:rsidRPr="00BB1288" w:rsidDel="00F16E77">
          <w:rPr>
            <w:rStyle w:val="Hyperlink"/>
            <w:rFonts w:eastAsia="MS Mincho"/>
            <w:noProof/>
          </w:rPr>
          <w:fldChar w:fldCharType="end"/>
        </w:r>
      </w:del>
    </w:p>
    <w:p w14:paraId="07C52CDB" w14:textId="29B39FF4" w:rsidR="0050351B" w:rsidDel="00F16E77" w:rsidRDefault="0050351B">
      <w:pPr>
        <w:pStyle w:val="Abbildungsverzeichnis"/>
        <w:rPr>
          <w:del w:id="1901" w:author="Weinert, Matthias (M.)" w:date="2022-02-16T15:44:00Z"/>
          <w:rFonts w:asciiTheme="minorHAnsi" w:eastAsiaTheme="minorEastAsia" w:hAnsiTheme="minorHAnsi" w:cstheme="minorBidi"/>
          <w:b w:val="0"/>
          <w:noProof/>
          <w:szCs w:val="22"/>
          <w:lang w:val="de-DE"/>
        </w:rPr>
      </w:pPr>
      <w:del w:id="190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03" w:author="Weinert, Matthias (M.)" w:date="2022-02-21T14:07:00Z">
        <w:r w:rsidR="00261D7A">
          <w:rPr>
            <w:rStyle w:val="Hyperlink"/>
            <w:rFonts w:eastAsia="MS Mincho"/>
            <w:bCs/>
            <w:noProof/>
            <w:lang w:val="de-DE"/>
          </w:rPr>
          <w:t>Fehler! Linkreferenz ungültig.</w:t>
        </w:r>
      </w:ins>
      <w:del w:id="1904" w:author="Weinert, Matthias (M.)" w:date="2022-02-16T15:44:00Z">
        <w:r w:rsidRPr="00BB1288" w:rsidDel="00F16E77">
          <w:rPr>
            <w:rStyle w:val="Hyperlink"/>
            <w:rFonts w:eastAsia="MS Mincho"/>
            <w:noProof/>
          </w:rPr>
          <w:delText xml:space="preserve">Table 21: Attributes of </w:delText>
        </w:r>
        <w:r w:rsidRPr="00BB1288" w:rsidDel="00F16E77">
          <w:rPr>
            <w:rStyle w:val="Hyperlink"/>
            <w:rFonts w:ascii="Courier New" w:eastAsia="MS Mincho" w:hAnsi="Courier New" w:cs="Courier New"/>
            <w:bCs/>
            <w:noProof/>
          </w:rPr>
          <w:delText>&lt;string/&gt;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_Toc95914961 \h </w:delInstrText>
        </w:r>
        <w:r w:rsidDel="00F16E77">
          <w:rPr>
            <w:noProof/>
            <w:webHidden/>
          </w:rPr>
        </w:r>
        <w:r w:rsidDel="00F16E77">
          <w:rPr>
            <w:noProof/>
            <w:webHidden/>
          </w:rPr>
          <w:fldChar w:fldCharType="separate"/>
        </w:r>
        <w:r w:rsidR="00F16E77" w:rsidDel="00F16E77">
          <w:rPr>
            <w:noProof/>
            <w:webHidden/>
          </w:rPr>
          <w:delText>28</w:delText>
        </w:r>
        <w:r w:rsidDel="00F16E77">
          <w:rPr>
            <w:noProof/>
            <w:webHidden/>
          </w:rPr>
          <w:fldChar w:fldCharType="end"/>
        </w:r>
        <w:r w:rsidRPr="00BB1288" w:rsidDel="00F16E77">
          <w:rPr>
            <w:rStyle w:val="Hyperlink"/>
            <w:rFonts w:eastAsia="MS Mincho"/>
            <w:noProof/>
          </w:rPr>
          <w:fldChar w:fldCharType="end"/>
        </w:r>
      </w:del>
    </w:p>
    <w:p w14:paraId="325682D5" w14:textId="4C50C3D5" w:rsidR="0050351B" w:rsidDel="00F16E77" w:rsidRDefault="0050351B">
      <w:pPr>
        <w:pStyle w:val="Abbildungsverzeichnis"/>
        <w:rPr>
          <w:del w:id="1905" w:author="Weinert, Matthias (M.)" w:date="2022-02-16T15:44:00Z"/>
          <w:rFonts w:asciiTheme="minorHAnsi" w:eastAsiaTheme="minorEastAsia" w:hAnsiTheme="minorHAnsi" w:cstheme="minorBidi"/>
          <w:b w:val="0"/>
          <w:noProof/>
          <w:szCs w:val="22"/>
          <w:lang w:val="de-DE"/>
        </w:rPr>
      </w:pPr>
      <w:del w:id="190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07" w:author="Weinert, Matthias (M.)" w:date="2022-02-21T14:07:00Z">
        <w:r w:rsidR="00261D7A">
          <w:rPr>
            <w:rStyle w:val="Hyperlink"/>
            <w:rFonts w:eastAsia="MS Mincho"/>
            <w:bCs/>
            <w:noProof/>
            <w:lang w:val="de-DE"/>
          </w:rPr>
          <w:t>Fehler! Linkreferenz ungültig.</w:t>
        </w:r>
      </w:ins>
      <w:del w:id="1908" w:author="Weinert, Matthias (M.)" w:date="2022-02-16T15:44:00Z">
        <w:r w:rsidRPr="00BB1288" w:rsidDel="00F16E77">
          <w:rPr>
            <w:rStyle w:val="Hyperlink"/>
            <w:rFonts w:eastAsia="MS Mincho"/>
            <w:noProof/>
          </w:rPr>
          <w:delText xml:space="preserve">Table 22: Attributes of </w:delText>
        </w:r>
        <w:r w:rsidRPr="00BB1288" w:rsidDel="00F16E77">
          <w:rPr>
            <w:rStyle w:val="Hyperlink"/>
            <w:rFonts w:ascii="Courier New" w:eastAsia="MS Mincho" w:hAnsi="Courier New" w:cs="Courier New"/>
            <w:bCs/>
            <w:noProof/>
          </w:rPr>
          <w:delText>&lt;real/&gt;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_Toc95914962 \h </w:delInstrText>
        </w:r>
        <w:r w:rsidDel="00F16E77">
          <w:rPr>
            <w:noProof/>
            <w:webHidden/>
          </w:rPr>
        </w:r>
        <w:r w:rsidDel="00F16E77">
          <w:rPr>
            <w:noProof/>
            <w:webHidden/>
          </w:rPr>
          <w:fldChar w:fldCharType="separate"/>
        </w:r>
        <w:r w:rsidR="00F16E77" w:rsidDel="00F16E77">
          <w:rPr>
            <w:noProof/>
            <w:webHidden/>
          </w:rPr>
          <w:delText>28</w:delText>
        </w:r>
        <w:r w:rsidDel="00F16E77">
          <w:rPr>
            <w:noProof/>
            <w:webHidden/>
          </w:rPr>
          <w:fldChar w:fldCharType="end"/>
        </w:r>
        <w:r w:rsidRPr="00BB1288" w:rsidDel="00F16E77">
          <w:rPr>
            <w:rStyle w:val="Hyperlink"/>
            <w:rFonts w:eastAsia="MS Mincho"/>
            <w:noProof/>
          </w:rPr>
          <w:fldChar w:fldCharType="end"/>
        </w:r>
      </w:del>
    </w:p>
    <w:p w14:paraId="3BE604D7" w14:textId="2630B673" w:rsidR="0050351B" w:rsidDel="00F16E77" w:rsidRDefault="0050351B">
      <w:pPr>
        <w:pStyle w:val="Abbildungsverzeichnis"/>
        <w:rPr>
          <w:del w:id="1909" w:author="Weinert, Matthias (M.)" w:date="2022-02-16T15:44:00Z"/>
          <w:rFonts w:asciiTheme="minorHAnsi" w:eastAsiaTheme="minorEastAsia" w:hAnsiTheme="minorHAnsi" w:cstheme="minorBidi"/>
          <w:b w:val="0"/>
          <w:noProof/>
          <w:szCs w:val="22"/>
          <w:lang w:val="de-DE"/>
        </w:rPr>
      </w:pPr>
      <w:del w:id="191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11" w:author="Weinert, Matthias (M.)" w:date="2022-02-21T14:07:00Z">
        <w:r w:rsidR="00261D7A">
          <w:rPr>
            <w:rStyle w:val="Hyperlink"/>
            <w:rFonts w:eastAsia="MS Mincho"/>
            <w:bCs/>
            <w:noProof/>
            <w:lang w:val="de-DE"/>
          </w:rPr>
          <w:t>Fehler! Linkreferenz ungültig.</w:t>
        </w:r>
      </w:ins>
      <w:del w:id="1912" w:author="Weinert, Matthias (M.)" w:date="2022-02-16T15:44:00Z">
        <w:r w:rsidRPr="00BB1288" w:rsidDel="00F16E77">
          <w:rPr>
            <w:rStyle w:val="Hyperlink"/>
            <w:rFonts w:eastAsia="MS Mincho"/>
            <w:noProof/>
          </w:rPr>
          <w:delText xml:space="preserve">Table 23: Attributes of </w:delText>
        </w:r>
        <w:r w:rsidRPr="00BB1288" w:rsidDel="00F16E77">
          <w:rPr>
            <w:rStyle w:val="Hyperlink"/>
            <w:rFonts w:ascii="Courier New" w:eastAsia="MS Mincho" w:hAnsi="Courier New" w:cs="Courier New"/>
            <w:bCs/>
            <w:noProof/>
          </w:rPr>
          <w:delText>&lt;integer/&gt;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_Toc95914963 \h </w:delInstrText>
        </w:r>
        <w:r w:rsidDel="00F16E77">
          <w:rPr>
            <w:noProof/>
            <w:webHidden/>
          </w:rPr>
        </w:r>
        <w:r w:rsidDel="00F16E77">
          <w:rPr>
            <w:noProof/>
            <w:webHidden/>
          </w:rPr>
          <w:fldChar w:fldCharType="separate"/>
        </w:r>
        <w:r w:rsidR="00F16E77" w:rsidDel="00F16E77">
          <w:rPr>
            <w:noProof/>
            <w:webHidden/>
          </w:rPr>
          <w:delText>28</w:delText>
        </w:r>
        <w:r w:rsidDel="00F16E77">
          <w:rPr>
            <w:noProof/>
            <w:webHidden/>
          </w:rPr>
          <w:fldChar w:fldCharType="end"/>
        </w:r>
        <w:r w:rsidRPr="00BB1288" w:rsidDel="00F16E77">
          <w:rPr>
            <w:rStyle w:val="Hyperlink"/>
            <w:rFonts w:eastAsia="MS Mincho"/>
            <w:noProof/>
          </w:rPr>
          <w:fldChar w:fldCharType="end"/>
        </w:r>
      </w:del>
    </w:p>
    <w:p w14:paraId="02546F52" w14:textId="289388A9" w:rsidR="0050351B" w:rsidDel="00F16E77" w:rsidRDefault="0050351B">
      <w:pPr>
        <w:pStyle w:val="Abbildungsverzeichnis"/>
        <w:rPr>
          <w:del w:id="1913" w:author="Weinert, Matthias (M.)" w:date="2022-02-16T15:44:00Z"/>
          <w:rFonts w:asciiTheme="minorHAnsi" w:eastAsiaTheme="minorEastAsia" w:hAnsiTheme="minorHAnsi" w:cstheme="minorBidi"/>
          <w:b w:val="0"/>
          <w:noProof/>
          <w:szCs w:val="22"/>
          <w:lang w:val="de-DE"/>
        </w:rPr>
      </w:pPr>
      <w:del w:id="191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15" w:author="Weinert, Matthias (M.)" w:date="2022-02-21T14:07:00Z">
        <w:r w:rsidR="00261D7A">
          <w:rPr>
            <w:rStyle w:val="Hyperlink"/>
            <w:rFonts w:eastAsia="MS Mincho"/>
            <w:bCs/>
            <w:noProof/>
            <w:lang w:val="de-DE"/>
          </w:rPr>
          <w:t>Fehler! Linkreferenz ungültig.</w:t>
        </w:r>
      </w:ins>
      <w:del w:id="1916" w:author="Weinert, Matthias (M.)" w:date="2022-02-16T15:44:00Z">
        <w:r w:rsidRPr="00BB1288" w:rsidDel="00F16E77">
          <w:rPr>
            <w:rStyle w:val="Hyperlink"/>
            <w:rFonts w:eastAsia="MS Mincho"/>
            <w:noProof/>
          </w:rPr>
          <w:delText xml:space="preserve">Table 24: Attributes of </w:delText>
        </w:r>
        <w:r w:rsidRPr="00BB1288" w:rsidDel="00F16E77">
          <w:rPr>
            <w:rStyle w:val="Hyperlink"/>
            <w:rFonts w:ascii="Courier New" w:eastAsia="MS Mincho" w:hAnsi="Courier New" w:cs="Courier New"/>
            <w:bCs/>
            <w:noProof/>
          </w:rPr>
          <w:delText>&lt;string_list/&gt;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_Toc95914964 \h </w:delInstrText>
        </w:r>
        <w:r w:rsidDel="00F16E77">
          <w:rPr>
            <w:noProof/>
            <w:webHidden/>
          </w:rPr>
        </w:r>
        <w:r w:rsidDel="00F16E77">
          <w:rPr>
            <w:noProof/>
            <w:webHidden/>
          </w:rPr>
          <w:fldChar w:fldCharType="separate"/>
        </w:r>
        <w:r w:rsidR="00F16E77" w:rsidDel="00F16E77">
          <w:rPr>
            <w:noProof/>
            <w:webHidden/>
          </w:rPr>
          <w:delText>28</w:delText>
        </w:r>
        <w:r w:rsidDel="00F16E77">
          <w:rPr>
            <w:noProof/>
            <w:webHidden/>
          </w:rPr>
          <w:fldChar w:fldCharType="end"/>
        </w:r>
        <w:r w:rsidRPr="00BB1288" w:rsidDel="00F16E77">
          <w:rPr>
            <w:rStyle w:val="Hyperlink"/>
            <w:rFonts w:eastAsia="MS Mincho"/>
            <w:noProof/>
          </w:rPr>
          <w:fldChar w:fldCharType="end"/>
        </w:r>
      </w:del>
    </w:p>
    <w:p w14:paraId="7C3F4DA4" w14:textId="5CE969A1" w:rsidR="0050351B" w:rsidDel="00F16E77" w:rsidRDefault="0050351B">
      <w:pPr>
        <w:pStyle w:val="Abbildungsverzeichnis"/>
        <w:rPr>
          <w:del w:id="1917" w:author="Weinert, Matthias (M.)" w:date="2022-02-16T15:44:00Z"/>
          <w:rFonts w:asciiTheme="minorHAnsi" w:eastAsiaTheme="minorEastAsia" w:hAnsiTheme="minorHAnsi" w:cstheme="minorBidi"/>
          <w:b w:val="0"/>
          <w:noProof/>
          <w:szCs w:val="22"/>
          <w:lang w:val="de-DE"/>
        </w:rPr>
      </w:pPr>
      <w:del w:id="191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19" w:author="Weinert, Matthias (M.)" w:date="2022-02-21T14:07:00Z">
        <w:r w:rsidR="00261D7A">
          <w:rPr>
            <w:rStyle w:val="Hyperlink"/>
            <w:rFonts w:eastAsia="MS Mincho"/>
            <w:bCs/>
            <w:noProof/>
            <w:lang w:val="de-DE"/>
          </w:rPr>
          <w:t>Fehler! Linkreferenz ungültig.</w:t>
        </w:r>
      </w:ins>
      <w:del w:id="1920" w:author="Weinert, Matthias (M.)" w:date="2022-02-16T15:44:00Z">
        <w:r w:rsidRPr="00BB1288" w:rsidDel="00F16E77">
          <w:rPr>
            <w:rStyle w:val="Hyperlink"/>
            <w:rFonts w:eastAsia="MS Mincho"/>
            <w:noProof/>
          </w:rPr>
          <w:delText xml:space="preserve">Table 25: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string_list</w:delText>
        </w:r>
        <w:r w:rsidRPr="00BB1288" w:rsidDel="00F16E77">
          <w:rPr>
            <w:rStyle w:val="Hyperlink"/>
            <w:rFonts w:eastAsia="MS Mincho"/>
            <w:noProof/>
          </w:rPr>
          <w:delText>/&gt;</w:delText>
        </w:r>
        <w:r w:rsidDel="00F16E77">
          <w:rPr>
            <w:noProof/>
            <w:webHidden/>
          </w:rPr>
          <w:tab/>
        </w:r>
        <w:r w:rsidDel="00F16E77">
          <w:rPr>
            <w:noProof/>
            <w:webHidden/>
          </w:rPr>
          <w:fldChar w:fldCharType="begin"/>
        </w:r>
        <w:r w:rsidDel="00F16E77">
          <w:rPr>
            <w:noProof/>
            <w:webHidden/>
          </w:rPr>
          <w:delInstrText xml:space="preserve"> PAGEREF _Toc95914965 \h </w:delInstrText>
        </w:r>
        <w:r w:rsidDel="00F16E77">
          <w:rPr>
            <w:noProof/>
            <w:webHidden/>
          </w:rPr>
        </w:r>
        <w:r w:rsidDel="00F16E77">
          <w:rPr>
            <w:noProof/>
            <w:webHidden/>
          </w:rPr>
          <w:fldChar w:fldCharType="separate"/>
        </w:r>
        <w:r w:rsidR="00F16E77" w:rsidDel="00F16E77">
          <w:rPr>
            <w:noProof/>
            <w:webHidden/>
          </w:rPr>
          <w:delText>29</w:delText>
        </w:r>
        <w:r w:rsidDel="00F16E77">
          <w:rPr>
            <w:noProof/>
            <w:webHidden/>
          </w:rPr>
          <w:fldChar w:fldCharType="end"/>
        </w:r>
        <w:r w:rsidRPr="00BB1288" w:rsidDel="00F16E77">
          <w:rPr>
            <w:rStyle w:val="Hyperlink"/>
            <w:rFonts w:eastAsia="MS Mincho"/>
            <w:noProof/>
          </w:rPr>
          <w:fldChar w:fldCharType="end"/>
        </w:r>
      </w:del>
    </w:p>
    <w:p w14:paraId="239276E8" w14:textId="141E8C27" w:rsidR="0050351B" w:rsidDel="00F16E77" w:rsidRDefault="0050351B">
      <w:pPr>
        <w:pStyle w:val="Abbildungsverzeichnis"/>
        <w:rPr>
          <w:del w:id="1921" w:author="Weinert, Matthias (M.)" w:date="2022-02-16T15:44:00Z"/>
          <w:rFonts w:asciiTheme="minorHAnsi" w:eastAsiaTheme="minorEastAsia" w:hAnsiTheme="minorHAnsi" w:cstheme="minorBidi"/>
          <w:b w:val="0"/>
          <w:noProof/>
          <w:szCs w:val="22"/>
          <w:lang w:val="de-DE"/>
        </w:rPr>
      </w:pPr>
      <w:del w:id="192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23" w:author="Weinert, Matthias (M.)" w:date="2022-02-21T14:07:00Z">
        <w:r w:rsidR="00261D7A">
          <w:rPr>
            <w:rStyle w:val="Hyperlink"/>
            <w:rFonts w:eastAsia="MS Mincho"/>
            <w:bCs/>
            <w:noProof/>
            <w:lang w:val="de-DE"/>
          </w:rPr>
          <w:t>Fehler! Linkreferenz ungültig.</w:t>
        </w:r>
      </w:ins>
      <w:del w:id="1924" w:author="Weinert, Matthias (M.)" w:date="2022-02-16T15:44:00Z">
        <w:r w:rsidRPr="00BB1288" w:rsidDel="00F16E77">
          <w:rPr>
            <w:rStyle w:val="Hyperlink"/>
            <w:rFonts w:eastAsia="MS Mincho"/>
            <w:noProof/>
          </w:rPr>
          <w:delText xml:space="preserve">Table 26: Attributes of </w:delText>
        </w:r>
        <w:r w:rsidRPr="00BB1288" w:rsidDel="00F16E77">
          <w:rPr>
            <w:rStyle w:val="Hyperlink"/>
            <w:rFonts w:ascii="Courier New" w:eastAsia="MS Mincho" w:hAnsi="Courier New" w:cs="Courier New"/>
            <w:bCs/>
            <w:noProof/>
          </w:rPr>
          <w:delText>&lt;real_list/&gt;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_Toc95914966 \h </w:delInstrText>
        </w:r>
        <w:r w:rsidDel="00F16E77">
          <w:rPr>
            <w:noProof/>
            <w:webHidden/>
          </w:rPr>
        </w:r>
        <w:r w:rsidDel="00F16E77">
          <w:rPr>
            <w:noProof/>
            <w:webHidden/>
          </w:rPr>
          <w:fldChar w:fldCharType="separate"/>
        </w:r>
        <w:r w:rsidR="00F16E77" w:rsidDel="00F16E77">
          <w:rPr>
            <w:noProof/>
            <w:webHidden/>
          </w:rPr>
          <w:delText>29</w:delText>
        </w:r>
        <w:r w:rsidDel="00F16E77">
          <w:rPr>
            <w:noProof/>
            <w:webHidden/>
          </w:rPr>
          <w:fldChar w:fldCharType="end"/>
        </w:r>
        <w:r w:rsidRPr="00BB1288" w:rsidDel="00F16E77">
          <w:rPr>
            <w:rStyle w:val="Hyperlink"/>
            <w:rFonts w:eastAsia="MS Mincho"/>
            <w:noProof/>
          </w:rPr>
          <w:fldChar w:fldCharType="end"/>
        </w:r>
      </w:del>
    </w:p>
    <w:p w14:paraId="44E86318" w14:textId="000CB469" w:rsidR="0050351B" w:rsidDel="00F16E77" w:rsidRDefault="0050351B">
      <w:pPr>
        <w:pStyle w:val="Abbildungsverzeichnis"/>
        <w:rPr>
          <w:del w:id="1925" w:author="Weinert, Matthias (M.)" w:date="2022-02-16T15:44:00Z"/>
          <w:rFonts w:asciiTheme="minorHAnsi" w:eastAsiaTheme="minorEastAsia" w:hAnsiTheme="minorHAnsi" w:cstheme="minorBidi"/>
          <w:b w:val="0"/>
          <w:noProof/>
          <w:szCs w:val="22"/>
          <w:lang w:val="de-DE"/>
        </w:rPr>
      </w:pPr>
      <w:del w:id="192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27" w:author="Weinert, Matthias (M.)" w:date="2022-02-21T14:07:00Z">
        <w:r w:rsidR="00261D7A">
          <w:rPr>
            <w:rStyle w:val="Hyperlink"/>
            <w:rFonts w:eastAsia="MS Mincho"/>
            <w:bCs/>
            <w:noProof/>
            <w:lang w:val="de-DE"/>
          </w:rPr>
          <w:t>Fehler! Linkreferenz ungültig.</w:t>
        </w:r>
      </w:ins>
      <w:del w:id="1928" w:author="Weinert, Matthias (M.)" w:date="2022-02-16T15:44:00Z">
        <w:r w:rsidRPr="00BB1288" w:rsidDel="00F16E77">
          <w:rPr>
            <w:rStyle w:val="Hyperlink"/>
            <w:rFonts w:eastAsia="MS Mincho"/>
            <w:noProof/>
          </w:rPr>
          <w:delText xml:space="preserve">Table 27: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real_list</w:delText>
        </w:r>
        <w:r w:rsidRPr="00BB1288" w:rsidDel="00F16E77">
          <w:rPr>
            <w:rStyle w:val="Hyperlink"/>
            <w:rFonts w:eastAsia="MS Mincho"/>
            <w:noProof/>
          </w:rPr>
          <w:delText>/&gt;</w:delText>
        </w:r>
        <w:r w:rsidDel="00F16E77">
          <w:rPr>
            <w:noProof/>
            <w:webHidden/>
          </w:rPr>
          <w:tab/>
        </w:r>
        <w:r w:rsidDel="00F16E77">
          <w:rPr>
            <w:noProof/>
            <w:webHidden/>
          </w:rPr>
          <w:fldChar w:fldCharType="begin"/>
        </w:r>
        <w:r w:rsidDel="00F16E77">
          <w:rPr>
            <w:noProof/>
            <w:webHidden/>
          </w:rPr>
          <w:delInstrText xml:space="preserve"> PAGEREF _Toc95914967 \h </w:delInstrText>
        </w:r>
        <w:r w:rsidDel="00F16E77">
          <w:rPr>
            <w:noProof/>
            <w:webHidden/>
          </w:rPr>
        </w:r>
        <w:r w:rsidDel="00F16E77">
          <w:rPr>
            <w:noProof/>
            <w:webHidden/>
          </w:rPr>
          <w:fldChar w:fldCharType="separate"/>
        </w:r>
        <w:r w:rsidR="00F16E77" w:rsidDel="00F16E77">
          <w:rPr>
            <w:noProof/>
            <w:webHidden/>
          </w:rPr>
          <w:delText>29</w:delText>
        </w:r>
        <w:r w:rsidDel="00F16E77">
          <w:rPr>
            <w:noProof/>
            <w:webHidden/>
          </w:rPr>
          <w:fldChar w:fldCharType="end"/>
        </w:r>
        <w:r w:rsidRPr="00BB1288" w:rsidDel="00F16E77">
          <w:rPr>
            <w:rStyle w:val="Hyperlink"/>
            <w:rFonts w:eastAsia="MS Mincho"/>
            <w:noProof/>
          </w:rPr>
          <w:fldChar w:fldCharType="end"/>
        </w:r>
      </w:del>
    </w:p>
    <w:p w14:paraId="222E6E21" w14:textId="63B94D78" w:rsidR="0050351B" w:rsidDel="00F16E77" w:rsidRDefault="0050351B">
      <w:pPr>
        <w:pStyle w:val="Abbildungsverzeichnis"/>
        <w:rPr>
          <w:del w:id="1929" w:author="Weinert, Matthias (M.)" w:date="2022-02-16T15:44:00Z"/>
          <w:rFonts w:asciiTheme="minorHAnsi" w:eastAsiaTheme="minorEastAsia" w:hAnsiTheme="minorHAnsi" w:cstheme="minorBidi"/>
          <w:b w:val="0"/>
          <w:noProof/>
          <w:szCs w:val="22"/>
          <w:lang w:val="de-DE"/>
        </w:rPr>
      </w:pPr>
      <w:del w:id="193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31" w:author="Weinert, Matthias (M.)" w:date="2022-02-21T14:07:00Z">
        <w:r w:rsidR="00261D7A">
          <w:rPr>
            <w:rStyle w:val="Hyperlink"/>
            <w:rFonts w:eastAsia="MS Mincho"/>
            <w:bCs/>
            <w:noProof/>
            <w:lang w:val="de-DE"/>
          </w:rPr>
          <w:t>Fehler! Linkreferenz ungültig.</w:t>
        </w:r>
      </w:ins>
      <w:del w:id="1932" w:author="Weinert, Matthias (M.)" w:date="2022-02-16T15:44:00Z">
        <w:r w:rsidRPr="00BB1288" w:rsidDel="00F16E77">
          <w:rPr>
            <w:rStyle w:val="Hyperlink"/>
            <w:rFonts w:eastAsia="MS Mincho"/>
            <w:noProof/>
          </w:rPr>
          <w:delText xml:space="preserve">Table 28: Attributes of </w:delText>
        </w:r>
        <w:r w:rsidRPr="00BB1288" w:rsidDel="00F16E77">
          <w:rPr>
            <w:rStyle w:val="Hyperlink"/>
            <w:rFonts w:ascii="Courier New" w:eastAsia="MS Mincho" w:hAnsi="Courier New" w:cs="Courier New"/>
            <w:bCs/>
            <w:noProof/>
          </w:rPr>
          <w:delText>&lt;int_list/&gt;</w:delText>
        </w:r>
        <w:r w:rsidRPr="00BB1288" w:rsidDel="00F16E77">
          <w:rPr>
            <w:rStyle w:val="Hyperlink"/>
            <w:rFonts w:eastAsia="MS Mincho"/>
            <w:noProof/>
          </w:rPr>
          <w:delText xml:space="preserve"> element</w:delText>
        </w:r>
        <w:r w:rsidDel="00F16E77">
          <w:rPr>
            <w:noProof/>
            <w:webHidden/>
          </w:rPr>
          <w:tab/>
        </w:r>
        <w:r w:rsidDel="00F16E77">
          <w:rPr>
            <w:noProof/>
            <w:webHidden/>
          </w:rPr>
          <w:fldChar w:fldCharType="begin"/>
        </w:r>
        <w:r w:rsidDel="00F16E77">
          <w:rPr>
            <w:noProof/>
            <w:webHidden/>
          </w:rPr>
          <w:delInstrText xml:space="preserve"> PAGEREF _Toc95914968 \h </w:delInstrText>
        </w:r>
        <w:r w:rsidDel="00F16E77">
          <w:rPr>
            <w:noProof/>
            <w:webHidden/>
          </w:rPr>
        </w:r>
        <w:r w:rsidDel="00F16E77">
          <w:rPr>
            <w:noProof/>
            <w:webHidden/>
          </w:rPr>
          <w:fldChar w:fldCharType="separate"/>
        </w:r>
        <w:r w:rsidR="00F16E77" w:rsidDel="00F16E77">
          <w:rPr>
            <w:noProof/>
            <w:webHidden/>
          </w:rPr>
          <w:delText>29</w:delText>
        </w:r>
        <w:r w:rsidDel="00F16E77">
          <w:rPr>
            <w:noProof/>
            <w:webHidden/>
          </w:rPr>
          <w:fldChar w:fldCharType="end"/>
        </w:r>
        <w:r w:rsidRPr="00BB1288" w:rsidDel="00F16E77">
          <w:rPr>
            <w:rStyle w:val="Hyperlink"/>
            <w:rFonts w:eastAsia="MS Mincho"/>
            <w:noProof/>
          </w:rPr>
          <w:fldChar w:fldCharType="end"/>
        </w:r>
      </w:del>
    </w:p>
    <w:p w14:paraId="6A43BCBB" w14:textId="1770F47F" w:rsidR="0050351B" w:rsidDel="00F16E77" w:rsidRDefault="0050351B">
      <w:pPr>
        <w:pStyle w:val="Abbildungsverzeichnis"/>
        <w:rPr>
          <w:del w:id="1933" w:author="Weinert, Matthias (M.)" w:date="2022-02-16T15:44:00Z"/>
          <w:rFonts w:asciiTheme="minorHAnsi" w:eastAsiaTheme="minorEastAsia" w:hAnsiTheme="minorHAnsi" w:cstheme="minorBidi"/>
          <w:b w:val="0"/>
          <w:noProof/>
          <w:szCs w:val="22"/>
          <w:lang w:val="de-DE"/>
        </w:rPr>
      </w:pPr>
      <w:del w:id="193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"_Toc95914969"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35" w:author="Weinert, Matthias (M.)" w:date="2022-02-21T14:07:00Z">
        <w:r w:rsidR="00261D7A">
          <w:rPr>
            <w:rStyle w:val="Hyperlink"/>
            <w:rFonts w:eastAsia="MS Mincho"/>
            <w:bCs/>
            <w:noProof/>
            <w:lang w:val="de-DE"/>
          </w:rPr>
          <w:t>Fehler! Linkreferenz ungültig.</w:t>
        </w:r>
      </w:ins>
      <w:del w:id="1936" w:author="Weinert, Matthias (M.)" w:date="2022-02-16T15:44:00Z">
        <w:r w:rsidRPr="00BB1288" w:rsidDel="00F16E77">
          <w:rPr>
            <w:rStyle w:val="Hyperlink"/>
            <w:rFonts w:eastAsia="MS Mincho"/>
            <w:noProof/>
          </w:rPr>
          <w:delText xml:space="preserve">Table 29: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real_list/</w:delText>
        </w:r>
        <w:r w:rsidRPr="00BB1288" w:rsidDel="00F16E77">
          <w:rPr>
            <w:rStyle w:val="Hyperlink"/>
            <w:rFonts w:eastAsia="MS Mincho"/>
            <w:noProof/>
          </w:rPr>
          <w:delText>&gt;</w:delText>
        </w:r>
        <w:r w:rsidDel="00F16E77">
          <w:rPr>
            <w:noProof/>
            <w:webHidden/>
          </w:rPr>
          <w:tab/>
        </w:r>
        <w:r w:rsidDel="00F16E77">
          <w:rPr>
            <w:noProof/>
            <w:webHidden/>
          </w:rPr>
          <w:fldChar w:fldCharType="begin"/>
        </w:r>
        <w:r w:rsidDel="00F16E77">
          <w:rPr>
            <w:noProof/>
            <w:webHidden/>
          </w:rPr>
          <w:delInstrText xml:space="preserve"> PAGEREF _Toc95914969 \h </w:delInstrText>
        </w:r>
        <w:r w:rsidDel="00F16E77">
          <w:rPr>
            <w:noProof/>
            <w:webHidden/>
          </w:rPr>
        </w:r>
        <w:r w:rsidDel="00F16E77">
          <w:rPr>
            <w:noProof/>
            <w:webHidden/>
          </w:rPr>
          <w:fldChar w:fldCharType="separate"/>
        </w:r>
        <w:r w:rsidR="00F16E77" w:rsidDel="00F16E77">
          <w:rPr>
            <w:noProof/>
            <w:webHidden/>
          </w:rPr>
          <w:delText>29</w:delText>
        </w:r>
        <w:r w:rsidDel="00F16E77">
          <w:rPr>
            <w:noProof/>
            <w:webHidden/>
          </w:rPr>
          <w:fldChar w:fldCharType="end"/>
        </w:r>
        <w:r w:rsidRPr="00BB1288" w:rsidDel="00F16E77">
          <w:rPr>
            <w:rStyle w:val="Hyperlink"/>
            <w:rFonts w:eastAsia="MS Mincho"/>
            <w:noProof/>
          </w:rPr>
          <w:fldChar w:fldCharType="end"/>
        </w:r>
      </w:del>
    </w:p>
    <w:p w14:paraId="43AC3C7B" w14:textId="07880A70" w:rsidR="0050351B" w:rsidDel="00F16E77" w:rsidRDefault="0050351B">
      <w:pPr>
        <w:pStyle w:val="Abbildungsverzeichnis"/>
        <w:rPr>
          <w:del w:id="1937" w:author="Weinert, Matthias (M.)" w:date="2022-02-16T15:44:00Z"/>
          <w:rFonts w:asciiTheme="minorHAnsi" w:eastAsiaTheme="minorEastAsia" w:hAnsiTheme="minorHAnsi" w:cstheme="minorBidi"/>
          <w:b w:val="0"/>
          <w:noProof/>
          <w:szCs w:val="22"/>
          <w:lang w:val="de-DE"/>
        </w:rPr>
      </w:pPr>
      <w:del w:id="193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39" w:author="Weinert, Matthias (M.)" w:date="2022-02-21T14:07:00Z">
        <w:r w:rsidR="00261D7A">
          <w:rPr>
            <w:rStyle w:val="Hyperlink"/>
            <w:rFonts w:eastAsia="MS Mincho"/>
            <w:bCs/>
            <w:noProof/>
            <w:lang w:val="de-DE"/>
          </w:rPr>
          <w:t>Fehler! Linkreferenz ungültig.</w:t>
        </w:r>
      </w:ins>
      <w:del w:id="1940" w:author="Weinert, Matthias (M.)" w:date="2022-02-16T15:44:00Z">
        <w:r w:rsidRPr="00BB1288" w:rsidDel="00F16E77">
          <w:rPr>
            <w:rStyle w:val="Hyperlink"/>
            <w:rFonts w:eastAsia="MS Mincho"/>
            <w:noProof/>
          </w:rPr>
          <w:delText xml:space="preserve">Table 30: Attributes of element </w:delText>
        </w:r>
        <w:r w:rsidRPr="00BB1288" w:rsidDel="00F16E77">
          <w:rPr>
            <w:rStyle w:val="Hyperlink"/>
            <w:rFonts w:ascii="Courier New" w:eastAsia="MS Mincho" w:hAnsi="Courier New" w:cs="Courier New"/>
            <w:noProof/>
          </w:rPr>
          <w:delText>&lt;connection_0d/&gt;</w:delText>
        </w:r>
        <w:r w:rsidDel="00F16E77">
          <w:rPr>
            <w:noProof/>
            <w:webHidden/>
          </w:rPr>
          <w:tab/>
        </w:r>
        <w:r w:rsidDel="00F16E77">
          <w:rPr>
            <w:noProof/>
            <w:webHidden/>
          </w:rPr>
          <w:fldChar w:fldCharType="begin"/>
        </w:r>
        <w:r w:rsidDel="00F16E77">
          <w:rPr>
            <w:noProof/>
            <w:webHidden/>
          </w:rPr>
          <w:delInstrText xml:space="preserve"> PAGEREF _Toc95914970 \h </w:delInstrText>
        </w:r>
        <w:r w:rsidDel="00F16E77">
          <w:rPr>
            <w:noProof/>
            <w:webHidden/>
          </w:rPr>
        </w:r>
        <w:r w:rsidDel="00F16E77">
          <w:rPr>
            <w:noProof/>
            <w:webHidden/>
          </w:rPr>
          <w:fldChar w:fldCharType="separate"/>
        </w:r>
        <w:r w:rsidR="00F16E77" w:rsidDel="00F16E77">
          <w:rPr>
            <w:noProof/>
            <w:webHidden/>
          </w:rPr>
          <w:delText>32</w:delText>
        </w:r>
        <w:r w:rsidDel="00F16E77">
          <w:rPr>
            <w:noProof/>
            <w:webHidden/>
          </w:rPr>
          <w:fldChar w:fldCharType="end"/>
        </w:r>
        <w:r w:rsidRPr="00BB1288" w:rsidDel="00F16E77">
          <w:rPr>
            <w:rStyle w:val="Hyperlink"/>
            <w:rFonts w:eastAsia="MS Mincho"/>
            <w:noProof/>
          </w:rPr>
          <w:fldChar w:fldCharType="end"/>
        </w:r>
      </w:del>
    </w:p>
    <w:p w14:paraId="41991FC3" w14:textId="24BC1EEC" w:rsidR="0050351B" w:rsidDel="00F16E77" w:rsidRDefault="0050351B">
      <w:pPr>
        <w:pStyle w:val="Abbildungsverzeichnis"/>
        <w:rPr>
          <w:del w:id="1941" w:author="Weinert, Matthias (M.)" w:date="2022-02-16T15:44:00Z"/>
          <w:rFonts w:asciiTheme="minorHAnsi" w:eastAsiaTheme="minorEastAsia" w:hAnsiTheme="minorHAnsi" w:cstheme="minorBidi"/>
          <w:b w:val="0"/>
          <w:noProof/>
          <w:szCs w:val="22"/>
          <w:lang w:val="de-DE"/>
        </w:rPr>
      </w:pPr>
      <w:del w:id="194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43" w:author="Weinert, Matthias (M.)" w:date="2022-02-21T14:07:00Z">
        <w:r w:rsidR="00261D7A">
          <w:rPr>
            <w:rStyle w:val="Hyperlink"/>
            <w:rFonts w:eastAsia="MS Mincho"/>
            <w:bCs/>
            <w:noProof/>
            <w:lang w:val="de-DE"/>
          </w:rPr>
          <w:t>Fehler! Linkreferenz ungültig.</w:t>
        </w:r>
      </w:ins>
      <w:del w:id="1944" w:author="Weinert, Matthias (M.)" w:date="2022-02-16T15:44:00Z">
        <w:r w:rsidRPr="00BB1288" w:rsidDel="00F16E77">
          <w:rPr>
            <w:rStyle w:val="Hyperlink"/>
            <w:rFonts w:eastAsia="MS Mincho"/>
            <w:noProof/>
          </w:rPr>
          <w:delText xml:space="preserve">Table 31: Text values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noProof/>
            <w:webHidden/>
          </w:rPr>
          <w:fldChar w:fldCharType="begin"/>
        </w:r>
        <w:r w:rsidDel="00F16E77">
          <w:rPr>
            <w:noProof/>
            <w:webHidden/>
          </w:rPr>
          <w:delInstrText xml:space="preserve"> PAGEREF _Toc95914971 \h </w:delInstrText>
        </w:r>
        <w:r w:rsidDel="00F16E77">
          <w:rPr>
            <w:noProof/>
            <w:webHidden/>
          </w:rPr>
        </w:r>
        <w:r w:rsidDel="00F16E77">
          <w:rPr>
            <w:noProof/>
            <w:webHidden/>
          </w:rPr>
          <w:fldChar w:fldCharType="separate"/>
        </w:r>
        <w:r w:rsidR="00F16E77" w:rsidDel="00F16E77">
          <w:rPr>
            <w:noProof/>
            <w:webHidden/>
          </w:rPr>
          <w:delText>33</w:delText>
        </w:r>
        <w:r w:rsidDel="00F16E77">
          <w:rPr>
            <w:noProof/>
            <w:webHidden/>
          </w:rPr>
          <w:fldChar w:fldCharType="end"/>
        </w:r>
        <w:r w:rsidRPr="00BB1288" w:rsidDel="00F16E77">
          <w:rPr>
            <w:rStyle w:val="Hyperlink"/>
            <w:rFonts w:eastAsia="MS Mincho"/>
            <w:noProof/>
          </w:rPr>
          <w:fldChar w:fldCharType="end"/>
        </w:r>
      </w:del>
    </w:p>
    <w:p w14:paraId="2A6456F4" w14:textId="3DB358B5" w:rsidR="0050351B" w:rsidDel="00F16E77" w:rsidRDefault="0050351B">
      <w:pPr>
        <w:pStyle w:val="Abbildungsverzeichnis"/>
        <w:rPr>
          <w:del w:id="1945" w:author="Weinert, Matthias (M.)" w:date="2022-02-16T15:44:00Z"/>
          <w:rFonts w:asciiTheme="minorHAnsi" w:eastAsiaTheme="minorEastAsia" w:hAnsiTheme="minorHAnsi" w:cstheme="minorBidi"/>
          <w:b w:val="0"/>
          <w:noProof/>
          <w:szCs w:val="22"/>
          <w:lang w:val="de-DE"/>
        </w:rPr>
      </w:pPr>
      <w:del w:id="194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47" w:author="Weinert, Matthias (M.)" w:date="2022-02-21T14:07:00Z">
        <w:r w:rsidR="00261D7A">
          <w:rPr>
            <w:rStyle w:val="Hyperlink"/>
            <w:rFonts w:eastAsia="MS Mincho"/>
            <w:bCs/>
            <w:noProof/>
            <w:lang w:val="de-DE"/>
          </w:rPr>
          <w:t>Fehler! Linkreferenz ungültig.</w:t>
        </w:r>
      </w:ins>
      <w:del w:id="1948" w:author="Weinert, Matthias (M.)" w:date="2022-02-16T15:44:00Z">
        <w:r w:rsidRPr="00BB1288" w:rsidDel="00F16E77">
          <w:rPr>
            <w:rStyle w:val="Hyperlink"/>
            <w:rFonts w:eastAsia="MS Mincho"/>
            <w:noProof/>
          </w:rPr>
          <w:delText xml:space="preserve">Table 32: Attributes of elements </w:delText>
        </w:r>
        <w:r w:rsidRPr="00BB1288" w:rsidDel="00F16E77">
          <w:rPr>
            <w:rStyle w:val="Hyperlink"/>
            <w:rFonts w:ascii="Courier New" w:eastAsia="MS Mincho" w:hAnsi="Courier New" w:cs="Courier New"/>
            <w:noProof/>
            <w:highlight w:val="white"/>
          </w:rPr>
          <w:delText>&lt;normal_direction</w:delText>
        </w:r>
        <w:r w:rsidRPr="00BB1288" w:rsidDel="00F16E77">
          <w:rPr>
            <w:rStyle w:val="Hyperlink"/>
            <w:rFonts w:ascii="Courier New" w:eastAsia="MS Mincho" w:hAnsi="Courier New" w:cs="Courier New"/>
            <w:noProof/>
          </w:rPr>
          <w:delText>/&gt;</w:delText>
        </w:r>
        <w:r w:rsidRPr="00BB1288" w:rsidDel="00F16E77">
          <w:rPr>
            <w:rStyle w:val="Hyperlink"/>
            <w:rFonts w:eastAsia="MS Mincho"/>
            <w:noProof/>
          </w:rPr>
          <w:delText xml:space="preserve"> &amp; </w:delText>
        </w:r>
        <w:r w:rsidRPr="00BB1288" w:rsidDel="00F16E77">
          <w:rPr>
            <w:rStyle w:val="Hyperlink"/>
            <w:rFonts w:ascii="Courier New" w:eastAsia="MS Mincho" w:hAnsi="Courier New" w:cs="Courier New"/>
            <w:noProof/>
            <w:highlight w:val="white"/>
          </w:rPr>
          <w:delText>&lt;tangential_direction</w:delText>
        </w:r>
        <w:r w:rsidRPr="00BB1288" w:rsidDel="00F16E77">
          <w:rPr>
            <w:rStyle w:val="Hyperlink"/>
            <w:rFonts w:ascii="Courier New" w:eastAsia="MS Mincho" w:hAnsi="Courier New" w:cs="Courier New"/>
            <w:noProof/>
          </w:rPr>
          <w:delText>/&gt;</w:delText>
        </w:r>
        <w:r w:rsidDel="00F16E77">
          <w:rPr>
            <w:noProof/>
            <w:webHidden/>
          </w:rPr>
          <w:tab/>
        </w:r>
        <w:r w:rsidDel="00F16E77">
          <w:rPr>
            <w:noProof/>
            <w:webHidden/>
          </w:rPr>
          <w:fldChar w:fldCharType="begin"/>
        </w:r>
        <w:r w:rsidDel="00F16E77">
          <w:rPr>
            <w:noProof/>
            <w:webHidden/>
          </w:rPr>
          <w:delInstrText xml:space="preserve"> PAGEREF _Toc95914972 \h </w:delInstrText>
        </w:r>
        <w:r w:rsidDel="00F16E77">
          <w:rPr>
            <w:noProof/>
            <w:webHidden/>
          </w:rPr>
        </w:r>
        <w:r w:rsidDel="00F16E77">
          <w:rPr>
            <w:noProof/>
            <w:webHidden/>
          </w:rPr>
          <w:fldChar w:fldCharType="separate"/>
        </w:r>
        <w:r w:rsidR="00F16E77" w:rsidDel="00F16E77">
          <w:rPr>
            <w:noProof/>
            <w:webHidden/>
          </w:rPr>
          <w:delText>33</w:delText>
        </w:r>
        <w:r w:rsidDel="00F16E77">
          <w:rPr>
            <w:noProof/>
            <w:webHidden/>
          </w:rPr>
          <w:fldChar w:fldCharType="end"/>
        </w:r>
        <w:r w:rsidRPr="00BB1288" w:rsidDel="00F16E77">
          <w:rPr>
            <w:rStyle w:val="Hyperlink"/>
            <w:rFonts w:eastAsia="MS Mincho"/>
            <w:noProof/>
          </w:rPr>
          <w:fldChar w:fldCharType="end"/>
        </w:r>
      </w:del>
    </w:p>
    <w:p w14:paraId="6668A3AF" w14:textId="682DD3FC" w:rsidR="0050351B" w:rsidDel="00F16E77" w:rsidRDefault="0050351B">
      <w:pPr>
        <w:pStyle w:val="Abbildungsverzeichnis"/>
        <w:rPr>
          <w:del w:id="1949" w:author="Weinert, Matthias (M.)" w:date="2022-02-16T15:44:00Z"/>
          <w:rFonts w:asciiTheme="minorHAnsi" w:eastAsiaTheme="minorEastAsia" w:hAnsiTheme="minorHAnsi" w:cstheme="minorBidi"/>
          <w:b w:val="0"/>
          <w:noProof/>
          <w:szCs w:val="22"/>
          <w:lang w:val="de-DE"/>
        </w:rPr>
      </w:pPr>
      <w:del w:id="195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51" w:author="Weinert, Matthias (M.)" w:date="2022-02-21T14:07:00Z">
        <w:r w:rsidR="00261D7A">
          <w:rPr>
            <w:rStyle w:val="Hyperlink"/>
            <w:rFonts w:eastAsia="MS Mincho"/>
            <w:bCs/>
            <w:noProof/>
            <w:lang w:val="de-DE"/>
          </w:rPr>
          <w:t>Fehler! Linkreferenz ungültig.</w:t>
        </w:r>
      </w:ins>
      <w:del w:id="1952" w:author="Weinert, Matthias (M.)" w:date="2022-02-16T15:44:00Z">
        <w:r w:rsidRPr="00BB1288" w:rsidDel="00F16E77">
          <w:rPr>
            <w:rStyle w:val="Hyperlink"/>
            <w:rFonts w:eastAsia="MS Mincho"/>
            <w:noProof/>
          </w:rPr>
          <w:delText xml:space="preserve">Table 33: Nested elements of element </w:delText>
        </w:r>
        <w:r w:rsidRPr="00BB1288" w:rsidDel="00F16E77">
          <w:rPr>
            <w:rStyle w:val="Hyperlink"/>
            <w:rFonts w:ascii="Courier New" w:eastAsia="MS Mincho" w:hAnsi="Courier New" w:cs="Courier New"/>
            <w:noProof/>
          </w:rPr>
          <w:delText>&lt;connection_0d/&gt;</w:delText>
        </w:r>
        <w:r w:rsidDel="00F16E77">
          <w:rPr>
            <w:noProof/>
            <w:webHidden/>
          </w:rPr>
          <w:tab/>
        </w:r>
        <w:r w:rsidDel="00F16E77">
          <w:rPr>
            <w:noProof/>
            <w:webHidden/>
          </w:rPr>
          <w:fldChar w:fldCharType="begin"/>
        </w:r>
        <w:r w:rsidDel="00F16E77">
          <w:rPr>
            <w:noProof/>
            <w:webHidden/>
          </w:rPr>
          <w:delInstrText xml:space="preserve"> PAGEREF _Toc95914973 \h </w:delInstrText>
        </w:r>
        <w:r w:rsidDel="00F16E77">
          <w:rPr>
            <w:noProof/>
            <w:webHidden/>
          </w:rPr>
        </w:r>
        <w:r w:rsidDel="00F16E77">
          <w:rPr>
            <w:noProof/>
            <w:webHidden/>
          </w:rPr>
          <w:fldChar w:fldCharType="separate"/>
        </w:r>
        <w:r w:rsidR="00F16E77" w:rsidDel="00F16E77">
          <w:rPr>
            <w:noProof/>
            <w:webHidden/>
          </w:rPr>
          <w:delText>34</w:delText>
        </w:r>
        <w:r w:rsidDel="00F16E77">
          <w:rPr>
            <w:noProof/>
            <w:webHidden/>
          </w:rPr>
          <w:fldChar w:fldCharType="end"/>
        </w:r>
        <w:r w:rsidRPr="00BB1288" w:rsidDel="00F16E77">
          <w:rPr>
            <w:rStyle w:val="Hyperlink"/>
            <w:rFonts w:eastAsia="MS Mincho"/>
            <w:noProof/>
          </w:rPr>
          <w:fldChar w:fldCharType="end"/>
        </w:r>
      </w:del>
    </w:p>
    <w:p w14:paraId="575C50A2" w14:textId="11908D78" w:rsidR="0050351B" w:rsidDel="00F16E77" w:rsidRDefault="0050351B">
      <w:pPr>
        <w:pStyle w:val="Abbildungsverzeichnis"/>
        <w:rPr>
          <w:del w:id="1953" w:author="Weinert, Matthias (M.)" w:date="2022-02-16T15:44:00Z"/>
          <w:rFonts w:asciiTheme="minorHAnsi" w:eastAsiaTheme="minorEastAsia" w:hAnsiTheme="minorHAnsi" w:cstheme="minorBidi"/>
          <w:b w:val="0"/>
          <w:noProof/>
          <w:szCs w:val="22"/>
          <w:lang w:val="de-DE"/>
        </w:rPr>
      </w:pPr>
      <w:del w:id="195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55" w:author="Weinert, Matthias (M.)" w:date="2022-02-21T14:07:00Z">
        <w:r w:rsidR="00261D7A">
          <w:rPr>
            <w:rStyle w:val="Hyperlink"/>
            <w:rFonts w:eastAsia="MS Mincho"/>
            <w:bCs/>
            <w:noProof/>
            <w:lang w:val="de-DE"/>
          </w:rPr>
          <w:t>Fehler! Linkreferenz ungültig.</w:t>
        </w:r>
      </w:ins>
      <w:del w:id="1956" w:author="Weinert, Matthias (M.)" w:date="2022-02-16T15:44:00Z">
        <w:r w:rsidRPr="00BB1288" w:rsidDel="00F16E77">
          <w:rPr>
            <w:rStyle w:val="Hyperlink"/>
            <w:rFonts w:eastAsia="MS Mincho"/>
            <w:noProof/>
          </w:rPr>
          <w:delText>Table 34: Nested elements of</w:delText>
        </w:r>
        <w:r w:rsidRPr="00BB1288" w:rsidDel="00F16E77">
          <w:rPr>
            <w:rStyle w:val="Hyperlink"/>
            <w:rFonts w:ascii="Courier New" w:eastAsia="MS Mincho" w:hAnsi="Courier New" w:cs="Courier New"/>
            <w:bCs/>
            <w:noProof/>
          </w:rPr>
          <w:delText xml:space="preserve"> &lt;connection_0d/&gt;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&lt;spotweld/&gt;</w:delText>
        </w:r>
        <w:r w:rsidDel="00F16E77">
          <w:rPr>
            <w:noProof/>
            <w:webHidden/>
          </w:rPr>
          <w:tab/>
        </w:r>
        <w:r w:rsidDel="00F16E77">
          <w:rPr>
            <w:noProof/>
            <w:webHidden/>
          </w:rPr>
          <w:fldChar w:fldCharType="begin"/>
        </w:r>
        <w:r w:rsidDel="00F16E77">
          <w:rPr>
            <w:noProof/>
            <w:webHidden/>
          </w:rPr>
          <w:delInstrText xml:space="preserve"> PAGEREF _Toc95914974 \h </w:delInstrText>
        </w:r>
        <w:r w:rsidDel="00F16E77">
          <w:rPr>
            <w:noProof/>
            <w:webHidden/>
          </w:rPr>
        </w:r>
        <w:r w:rsidDel="00F16E77">
          <w:rPr>
            <w:noProof/>
            <w:webHidden/>
          </w:rPr>
          <w:fldChar w:fldCharType="separate"/>
        </w:r>
        <w:r w:rsidR="00F16E77" w:rsidDel="00F16E77">
          <w:rPr>
            <w:noProof/>
            <w:webHidden/>
          </w:rPr>
          <w:delText>35</w:delText>
        </w:r>
        <w:r w:rsidDel="00F16E77">
          <w:rPr>
            <w:noProof/>
            <w:webHidden/>
          </w:rPr>
          <w:fldChar w:fldCharType="end"/>
        </w:r>
        <w:r w:rsidRPr="00BB1288" w:rsidDel="00F16E77">
          <w:rPr>
            <w:rStyle w:val="Hyperlink"/>
            <w:rFonts w:eastAsia="MS Mincho"/>
            <w:noProof/>
          </w:rPr>
          <w:fldChar w:fldCharType="end"/>
        </w:r>
      </w:del>
    </w:p>
    <w:p w14:paraId="0B8E2B73" w14:textId="3C72C1EC" w:rsidR="0050351B" w:rsidDel="00F16E77" w:rsidRDefault="0050351B">
      <w:pPr>
        <w:pStyle w:val="Abbildungsverzeichnis"/>
        <w:rPr>
          <w:del w:id="1957" w:author="Weinert, Matthias (M.)" w:date="2022-02-16T15:44:00Z"/>
          <w:rFonts w:asciiTheme="minorHAnsi" w:eastAsiaTheme="minorEastAsia" w:hAnsiTheme="minorHAnsi" w:cstheme="minorBidi"/>
          <w:b w:val="0"/>
          <w:noProof/>
          <w:szCs w:val="22"/>
          <w:lang w:val="de-DE"/>
        </w:rPr>
      </w:pPr>
      <w:del w:id="195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59" w:author="Weinert, Matthias (M.)" w:date="2022-02-21T14:07:00Z">
        <w:r w:rsidR="00261D7A">
          <w:rPr>
            <w:rStyle w:val="Hyperlink"/>
            <w:rFonts w:eastAsia="MS Mincho"/>
            <w:bCs/>
            <w:noProof/>
            <w:lang w:val="de-DE"/>
          </w:rPr>
          <w:t>Fehler! Linkreferenz ungültig.</w:t>
        </w:r>
      </w:ins>
      <w:del w:id="1960" w:author="Weinert, Matthias (M.)" w:date="2022-02-16T15:44:00Z">
        <w:r w:rsidRPr="00BB1288" w:rsidDel="00F16E77">
          <w:rPr>
            <w:rStyle w:val="Hyperlink"/>
            <w:rFonts w:eastAsia="MS Mincho"/>
            <w:noProof/>
          </w:rPr>
          <w:delText>Table 35: Attributes of element</w:delText>
        </w:r>
        <w:r w:rsidRPr="00BB1288" w:rsidDel="00F16E77">
          <w:rPr>
            <w:rStyle w:val="Hyperlink"/>
            <w:rFonts w:ascii="Courier New" w:eastAsia="MS Mincho" w:hAnsi="Courier New" w:cs="Courier New"/>
            <w:noProof/>
          </w:rPr>
          <w:delText>&lt;spotweld/&gt;</w:delText>
        </w:r>
        <w:r w:rsidDel="00F16E77">
          <w:rPr>
            <w:noProof/>
            <w:webHidden/>
          </w:rPr>
          <w:tab/>
        </w:r>
        <w:r w:rsidDel="00F16E77">
          <w:rPr>
            <w:noProof/>
            <w:webHidden/>
          </w:rPr>
          <w:fldChar w:fldCharType="begin"/>
        </w:r>
        <w:r w:rsidDel="00F16E77">
          <w:rPr>
            <w:noProof/>
            <w:webHidden/>
          </w:rPr>
          <w:delInstrText xml:space="preserve"> PAGEREF _Toc95914975 \h </w:delInstrText>
        </w:r>
        <w:r w:rsidDel="00F16E77">
          <w:rPr>
            <w:noProof/>
            <w:webHidden/>
          </w:rPr>
        </w:r>
        <w:r w:rsidDel="00F16E77">
          <w:rPr>
            <w:noProof/>
            <w:webHidden/>
          </w:rPr>
          <w:fldChar w:fldCharType="separate"/>
        </w:r>
        <w:r w:rsidR="00F16E77" w:rsidDel="00F16E77">
          <w:rPr>
            <w:noProof/>
            <w:webHidden/>
          </w:rPr>
          <w:delText>35</w:delText>
        </w:r>
        <w:r w:rsidDel="00F16E77">
          <w:rPr>
            <w:noProof/>
            <w:webHidden/>
          </w:rPr>
          <w:fldChar w:fldCharType="end"/>
        </w:r>
        <w:r w:rsidRPr="00BB1288" w:rsidDel="00F16E77">
          <w:rPr>
            <w:rStyle w:val="Hyperlink"/>
            <w:rFonts w:eastAsia="MS Mincho"/>
            <w:noProof/>
          </w:rPr>
          <w:fldChar w:fldCharType="end"/>
        </w:r>
      </w:del>
    </w:p>
    <w:p w14:paraId="68259106" w14:textId="509E2620" w:rsidR="0050351B" w:rsidDel="00F16E77" w:rsidRDefault="0050351B">
      <w:pPr>
        <w:pStyle w:val="Abbildungsverzeichnis"/>
        <w:rPr>
          <w:del w:id="1961" w:author="Weinert, Matthias (M.)" w:date="2022-02-16T15:44:00Z"/>
          <w:rFonts w:asciiTheme="minorHAnsi" w:eastAsiaTheme="minorEastAsia" w:hAnsiTheme="minorHAnsi" w:cstheme="minorBidi"/>
          <w:b w:val="0"/>
          <w:noProof/>
          <w:szCs w:val="22"/>
          <w:lang w:val="de-DE"/>
        </w:rPr>
      </w:pPr>
      <w:del w:id="196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63" w:author="Weinert, Matthias (M.)" w:date="2022-02-21T14:07:00Z">
        <w:r w:rsidR="00261D7A">
          <w:rPr>
            <w:rStyle w:val="Hyperlink"/>
            <w:rFonts w:eastAsia="MS Mincho"/>
            <w:bCs/>
            <w:noProof/>
            <w:lang w:val="de-DE"/>
          </w:rPr>
          <w:t>Fehler! Linkreferenz ungültig.</w:t>
        </w:r>
      </w:ins>
      <w:del w:id="1964" w:author="Weinert, Matthias (M.)" w:date="2022-02-16T15:44:00Z">
        <w:r w:rsidRPr="00BB1288" w:rsidDel="00F16E77">
          <w:rPr>
            <w:rStyle w:val="Hyperlink"/>
            <w:rFonts w:eastAsia="MS Mincho"/>
            <w:noProof/>
          </w:rPr>
          <w:delText xml:space="preserve">Table 36: Nested elements of element </w:delText>
        </w:r>
        <w:r w:rsidRPr="00BB1288" w:rsidDel="00F16E77">
          <w:rPr>
            <w:rStyle w:val="Hyperlink"/>
            <w:rFonts w:ascii="Courier New" w:eastAsia="MS Mincho" w:hAnsi="Courier New" w:cs="Courier New"/>
            <w:bCs/>
            <w:noProof/>
          </w:rPr>
          <w:delText>&lt;spotweld/&gt;</w:delText>
        </w:r>
        <w:r w:rsidDel="00F16E77">
          <w:rPr>
            <w:noProof/>
            <w:webHidden/>
          </w:rPr>
          <w:tab/>
        </w:r>
        <w:r w:rsidDel="00F16E77">
          <w:rPr>
            <w:noProof/>
            <w:webHidden/>
          </w:rPr>
          <w:fldChar w:fldCharType="begin"/>
        </w:r>
        <w:r w:rsidDel="00F16E77">
          <w:rPr>
            <w:noProof/>
            <w:webHidden/>
          </w:rPr>
          <w:delInstrText xml:space="preserve"> PAGEREF _Toc95914976 \h </w:delInstrText>
        </w:r>
        <w:r w:rsidDel="00F16E77">
          <w:rPr>
            <w:noProof/>
            <w:webHidden/>
          </w:rPr>
        </w:r>
        <w:r w:rsidDel="00F16E77">
          <w:rPr>
            <w:noProof/>
            <w:webHidden/>
          </w:rPr>
          <w:fldChar w:fldCharType="separate"/>
        </w:r>
        <w:r w:rsidR="00F16E77" w:rsidDel="00F16E77">
          <w:rPr>
            <w:noProof/>
            <w:webHidden/>
          </w:rPr>
          <w:delText>35</w:delText>
        </w:r>
        <w:r w:rsidDel="00F16E77">
          <w:rPr>
            <w:noProof/>
            <w:webHidden/>
          </w:rPr>
          <w:fldChar w:fldCharType="end"/>
        </w:r>
        <w:r w:rsidRPr="00BB1288" w:rsidDel="00F16E77">
          <w:rPr>
            <w:rStyle w:val="Hyperlink"/>
            <w:rFonts w:eastAsia="MS Mincho"/>
            <w:noProof/>
          </w:rPr>
          <w:fldChar w:fldCharType="end"/>
        </w:r>
      </w:del>
    </w:p>
    <w:p w14:paraId="04398081" w14:textId="7A2ACC46" w:rsidR="0050351B" w:rsidDel="00F16E77" w:rsidRDefault="0050351B">
      <w:pPr>
        <w:pStyle w:val="Abbildungsverzeichnis"/>
        <w:rPr>
          <w:del w:id="1965" w:author="Weinert, Matthias (M.)" w:date="2022-02-16T15:44:00Z"/>
          <w:rFonts w:asciiTheme="minorHAnsi" w:eastAsiaTheme="minorEastAsia" w:hAnsiTheme="minorHAnsi" w:cstheme="minorBidi"/>
          <w:b w:val="0"/>
          <w:noProof/>
          <w:szCs w:val="22"/>
          <w:lang w:val="de-DE"/>
        </w:rPr>
      </w:pPr>
      <w:del w:id="196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67" w:author="Weinert, Matthias (M.)" w:date="2022-02-21T14:07:00Z">
        <w:r w:rsidR="00261D7A">
          <w:rPr>
            <w:rStyle w:val="Hyperlink"/>
            <w:rFonts w:eastAsia="MS Mincho"/>
            <w:bCs/>
            <w:noProof/>
            <w:lang w:val="de-DE"/>
          </w:rPr>
          <w:t>Fehler! Linkreferenz ungültig.</w:t>
        </w:r>
      </w:ins>
      <w:del w:id="1968" w:author="Weinert, Matthias (M.)" w:date="2022-02-16T15:44:00Z">
        <w:r w:rsidRPr="00BB1288" w:rsidDel="00F16E77">
          <w:rPr>
            <w:rStyle w:val="Hyperlink"/>
            <w:rFonts w:eastAsia="MS Mincho"/>
            <w:noProof/>
          </w:rPr>
          <w:delText>Table 37: Nested elements of</w:delText>
        </w:r>
        <w:r w:rsidRPr="00BB1288" w:rsidDel="00F16E77">
          <w:rPr>
            <w:rStyle w:val="Hyperlink"/>
            <w:rFonts w:ascii="Courier New" w:eastAsia="MS Mincho" w:hAnsi="Courier New" w:cs="Courier New"/>
            <w:bCs/>
            <w:noProof/>
          </w:rPr>
          <w:delText xml:space="preserve"> &lt;connection_0d/&gt;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&lt;robscan/&gt;</w:delText>
        </w:r>
        <w:r w:rsidDel="00F16E77">
          <w:rPr>
            <w:noProof/>
            <w:webHidden/>
          </w:rPr>
          <w:tab/>
        </w:r>
        <w:r w:rsidDel="00F16E77">
          <w:rPr>
            <w:noProof/>
            <w:webHidden/>
          </w:rPr>
          <w:fldChar w:fldCharType="begin"/>
        </w:r>
        <w:r w:rsidDel="00F16E77">
          <w:rPr>
            <w:noProof/>
            <w:webHidden/>
          </w:rPr>
          <w:delInstrText xml:space="preserve"> PAGEREF _Toc95914977 \h </w:delInstrText>
        </w:r>
        <w:r w:rsidDel="00F16E77">
          <w:rPr>
            <w:noProof/>
            <w:webHidden/>
          </w:rPr>
        </w:r>
        <w:r w:rsidDel="00F16E77">
          <w:rPr>
            <w:noProof/>
            <w:webHidden/>
          </w:rPr>
          <w:fldChar w:fldCharType="separate"/>
        </w:r>
        <w:r w:rsidR="00F16E77" w:rsidDel="00F16E77">
          <w:rPr>
            <w:noProof/>
            <w:webHidden/>
          </w:rPr>
          <w:delText>37</w:delText>
        </w:r>
        <w:r w:rsidDel="00F16E77">
          <w:rPr>
            <w:noProof/>
            <w:webHidden/>
          </w:rPr>
          <w:fldChar w:fldCharType="end"/>
        </w:r>
        <w:r w:rsidRPr="00BB1288" w:rsidDel="00F16E77">
          <w:rPr>
            <w:rStyle w:val="Hyperlink"/>
            <w:rFonts w:eastAsia="MS Mincho"/>
            <w:noProof/>
          </w:rPr>
          <w:fldChar w:fldCharType="end"/>
        </w:r>
      </w:del>
    </w:p>
    <w:p w14:paraId="2D0388DD" w14:textId="27C7E9B8" w:rsidR="0050351B" w:rsidDel="00F16E77" w:rsidRDefault="0050351B">
      <w:pPr>
        <w:pStyle w:val="Abbildungsverzeichnis"/>
        <w:rPr>
          <w:del w:id="1969" w:author="Weinert, Matthias (M.)" w:date="2022-02-16T15:44:00Z"/>
          <w:rFonts w:asciiTheme="minorHAnsi" w:eastAsiaTheme="minorEastAsia" w:hAnsiTheme="minorHAnsi" w:cstheme="minorBidi"/>
          <w:b w:val="0"/>
          <w:noProof/>
          <w:szCs w:val="22"/>
          <w:lang w:val="de-DE"/>
        </w:rPr>
      </w:pPr>
      <w:del w:id="197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71" w:author="Weinert, Matthias (M.)" w:date="2022-02-21T14:07:00Z">
        <w:r w:rsidR="00261D7A">
          <w:rPr>
            <w:rStyle w:val="Hyperlink"/>
            <w:rFonts w:eastAsia="MS Mincho"/>
            <w:bCs/>
            <w:noProof/>
            <w:lang w:val="de-DE"/>
          </w:rPr>
          <w:t>Fehler! Linkreferenz ungültig.</w:t>
        </w:r>
      </w:ins>
      <w:del w:id="1972" w:author="Weinert, Matthias (M.)" w:date="2022-02-16T15:44:00Z">
        <w:r w:rsidRPr="00BB1288" w:rsidDel="00F16E77">
          <w:rPr>
            <w:rStyle w:val="Hyperlink"/>
            <w:rFonts w:eastAsia="MS Mincho"/>
            <w:noProof/>
          </w:rPr>
          <w:delText xml:space="preserve">Table 38: Attributes of element </w:delText>
        </w:r>
        <w:r w:rsidRPr="00BB1288" w:rsidDel="00F16E77">
          <w:rPr>
            <w:rStyle w:val="Hyperlink"/>
            <w:rFonts w:ascii="Courier New" w:eastAsia="MS Mincho" w:hAnsi="Courier New" w:cs="Courier New"/>
            <w:noProof/>
          </w:rPr>
          <w:delText>&lt;robscan/&gt;</w:delText>
        </w:r>
        <w:r w:rsidDel="00F16E77">
          <w:rPr>
            <w:noProof/>
            <w:webHidden/>
          </w:rPr>
          <w:tab/>
        </w:r>
        <w:r w:rsidDel="00F16E77">
          <w:rPr>
            <w:noProof/>
            <w:webHidden/>
          </w:rPr>
          <w:fldChar w:fldCharType="begin"/>
        </w:r>
        <w:r w:rsidDel="00F16E77">
          <w:rPr>
            <w:noProof/>
            <w:webHidden/>
          </w:rPr>
          <w:delInstrText xml:space="preserve"> PAGEREF _Toc95914978 \h </w:delInstrText>
        </w:r>
        <w:r w:rsidDel="00F16E77">
          <w:rPr>
            <w:noProof/>
            <w:webHidden/>
          </w:rPr>
        </w:r>
        <w:r w:rsidDel="00F16E77">
          <w:rPr>
            <w:noProof/>
            <w:webHidden/>
          </w:rPr>
          <w:fldChar w:fldCharType="separate"/>
        </w:r>
        <w:r w:rsidR="00F16E77" w:rsidDel="00F16E77">
          <w:rPr>
            <w:noProof/>
            <w:webHidden/>
          </w:rPr>
          <w:delText>37</w:delText>
        </w:r>
        <w:r w:rsidDel="00F16E77">
          <w:rPr>
            <w:noProof/>
            <w:webHidden/>
          </w:rPr>
          <w:fldChar w:fldCharType="end"/>
        </w:r>
        <w:r w:rsidRPr="00BB1288" w:rsidDel="00F16E77">
          <w:rPr>
            <w:rStyle w:val="Hyperlink"/>
            <w:rFonts w:eastAsia="MS Mincho"/>
            <w:noProof/>
          </w:rPr>
          <w:fldChar w:fldCharType="end"/>
        </w:r>
      </w:del>
    </w:p>
    <w:p w14:paraId="7BA6625E" w14:textId="228B9BBD" w:rsidR="0050351B" w:rsidDel="00F16E77" w:rsidRDefault="0050351B">
      <w:pPr>
        <w:pStyle w:val="Abbildungsverzeichnis"/>
        <w:rPr>
          <w:del w:id="1973" w:author="Weinert, Matthias (M.)" w:date="2022-02-16T15:44:00Z"/>
          <w:rFonts w:asciiTheme="minorHAnsi" w:eastAsiaTheme="minorEastAsia" w:hAnsiTheme="minorHAnsi" w:cstheme="minorBidi"/>
          <w:b w:val="0"/>
          <w:noProof/>
          <w:szCs w:val="22"/>
          <w:lang w:val="de-DE"/>
        </w:rPr>
      </w:pPr>
      <w:del w:id="197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"_Toc95914979"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75" w:author="Weinert, Matthias (M.)" w:date="2022-02-21T14:07:00Z">
        <w:r w:rsidR="00261D7A">
          <w:rPr>
            <w:rStyle w:val="Hyperlink"/>
            <w:rFonts w:eastAsia="MS Mincho"/>
            <w:bCs/>
            <w:noProof/>
            <w:lang w:val="de-DE"/>
          </w:rPr>
          <w:t>Fehler! Linkreferenz ungültig.</w:t>
        </w:r>
      </w:ins>
      <w:del w:id="1976" w:author="Weinert, Matthias (M.)" w:date="2022-02-16T15:44:00Z">
        <w:r w:rsidRPr="00BB1288" w:rsidDel="00F16E77">
          <w:rPr>
            <w:rStyle w:val="Hyperlink"/>
            <w:rFonts w:eastAsia="MS Mincho"/>
            <w:noProof/>
          </w:rPr>
          <w:delText xml:space="preserve">Table 39: Nested elements of element </w:delText>
        </w:r>
        <w:r w:rsidRPr="00BB1288" w:rsidDel="00F16E77">
          <w:rPr>
            <w:rStyle w:val="Hyperlink"/>
            <w:rFonts w:ascii="Courier New" w:eastAsia="MS Mincho" w:hAnsi="Courier New" w:cs="Courier New"/>
            <w:noProof/>
          </w:rPr>
          <w:delText>&lt;robscan/&gt;</w:delText>
        </w:r>
        <w:r w:rsidDel="00F16E77">
          <w:rPr>
            <w:noProof/>
            <w:webHidden/>
          </w:rPr>
          <w:tab/>
        </w:r>
        <w:r w:rsidDel="00F16E77">
          <w:rPr>
            <w:noProof/>
            <w:webHidden/>
          </w:rPr>
          <w:fldChar w:fldCharType="begin"/>
        </w:r>
        <w:r w:rsidDel="00F16E77">
          <w:rPr>
            <w:noProof/>
            <w:webHidden/>
          </w:rPr>
          <w:delInstrText xml:space="preserve"> PAGEREF _Toc95914979 \h </w:delInstrText>
        </w:r>
        <w:r w:rsidDel="00F16E77">
          <w:rPr>
            <w:noProof/>
            <w:webHidden/>
          </w:rPr>
        </w:r>
        <w:r w:rsidDel="00F16E77">
          <w:rPr>
            <w:noProof/>
            <w:webHidden/>
          </w:rPr>
          <w:fldChar w:fldCharType="separate"/>
        </w:r>
        <w:r w:rsidR="00F16E77" w:rsidDel="00F16E77">
          <w:rPr>
            <w:noProof/>
            <w:webHidden/>
          </w:rPr>
          <w:delText>38</w:delText>
        </w:r>
        <w:r w:rsidDel="00F16E77">
          <w:rPr>
            <w:noProof/>
            <w:webHidden/>
          </w:rPr>
          <w:fldChar w:fldCharType="end"/>
        </w:r>
        <w:r w:rsidRPr="00BB1288" w:rsidDel="00F16E77">
          <w:rPr>
            <w:rStyle w:val="Hyperlink"/>
            <w:rFonts w:eastAsia="MS Mincho"/>
            <w:noProof/>
          </w:rPr>
          <w:fldChar w:fldCharType="end"/>
        </w:r>
      </w:del>
    </w:p>
    <w:p w14:paraId="3918B96B" w14:textId="6B04D68B" w:rsidR="0050351B" w:rsidDel="00F16E77" w:rsidRDefault="0050351B">
      <w:pPr>
        <w:pStyle w:val="Abbildungsverzeichnis"/>
        <w:rPr>
          <w:del w:id="1977" w:author="Weinert, Matthias (M.)" w:date="2022-02-16T15:44:00Z"/>
          <w:rFonts w:asciiTheme="minorHAnsi" w:eastAsiaTheme="minorEastAsia" w:hAnsiTheme="minorHAnsi" w:cstheme="minorBidi"/>
          <w:b w:val="0"/>
          <w:noProof/>
          <w:szCs w:val="22"/>
          <w:lang w:val="de-DE"/>
        </w:rPr>
      </w:pPr>
      <w:del w:id="197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79" w:author="Weinert, Matthias (M.)" w:date="2022-02-21T14:07:00Z">
        <w:r w:rsidR="00261D7A">
          <w:rPr>
            <w:rStyle w:val="Hyperlink"/>
            <w:rFonts w:eastAsia="MS Mincho"/>
            <w:bCs/>
            <w:noProof/>
            <w:lang w:val="de-DE"/>
          </w:rPr>
          <w:t>Fehler! Linkreferenz ungültig.</w:t>
        </w:r>
      </w:ins>
      <w:del w:id="1980" w:author="Weinert, Matthias (M.)" w:date="2022-02-16T15:44:00Z">
        <w:r w:rsidRPr="00BB1288" w:rsidDel="00F16E77">
          <w:rPr>
            <w:rStyle w:val="Hyperlink"/>
            <w:rFonts w:eastAsia="MS Mincho"/>
            <w:noProof/>
          </w:rPr>
          <w:delText xml:space="preserve">Table 40: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&lt;rivet/&gt;</w:delText>
        </w:r>
        <w:r w:rsidDel="00F16E77">
          <w:rPr>
            <w:noProof/>
            <w:webHidden/>
          </w:rPr>
          <w:tab/>
        </w:r>
        <w:r w:rsidDel="00F16E77">
          <w:rPr>
            <w:noProof/>
            <w:webHidden/>
          </w:rPr>
          <w:fldChar w:fldCharType="begin"/>
        </w:r>
        <w:r w:rsidDel="00F16E77">
          <w:rPr>
            <w:noProof/>
            <w:webHidden/>
          </w:rPr>
          <w:delInstrText xml:space="preserve"> PAGEREF _Toc95914980 \h </w:delInstrText>
        </w:r>
        <w:r w:rsidDel="00F16E77">
          <w:rPr>
            <w:noProof/>
            <w:webHidden/>
          </w:rPr>
        </w:r>
        <w:r w:rsidDel="00F16E77">
          <w:rPr>
            <w:noProof/>
            <w:webHidden/>
          </w:rPr>
          <w:fldChar w:fldCharType="separate"/>
        </w:r>
        <w:r w:rsidR="00F16E77" w:rsidDel="00F16E77">
          <w:rPr>
            <w:noProof/>
            <w:webHidden/>
          </w:rPr>
          <w:delText>38</w:delText>
        </w:r>
        <w:r w:rsidDel="00F16E77">
          <w:rPr>
            <w:noProof/>
            <w:webHidden/>
          </w:rPr>
          <w:fldChar w:fldCharType="end"/>
        </w:r>
        <w:r w:rsidRPr="00BB1288" w:rsidDel="00F16E77">
          <w:rPr>
            <w:rStyle w:val="Hyperlink"/>
            <w:rFonts w:eastAsia="MS Mincho"/>
            <w:noProof/>
          </w:rPr>
          <w:fldChar w:fldCharType="end"/>
        </w:r>
      </w:del>
    </w:p>
    <w:p w14:paraId="048E0EB9" w14:textId="3997C98B" w:rsidR="0050351B" w:rsidDel="00F16E77" w:rsidRDefault="0050351B">
      <w:pPr>
        <w:pStyle w:val="Abbildungsverzeichnis"/>
        <w:rPr>
          <w:del w:id="1981" w:author="Weinert, Matthias (M.)" w:date="2022-02-16T15:44:00Z"/>
          <w:rFonts w:asciiTheme="minorHAnsi" w:eastAsiaTheme="minorEastAsia" w:hAnsiTheme="minorHAnsi" w:cstheme="minorBidi"/>
          <w:b w:val="0"/>
          <w:noProof/>
          <w:szCs w:val="22"/>
          <w:lang w:val="de-DE"/>
        </w:rPr>
      </w:pPr>
      <w:del w:id="198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83" w:author="Weinert, Matthias (M.)" w:date="2022-02-21T14:07:00Z">
        <w:r w:rsidR="00261D7A">
          <w:rPr>
            <w:rStyle w:val="Hyperlink"/>
            <w:rFonts w:eastAsia="MS Mincho"/>
            <w:bCs/>
            <w:noProof/>
            <w:lang w:val="de-DE"/>
          </w:rPr>
          <w:t>Fehler! Linkreferenz ungültig.</w:t>
        </w:r>
      </w:ins>
      <w:del w:id="1984" w:author="Weinert, Matthias (M.)" w:date="2022-02-16T15:44:00Z">
        <w:r w:rsidRPr="00BB1288" w:rsidDel="00F16E77">
          <w:rPr>
            <w:rStyle w:val="Hyperlink"/>
            <w:rFonts w:eastAsia="MS Mincho"/>
            <w:noProof/>
          </w:rPr>
          <w:delText xml:space="preserve">Table 41: Attributes of element </w:delText>
        </w:r>
        <w:r w:rsidRPr="00BB1288" w:rsidDel="00F16E77">
          <w:rPr>
            <w:rStyle w:val="Hyperlink"/>
            <w:rFonts w:ascii="Courier New" w:eastAsia="MS Mincho" w:hAnsi="Courier New" w:cs="Courier New"/>
            <w:noProof/>
          </w:rPr>
          <w:delText>&lt;rivet/&gt;</w:delText>
        </w:r>
        <w:r w:rsidDel="00F16E77">
          <w:rPr>
            <w:noProof/>
            <w:webHidden/>
          </w:rPr>
          <w:tab/>
        </w:r>
        <w:r w:rsidDel="00F16E77">
          <w:rPr>
            <w:noProof/>
            <w:webHidden/>
          </w:rPr>
          <w:fldChar w:fldCharType="begin"/>
        </w:r>
        <w:r w:rsidDel="00F16E77">
          <w:rPr>
            <w:noProof/>
            <w:webHidden/>
          </w:rPr>
          <w:delInstrText xml:space="preserve"> PAGEREF _Toc95914981 \h </w:delInstrText>
        </w:r>
        <w:r w:rsidDel="00F16E77">
          <w:rPr>
            <w:noProof/>
            <w:webHidden/>
          </w:rPr>
        </w:r>
        <w:r w:rsidDel="00F16E77">
          <w:rPr>
            <w:noProof/>
            <w:webHidden/>
          </w:rPr>
          <w:fldChar w:fldCharType="separate"/>
        </w:r>
        <w:r w:rsidR="00F16E77" w:rsidDel="00F16E77">
          <w:rPr>
            <w:noProof/>
            <w:webHidden/>
          </w:rPr>
          <w:delText>39</w:delText>
        </w:r>
        <w:r w:rsidDel="00F16E77">
          <w:rPr>
            <w:noProof/>
            <w:webHidden/>
          </w:rPr>
          <w:fldChar w:fldCharType="end"/>
        </w:r>
        <w:r w:rsidRPr="00BB1288" w:rsidDel="00F16E77">
          <w:rPr>
            <w:rStyle w:val="Hyperlink"/>
            <w:rFonts w:eastAsia="MS Mincho"/>
            <w:noProof/>
          </w:rPr>
          <w:fldChar w:fldCharType="end"/>
        </w:r>
      </w:del>
    </w:p>
    <w:p w14:paraId="58D7824F" w14:textId="33F564D7" w:rsidR="0050351B" w:rsidDel="00F16E77" w:rsidRDefault="0050351B">
      <w:pPr>
        <w:pStyle w:val="Abbildungsverzeichnis"/>
        <w:rPr>
          <w:del w:id="1985" w:author="Weinert, Matthias (M.)" w:date="2022-02-16T15:44:00Z"/>
          <w:rFonts w:asciiTheme="minorHAnsi" w:eastAsiaTheme="minorEastAsia" w:hAnsiTheme="minorHAnsi" w:cstheme="minorBidi"/>
          <w:b w:val="0"/>
          <w:noProof/>
          <w:szCs w:val="22"/>
          <w:lang w:val="de-DE"/>
        </w:rPr>
      </w:pPr>
      <w:del w:id="198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87" w:author="Weinert, Matthias (M.)" w:date="2022-02-21T14:07:00Z">
        <w:r w:rsidR="00261D7A">
          <w:rPr>
            <w:rStyle w:val="Hyperlink"/>
            <w:rFonts w:eastAsia="MS Mincho"/>
            <w:bCs/>
            <w:noProof/>
            <w:lang w:val="de-DE"/>
          </w:rPr>
          <w:t>Fehler! Linkreferenz ungültig.</w:t>
        </w:r>
      </w:ins>
      <w:del w:id="1988" w:author="Weinert, Matthias (M.)" w:date="2022-02-16T15:44:00Z">
        <w:r w:rsidRPr="00BB1288" w:rsidDel="00F16E77">
          <w:rPr>
            <w:rStyle w:val="Hyperlink"/>
            <w:rFonts w:eastAsia="MS Mincho"/>
            <w:noProof/>
          </w:rPr>
          <w:delText xml:space="preserve">Table 42: Nested elements of element </w:delText>
        </w:r>
        <w:r w:rsidRPr="00BB1288" w:rsidDel="00F16E77">
          <w:rPr>
            <w:rStyle w:val="Hyperlink"/>
            <w:rFonts w:ascii="Courier New" w:eastAsia="MS Mincho" w:hAnsi="Courier New" w:cs="Courier New"/>
            <w:noProof/>
          </w:rPr>
          <w:delText>&lt;rivet/&gt;</w:delText>
        </w:r>
        <w:r w:rsidDel="00F16E77">
          <w:rPr>
            <w:noProof/>
            <w:webHidden/>
          </w:rPr>
          <w:tab/>
        </w:r>
        <w:r w:rsidDel="00F16E77">
          <w:rPr>
            <w:noProof/>
            <w:webHidden/>
          </w:rPr>
          <w:fldChar w:fldCharType="begin"/>
        </w:r>
        <w:r w:rsidDel="00F16E77">
          <w:rPr>
            <w:noProof/>
            <w:webHidden/>
          </w:rPr>
          <w:delInstrText xml:space="preserve"> PAGEREF _Toc95914982 \h </w:delInstrText>
        </w:r>
        <w:r w:rsidDel="00F16E77">
          <w:rPr>
            <w:noProof/>
            <w:webHidden/>
          </w:rPr>
        </w:r>
        <w:r w:rsidDel="00F16E77">
          <w:rPr>
            <w:noProof/>
            <w:webHidden/>
          </w:rPr>
          <w:fldChar w:fldCharType="separate"/>
        </w:r>
        <w:r w:rsidR="00F16E77" w:rsidDel="00F16E77">
          <w:rPr>
            <w:noProof/>
            <w:webHidden/>
          </w:rPr>
          <w:delText>40</w:delText>
        </w:r>
        <w:r w:rsidDel="00F16E77">
          <w:rPr>
            <w:noProof/>
            <w:webHidden/>
          </w:rPr>
          <w:fldChar w:fldCharType="end"/>
        </w:r>
        <w:r w:rsidRPr="00BB1288" w:rsidDel="00F16E77">
          <w:rPr>
            <w:rStyle w:val="Hyperlink"/>
            <w:rFonts w:eastAsia="MS Mincho"/>
            <w:noProof/>
          </w:rPr>
          <w:fldChar w:fldCharType="end"/>
        </w:r>
      </w:del>
    </w:p>
    <w:p w14:paraId="5EAEE5E4" w14:textId="3A234E4A" w:rsidR="0050351B" w:rsidDel="00F16E77" w:rsidRDefault="0050351B">
      <w:pPr>
        <w:pStyle w:val="Abbildungsverzeichnis"/>
        <w:rPr>
          <w:del w:id="1989" w:author="Weinert, Matthias (M.)" w:date="2022-02-16T15:44:00Z"/>
          <w:rFonts w:asciiTheme="minorHAnsi" w:eastAsiaTheme="minorEastAsia" w:hAnsiTheme="minorHAnsi" w:cstheme="minorBidi"/>
          <w:b w:val="0"/>
          <w:noProof/>
          <w:szCs w:val="22"/>
          <w:lang w:val="de-DE"/>
        </w:rPr>
      </w:pPr>
      <w:del w:id="199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91" w:author="Weinert, Matthias (M.)" w:date="2022-02-21T14:07:00Z">
        <w:r w:rsidR="00261D7A">
          <w:rPr>
            <w:rStyle w:val="Hyperlink"/>
            <w:rFonts w:eastAsia="MS Mincho"/>
            <w:bCs/>
            <w:noProof/>
            <w:lang w:val="de-DE"/>
          </w:rPr>
          <w:t>Fehler! Linkreferenz ungültig.</w:t>
        </w:r>
      </w:ins>
      <w:del w:id="1992" w:author="Weinert, Matthias (M.)" w:date="2022-02-16T15:44:00Z">
        <w:r w:rsidRPr="00BB1288" w:rsidDel="00F16E77">
          <w:rPr>
            <w:rStyle w:val="Hyperlink"/>
            <w:rFonts w:eastAsia="MS Mincho"/>
            <w:noProof/>
          </w:rPr>
          <w:delText xml:space="preserve">Table 43: Attributes of element </w:delText>
        </w:r>
        <w:r w:rsidRPr="00BB1288" w:rsidDel="00F16E77">
          <w:rPr>
            <w:rStyle w:val="Hyperlink"/>
            <w:rFonts w:ascii="Courier New" w:eastAsia="MS Mincho" w:hAnsi="Courier New" w:cs="Courier New"/>
            <w:bCs/>
            <w:noProof/>
          </w:rPr>
          <w:delText>&lt;blind/&gt;</w:delText>
        </w:r>
        <w:r w:rsidDel="00F16E77">
          <w:rPr>
            <w:noProof/>
            <w:webHidden/>
          </w:rPr>
          <w:tab/>
        </w:r>
        <w:r w:rsidDel="00F16E77">
          <w:rPr>
            <w:noProof/>
            <w:webHidden/>
          </w:rPr>
          <w:fldChar w:fldCharType="begin"/>
        </w:r>
        <w:r w:rsidDel="00F16E77">
          <w:rPr>
            <w:noProof/>
            <w:webHidden/>
          </w:rPr>
          <w:delInstrText xml:space="preserve"> PAGEREF _Toc95914983 \h </w:delInstrText>
        </w:r>
        <w:r w:rsidDel="00F16E77">
          <w:rPr>
            <w:noProof/>
            <w:webHidden/>
          </w:rPr>
        </w:r>
        <w:r w:rsidDel="00F16E77">
          <w:rPr>
            <w:noProof/>
            <w:webHidden/>
          </w:rPr>
          <w:fldChar w:fldCharType="separate"/>
        </w:r>
        <w:r w:rsidR="00F16E77" w:rsidDel="00F16E77">
          <w:rPr>
            <w:noProof/>
            <w:webHidden/>
          </w:rPr>
          <w:delText>41</w:delText>
        </w:r>
        <w:r w:rsidDel="00F16E77">
          <w:rPr>
            <w:noProof/>
            <w:webHidden/>
          </w:rPr>
          <w:fldChar w:fldCharType="end"/>
        </w:r>
        <w:r w:rsidRPr="00BB1288" w:rsidDel="00F16E77">
          <w:rPr>
            <w:rStyle w:val="Hyperlink"/>
            <w:rFonts w:eastAsia="MS Mincho"/>
            <w:noProof/>
          </w:rPr>
          <w:fldChar w:fldCharType="end"/>
        </w:r>
      </w:del>
    </w:p>
    <w:p w14:paraId="76B649D2" w14:textId="68981B13" w:rsidR="0050351B" w:rsidDel="00F16E77" w:rsidRDefault="0050351B">
      <w:pPr>
        <w:pStyle w:val="Abbildungsverzeichnis"/>
        <w:rPr>
          <w:del w:id="1993" w:author="Weinert, Matthias (M.)" w:date="2022-02-16T15:44:00Z"/>
          <w:rFonts w:asciiTheme="minorHAnsi" w:eastAsiaTheme="minorEastAsia" w:hAnsiTheme="minorHAnsi" w:cstheme="minorBidi"/>
          <w:b w:val="0"/>
          <w:noProof/>
          <w:szCs w:val="22"/>
          <w:lang w:val="de-DE"/>
        </w:rPr>
      </w:pPr>
      <w:del w:id="199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95" w:author="Weinert, Matthias (M.)" w:date="2022-02-21T14:07:00Z">
        <w:r w:rsidR="00261D7A">
          <w:rPr>
            <w:rStyle w:val="Hyperlink"/>
            <w:rFonts w:eastAsia="MS Mincho"/>
            <w:bCs/>
            <w:noProof/>
            <w:lang w:val="de-DE"/>
          </w:rPr>
          <w:t>Fehler! Linkreferenz ungültig.</w:t>
        </w:r>
      </w:ins>
      <w:del w:id="1996" w:author="Weinert, Matthias (M.)" w:date="2022-02-16T15:44:00Z">
        <w:r w:rsidRPr="00BB1288" w:rsidDel="00F16E77">
          <w:rPr>
            <w:rStyle w:val="Hyperlink"/>
            <w:rFonts w:eastAsia="MS Mincho"/>
            <w:noProof/>
          </w:rPr>
          <w:delText xml:space="preserve">Table 44: Attributes of element </w:delText>
        </w:r>
        <w:r w:rsidRPr="00BB1288" w:rsidDel="00F16E77">
          <w:rPr>
            <w:rStyle w:val="Hyperlink"/>
            <w:rFonts w:ascii="Courier New" w:eastAsia="MS Mincho" w:hAnsi="Courier New" w:cs="Courier New"/>
            <w:noProof/>
          </w:rPr>
          <w:delText>&lt;self_piercing/&gt;</w:delText>
        </w:r>
        <w:r w:rsidDel="00F16E77">
          <w:rPr>
            <w:noProof/>
            <w:webHidden/>
          </w:rPr>
          <w:tab/>
        </w:r>
        <w:r w:rsidDel="00F16E77">
          <w:rPr>
            <w:noProof/>
            <w:webHidden/>
          </w:rPr>
          <w:fldChar w:fldCharType="begin"/>
        </w:r>
        <w:r w:rsidDel="00F16E77">
          <w:rPr>
            <w:noProof/>
            <w:webHidden/>
          </w:rPr>
          <w:delInstrText xml:space="preserve"> PAGEREF _Toc95914984 \h </w:delInstrText>
        </w:r>
        <w:r w:rsidDel="00F16E77">
          <w:rPr>
            <w:noProof/>
            <w:webHidden/>
          </w:rPr>
        </w:r>
        <w:r w:rsidDel="00F16E77">
          <w:rPr>
            <w:noProof/>
            <w:webHidden/>
          </w:rPr>
          <w:fldChar w:fldCharType="separate"/>
        </w:r>
        <w:r w:rsidR="00F16E77" w:rsidDel="00F16E77">
          <w:rPr>
            <w:noProof/>
            <w:webHidden/>
          </w:rPr>
          <w:delText>43</w:delText>
        </w:r>
        <w:r w:rsidDel="00F16E77">
          <w:rPr>
            <w:noProof/>
            <w:webHidden/>
          </w:rPr>
          <w:fldChar w:fldCharType="end"/>
        </w:r>
        <w:r w:rsidRPr="00BB1288" w:rsidDel="00F16E77">
          <w:rPr>
            <w:rStyle w:val="Hyperlink"/>
            <w:rFonts w:eastAsia="MS Mincho"/>
            <w:noProof/>
          </w:rPr>
          <w:fldChar w:fldCharType="end"/>
        </w:r>
      </w:del>
    </w:p>
    <w:p w14:paraId="4A3AF001" w14:textId="5956B1A3" w:rsidR="0050351B" w:rsidDel="00F16E77" w:rsidRDefault="0050351B">
      <w:pPr>
        <w:pStyle w:val="Abbildungsverzeichnis"/>
        <w:rPr>
          <w:del w:id="1997" w:author="Weinert, Matthias (M.)" w:date="2022-02-16T15:44:00Z"/>
          <w:rFonts w:asciiTheme="minorHAnsi" w:eastAsiaTheme="minorEastAsia" w:hAnsiTheme="minorHAnsi" w:cstheme="minorBidi"/>
          <w:b w:val="0"/>
          <w:noProof/>
          <w:szCs w:val="22"/>
          <w:lang w:val="de-DE"/>
        </w:rPr>
      </w:pPr>
      <w:del w:id="199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1999" w:author="Weinert, Matthias (M.)" w:date="2022-02-21T14:07:00Z">
        <w:r w:rsidR="00261D7A">
          <w:rPr>
            <w:rStyle w:val="Hyperlink"/>
            <w:rFonts w:eastAsia="MS Mincho"/>
            <w:bCs/>
            <w:noProof/>
            <w:lang w:val="de-DE"/>
          </w:rPr>
          <w:t>Fehler! Linkreferenz ungültig.</w:t>
        </w:r>
      </w:ins>
      <w:del w:id="2000" w:author="Weinert, Matthias (M.)" w:date="2022-02-16T15:44:00Z">
        <w:r w:rsidRPr="00BB1288" w:rsidDel="00F16E77">
          <w:rPr>
            <w:rStyle w:val="Hyperlink"/>
            <w:rFonts w:eastAsia="MS Mincho"/>
            <w:noProof/>
          </w:rPr>
          <w:delText xml:space="preserve">Table 45: Attributes of element </w:delText>
        </w:r>
        <w:r w:rsidRPr="00BB1288" w:rsidDel="00F16E77">
          <w:rPr>
            <w:rStyle w:val="Hyperlink"/>
            <w:rFonts w:ascii="Courier New" w:eastAsia="MS Mincho" w:hAnsi="Courier New" w:cs="Courier New"/>
            <w:noProof/>
          </w:rPr>
          <w:delText>&lt;solid/&gt;</w:delText>
        </w:r>
        <w:r w:rsidDel="00F16E77">
          <w:rPr>
            <w:noProof/>
            <w:webHidden/>
          </w:rPr>
          <w:tab/>
        </w:r>
        <w:r w:rsidDel="00F16E77">
          <w:rPr>
            <w:noProof/>
            <w:webHidden/>
          </w:rPr>
          <w:fldChar w:fldCharType="begin"/>
        </w:r>
        <w:r w:rsidDel="00F16E77">
          <w:rPr>
            <w:noProof/>
            <w:webHidden/>
          </w:rPr>
          <w:delInstrText xml:space="preserve"> PAGEREF _Toc95914985 \h </w:delInstrText>
        </w:r>
        <w:r w:rsidDel="00F16E77">
          <w:rPr>
            <w:noProof/>
            <w:webHidden/>
          </w:rPr>
        </w:r>
        <w:r w:rsidDel="00F16E77">
          <w:rPr>
            <w:noProof/>
            <w:webHidden/>
          </w:rPr>
          <w:fldChar w:fldCharType="separate"/>
        </w:r>
        <w:r w:rsidR="00F16E77" w:rsidDel="00F16E77">
          <w:rPr>
            <w:noProof/>
            <w:webHidden/>
          </w:rPr>
          <w:delText>45</w:delText>
        </w:r>
        <w:r w:rsidDel="00F16E77">
          <w:rPr>
            <w:noProof/>
            <w:webHidden/>
          </w:rPr>
          <w:fldChar w:fldCharType="end"/>
        </w:r>
        <w:r w:rsidRPr="00BB1288" w:rsidDel="00F16E77">
          <w:rPr>
            <w:rStyle w:val="Hyperlink"/>
            <w:rFonts w:eastAsia="MS Mincho"/>
            <w:noProof/>
          </w:rPr>
          <w:fldChar w:fldCharType="end"/>
        </w:r>
      </w:del>
    </w:p>
    <w:p w14:paraId="521633CC" w14:textId="35602912" w:rsidR="0050351B" w:rsidDel="00F16E77" w:rsidRDefault="0050351B">
      <w:pPr>
        <w:pStyle w:val="Abbildungsverzeichnis"/>
        <w:rPr>
          <w:del w:id="2001" w:author="Weinert, Matthias (M.)" w:date="2022-02-16T15:44:00Z"/>
          <w:rFonts w:asciiTheme="minorHAnsi" w:eastAsiaTheme="minorEastAsia" w:hAnsiTheme="minorHAnsi" w:cstheme="minorBidi"/>
          <w:b w:val="0"/>
          <w:noProof/>
          <w:szCs w:val="22"/>
          <w:lang w:val="de-DE"/>
        </w:rPr>
      </w:pPr>
      <w:del w:id="200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03" w:author="Weinert, Matthias (M.)" w:date="2022-02-21T14:07:00Z">
        <w:r w:rsidR="00261D7A">
          <w:rPr>
            <w:rStyle w:val="Hyperlink"/>
            <w:rFonts w:eastAsia="MS Mincho"/>
            <w:bCs/>
            <w:noProof/>
            <w:lang w:val="de-DE"/>
          </w:rPr>
          <w:t>Fehler! Linkreferenz ungültig.</w:t>
        </w:r>
      </w:ins>
      <w:del w:id="2004" w:author="Weinert, Matthias (M.)" w:date="2022-02-16T15:44:00Z">
        <w:r w:rsidRPr="00BB1288" w:rsidDel="00F16E77">
          <w:rPr>
            <w:rStyle w:val="Hyperlink"/>
            <w:rFonts w:eastAsia="MS Mincho"/>
            <w:noProof/>
          </w:rPr>
          <w:delText xml:space="preserve">Table 46: Attributes of element </w:delText>
        </w:r>
        <w:r w:rsidRPr="00BB1288" w:rsidDel="00F16E77">
          <w:rPr>
            <w:rStyle w:val="Hyperlink"/>
            <w:rFonts w:ascii="Courier New" w:eastAsia="MS Mincho" w:hAnsi="Courier New" w:cs="Courier New"/>
            <w:bCs/>
            <w:noProof/>
          </w:rPr>
          <w:delText>&lt;swop/&gt;</w:delText>
        </w:r>
        <w:r w:rsidDel="00F16E77">
          <w:rPr>
            <w:noProof/>
            <w:webHidden/>
          </w:rPr>
          <w:tab/>
        </w:r>
        <w:r w:rsidDel="00F16E77">
          <w:rPr>
            <w:noProof/>
            <w:webHidden/>
          </w:rPr>
          <w:fldChar w:fldCharType="begin"/>
        </w:r>
        <w:r w:rsidDel="00F16E77">
          <w:rPr>
            <w:noProof/>
            <w:webHidden/>
          </w:rPr>
          <w:delInstrText xml:space="preserve"> PAGEREF _Toc95914986 \h </w:delInstrText>
        </w:r>
        <w:r w:rsidDel="00F16E77">
          <w:rPr>
            <w:noProof/>
            <w:webHidden/>
          </w:rPr>
        </w:r>
        <w:r w:rsidDel="00F16E77">
          <w:rPr>
            <w:noProof/>
            <w:webHidden/>
          </w:rPr>
          <w:fldChar w:fldCharType="separate"/>
        </w:r>
        <w:r w:rsidR="00F16E77" w:rsidDel="00F16E77">
          <w:rPr>
            <w:noProof/>
            <w:webHidden/>
          </w:rPr>
          <w:delText>47</w:delText>
        </w:r>
        <w:r w:rsidDel="00F16E77">
          <w:rPr>
            <w:noProof/>
            <w:webHidden/>
          </w:rPr>
          <w:fldChar w:fldCharType="end"/>
        </w:r>
        <w:r w:rsidRPr="00BB1288" w:rsidDel="00F16E77">
          <w:rPr>
            <w:rStyle w:val="Hyperlink"/>
            <w:rFonts w:eastAsia="MS Mincho"/>
            <w:noProof/>
          </w:rPr>
          <w:fldChar w:fldCharType="end"/>
        </w:r>
      </w:del>
    </w:p>
    <w:p w14:paraId="38CE065B" w14:textId="3815988A" w:rsidR="0050351B" w:rsidDel="00F16E77" w:rsidRDefault="0050351B">
      <w:pPr>
        <w:pStyle w:val="Abbildungsverzeichnis"/>
        <w:rPr>
          <w:del w:id="2005" w:author="Weinert, Matthias (M.)" w:date="2022-02-16T15:44:00Z"/>
          <w:rFonts w:asciiTheme="minorHAnsi" w:eastAsiaTheme="minorEastAsia" w:hAnsiTheme="minorHAnsi" w:cstheme="minorBidi"/>
          <w:b w:val="0"/>
          <w:noProof/>
          <w:szCs w:val="22"/>
          <w:lang w:val="de-DE"/>
        </w:rPr>
      </w:pPr>
      <w:del w:id="200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07" w:author="Weinert, Matthias (M.)" w:date="2022-02-21T14:07:00Z">
        <w:r w:rsidR="00261D7A">
          <w:rPr>
            <w:rStyle w:val="Hyperlink"/>
            <w:rFonts w:eastAsia="MS Mincho"/>
            <w:bCs/>
            <w:noProof/>
            <w:lang w:val="de-DE"/>
          </w:rPr>
          <w:t>Fehler! Linkreferenz ungültig.</w:t>
        </w:r>
      </w:ins>
      <w:del w:id="2008" w:author="Weinert, Matthias (M.)" w:date="2022-02-16T15:44:00Z">
        <w:r w:rsidRPr="00BB1288" w:rsidDel="00F16E77">
          <w:rPr>
            <w:rStyle w:val="Hyperlink"/>
            <w:rFonts w:eastAsia="MS Mincho"/>
            <w:noProof/>
          </w:rPr>
          <w:delText xml:space="preserve">Table 47: Attributes of element </w:delText>
        </w:r>
        <w:r w:rsidRPr="00BB1288" w:rsidDel="00F16E77">
          <w:rPr>
            <w:rStyle w:val="Hyperlink"/>
            <w:rFonts w:ascii="Courier New" w:eastAsia="MS Mincho" w:hAnsi="Courier New" w:cs="Courier New"/>
            <w:bCs/>
            <w:noProof/>
          </w:rPr>
          <w:delText>&lt;clinch_rivet_stud/&gt;</w:delText>
        </w:r>
        <w:r w:rsidDel="00F16E77">
          <w:rPr>
            <w:noProof/>
            <w:webHidden/>
          </w:rPr>
          <w:tab/>
        </w:r>
        <w:r w:rsidDel="00F16E77">
          <w:rPr>
            <w:noProof/>
            <w:webHidden/>
          </w:rPr>
          <w:fldChar w:fldCharType="begin"/>
        </w:r>
        <w:r w:rsidDel="00F16E77">
          <w:rPr>
            <w:noProof/>
            <w:webHidden/>
          </w:rPr>
          <w:delInstrText xml:space="preserve"> PAGEREF _Toc95914987 \h </w:delInstrText>
        </w:r>
        <w:r w:rsidDel="00F16E77">
          <w:rPr>
            <w:noProof/>
            <w:webHidden/>
          </w:rPr>
        </w:r>
        <w:r w:rsidDel="00F16E77">
          <w:rPr>
            <w:noProof/>
            <w:webHidden/>
          </w:rPr>
          <w:fldChar w:fldCharType="separate"/>
        </w:r>
        <w:r w:rsidR="00F16E77" w:rsidDel="00F16E77">
          <w:rPr>
            <w:noProof/>
            <w:webHidden/>
          </w:rPr>
          <w:delText>48</w:delText>
        </w:r>
        <w:r w:rsidDel="00F16E77">
          <w:rPr>
            <w:noProof/>
            <w:webHidden/>
          </w:rPr>
          <w:fldChar w:fldCharType="end"/>
        </w:r>
        <w:r w:rsidRPr="00BB1288" w:rsidDel="00F16E77">
          <w:rPr>
            <w:rStyle w:val="Hyperlink"/>
            <w:rFonts w:eastAsia="MS Mincho"/>
            <w:noProof/>
          </w:rPr>
          <w:fldChar w:fldCharType="end"/>
        </w:r>
      </w:del>
    </w:p>
    <w:p w14:paraId="52D6A474" w14:textId="4F046E41" w:rsidR="0050351B" w:rsidDel="00F16E77" w:rsidRDefault="0050351B">
      <w:pPr>
        <w:pStyle w:val="Abbildungsverzeichnis"/>
        <w:rPr>
          <w:del w:id="2009" w:author="Weinert, Matthias (M.)" w:date="2022-02-16T15:44:00Z"/>
          <w:rFonts w:asciiTheme="minorHAnsi" w:eastAsiaTheme="minorEastAsia" w:hAnsiTheme="minorHAnsi" w:cstheme="minorBidi"/>
          <w:b w:val="0"/>
          <w:noProof/>
          <w:szCs w:val="22"/>
          <w:lang w:val="de-DE"/>
        </w:rPr>
      </w:pPr>
      <w:del w:id="201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11" w:author="Weinert, Matthias (M.)" w:date="2022-02-21T14:07:00Z">
        <w:r w:rsidR="00261D7A">
          <w:rPr>
            <w:rStyle w:val="Hyperlink"/>
            <w:rFonts w:eastAsia="MS Mincho"/>
            <w:bCs/>
            <w:noProof/>
            <w:lang w:val="de-DE"/>
          </w:rPr>
          <w:t>Fehler! Linkreferenz ungültig.</w:t>
        </w:r>
      </w:ins>
      <w:del w:id="2012" w:author="Weinert, Matthias (M.)" w:date="2022-02-16T15:44:00Z">
        <w:r w:rsidRPr="00BB1288" w:rsidDel="00F16E77">
          <w:rPr>
            <w:rStyle w:val="Hyperlink"/>
            <w:rFonts w:eastAsia="MS Mincho"/>
            <w:noProof/>
          </w:rPr>
          <w:delText xml:space="preserve">Table 48: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&lt;threaded_connection/&gt;</w:delText>
        </w:r>
        <w:r w:rsidDel="00F16E77">
          <w:rPr>
            <w:noProof/>
            <w:webHidden/>
          </w:rPr>
          <w:tab/>
        </w:r>
        <w:r w:rsidDel="00F16E77">
          <w:rPr>
            <w:noProof/>
            <w:webHidden/>
          </w:rPr>
          <w:fldChar w:fldCharType="begin"/>
        </w:r>
        <w:r w:rsidDel="00F16E77">
          <w:rPr>
            <w:noProof/>
            <w:webHidden/>
          </w:rPr>
          <w:delInstrText xml:space="preserve"> PAGEREF _Toc95914988 \h </w:delInstrText>
        </w:r>
        <w:r w:rsidDel="00F16E77">
          <w:rPr>
            <w:noProof/>
            <w:webHidden/>
          </w:rPr>
        </w:r>
        <w:r w:rsidDel="00F16E77">
          <w:rPr>
            <w:noProof/>
            <w:webHidden/>
          </w:rPr>
          <w:fldChar w:fldCharType="separate"/>
        </w:r>
        <w:r w:rsidR="00F16E77" w:rsidDel="00F16E77">
          <w:rPr>
            <w:noProof/>
            <w:webHidden/>
          </w:rPr>
          <w:delText>53</w:delText>
        </w:r>
        <w:r w:rsidDel="00F16E77">
          <w:rPr>
            <w:noProof/>
            <w:webHidden/>
          </w:rPr>
          <w:fldChar w:fldCharType="end"/>
        </w:r>
        <w:r w:rsidRPr="00BB1288" w:rsidDel="00F16E77">
          <w:rPr>
            <w:rStyle w:val="Hyperlink"/>
            <w:rFonts w:eastAsia="MS Mincho"/>
            <w:noProof/>
          </w:rPr>
          <w:fldChar w:fldCharType="end"/>
        </w:r>
      </w:del>
    </w:p>
    <w:p w14:paraId="0F6FD65A" w14:textId="2F47E2FC" w:rsidR="0050351B" w:rsidDel="00F16E77" w:rsidRDefault="0050351B">
      <w:pPr>
        <w:pStyle w:val="Abbildungsverzeichnis"/>
        <w:rPr>
          <w:del w:id="2013" w:author="Weinert, Matthias (M.)" w:date="2022-02-16T15:44:00Z"/>
          <w:rFonts w:asciiTheme="minorHAnsi" w:eastAsiaTheme="minorEastAsia" w:hAnsiTheme="minorHAnsi" w:cstheme="minorBidi"/>
          <w:b w:val="0"/>
          <w:noProof/>
          <w:szCs w:val="22"/>
          <w:lang w:val="de-DE"/>
        </w:rPr>
      </w:pPr>
      <w:del w:id="201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"_Toc95914989"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15" w:author="Weinert, Matthias (M.)" w:date="2022-02-21T14:07:00Z">
        <w:r w:rsidR="00261D7A">
          <w:rPr>
            <w:rStyle w:val="Hyperlink"/>
            <w:rFonts w:eastAsia="MS Mincho"/>
            <w:bCs/>
            <w:noProof/>
            <w:lang w:val="de-DE"/>
          </w:rPr>
          <w:t>Fehler! Linkreferenz ungültig.</w:t>
        </w:r>
      </w:ins>
      <w:del w:id="2016" w:author="Weinert, Matthias (M.)" w:date="2022-02-16T15:44:00Z">
        <w:r w:rsidRPr="00BB1288" w:rsidDel="00F16E77">
          <w:rPr>
            <w:rStyle w:val="Hyperlink"/>
            <w:rFonts w:eastAsia="MS Mincho"/>
            <w:noProof/>
          </w:rPr>
          <w:delText xml:space="preserve">Table 49: Attributes of element </w:delText>
        </w:r>
        <w:r w:rsidRPr="00BB1288" w:rsidDel="00F16E77">
          <w:rPr>
            <w:rStyle w:val="Hyperlink"/>
            <w:rFonts w:ascii="Courier New" w:eastAsia="MS Mincho" w:hAnsi="Courier New" w:cs="Courier New"/>
            <w:noProof/>
          </w:rPr>
          <w:delText>&lt;threaded_connection/&gt;</w:delText>
        </w:r>
        <w:r w:rsidDel="00F16E77">
          <w:rPr>
            <w:noProof/>
            <w:webHidden/>
          </w:rPr>
          <w:tab/>
        </w:r>
        <w:r w:rsidDel="00F16E77">
          <w:rPr>
            <w:noProof/>
            <w:webHidden/>
          </w:rPr>
          <w:fldChar w:fldCharType="begin"/>
        </w:r>
        <w:r w:rsidDel="00F16E77">
          <w:rPr>
            <w:noProof/>
            <w:webHidden/>
          </w:rPr>
          <w:delInstrText xml:space="preserve"> PAGEREF _Toc95914989 \h </w:delInstrText>
        </w:r>
        <w:r w:rsidDel="00F16E77">
          <w:rPr>
            <w:noProof/>
            <w:webHidden/>
          </w:rPr>
        </w:r>
        <w:r w:rsidDel="00F16E77">
          <w:rPr>
            <w:noProof/>
            <w:webHidden/>
          </w:rPr>
          <w:fldChar w:fldCharType="separate"/>
        </w:r>
        <w:r w:rsidR="00F16E77" w:rsidDel="00F16E77">
          <w:rPr>
            <w:noProof/>
            <w:webHidden/>
          </w:rPr>
          <w:delText>54</w:delText>
        </w:r>
        <w:r w:rsidDel="00F16E77">
          <w:rPr>
            <w:noProof/>
            <w:webHidden/>
          </w:rPr>
          <w:fldChar w:fldCharType="end"/>
        </w:r>
        <w:r w:rsidRPr="00BB1288" w:rsidDel="00F16E77">
          <w:rPr>
            <w:rStyle w:val="Hyperlink"/>
            <w:rFonts w:eastAsia="MS Mincho"/>
            <w:noProof/>
          </w:rPr>
          <w:fldChar w:fldCharType="end"/>
        </w:r>
      </w:del>
    </w:p>
    <w:p w14:paraId="507EF6DD" w14:textId="4E1A2E04" w:rsidR="0050351B" w:rsidDel="00F16E77" w:rsidRDefault="0050351B">
      <w:pPr>
        <w:pStyle w:val="Abbildungsverzeichnis"/>
        <w:rPr>
          <w:del w:id="2017" w:author="Weinert, Matthias (M.)" w:date="2022-02-16T15:44:00Z"/>
          <w:rFonts w:asciiTheme="minorHAnsi" w:eastAsiaTheme="minorEastAsia" w:hAnsiTheme="minorHAnsi" w:cstheme="minorBidi"/>
          <w:b w:val="0"/>
          <w:noProof/>
          <w:szCs w:val="22"/>
          <w:lang w:val="de-DE"/>
        </w:rPr>
      </w:pPr>
      <w:del w:id="201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19" w:author="Weinert, Matthias (M.)" w:date="2022-02-21T14:07:00Z">
        <w:r w:rsidR="00261D7A">
          <w:rPr>
            <w:rStyle w:val="Hyperlink"/>
            <w:rFonts w:eastAsia="MS Mincho"/>
            <w:bCs/>
            <w:noProof/>
            <w:lang w:val="de-DE"/>
          </w:rPr>
          <w:t>Fehler! Linkreferenz ungültig.</w:t>
        </w:r>
      </w:ins>
      <w:del w:id="2020" w:author="Weinert, Matthias (M.)" w:date="2022-02-16T15:44:00Z">
        <w:r w:rsidRPr="00BB1288" w:rsidDel="00F16E77">
          <w:rPr>
            <w:rStyle w:val="Hyperlink"/>
            <w:rFonts w:eastAsia="MS Mincho"/>
            <w:noProof/>
          </w:rPr>
          <w:delText xml:space="preserve">Table 50: Nested elements of element </w:delText>
        </w:r>
        <w:r w:rsidRPr="00BB1288" w:rsidDel="00F16E77">
          <w:rPr>
            <w:rStyle w:val="Hyperlink"/>
            <w:rFonts w:ascii="Courier New" w:eastAsia="MS Mincho" w:hAnsi="Courier New" w:cs="Courier New"/>
            <w:noProof/>
          </w:rPr>
          <w:delText>&lt;threaded_connection/&gt;</w:delText>
        </w:r>
        <w:r w:rsidDel="00F16E77">
          <w:rPr>
            <w:noProof/>
            <w:webHidden/>
          </w:rPr>
          <w:tab/>
        </w:r>
        <w:r w:rsidDel="00F16E77">
          <w:rPr>
            <w:noProof/>
            <w:webHidden/>
          </w:rPr>
          <w:fldChar w:fldCharType="begin"/>
        </w:r>
        <w:r w:rsidDel="00F16E77">
          <w:rPr>
            <w:noProof/>
            <w:webHidden/>
          </w:rPr>
          <w:delInstrText xml:space="preserve"> PAGEREF _Toc95914990 \h </w:delInstrText>
        </w:r>
        <w:r w:rsidDel="00F16E77">
          <w:rPr>
            <w:noProof/>
            <w:webHidden/>
          </w:rPr>
        </w:r>
        <w:r w:rsidDel="00F16E77">
          <w:rPr>
            <w:noProof/>
            <w:webHidden/>
          </w:rPr>
          <w:fldChar w:fldCharType="separate"/>
        </w:r>
        <w:r w:rsidR="00F16E77" w:rsidDel="00F16E77">
          <w:rPr>
            <w:noProof/>
            <w:webHidden/>
          </w:rPr>
          <w:delText>55</w:delText>
        </w:r>
        <w:r w:rsidDel="00F16E77">
          <w:rPr>
            <w:noProof/>
            <w:webHidden/>
          </w:rPr>
          <w:fldChar w:fldCharType="end"/>
        </w:r>
        <w:r w:rsidRPr="00BB1288" w:rsidDel="00F16E77">
          <w:rPr>
            <w:rStyle w:val="Hyperlink"/>
            <w:rFonts w:eastAsia="MS Mincho"/>
            <w:noProof/>
          </w:rPr>
          <w:fldChar w:fldCharType="end"/>
        </w:r>
      </w:del>
    </w:p>
    <w:p w14:paraId="31D150A8" w14:textId="6920566E" w:rsidR="0050351B" w:rsidDel="00F16E77" w:rsidRDefault="0050351B">
      <w:pPr>
        <w:pStyle w:val="Abbildungsverzeichnis"/>
        <w:rPr>
          <w:del w:id="2021" w:author="Weinert, Matthias (M.)" w:date="2022-02-16T15:44:00Z"/>
          <w:rFonts w:asciiTheme="minorHAnsi" w:eastAsiaTheme="minorEastAsia" w:hAnsiTheme="minorHAnsi" w:cstheme="minorBidi"/>
          <w:b w:val="0"/>
          <w:noProof/>
          <w:szCs w:val="22"/>
          <w:lang w:val="de-DE"/>
        </w:rPr>
      </w:pPr>
      <w:del w:id="202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23" w:author="Weinert, Matthias (M.)" w:date="2022-02-21T14:07:00Z">
        <w:r w:rsidR="00261D7A">
          <w:rPr>
            <w:rStyle w:val="Hyperlink"/>
            <w:rFonts w:eastAsia="MS Mincho"/>
            <w:bCs/>
            <w:noProof/>
            <w:lang w:val="de-DE"/>
          </w:rPr>
          <w:t>Fehler! Linkreferenz ungültig.</w:t>
        </w:r>
      </w:ins>
      <w:del w:id="2024" w:author="Weinert, Matthias (M.)" w:date="2022-02-16T15:44:00Z">
        <w:r w:rsidRPr="00BB1288" w:rsidDel="00F16E77">
          <w:rPr>
            <w:rStyle w:val="Hyperlink"/>
            <w:rFonts w:eastAsia="MS Mincho"/>
            <w:noProof/>
          </w:rPr>
          <w:delText xml:space="preserve">Table 51: Attributes of element </w:delText>
        </w:r>
        <w:r w:rsidRPr="00BB1288" w:rsidDel="00F16E77">
          <w:rPr>
            <w:rStyle w:val="Hyperlink"/>
            <w:rFonts w:ascii="Courier New" w:eastAsia="MS Mincho" w:hAnsi="Courier New" w:cs="Courier New"/>
            <w:noProof/>
          </w:rPr>
          <w:delText>&lt;washer/&gt;</w:delText>
        </w:r>
        <w:r w:rsidDel="00F16E77">
          <w:rPr>
            <w:noProof/>
            <w:webHidden/>
          </w:rPr>
          <w:tab/>
        </w:r>
        <w:r w:rsidDel="00F16E77">
          <w:rPr>
            <w:noProof/>
            <w:webHidden/>
          </w:rPr>
          <w:fldChar w:fldCharType="begin"/>
        </w:r>
        <w:r w:rsidDel="00F16E77">
          <w:rPr>
            <w:noProof/>
            <w:webHidden/>
          </w:rPr>
          <w:delInstrText xml:space="preserve"> PAGEREF _Toc95914991 \h </w:delInstrText>
        </w:r>
        <w:r w:rsidDel="00F16E77">
          <w:rPr>
            <w:noProof/>
            <w:webHidden/>
          </w:rPr>
        </w:r>
        <w:r w:rsidDel="00F16E77">
          <w:rPr>
            <w:noProof/>
            <w:webHidden/>
          </w:rPr>
          <w:fldChar w:fldCharType="separate"/>
        </w:r>
        <w:r w:rsidR="00F16E77" w:rsidDel="00F16E77">
          <w:rPr>
            <w:noProof/>
            <w:webHidden/>
          </w:rPr>
          <w:delText>56</w:delText>
        </w:r>
        <w:r w:rsidDel="00F16E77">
          <w:rPr>
            <w:noProof/>
            <w:webHidden/>
          </w:rPr>
          <w:fldChar w:fldCharType="end"/>
        </w:r>
        <w:r w:rsidRPr="00BB1288" w:rsidDel="00F16E77">
          <w:rPr>
            <w:rStyle w:val="Hyperlink"/>
            <w:rFonts w:eastAsia="MS Mincho"/>
            <w:noProof/>
          </w:rPr>
          <w:fldChar w:fldCharType="end"/>
        </w:r>
      </w:del>
    </w:p>
    <w:p w14:paraId="461004BD" w14:textId="662D104B" w:rsidR="0050351B" w:rsidDel="00F16E77" w:rsidRDefault="0050351B">
      <w:pPr>
        <w:pStyle w:val="Abbildungsverzeichnis"/>
        <w:rPr>
          <w:del w:id="2025" w:author="Weinert, Matthias (M.)" w:date="2022-02-16T15:44:00Z"/>
          <w:rFonts w:asciiTheme="minorHAnsi" w:eastAsiaTheme="minorEastAsia" w:hAnsiTheme="minorHAnsi" w:cstheme="minorBidi"/>
          <w:b w:val="0"/>
          <w:noProof/>
          <w:szCs w:val="22"/>
          <w:lang w:val="de-DE"/>
        </w:rPr>
      </w:pPr>
      <w:del w:id="202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27" w:author="Weinert, Matthias (M.)" w:date="2022-02-21T14:07:00Z">
        <w:r w:rsidR="00261D7A">
          <w:rPr>
            <w:rStyle w:val="Hyperlink"/>
            <w:rFonts w:eastAsia="MS Mincho"/>
            <w:bCs/>
            <w:noProof/>
            <w:lang w:val="de-DE"/>
          </w:rPr>
          <w:t>Fehler! Linkreferenz ungültig.</w:t>
        </w:r>
      </w:ins>
      <w:del w:id="2028" w:author="Weinert, Matthias (M.)" w:date="2022-02-16T15:44:00Z">
        <w:r w:rsidRPr="00BB1288" w:rsidDel="00F16E77">
          <w:rPr>
            <w:rStyle w:val="Hyperlink"/>
            <w:rFonts w:eastAsia="MS Mincho"/>
            <w:noProof/>
          </w:rPr>
          <w:delText xml:space="preserve">Table 52: Attributes of element </w:delText>
        </w:r>
        <w:r w:rsidRPr="00BB1288" w:rsidDel="00F16E77">
          <w:rPr>
            <w:rStyle w:val="Hyperlink"/>
            <w:rFonts w:ascii="Courier New" w:eastAsia="MS Mincho" w:hAnsi="Courier New" w:cs="Courier New"/>
            <w:bCs/>
            <w:noProof/>
          </w:rPr>
          <w:delText>&lt;nut/&gt;</w:delText>
        </w:r>
        <w:r w:rsidDel="00F16E77">
          <w:rPr>
            <w:noProof/>
            <w:webHidden/>
          </w:rPr>
          <w:tab/>
        </w:r>
        <w:r w:rsidDel="00F16E77">
          <w:rPr>
            <w:noProof/>
            <w:webHidden/>
          </w:rPr>
          <w:fldChar w:fldCharType="begin"/>
        </w:r>
        <w:r w:rsidDel="00F16E77">
          <w:rPr>
            <w:noProof/>
            <w:webHidden/>
          </w:rPr>
          <w:delInstrText xml:space="preserve"> PAGEREF _Toc95914992 \h </w:delInstrText>
        </w:r>
        <w:r w:rsidDel="00F16E77">
          <w:rPr>
            <w:noProof/>
            <w:webHidden/>
          </w:rPr>
        </w:r>
        <w:r w:rsidDel="00F16E77">
          <w:rPr>
            <w:noProof/>
            <w:webHidden/>
          </w:rPr>
          <w:fldChar w:fldCharType="separate"/>
        </w:r>
        <w:r w:rsidR="00F16E77" w:rsidDel="00F16E77">
          <w:rPr>
            <w:noProof/>
            <w:webHidden/>
          </w:rPr>
          <w:delText>57</w:delText>
        </w:r>
        <w:r w:rsidDel="00F16E77">
          <w:rPr>
            <w:noProof/>
            <w:webHidden/>
          </w:rPr>
          <w:fldChar w:fldCharType="end"/>
        </w:r>
        <w:r w:rsidRPr="00BB1288" w:rsidDel="00F16E77">
          <w:rPr>
            <w:rStyle w:val="Hyperlink"/>
            <w:rFonts w:eastAsia="MS Mincho"/>
            <w:noProof/>
          </w:rPr>
          <w:fldChar w:fldCharType="end"/>
        </w:r>
      </w:del>
    </w:p>
    <w:p w14:paraId="6F9299FA" w14:textId="7876DA1B" w:rsidR="0050351B" w:rsidDel="00F16E77" w:rsidRDefault="0050351B">
      <w:pPr>
        <w:pStyle w:val="Abbildungsverzeichnis"/>
        <w:rPr>
          <w:del w:id="2029" w:author="Weinert, Matthias (M.)" w:date="2022-02-16T15:44:00Z"/>
          <w:rFonts w:asciiTheme="minorHAnsi" w:eastAsiaTheme="minorEastAsia" w:hAnsiTheme="minorHAnsi" w:cstheme="minorBidi"/>
          <w:b w:val="0"/>
          <w:noProof/>
          <w:szCs w:val="22"/>
          <w:lang w:val="de-DE"/>
        </w:rPr>
      </w:pPr>
      <w:del w:id="203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31" w:author="Weinert, Matthias (M.)" w:date="2022-02-21T14:07:00Z">
        <w:r w:rsidR="00261D7A">
          <w:rPr>
            <w:rStyle w:val="Hyperlink"/>
            <w:rFonts w:eastAsia="MS Mincho"/>
            <w:bCs/>
            <w:noProof/>
            <w:lang w:val="de-DE"/>
          </w:rPr>
          <w:t>Fehler! Linkreferenz ungültig.</w:t>
        </w:r>
      </w:ins>
      <w:del w:id="2032" w:author="Weinert, Matthias (M.)" w:date="2022-02-16T15:44:00Z">
        <w:r w:rsidRPr="00BB1288" w:rsidDel="00F16E77">
          <w:rPr>
            <w:rStyle w:val="Hyperlink"/>
            <w:rFonts w:eastAsia="MS Mincho"/>
            <w:noProof/>
          </w:rPr>
          <w:delText xml:space="preserve">Table 53: Nested elements of element </w:delText>
        </w:r>
        <w:r w:rsidRPr="00BB1288" w:rsidDel="00F16E77">
          <w:rPr>
            <w:rStyle w:val="Hyperlink"/>
            <w:rFonts w:ascii="Courier New" w:eastAsia="MS Mincho" w:hAnsi="Courier New" w:cs="Courier New"/>
            <w:noProof/>
          </w:rPr>
          <w:delText>&lt;nut/&gt;</w:delText>
        </w:r>
        <w:r w:rsidDel="00F16E77">
          <w:rPr>
            <w:noProof/>
            <w:webHidden/>
          </w:rPr>
          <w:tab/>
        </w:r>
        <w:r w:rsidDel="00F16E77">
          <w:rPr>
            <w:noProof/>
            <w:webHidden/>
          </w:rPr>
          <w:fldChar w:fldCharType="begin"/>
        </w:r>
        <w:r w:rsidDel="00F16E77">
          <w:rPr>
            <w:noProof/>
            <w:webHidden/>
          </w:rPr>
          <w:delInstrText xml:space="preserve"> PAGEREF _Toc95914993 \h </w:delInstrText>
        </w:r>
        <w:r w:rsidDel="00F16E77">
          <w:rPr>
            <w:noProof/>
            <w:webHidden/>
          </w:rPr>
        </w:r>
        <w:r w:rsidDel="00F16E77">
          <w:rPr>
            <w:noProof/>
            <w:webHidden/>
          </w:rPr>
          <w:fldChar w:fldCharType="separate"/>
        </w:r>
        <w:r w:rsidR="00F16E77" w:rsidDel="00F16E77">
          <w:rPr>
            <w:noProof/>
            <w:webHidden/>
          </w:rPr>
          <w:delText>57</w:delText>
        </w:r>
        <w:r w:rsidDel="00F16E77">
          <w:rPr>
            <w:noProof/>
            <w:webHidden/>
          </w:rPr>
          <w:fldChar w:fldCharType="end"/>
        </w:r>
        <w:r w:rsidRPr="00BB1288" w:rsidDel="00F16E77">
          <w:rPr>
            <w:rStyle w:val="Hyperlink"/>
            <w:rFonts w:eastAsia="MS Mincho"/>
            <w:noProof/>
          </w:rPr>
          <w:fldChar w:fldCharType="end"/>
        </w:r>
      </w:del>
    </w:p>
    <w:p w14:paraId="662A0B6C" w14:textId="6E5BB819" w:rsidR="0050351B" w:rsidDel="00F16E77" w:rsidRDefault="0050351B">
      <w:pPr>
        <w:pStyle w:val="Abbildungsverzeichnis"/>
        <w:rPr>
          <w:del w:id="2033" w:author="Weinert, Matthias (M.)" w:date="2022-02-16T15:44:00Z"/>
          <w:rFonts w:asciiTheme="minorHAnsi" w:eastAsiaTheme="minorEastAsia" w:hAnsiTheme="minorHAnsi" w:cstheme="minorBidi"/>
          <w:b w:val="0"/>
          <w:noProof/>
          <w:szCs w:val="22"/>
          <w:lang w:val="de-DE"/>
        </w:rPr>
      </w:pPr>
      <w:del w:id="203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35" w:author="Weinert, Matthias (M.)" w:date="2022-02-21T14:07:00Z">
        <w:r w:rsidR="00261D7A">
          <w:rPr>
            <w:rStyle w:val="Hyperlink"/>
            <w:rFonts w:eastAsia="MS Mincho"/>
            <w:bCs/>
            <w:noProof/>
            <w:lang w:val="de-DE"/>
          </w:rPr>
          <w:t>Fehler! Linkreferenz ungültig.</w:t>
        </w:r>
      </w:ins>
      <w:del w:id="2036" w:author="Weinert, Matthias (M.)" w:date="2022-02-16T15:44:00Z">
        <w:r w:rsidRPr="00BB1288" w:rsidDel="00F16E77">
          <w:rPr>
            <w:rStyle w:val="Hyperlink"/>
            <w:rFonts w:eastAsia="MS Mincho"/>
            <w:noProof/>
          </w:rPr>
          <w:delText xml:space="preserve">Table 54: Attributes of element </w:delText>
        </w:r>
        <w:r w:rsidRPr="00BB1288" w:rsidDel="00F16E77">
          <w:rPr>
            <w:rStyle w:val="Hyperlink"/>
            <w:rFonts w:ascii="Courier New" w:eastAsia="MS Mincho" w:hAnsi="Courier New" w:cs="Courier New"/>
            <w:noProof/>
          </w:rPr>
          <w:delText>&lt;bolt/&gt;</w:delText>
        </w:r>
        <w:r w:rsidDel="00F16E77">
          <w:rPr>
            <w:noProof/>
            <w:webHidden/>
          </w:rPr>
          <w:tab/>
        </w:r>
        <w:r w:rsidDel="00F16E77">
          <w:rPr>
            <w:noProof/>
            <w:webHidden/>
          </w:rPr>
          <w:fldChar w:fldCharType="begin"/>
        </w:r>
        <w:r w:rsidDel="00F16E77">
          <w:rPr>
            <w:noProof/>
            <w:webHidden/>
          </w:rPr>
          <w:delInstrText xml:space="preserve"> PAGEREF _Toc95914994 \h </w:delInstrText>
        </w:r>
        <w:r w:rsidDel="00F16E77">
          <w:rPr>
            <w:noProof/>
            <w:webHidden/>
          </w:rPr>
        </w:r>
        <w:r w:rsidDel="00F16E77">
          <w:rPr>
            <w:noProof/>
            <w:webHidden/>
          </w:rPr>
          <w:fldChar w:fldCharType="separate"/>
        </w:r>
        <w:r w:rsidR="00F16E77" w:rsidDel="00F16E77">
          <w:rPr>
            <w:noProof/>
            <w:webHidden/>
          </w:rPr>
          <w:delText>57</w:delText>
        </w:r>
        <w:r w:rsidDel="00F16E77">
          <w:rPr>
            <w:noProof/>
            <w:webHidden/>
          </w:rPr>
          <w:fldChar w:fldCharType="end"/>
        </w:r>
        <w:r w:rsidRPr="00BB1288" w:rsidDel="00F16E77">
          <w:rPr>
            <w:rStyle w:val="Hyperlink"/>
            <w:rFonts w:eastAsia="MS Mincho"/>
            <w:noProof/>
          </w:rPr>
          <w:fldChar w:fldCharType="end"/>
        </w:r>
      </w:del>
    </w:p>
    <w:p w14:paraId="760514F5" w14:textId="100CA3AA" w:rsidR="0050351B" w:rsidDel="00F16E77" w:rsidRDefault="0050351B">
      <w:pPr>
        <w:pStyle w:val="Abbildungsverzeichnis"/>
        <w:rPr>
          <w:del w:id="2037" w:author="Weinert, Matthias (M.)" w:date="2022-02-16T15:44:00Z"/>
          <w:rFonts w:asciiTheme="minorHAnsi" w:eastAsiaTheme="minorEastAsia" w:hAnsiTheme="minorHAnsi" w:cstheme="minorBidi"/>
          <w:b w:val="0"/>
          <w:noProof/>
          <w:szCs w:val="22"/>
          <w:lang w:val="de-DE"/>
        </w:rPr>
      </w:pPr>
      <w:del w:id="203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39" w:author="Weinert, Matthias (M.)" w:date="2022-02-21T14:07:00Z">
        <w:r w:rsidR="00261D7A">
          <w:rPr>
            <w:rStyle w:val="Hyperlink"/>
            <w:rFonts w:eastAsia="MS Mincho"/>
            <w:bCs/>
            <w:noProof/>
            <w:lang w:val="de-DE"/>
          </w:rPr>
          <w:t>Fehler! Linkreferenz ungültig.</w:t>
        </w:r>
      </w:ins>
      <w:del w:id="2040" w:author="Weinert, Matthias (M.)" w:date="2022-02-16T15:44:00Z">
        <w:r w:rsidRPr="00BB1288" w:rsidDel="00F16E77">
          <w:rPr>
            <w:rStyle w:val="Hyperlink"/>
            <w:rFonts w:eastAsia="MS Mincho"/>
            <w:noProof/>
          </w:rPr>
          <w:delText xml:space="preserve">Table 55: Nested elements of element </w:delText>
        </w:r>
        <w:r w:rsidRPr="00BB1288" w:rsidDel="00F16E77">
          <w:rPr>
            <w:rStyle w:val="Hyperlink"/>
            <w:rFonts w:ascii="Courier New" w:eastAsia="MS Mincho" w:hAnsi="Courier New" w:cs="Courier New"/>
            <w:bCs/>
            <w:noProof/>
          </w:rPr>
          <w:delText>&lt;bolt/&gt;</w:delText>
        </w:r>
        <w:r w:rsidDel="00F16E77">
          <w:rPr>
            <w:noProof/>
            <w:webHidden/>
          </w:rPr>
          <w:tab/>
        </w:r>
        <w:r w:rsidDel="00F16E77">
          <w:rPr>
            <w:noProof/>
            <w:webHidden/>
          </w:rPr>
          <w:fldChar w:fldCharType="begin"/>
        </w:r>
        <w:r w:rsidDel="00F16E77">
          <w:rPr>
            <w:noProof/>
            <w:webHidden/>
          </w:rPr>
          <w:delInstrText xml:space="preserve"> PAGEREF _Toc95914995 \h </w:delInstrText>
        </w:r>
        <w:r w:rsidDel="00F16E77">
          <w:rPr>
            <w:noProof/>
            <w:webHidden/>
          </w:rPr>
        </w:r>
        <w:r w:rsidDel="00F16E77">
          <w:rPr>
            <w:noProof/>
            <w:webHidden/>
          </w:rPr>
          <w:fldChar w:fldCharType="separate"/>
        </w:r>
        <w:r w:rsidR="00F16E77" w:rsidDel="00F16E77">
          <w:rPr>
            <w:noProof/>
            <w:webHidden/>
          </w:rPr>
          <w:delText>58</w:delText>
        </w:r>
        <w:r w:rsidDel="00F16E77">
          <w:rPr>
            <w:noProof/>
            <w:webHidden/>
          </w:rPr>
          <w:fldChar w:fldCharType="end"/>
        </w:r>
        <w:r w:rsidRPr="00BB1288" w:rsidDel="00F16E77">
          <w:rPr>
            <w:rStyle w:val="Hyperlink"/>
            <w:rFonts w:eastAsia="MS Mincho"/>
            <w:noProof/>
          </w:rPr>
          <w:fldChar w:fldCharType="end"/>
        </w:r>
      </w:del>
    </w:p>
    <w:p w14:paraId="3C01FC55" w14:textId="2C445639" w:rsidR="0050351B" w:rsidDel="00F16E77" w:rsidRDefault="0050351B">
      <w:pPr>
        <w:pStyle w:val="Abbildungsverzeichnis"/>
        <w:rPr>
          <w:del w:id="2041" w:author="Weinert, Matthias (M.)" w:date="2022-02-16T15:44:00Z"/>
          <w:rFonts w:asciiTheme="minorHAnsi" w:eastAsiaTheme="minorEastAsia" w:hAnsiTheme="minorHAnsi" w:cstheme="minorBidi"/>
          <w:b w:val="0"/>
          <w:noProof/>
          <w:szCs w:val="22"/>
          <w:lang w:val="de-DE"/>
        </w:rPr>
      </w:pPr>
      <w:del w:id="204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43" w:author="Weinert, Matthias (M.)" w:date="2022-02-21T14:07:00Z">
        <w:r w:rsidR="00261D7A">
          <w:rPr>
            <w:rStyle w:val="Hyperlink"/>
            <w:rFonts w:eastAsia="MS Mincho"/>
            <w:bCs/>
            <w:noProof/>
            <w:lang w:val="de-DE"/>
          </w:rPr>
          <w:t>Fehler! Linkreferenz ungültig.</w:t>
        </w:r>
      </w:ins>
      <w:del w:id="2044" w:author="Weinert, Matthias (M.)" w:date="2022-02-16T15:44:00Z">
        <w:r w:rsidRPr="00BB1288" w:rsidDel="00F16E77">
          <w:rPr>
            <w:rStyle w:val="Hyperlink"/>
            <w:rFonts w:eastAsia="MS Mincho"/>
            <w:noProof/>
          </w:rPr>
          <w:delText xml:space="preserve">Table 56: Attributes of element </w:delText>
        </w:r>
        <w:r w:rsidRPr="00BB1288" w:rsidDel="00F16E77">
          <w:rPr>
            <w:rStyle w:val="Hyperlink"/>
            <w:rFonts w:ascii="Courier New" w:eastAsia="MS Mincho" w:hAnsi="Courier New" w:cs="Courier New"/>
            <w:noProof/>
          </w:rPr>
          <w:delText>&lt;screw/&gt;</w:delText>
        </w:r>
        <w:r w:rsidDel="00F16E77">
          <w:rPr>
            <w:noProof/>
            <w:webHidden/>
          </w:rPr>
          <w:tab/>
        </w:r>
        <w:r w:rsidDel="00F16E77">
          <w:rPr>
            <w:noProof/>
            <w:webHidden/>
          </w:rPr>
          <w:fldChar w:fldCharType="begin"/>
        </w:r>
        <w:r w:rsidDel="00F16E77">
          <w:rPr>
            <w:noProof/>
            <w:webHidden/>
          </w:rPr>
          <w:delInstrText xml:space="preserve"> PAGEREF _Toc95914996 \h </w:delInstrText>
        </w:r>
        <w:r w:rsidDel="00F16E77">
          <w:rPr>
            <w:noProof/>
            <w:webHidden/>
          </w:rPr>
        </w:r>
        <w:r w:rsidDel="00F16E77">
          <w:rPr>
            <w:noProof/>
            <w:webHidden/>
          </w:rPr>
          <w:fldChar w:fldCharType="separate"/>
        </w:r>
        <w:r w:rsidR="00F16E77" w:rsidDel="00F16E77">
          <w:rPr>
            <w:noProof/>
            <w:webHidden/>
          </w:rPr>
          <w:delText>62</w:delText>
        </w:r>
        <w:r w:rsidDel="00F16E77">
          <w:rPr>
            <w:noProof/>
            <w:webHidden/>
          </w:rPr>
          <w:fldChar w:fldCharType="end"/>
        </w:r>
        <w:r w:rsidRPr="00BB1288" w:rsidDel="00F16E77">
          <w:rPr>
            <w:rStyle w:val="Hyperlink"/>
            <w:rFonts w:eastAsia="MS Mincho"/>
            <w:noProof/>
          </w:rPr>
          <w:fldChar w:fldCharType="end"/>
        </w:r>
      </w:del>
    </w:p>
    <w:p w14:paraId="333A1023" w14:textId="7B63A35E" w:rsidR="0050351B" w:rsidDel="00F16E77" w:rsidRDefault="0050351B">
      <w:pPr>
        <w:pStyle w:val="Abbildungsverzeichnis"/>
        <w:rPr>
          <w:del w:id="2045" w:author="Weinert, Matthias (M.)" w:date="2022-02-16T15:44:00Z"/>
          <w:rFonts w:asciiTheme="minorHAnsi" w:eastAsiaTheme="minorEastAsia" w:hAnsiTheme="minorHAnsi" w:cstheme="minorBidi"/>
          <w:b w:val="0"/>
          <w:noProof/>
          <w:szCs w:val="22"/>
          <w:lang w:val="de-DE"/>
        </w:rPr>
      </w:pPr>
      <w:del w:id="204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47" w:author="Weinert, Matthias (M.)" w:date="2022-02-21T14:07:00Z">
        <w:r w:rsidR="00261D7A">
          <w:rPr>
            <w:rStyle w:val="Hyperlink"/>
            <w:rFonts w:eastAsia="MS Mincho"/>
            <w:bCs/>
            <w:noProof/>
            <w:lang w:val="de-DE"/>
          </w:rPr>
          <w:t>Fehler! Linkreferenz ungültig.</w:t>
        </w:r>
      </w:ins>
      <w:del w:id="2048" w:author="Weinert, Matthias (M.)" w:date="2022-02-16T15:44:00Z">
        <w:r w:rsidRPr="00BB1288" w:rsidDel="00F16E77">
          <w:rPr>
            <w:rStyle w:val="Hyperlink"/>
            <w:rFonts w:eastAsia="MS Mincho"/>
            <w:noProof/>
          </w:rPr>
          <w:delText xml:space="preserve">Table 57: Nested elements of element </w:delText>
        </w:r>
        <w:r w:rsidRPr="00BB1288" w:rsidDel="00F16E77">
          <w:rPr>
            <w:rStyle w:val="Hyperlink"/>
            <w:rFonts w:ascii="Courier New" w:eastAsia="MS Mincho" w:hAnsi="Courier New" w:cs="Courier New"/>
            <w:bCs/>
            <w:noProof/>
          </w:rPr>
          <w:delText>&lt;screw/&gt;</w:delText>
        </w:r>
        <w:r w:rsidDel="00F16E77">
          <w:rPr>
            <w:noProof/>
            <w:webHidden/>
          </w:rPr>
          <w:tab/>
        </w:r>
        <w:r w:rsidDel="00F16E77">
          <w:rPr>
            <w:noProof/>
            <w:webHidden/>
          </w:rPr>
          <w:fldChar w:fldCharType="begin"/>
        </w:r>
        <w:r w:rsidDel="00F16E77">
          <w:rPr>
            <w:noProof/>
            <w:webHidden/>
          </w:rPr>
          <w:delInstrText xml:space="preserve"> PAGEREF _Toc95914997 \h </w:delInstrText>
        </w:r>
        <w:r w:rsidDel="00F16E77">
          <w:rPr>
            <w:noProof/>
            <w:webHidden/>
          </w:rPr>
        </w:r>
        <w:r w:rsidDel="00F16E77">
          <w:rPr>
            <w:noProof/>
            <w:webHidden/>
          </w:rPr>
          <w:fldChar w:fldCharType="separate"/>
        </w:r>
        <w:r w:rsidR="00F16E77" w:rsidDel="00F16E77">
          <w:rPr>
            <w:noProof/>
            <w:webHidden/>
          </w:rPr>
          <w:delText>63</w:delText>
        </w:r>
        <w:r w:rsidDel="00F16E77">
          <w:rPr>
            <w:noProof/>
            <w:webHidden/>
          </w:rPr>
          <w:fldChar w:fldCharType="end"/>
        </w:r>
        <w:r w:rsidRPr="00BB1288" w:rsidDel="00F16E77">
          <w:rPr>
            <w:rStyle w:val="Hyperlink"/>
            <w:rFonts w:eastAsia="MS Mincho"/>
            <w:noProof/>
          </w:rPr>
          <w:fldChar w:fldCharType="end"/>
        </w:r>
      </w:del>
    </w:p>
    <w:p w14:paraId="5589DE96" w14:textId="0673EB45" w:rsidR="0050351B" w:rsidDel="00F16E77" w:rsidRDefault="0050351B">
      <w:pPr>
        <w:pStyle w:val="Abbildungsverzeichnis"/>
        <w:rPr>
          <w:del w:id="2049" w:author="Weinert, Matthias (M.)" w:date="2022-02-16T15:44:00Z"/>
          <w:rFonts w:asciiTheme="minorHAnsi" w:eastAsiaTheme="minorEastAsia" w:hAnsiTheme="minorHAnsi" w:cstheme="minorBidi"/>
          <w:b w:val="0"/>
          <w:noProof/>
          <w:szCs w:val="22"/>
          <w:lang w:val="de-DE"/>
        </w:rPr>
      </w:pPr>
      <w:del w:id="205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51" w:author="Weinert, Matthias (M.)" w:date="2022-02-21T14:07:00Z">
        <w:r w:rsidR="00261D7A">
          <w:rPr>
            <w:rStyle w:val="Hyperlink"/>
            <w:rFonts w:eastAsia="MS Mincho"/>
            <w:bCs/>
            <w:noProof/>
            <w:lang w:val="de-DE"/>
          </w:rPr>
          <w:t>Fehler! Linkreferenz ungültig.</w:t>
        </w:r>
      </w:ins>
      <w:del w:id="2052" w:author="Weinert, Matthias (M.)" w:date="2022-02-16T15:44:00Z">
        <w:r w:rsidRPr="00BB1288" w:rsidDel="00F16E77">
          <w:rPr>
            <w:rStyle w:val="Hyperlink"/>
            <w:rFonts w:eastAsia="MS Mincho"/>
            <w:noProof/>
          </w:rPr>
          <w:delText xml:space="preserve">Table 58: Attributes of element </w:delText>
        </w:r>
        <w:r w:rsidRPr="00BB1288" w:rsidDel="00F16E77">
          <w:rPr>
            <w:rStyle w:val="Hyperlink"/>
            <w:rFonts w:ascii="Courier New" w:eastAsia="MS Mincho" w:hAnsi="Courier New" w:cs="Courier New"/>
            <w:bCs/>
            <w:noProof/>
          </w:rPr>
          <w:delText>&lt;flow_drilled/&gt;</w:delText>
        </w:r>
        <w:r w:rsidDel="00F16E77">
          <w:rPr>
            <w:noProof/>
            <w:webHidden/>
          </w:rPr>
          <w:tab/>
        </w:r>
        <w:r w:rsidDel="00F16E77">
          <w:rPr>
            <w:noProof/>
            <w:webHidden/>
          </w:rPr>
          <w:fldChar w:fldCharType="begin"/>
        </w:r>
        <w:r w:rsidDel="00F16E77">
          <w:rPr>
            <w:noProof/>
            <w:webHidden/>
          </w:rPr>
          <w:delInstrText xml:space="preserve"> PAGEREF _Toc95914998 \h </w:delInstrText>
        </w:r>
        <w:r w:rsidDel="00F16E77">
          <w:rPr>
            <w:noProof/>
            <w:webHidden/>
          </w:rPr>
        </w:r>
        <w:r w:rsidDel="00F16E77">
          <w:rPr>
            <w:noProof/>
            <w:webHidden/>
          </w:rPr>
          <w:fldChar w:fldCharType="separate"/>
        </w:r>
        <w:r w:rsidR="00F16E77" w:rsidDel="00F16E77">
          <w:rPr>
            <w:noProof/>
            <w:webHidden/>
          </w:rPr>
          <w:delText>65</w:delText>
        </w:r>
        <w:r w:rsidDel="00F16E77">
          <w:rPr>
            <w:noProof/>
            <w:webHidden/>
          </w:rPr>
          <w:fldChar w:fldCharType="end"/>
        </w:r>
        <w:r w:rsidRPr="00BB1288" w:rsidDel="00F16E77">
          <w:rPr>
            <w:rStyle w:val="Hyperlink"/>
            <w:rFonts w:eastAsia="MS Mincho"/>
            <w:noProof/>
          </w:rPr>
          <w:fldChar w:fldCharType="end"/>
        </w:r>
      </w:del>
    </w:p>
    <w:p w14:paraId="252D1276" w14:textId="5B2DCC42" w:rsidR="0050351B" w:rsidDel="00F16E77" w:rsidRDefault="0050351B">
      <w:pPr>
        <w:pStyle w:val="Abbildungsverzeichnis"/>
        <w:rPr>
          <w:del w:id="2053" w:author="Weinert, Matthias (M.)" w:date="2022-02-16T15:44:00Z"/>
          <w:rFonts w:asciiTheme="minorHAnsi" w:eastAsiaTheme="minorEastAsia" w:hAnsiTheme="minorHAnsi" w:cstheme="minorBidi"/>
          <w:b w:val="0"/>
          <w:noProof/>
          <w:szCs w:val="22"/>
          <w:lang w:val="de-DE"/>
        </w:rPr>
      </w:pPr>
      <w:del w:id="205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"_Toc95914999"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55" w:author="Weinert, Matthias (M.)" w:date="2022-02-21T14:07:00Z">
        <w:r w:rsidR="00261D7A">
          <w:rPr>
            <w:rStyle w:val="Hyperlink"/>
            <w:rFonts w:eastAsia="MS Mincho"/>
            <w:bCs/>
            <w:noProof/>
            <w:lang w:val="de-DE"/>
          </w:rPr>
          <w:t>Fehler! Linkreferenz ungültig.</w:t>
        </w:r>
      </w:ins>
      <w:del w:id="2056" w:author="Weinert, Matthias (M.)" w:date="2022-02-16T15:44:00Z">
        <w:r w:rsidRPr="00BB1288" w:rsidDel="00F16E77">
          <w:rPr>
            <w:rStyle w:val="Hyperlink"/>
            <w:rFonts w:eastAsia="MS Mincho"/>
            <w:noProof/>
          </w:rPr>
          <w:delText xml:space="preserve">Table 59: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&lt;gumdrop/&gt;</w:delText>
        </w:r>
        <w:r w:rsidDel="00F16E77">
          <w:rPr>
            <w:noProof/>
            <w:webHidden/>
          </w:rPr>
          <w:tab/>
        </w:r>
        <w:r w:rsidDel="00F16E77">
          <w:rPr>
            <w:noProof/>
            <w:webHidden/>
          </w:rPr>
          <w:fldChar w:fldCharType="begin"/>
        </w:r>
        <w:r w:rsidDel="00F16E77">
          <w:rPr>
            <w:noProof/>
            <w:webHidden/>
          </w:rPr>
          <w:delInstrText xml:space="preserve"> PAGEREF _Toc95914999 \h </w:delInstrText>
        </w:r>
        <w:r w:rsidDel="00F16E77">
          <w:rPr>
            <w:noProof/>
            <w:webHidden/>
          </w:rPr>
        </w:r>
        <w:r w:rsidDel="00F16E77">
          <w:rPr>
            <w:noProof/>
            <w:webHidden/>
          </w:rPr>
          <w:fldChar w:fldCharType="separate"/>
        </w:r>
        <w:r w:rsidR="00F16E77" w:rsidDel="00F16E77">
          <w:rPr>
            <w:noProof/>
            <w:webHidden/>
          </w:rPr>
          <w:delText>66</w:delText>
        </w:r>
        <w:r w:rsidDel="00F16E77">
          <w:rPr>
            <w:noProof/>
            <w:webHidden/>
          </w:rPr>
          <w:fldChar w:fldCharType="end"/>
        </w:r>
        <w:r w:rsidRPr="00BB1288" w:rsidDel="00F16E77">
          <w:rPr>
            <w:rStyle w:val="Hyperlink"/>
            <w:rFonts w:eastAsia="MS Mincho"/>
            <w:noProof/>
          </w:rPr>
          <w:fldChar w:fldCharType="end"/>
        </w:r>
      </w:del>
    </w:p>
    <w:p w14:paraId="4D29F6E8" w14:textId="6EDCC3C6" w:rsidR="0050351B" w:rsidDel="00F16E77" w:rsidRDefault="0050351B">
      <w:pPr>
        <w:pStyle w:val="Abbildungsverzeichnis"/>
        <w:rPr>
          <w:del w:id="2057" w:author="Weinert, Matthias (M.)" w:date="2022-02-16T15:44:00Z"/>
          <w:rFonts w:asciiTheme="minorHAnsi" w:eastAsiaTheme="minorEastAsia" w:hAnsiTheme="minorHAnsi" w:cstheme="minorBidi"/>
          <w:b w:val="0"/>
          <w:noProof/>
          <w:szCs w:val="22"/>
          <w:lang w:val="de-DE"/>
        </w:rPr>
      </w:pPr>
      <w:del w:id="205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59" w:author="Weinert, Matthias (M.)" w:date="2022-02-21T14:07:00Z">
        <w:r w:rsidR="00261D7A">
          <w:rPr>
            <w:rStyle w:val="Hyperlink"/>
            <w:rFonts w:eastAsia="MS Mincho"/>
            <w:bCs/>
            <w:noProof/>
            <w:lang w:val="de-DE"/>
          </w:rPr>
          <w:t>Fehler! Linkreferenz ungültig.</w:t>
        </w:r>
      </w:ins>
      <w:del w:id="2060" w:author="Weinert, Matthias (M.)" w:date="2022-02-16T15:44:00Z">
        <w:r w:rsidRPr="00BB1288" w:rsidDel="00F16E77">
          <w:rPr>
            <w:rStyle w:val="Hyperlink"/>
            <w:rFonts w:eastAsia="MS Mincho"/>
            <w:noProof/>
          </w:rPr>
          <w:delText xml:space="preserve">Table 60: Attributes of element </w:delText>
        </w:r>
        <w:r w:rsidRPr="00BB1288" w:rsidDel="00F16E77">
          <w:rPr>
            <w:rStyle w:val="Hyperlink"/>
            <w:rFonts w:ascii="Courier New" w:eastAsia="MS Mincho" w:hAnsi="Courier New" w:cs="Courier New"/>
            <w:noProof/>
          </w:rPr>
          <w:delText>&lt;gumdrop/&gt;</w:delText>
        </w:r>
        <w:r w:rsidDel="00F16E77">
          <w:rPr>
            <w:noProof/>
            <w:webHidden/>
          </w:rPr>
          <w:tab/>
        </w:r>
        <w:r w:rsidDel="00F16E77">
          <w:rPr>
            <w:noProof/>
            <w:webHidden/>
          </w:rPr>
          <w:fldChar w:fldCharType="begin"/>
        </w:r>
        <w:r w:rsidDel="00F16E77">
          <w:rPr>
            <w:noProof/>
            <w:webHidden/>
          </w:rPr>
          <w:delInstrText xml:space="preserve"> PAGEREF _Toc95915000 \h </w:delInstrText>
        </w:r>
        <w:r w:rsidDel="00F16E77">
          <w:rPr>
            <w:noProof/>
            <w:webHidden/>
          </w:rPr>
        </w:r>
        <w:r w:rsidDel="00F16E77">
          <w:rPr>
            <w:noProof/>
            <w:webHidden/>
          </w:rPr>
          <w:fldChar w:fldCharType="separate"/>
        </w:r>
        <w:r w:rsidR="00F16E77" w:rsidDel="00F16E77">
          <w:rPr>
            <w:noProof/>
            <w:webHidden/>
          </w:rPr>
          <w:delText>66</w:delText>
        </w:r>
        <w:r w:rsidDel="00F16E77">
          <w:rPr>
            <w:noProof/>
            <w:webHidden/>
          </w:rPr>
          <w:fldChar w:fldCharType="end"/>
        </w:r>
        <w:r w:rsidRPr="00BB1288" w:rsidDel="00F16E77">
          <w:rPr>
            <w:rStyle w:val="Hyperlink"/>
            <w:rFonts w:eastAsia="MS Mincho"/>
            <w:noProof/>
          </w:rPr>
          <w:fldChar w:fldCharType="end"/>
        </w:r>
      </w:del>
    </w:p>
    <w:p w14:paraId="5DF20B67" w14:textId="51A3357A" w:rsidR="0050351B" w:rsidDel="00F16E77" w:rsidRDefault="0050351B">
      <w:pPr>
        <w:pStyle w:val="Abbildungsverzeichnis"/>
        <w:rPr>
          <w:del w:id="2061" w:author="Weinert, Matthias (M.)" w:date="2022-02-16T15:44:00Z"/>
          <w:rFonts w:asciiTheme="minorHAnsi" w:eastAsiaTheme="minorEastAsia" w:hAnsiTheme="minorHAnsi" w:cstheme="minorBidi"/>
          <w:b w:val="0"/>
          <w:noProof/>
          <w:szCs w:val="22"/>
          <w:lang w:val="de-DE"/>
        </w:rPr>
      </w:pPr>
      <w:del w:id="206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63" w:author="Weinert, Matthias (M.)" w:date="2022-02-21T14:07:00Z">
        <w:r w:rsidR="00261D7A">
          <w:rPr>
            <w:rStyle w:val="Hyperlink"/>
            <w:rFonts w:eastAsia="MS Mincho"/>
            <w:bCs/>
            <w:noProof/>
            <w:lang w:val="de-DE"/>
          </w:rPr>
          <w:t>Fehler! Linkreferenz ungültig.</w:t>
        </w:r>
      </w:ins>
      <w:del w:id="2064" w:author="Weinert, Matthias (M.)" w:date="2022-02-16T15:44:00Z">
        <w:r w:rsidRPr="00BB1288" w:rsidDel="00F16E77">
          <w:rPr>
            <w:rStyle w:val="Hyperlink"/>
            <w:rFonts w:eastAsia="MS Mincho"/>
            <w:noProof/>
          </w:rPr>
          <w:delText xml:space="preserve">Table 61: Nested elements of element </w:delText>
        </w:r>
        <w:r w:rsidRPr="00BB1288" w:rsidDel="00F16E77">
          <w:rPr>
            <w:rStyle w:val="Hyperlink"/>
            <w:rFonts w:ascii="Courier New" w:eastAsia="MS Mincho" w:hAnsi="Courier New" w:cs="Courier New"/>
            <w:bCs/>
            <w:noProof/>
          </w:rPr>
          <w:delText>&lt;gumdrop/&gt;</w:delText>
        </w:r>
        <w:r w:rsidDel="00F16E77">
          <w:rPr>
            <w:noProof/>
            <w:webHidden/>
          </w:rPr>
          <w:tab/>
        </w:r>
        <w:r w:rsidDel="00F16E77">
          <w:rPr>
            <w:noProof/>
            <w:webHidden/>
          </w:rPr>
          <w:fldChar w:fldCharType="begin"/>
        </w:r>
        <w:r w:rsidDel="00F16E77">
          <w:rPr>
            <w:noProof/>
            <w:webHidden/>
          </w:rPr>
          <w:delInstrText xml:space="preserve"> PAGEREF _Toc95915001 \h </w:delInstrText>
        </w:r>
        <w:r w:rsidDel="00F16E77">
          <w:rPr>
            <w:noProof/>
            <w:webHidden/>
          </w:rPr>
        </w:r>
        <w:r w:rsidDel="00F16E77">
          <w:rPr>
            <w:noProof/>
            <w:webHidden/>
          </w:rPr>
          <w:fldChar w:fldCharType="separate"/>
        </w:r>
        <w:r w:rsidR="00F16E77" w:rsidDel="00F16E77">
          <w:rPr>
            <w:noProof/>
            <w:webHidden/>
          </w:rPr>
          <w:delText>66</w:delText>
        </w:r>
        <w:r w:rsidDel="00F16E77">
          <w:rPr>
            <w:noProof/>
            <w:webHidden/>
          </w:rPr>
          <w:fldChar w:fldCharType="end"/>
        </w:r>
        <w:r w:rsidRPr="00BB1288" w:rsidDel="00F16E77">
          <w:rPr>
            <w:rStyle w:val="Hyperlink"/>
            <w:rFonts w:eastAsia="MS Mincho"/>
            <w:noProof/>
          </w:rPr>
          <w:fldChar w:fldCharType="end"/>
        </w:r>
      </w:del>
    </w:p>
    <w:p w14:paraId="29AC688E" w14:textId="37F2FF36" w:rsidR="0050351B" w:rsidDel="00F16E77" w:rsidRDefault="0050351B">
      <w:pPr>
        <w:pStyle w:val="Abbildungsverzeichnis"/>
        <w:rPr>
          <w:del w:id="2065" w:author="Weinert, Matthias (M.)" w:date="2022-02-16T15:44:00Z"/>
          <w:rFonts w:asciiTheme="minorHAnsi" w:eastAsiaTheme="minorEastAsia" w:hAnsiTheme="minorHAnsi" w:cstheme="minorBidi"/>
          <w:b w:val="0"/>
          <w:noProof/>
          <w:szCs w:val="22"/>
          <w:lang w:val="de-DE"/>
        </w:rPr>
      </w:pPr>
      <w:del w:id="206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67" w:author="Weinert, Matthias (M.)" w:date="2022-02-21T14:07:00Z">
        <w:r w:rsidR="00261D7A">
          <w:rPr>
            <w:rStyle w:val="Hyperlink"/>
            <w:rFonts w:eastAsia="MS Mincho"/>
            <w:bCs/>
            <w:noProof/>
            <w:lang w:val="de-DE"/>
          </w:rPr>
          <w:t>Fehler! Linkreferenz ungültig.</w:t>
        </w:r>
      </w:ins>
      <w:del w:id="2068" w:author="Weinert, Matthias (M.)" w:date="2022-02-16T15:44:00Z">
        <w:r w:rsidRPr="00BB1288" w:rsidDel="00F16E77">
          <w:rPr>
            <w:rStyle w:val="Hyperlink"/>
            <w:rFonts w:eastAsia="MS Mincho"/>
            <w:noProof/>
          </w:rPr>
          <w:delText xml:space="preserve">Table 62: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noProof/>
            <w:webHidden/>
          </w:rPr>
          <w:fldChar w:fldCharType="begin"/>
        </w:r>
        <w:r w:rsidDel="00F16E77">
          <w:rPr>
            <w:noProof/>
            <w:webHidden/>
          </w:rPr>
          <w:delInstrText xml:space="preserve"> PAGEREF _Toc95915002 \h </w:delInstrText>
        </w:r>
        <w:r w:rsidDel="00F16E77">
          <w:rPr>
            <w:noProof/>
            <w:webHidden/>
          </w:rPr>
        </w:r>
        <w:r w:rsidDel="00F16E77">
          <w:rPr>
            <w:noProof/>
            <w:webHidden/>
          </w:rPr>
          <w:fldChar w:fldCharType="separate"/>
        </w:r>
        <w:r w:rsidR="00F16E77" w:rsidDel="00F16E77">
          <w:rPr>
            <w:noProof/>
            <w:webHidden/>
          </w:rPr>
          <w:delText>68</w:delText>
        </w:r>
        <w:r w:rsidDel="00F16E77">
          <w:rPr>
            <w:noProof/>
            <w:webHidden/>
          </w:rPr>
          <w:fldChar w:fldCharType="end"/>
        </w:r>
        <w:r w:rsidRPr="00BB1288" w:rsidDel="00F16E77">
          <w:rPr>
            <w:rStyle w:val="Hyperlink"/>
            <w:rFonts w:eastAsia="MS Mincho"/>
            <w:noProof/>
          </w:rPr>
          <w:fldChar w:fldCharType="end"/>
        </w:r>
      </w:del>
    </w:p>
    <w:p w14:paraId="5633C5E8" w14:textId="22EED9C8" w:rsidR="0050351B" w:rsidDel="00F16E77" w:rsidRDefault="0050351B">
      <w:pPr>
        <w:pStyle w:val="Abbildungsverzeichnis"/>
        <w:rPr>
          <w:del w:id="2069" w:author="Weinert, Matthias (M.)" w:date="2022-02-16T15:44:00Z"/>
          <w:rFonts w:asciiTheme="minorHAnsi" w:eastAsiaTheme="minorEastAsia" w:hAnsiTheme="minorHAnsi" w:cstheme="minorBidi"/>
          <w:b w:val="0"/>
          <w:noProof/>
          <w:szCs w:val="22"/>
          <w:lang w:val="de-DE"/>
        </w:rPr>
      </w:pPr>
      <w:del w:id="207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71" w:author="Weinert, Matthias (M.)" w:date="2022-02-21T14:07:00Z">
        <w:r w:rsidR="00261D7A">
          <w:rPr>
            <w:rStyle w:val="Hyperlink"/>
            <w:rFonts w:eastAsia="MS Mincho"/>
            <w:bCs/>
            <w:noProof/>
            <w:lang w:val="de-DE"/>
          </w:rPr>
          <w:t>Fehler! Linkreferenz ungültig.</w:t>
        </w:r>
      </w:ins>
      <w:del w:id="2072" w:author="Weinert, Matthias (M.)" w:date="2022-02-16T15:44:00Z">
        <w:r w:rsidRPr="00BB1288" w:rsidDel="00F16E77">
          <w:rPr>
            <w:rStyle w:val="Hyperlink"/>
            <w:rFonts w:eastAsia="MS Mincho"/>
            <w:noProof/>
          </w:rPr>
          <w:delText xml:space="preserve">Table 63: Attributes of element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noProof/>
            <w:webHidden/>
          </w:rPr>
          <w:fldChar w:fldCharType="begin"/>
        </w:r>
        <w:r w:rsidDel="00F16E77">
          <w:rPr>
            <w:noProof/>
            <w:webHidden/>
          </w:rPr>
          <w:delInstrText xml:space="preserve"> PAGEREF _Toc95915003 \h </w:delInstrText>
        </w:r>
        <w:r w:rsidDel="00F16E77">
          <w:rPr>
            <w:noProof/>
            <w:webHidden/>
          </w:rPr>
        </w:r>
        <w:r w:rsidDel="00F16E77">
          <w:rPr>
            <w:noProof/>
            <w:webHidden/>
          </w:rPr>
          <w:fldChar w:fldCharType="separate"/>
        </w:r>
        <w:r w:rsidR="00F16E77" w:rsidDel="00F16E77">
          <w:rPr>
            <w:noProof/>
            <w:webHidden/>
          </w:rPr>
          <w:delText>68</w:delText>
        </w:r>
        <w:r w:rsidDel="00F16E77">
          <w:rPr>
            <w:noProof/>
            <w:webHidden/>
          </w:rPr>
          <w:fldChar w:fldCharType="end"/>
        </w:r>
        <w:r w:rsidRPr="00BB1288" w:rsidDel="00F16E77">
          <w:rPr>
            <w:rStyle w:val="Hyperlink"/>
            <w:rFonts w:eastAsia="MS Mincho"/>
            <w:noProof/>
          </w:rPr>
          <w:fldChar w:fldCharType="end"/>
        </w:r>
      </w:del>
    </w:p>
    <w:p w14:paraId="1B3C4993" w14:textId="7BC63F2A" w:rsidR="0050351B" w:rsidDel="00F16E77" w:rsidRDefault="0050351B">
      <w:pPr>
        <w:pStyle w:val="Abbildungsverzeichnis"/>
        <w:rPr>
          <w:del w:id="2073" w:author="Weinert, Matthias (M.)" w:date="2022-02-16T15:44:00Z"/>
          <w:rFonts w:asciiTheme="minorHAnsi" w:eastAsiaTheme="minorEastAsia" w:hAnsiTheme="minorHAnsi" w:cstheme="minorBidi"/>
          <w:b w:val="0"/>
          <w:noProof/>
          <w:szCs w:val="22"/>
          <w:lang w:val="de-DE"/>
        </w:rPr>
      </w:pPr>
      <w:del w:id="207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75" w:author="Weinert, Matthias (M.)" w:date="2022-02-21T14:07:00Z">
        <w:r w:rsidR="00261D7A">
          <w:rPr>
            <w:rStyle w:val="Hyperlink"/>
            <w:rFonts w:eastAsia="MS Mincho"/>
            <w:bCs/>
            <w:noProof/>
            <w:lang w:val="de-DE"/>
          </w:rPr>
          <w:t>Fehler! Linkreferenz ungültig.</w:t>
        </w:r>
      </w:ins>
      <w:del w:id="2076" w:author="Weinert, Matthias (M.)" w:date="2022-02-16T15:44:00Z">
        <w:r w:rsidRPr="00BB1288" w:rsidDel="00F16E77">
          <w:rPr>
            <w:rStyle w:val="Hyperlink"/>
            <w:rFonts w:eastAsia="MS Mincho"/>
            <w:noProof/>
          </w:rPr>
          <w:delText xml:space="preserve">Table 64: Nested elements of element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noProof/>
            <w:webHidden/>
          </w:rPr>
          <w:fldChar w:fldCharType="begin"/>
        </w:r>
        <w:r w:rsidDel="00F16E77">
          <w:rPr>
            <w:noProof/>
            <w:webHidden/>
          </w:rPr>
          <w:delInstrText xml:space="preserve"> PAGEREF _Toc95915004 \h </w:delInstrText>
        </w:r>
        <w:r w:rsidDel="00F16E77">
          <w:rPr>
            <w:noProof/>
            <w:webHidden/>
          </w:rPr>
        </w:r>
        <w:r w:rsidDel="00F16E77">
          <w:rPr>
            <w:noProof/>
            <w:webHidden/>
          </w:rPr>
          <w:fldChar w:fldCharType="separate"/>
        </w:r>
        <w:r w:rsidR="00F16E77" w:rsidDel="00F16E77">
          <w:rPr>
            <w:noProof/>
            <w:webHidden/>
          </w:rPr>
          <w:delText>69</w:delText>
        </w:r>
        <w:r w:rsidDel="00F16E77">
          <w:rPr>
            <w:noProof/>
            <w:webHidden/>
          </w:rPr>
          <w:fldChar w:fldCharType="end"/>
        </w:r>
        <w:r w:rsidRPr="00BB1288" w:rsidDel="00F16E77">
          <w:rPr>
            <w:rStyle w:val="Hyperlink"/>
            <w:rFonts w:eastAsia="MS Mincho"/>
            <w:noProof/>
          </w:rPr>
          <w:fldChar w:fldCharType="end"/>
        </w:r>
      </w:del>
    </w:p>
    <w:p w14:paraId="72DF3C47" w14:textId="56E69F39" w:rsidR="0050351B" w:rsidDel="00F16E77" w:rsidRDefault="0050351B">
      <w:pPr>
        <w:pStyle w:val="Abbildungsverzeichnis"/>
        <w:rPr>
          <w:del w:id="2077" w:author="Weinert, Matthias (M.)" w:date="2022-02-16T15:44:00Z"/>
          <w:rFonts w:asciiTheme="minorHAnsi" w:eastAsiaTheme="minorEastAsia" w:hAnsiTheme="minorHAnsi" w:cstheme="minorBidi"/>
          <w:b w:val="0"/>
          <w:noProof/>
          <w:szCs w:val="22"/>
          <w:lang w:val="de-DE"/>
        </w:rPr>
      </w:pPr>
      <w:del w:id="207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79" w:author="Weinert, Matthias (M.)" w:date="2022-02-21T14:07:00Z">
        <w:r w:rsidR="00261D7A">
          <w:rPr>
            <w:rStyle w:val="Hyperlink"/>
            <w:rFonts w:eastAsia="MS Mincho"/>
            <w:bCs/>
            <w:noProof/>
            <w:lang w:val="de-DE"/>
          </w:rPr>
          <w:t>Fehler! Linkreferenz ungültig.</w:t>
        </w:r>
      </w:ins>
      <w:del w:id="2080" w:author="Weinert, Matthias (M.)" w:date="2022-02-16T15:44:00Z">
        <w:r w:rsidRPr="00BB1288" w:rsidDel="00F16E77">
          <w:rPr>
            <w:rStyle w:val="Hyperlink"/>
            <w:rFonts w:eastAsia="MS Mincho"/>
            <w:noProof/>
          </w:rPr>
          <w:delText xml:space="preserve">Table 65: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noProof/>
            <w:webHidden/>
          </w:rPr>
          <w:fldChar w:fldCharType="begin"/>
        </w:r>
        <w:r w:rsidDel="00F16E77">
          <w:rPr>
            <w:noProof/>
            <w:webHidden/>
          </w:rPr>
          <w:delInstrText xml:space="preserve"> PAGEREF _Toc95915005 \h </w:delInstrText>
        </w:r>
        <w:r w:rsidDel="00F16E77">
          <w:rPr>
            <w:noProof/>
            <w:webHidden/>
          </w:rPr>
        </w:r>
        <w:r w:rsidDel="00F16E77">
          <w:rPr>
            <w:noProof/>
            <w:webHidden/>
          </w:rPr>
          <w:fldChar w:fldCharType="separate"/>
        </w:r>
        <w:r w:rsidR="00F16E77" w:rsidDel="00F16E77">
          <w:rPr>
            <w:noProof/>
            <w:webHidden/>
          </w:rPr>
          <w:delText>70</w:delText>
        </w:r>
        <w:r w:rsidDel="00F16E77">
          <w:rPr>
            <w:noProof/>
            <w:webHidden/>
          </w:rPr>
          <w:fldChar w:fldCharType="end"/>
        </w:r>
        <w:r w:rsidRPr="00BB1288" w:rsidDel="00F16E77">
          <w:rPr>
            <w:rStyle w:val="Hyperlink"/>
            <w:rFonts w:eastAsia="MS Mincho"/>
            <w:noProof/>
          </w:rPr>
          <w:fldChar w:fldCharType="end"/>
        </w:r>
      </w:del>
    </w:p>
    <w:p w14:paraId="7918729D" w14:textId="3DA53DFF" w:rsidR="0050351B" w:rsidDel="00F16E77" w:rsidRDefault="0050351B">
      <w:pPr>
        <w:pStyle w:val="Abbildungsverzeichnis"/>
        <w:rPr>
          <w:del w:id="2081" w:author="Weinert, Matthias (M.)" w:date="2022-02-16T15:44:00Z"/>
          <w:rFonts w:asciiTheme="minorHAnsi" w:eastAsiaTheme="minorEastAsia" w:hAnsiTheme="minorHAnsi" w:cstheme="minorBidi"/>
          <w:b w:val="0"/>
          <w:noProof/>
          <w:szCs w:val="22"/>
          <w:lang w:val="de-DE"/>
        </w:rPr>
      </w:pPr>
      <w:del w:id="208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83" w:author="Weinert, Matthias (M.)" w:date="2022-02-21T14:07:00Z">
        <w:r w:rsidR="00261D7A">
          <w:rPr>
            <w:rStyle w:val="Hyperlink"/>
            <w:rFonts w:eastAsia="MS Mincho"/>
            <w:bCs/>
            <w:noProof/>
            <w:lang w:val="de-DE"/>
          </w:rPr>
          <w:t>Fehler! Linkreferenz ungültig.</w:t>
        </w:r>
      </w:ins>
      <w:del w:id="2084" w:author="Weinert, Matthias (M.)" w:date="2022-02-16T15:44:00Z">
        <w:r w:rsidRPr="00BB1288" w:rsidDel="00F16E77">
          <w:rPr>
            <w:rStyle w:val="Hyperlink"/>
            <w:rFonts w:eastAsia="MS Mincho"/>
            <w:noProof/>
          </w:rPr>
          <w:delText xml:space="preserve">Table 66: Attributes of element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noProof/>
            <w:webHidden/>
          </w:rPr>
          <w:fldChar w:fldCharType="begin"/>
        </w:r>
        <w:r w:rsidDel="00F16E77">
          <w:rPr>
            <w:noProof/>
            <w:webHidden/>
          </w:rPr>
          <w:delInstrText xml:space="preserve"> PAGEREF _Toc95915006 \h </w:delInstrText>
        </w:r>
        <w:r w:rsidDel="00F16E77">
          <w:rPr>
            <w:noProof/>
            <w:webHidden/>
          </w:rPr>
        </w:r>
        <w:r w:rsidDel="00F16E77">
          <w:rPr>
            <w:noProof/>
            <w:webHidden/>
          </w:rPr>
          <w:fldChar w:fldCharType="separate"/>
        </w:r>
        <w:r w:rsidR="00F16E77" w:rsidDel="00F16E77">
          <w:rPr>
            <w:noProof/>
            <w:webHidden/>
          </w:rPr>
          <w:delText>70</w:delText>
        </w:r>
        <w:r w:rsidDel="00F16E77">
          <w:rPr>
            <w:noProof/>
            <w:webHidden/>
          </w:rPr>
          <w:fldChar w:fldCharType="end"/>
        </w:r>
        <w:r w:rsidRPr="00BB1288" w:rsidDel="00F16E77">
          <w:rPr>
            <w:rStyle w:val="Hyperlink"/>
            <w:rFonts w:eastAsia="MS Mincho"/>
            <w:noProof/>
          </w:rPr>
          <w:fldChar w:fldCharType="end"/>
        </w:r>
      </w:del>
    </w:p>
    <w:p w14:paraId="39F1F6EF" w14:textId="7AE2B731" w:rsidR="0050351B" w:rsidDel="00F16E77" w:rsidRDefault="0050351B">
      <w:pPr>
        <w:pStyle w:val="Abbildungsverzeichnis"/>
        <w:rPr>
          <w:del w:id="2085" w:author="Weinert, Matthias (M.)" w:date="2022-02-16T15:44:00Z"/>
          <w:rFonts w:asciiTheme="minorHAnsi" w:eastAsiaTheme="minorEastAsia" w:hAnsiTheme="minorHAnsi" w:cstheme="minorBidi"/>
          <w:b w:val="0"/>
          <w:noProof/>
          <w:szCs w:val="22"/>
          <w:lang w:val="de-DE"/>
        </w:rPr>
      </w:pPr>
      <w:del w:id="208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87" w:author="Weinert, Matthias (M.)" w:date="2022-02-21T14:07:00Z">
        <w:r w:rsidR="00261D7A">
          <w:rPr>
            <w:rStyle w:val="Hyperlink"/>
            <w:rFonts w:eastAsia="MS Mincho"/>
            <w:bCs/>
            <w:noProof/>
            <w:lang w:val="de-DE"/>
          </w:rPr>
          <w:t>Fehler! Linkreferenz ungültig.</w:t>
        </w:r>
      </w:ins>
      <w:del w:id="2088" w:author="Weinert, Matthias (M.)" w:date="2022-02-16T15:44:00Z">
        <w:r w:rsidRPr="00BB1288" w:rsidDel="00F16E77">
          <w:rPr>
            <w:rStyle w:val="Hyperlink"/>
            <w:rFonts w:eastAsia="MS Mincho"/>
            <w:noProof/>
          </w:rPr>
          <w:delText xml:space="preserve">Table 67: Nested elements of element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noProof/>
            <w:webHidden/>
          </w:rPr>
          <w:fldChar w:fldCharType="begin"/>
        </w:r>
        <w:r w:rsidDel="00F16E77">
          <w:rPr>
            <w:noProof/>
            <w:webHidden/>
          </w:rPr>
          <w:delInstrText xml:space="preserve"> PAGEREF _Toc95915007 \h </w:delInstrText>
        </w:r>
        <w:r w:rsidDel="00F16E77">
          <w:rPr>
            <w:noProof/>
            <w:webHidden/>
          </w:rPr>
        </w:r>
        <w:r w:rsidDel="00F16E77">
          <w:rPr>
            <w:noProof/>
            <w:webHidden/>
          </w:rPr>
          <w:fldChar w:fldCharType="separate"/>
        </w:r>
        <w:r w:rsidR="00F16E77" w:rsidDel="00F16E77">
          <w:rPr>
            <w:noProof/>
            <w:webHidden/>
          </w:rPr>
          <w:delText>71</w:delText>
        </w:r>
        <w:r w:rsidDel="00F16E77">
          <w:rPr>
            <w:noProof/>
            <w:webHidden/>
          </w:rPr>
          <w:fldChar w:fldCharType="end"/>
        </w:r>
        <w:r w:rsidRPr="00BB1288" w:rsidDel="00F16E77">
          <w:rPr>
            <w:rStyle w:val="Hyperlink"/>
            <w:rFonts w:eastAsia="MS Mincho"/>
            <w:noProof/>
          </w:rPr>
          <w:fldChar w:fldCharType="end"/>
        </w:r>
      </w:del>
    </w:p>
    <w:p w14:paraId="129AF915" w14:textId="5DE5505E" w:rsidR="0050351B" w:rsidDel="00F16E77" w:rsidRDefault="0050351B">
      <w:pPr>
        <w:pStyle w:val="Abbildungsverzeichnis"/>
        <w:rPr>
          <w:del w:id="2089" w:author="Weinert, Matthias (M.)" w:date="2022-02-16T15:44:00Z"/>
          <w:rFonts w:asciiTheme="minorHAnsi" w:eastAsiaTheme="minorEastAsia" w:hAnsiTheme="minorHAnsi" w:cstheme="minorBidi"/>
          <w:b w:val="0"/>
          <w:noProof/>
          <w:szCs w:val="22"/>
          <w:lang w:val="de-DE"/>
        </w:rPr>
      </w:pPr>
      <w:del w:id="209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91" w:author="Weinert, Matthias (M.)" w:date="2022-02-21T14:07:00Z">
        <w:r w:rsidR="00261D7A">
          <w:rPr>
            <w:rStyle w:val="Hyperlink"/>
            <w:rFonts w:eastAsia="MS Mincho"/>
            <w:bCs/>
            <w:noProof/>
            <w:lang w:val="de-DE"/>
          </w:rPr>
          <w:t>Fehler! Linkreferenz ungültig.</w:t>
        </w:r>
      </w:ins>
      <w:del w:id="2092" w:author="Weinert, Matthias (M.)" w:date="2022-02-16T15:44:00Z">
        <w:r w:rsidRPr="00BB1288" w:rsidDel="00F16E77">
          <w:rPr>
            <w:rStyle w:val="Hyperlink"/>
            <w:rFonts w:eastAsia="MS Mincho"/>
            <w:noProof/>
          </w:rPr>
          <w:delText xml:space="preserve">Table 68: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noProof/>
            <w:webHidden/>
          </w:rPr>
          <w:fldChar w:fldCharType="begin"/>
        </w:r>
        <w:r w:rsidDel="00F16E77">
          <w:rPr>
            <w:noProof/>
            <w:webHidden/>
          </w:rPr>
          <w:delInstrText xml:space="preserve"> PAGEREF _Toc95915008 \h </w:delInstrText>
        </w:r>
        <w:r w:rsidDel="00F16E77">
          <w:rPr>
            <w:noProof/>
            <w:webHidden/>
          </w:rPr>
        </w:r>
        <w:r w:rsidDel="00F16E77">
          <w:rPr>
            <w:noProof/>
            <w:webHidden/>
          </w:rPr>
          <w:fldChar w:fldCharType="separate"/>
        </w:r>
        <w:r w:rsidR="00F16E77" w:rsidDel="00F16E77">
          <w:rPr>
            <w:noProof/>
            <w:webHidden/>
          </w:rPr>
          <w:delText>72</w:delText>
        </w:r>
        <w:r w:rsidDel="00F16E77">
          <w:rPr>
            <w:noProof/>
            <w:webHidden/>
          </w:rPr>
          <w:fldChar w:fldCharType="end"/>
        </w:r>
        <w:r w:rsidRPr="00BB1288" w:rsidDel="00F16E77">
          <w:rPr>
            <w:rStyle w:val="Hyperlink"/>
            <w:rFonts w:eastAsia="MS Mincho"/>
            <w:noProof/>
          </w:rPr>
          <w:fldChar w:fldCharType="end"/>
        </w:r>
      </w:del>
    </w:p>
    <w:p w14:paraId="5E524E54" w14:textId="282143A1" w:rsidR="0050351B" w:rsidDel="00F16E77" w:rsidRDefault="0050351B">
      <w:pPr>
        <w:pStyle w:val="Abbildungsverzeichnis"/>
        <w:rPr>
          <w:del w:id="2093" w:author="Weinert, Matthias (M.)" w:date="2022-02-16T15:44:00Z"/>
          <w:rFonts w:asciiTheme="minorHAnsi" w:eastAsiaTheme="minorEastAsia" w:hAnsiTheme="minorHAnsi" w:cstheme="minorBidi"/>
          <w:b w:val="0"/>
          <w:noProof/>
          <w:szCs w:val="22"/>
          <w:lang w:val="de-DE"/>
        </w:rPr>
      </w:pPr>
      <w:del w:id="209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"_Toc95915009"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95" w:author="Weinert, Matthias (M.)" w:date="2022-02-21T14:07:00Z">
        <w:r w:rsidR="00261D7A">
          <w:rPr>
            <w:rStyle w:val="Hyperlink"/>
            <w:rFonts w:eastAsia="MS Mincho"/>
            <w:bCs/>
            <w:noProof/>
            <w:lang w:val="de-DE"/>
          </w:rPr>
          <w:t>Fehler! Linkreferenz ungültig.</w:t>
        </w:r>
      </w:ins>
      <w:del w:id="2096" w:author="Weinert, Matthias (M.)" w:date="2022-02-16T15:44:00Z">
        <w:r w:rsidRPr="00BB1288" w:rsidDel="00F16E77">
          <w:rPr>
            <w:rStyle w:val="Hyperlink"/>
            <w:rFonts w:eastAsia="MS Mincho"/>
            <w:noProof/>
          </w:rPr>
          <w:delText xml:space="preserve">Table 69: Attributes of element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noProof/>
            <w:webHidden/>
          </w:rPr>
          <w:fldChar w:fldCharType="begin"/>
        </w:r>
        <w:r w:rsidDel="00F16E77">
          <w:rPr>
            <w:noProof/>
            <w:webHidden/>
          </w:rPr>
          <w:delInstrText xml:space="preserve"> PAGEREF _Toc95915009 \h </w:delInstrText>
        </w:r>
        <w:r w:rsidDel="00F16E77">
          <w:rPr>
            <w:noProof/>
            <w:webHidden/>
          </w:rPr>
        </w:r>
        <w:r w:rsidDel="00F16E77">
          <w:rPr>
            <w:noProof/>
            <w:webHidden/>
          </w:rPr>
          <w:fldChar w:fldCharType="separate"/>
        </w:r>
        <w:r w:rsidR="00F16E77" w:rsidDel="00F16E77">
          <w:rPr>
            <w:noProof/>
            <w:webHidden/>
          </w:rPr>
          <w:delText>73</w:delText>
        </w:r>
        <w:r w:rsidDel="00F16E77">
          <w:rPr>
            <w:noProof/>
            <w:webHidden/>
          </w:rPr>
          <w:fldChar w:fldCharType="end"/>
        </w:r>
        <w:r w:rsidRPr="00BB1288" w:rsidDel="00F16E77">
          <w:rPr>
            <w:rStyle w:val="Hyperlink"/>
            <w:rFonts w:eastAsia="MS Mincho"/>
            <w:noProof/>
          </w:rPr>
          <w:fldChar w:fldCharType="end"/>
        </w:r>
      </w:del>
    </w:p>
    <w:p w14:paraId="1693D318" w14:textId="7D7EABA1" w:rsidR="0050351B" w:rsidDel="00F16E77" w:rsidRDefault="0050351B">
      <w:pPr>
        <w:pStyle w:val="Abbildungsverzeichnis"/>
        <w:rPr>
          <w:del w:id="2097" w:author="Weinert, Matthias (M.)" w:date="2022-02-16T15:44:00Z"/>
          <w:rFonts w:asciiTheme="minorHAnsi" w:eastAsiaTheme="minorEastAsia" w:hAnsiTheme="minorHAnsi" w:cstheme="minorBidi"/>
          <w:b w:val="0"/>
          <w:noProof/>
          <w:szCs w:val="22"/>
          <w:lang w:val="de-DE"/>
        </w:rPr>
      </w:pPr>
      <w:del w:id="209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099" w:author="Weinert, Matthias (M.)" w:date="2022-02-21T14:07:00Z">
        <w:r w:rsidR="00261D7A">
          <w:rPr>
            <w:rStyle w:val="Hyperlink"/>
            <w:rFonts w:eastAsia="MS Mincho"/>
            <w:bCs/>
            <w:noProof/>
            <w:lang w:val="de-DE"/>
          </w:rPr>
          <w:t>Fehler! Linkreferenz ungültig.</w:t>
        </w:r>
      </w:ins>
      <w:del w:id="2100" w:author="Weinert, Matthias (M.)" w:date="2022-02-16T15:44:00Z">
        <w:r w:rsidRPr="00BB1288" w:rsidDel="00F16E77">
          <w:rPr>
            <w:rStyle w:val="Hyperlink"/>
            <w:rFonts w:eastAsia="MS Mincho"/>
            <w:noProof/>
          </w:rPr>
          <w:delText xml:space="preserve">Table 70: Nested elements of element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noProof/>
            <w:webHidden/>
          </w:rPr>
          <w:fldChar w:fldCharType="begin"/>
        </w:r>
        <w:r w:rsidDel="00F16E77">
          <w:rPr>
            <w:noProof/>
            <w:webHidden/>
          </w:rPr>
          <w:delInstrText xml:space="preserve"> PAGEREF _Toc95915010 \h </w:delInstrText>
        </w:r>
        <w:r w:rsidDel="00F16E77">
          <w:rPr>
            <w:noProof/>
            <w:webHidden/>
          </w:rPr>
        </w:r>
        <w:r w:rsidDel="00F16E77">
          <w:rPr>
            <w:noProof/>
            <w:webHidden/>
          </w:rPr>
          <w:fldChar w:fldCharType="separate"/>
        </w:r>
        <w:r w:rsidR="00F16E77" w:rsidDel="00F16E77">
          <w:rPr>
            <w:noProof/>
            <w:webHidden/>
          </w:rPr>
          <w:delText>73</w:delText>
        </w:r>
        <w:r w:rsidDel="00F16E77">
          <w:rPr>
            <w:noProof/>
            <w:webHidden/>
          </w:rPr>
          <w:fldChar w:fldCharType="end"/>
        </w:r>
        <w:r w:rsidRPr="00BB1288" w:rsidDel="00F16E77">
          <w:rPr>
            <w:rStyle w:val="Hyperlink"/>
            <w:rFonts w:eastAsia="MS Mincho"/>
            <w:noProof/>
          </w:rPr>
          <w:fldChar w:fldCharType="end"/>
        </w:r>
      </w:del>
    </w:p>
    <w:p w14:paraId="40160CBF" w14:textId="1D508CE1" w:rsidR="0050351B" w:rsidDel="00F16E77" w:rsidRDefault="0050351B">
      <w:pPr>
        <w:pStyle w:val="Abbildungsverzeichnis"/>
        <w:rPr>
          <w:del w:id="2101" w:author="Weinert, Matthias (M.)" w:date="2022-02-16T15:44:00Z"/>
          <w:rFonts w:asciiTheme="minorHAnsi" w:eastAsiaTheme="minorEastAsia" w:hAnsiTheme="minorHAnsi" w:cstheme="minorBidi"/>
          <w:b w:val="0"/>
          <w:noProof/>
          <w:szCs w:val="22"/>
          <w:lang w:val="de-DE"/>
        </w:rPr>
      </w:pPr>
      <w:del w:id="210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03" w:author="Weinert, Matthias (M.)" w:date="2022-02-21T14:07:00Z">
        <w:r w:rsidR="00261D7A">
          <w:rPr>
            <w:rStyle w:val="Hyperlink"/>
            <w:rFonts w:eastAsia="MS Mincho"/>
            <w:bCs/>
            <w:noProof/>
            <w:lang w:val="de-DE"/>
          </w:rPr>
          <w:t>Fehler! Linkreferenz ungültig.</w:t>
        </w:r>
      </w:ins>
      <w:del w:id="2104" w:author="Weinert, Matthias (M.)" w:date="2022-02-16T15:44:00Z">
        <w:r w:rsidRPr="00BB1288" w:rsidDel="00F16E77">
          <w:rPr>
            <w:rStyle w:val="Hyperlink"/>
            <w:rFonts w:eastAsia="MS Mincho"/>
            <w:noProof/>
          </w:rPr>
          <w:delText xml:space="preserve">Table 71: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noProof/>
            <w:webHidden/>
          </w:rPr>
          <w:fldChar w:fldCharType="begin"/>
        </w:r>
        <w:r w:rsidDel="00F16E77">
          <w:rPr>
            <w:noProof/>
            <w:webHidden/>
          </w:rPr>
          <w:delInstrText xml:space="preserve"> PAGEREF _Toc95915011 \h </w:delInstrText>
        </w:r>
        <w:r w:rsidDel="00F16E77">
          <w:rPr>
            <w:noProof/>
            <w:webHidden/>
          </w:rPr>
        </w:r>
        <w:r w:rsidDel="00F16E77">
          <w:rPr>
            <w:noProof/>
            <w:webHidden/>
          </w:rPr>
          <w:fldChar w:fldCharType="separate"/>
        </w:r>
        <w:r w:rsidR="00F16E77" w:rsidDel="00F16E77">
          <w:rPr>
            <w:noProof/>
            <w:webHidden/>
          </w:rPr>
          <w:delText>75</w:delText>
        </w:r>
        <w:r w:rsidDel="00F16E77">
          <w:rPr>
            <w:noProof/>
            <w:webHidden/>
          </w:rPr>
          <w:fldChar w:fldCharType="end"/>
        </w:r>
        <w:r w:rsidRPr="00BB1288" w:rsidDel="00F16E77">
          <w:rPr>
            <w:rStyle w:val="Hyperlink"/>
            <w:rFonts w:eastAsia="MS Mincho"/>
            <w:noProof/>
          </w:rPr>
          <w:fldChar w:fldCharType="end"/>
        </w:r>
      </w:del>
    </w:p>
    <w:p w14:paraId="28F3CABD" w14:textId="500BC807" w:rsidR="0050351B" w:rsidDel="00F16E77" w:rsidRDefault="0050351B">
      <w:pPr>
        <w:pStyle w:val="Abbildungsverzeichnis"/>
        <w:rPr>
          <w:del w:id="2105" w:author="Weinert, Matthias (M.)" w:date="2022-02-16T15:44:00Z"/>
          <w:rFonts w:asciiTheme="minorHAnsi" w:eastAsiaTheme="minorEastAsia" w:hAnsiTheme="minorHAnsi" w:cstheme="minorBidi"/>
          <w:b w:val="0"/>
          <w:noProof/>
          <w:szCs w:val="22"/>
          <w:lang w:val="de-DE"/>
        </w:rPr>
      </w:pPr>
      <w:del w:id="210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07" w:author="Weinert, Matthias (M.)" w:date="2022-02-21T14:07:00Z">
        <w:r w:rsidR="00261D7A">
          <w:rPr>
            <w:rStyle w:val="Hyperlink"/>
            <w:rFonts w:eastAsia="MS Mincho"/>
            <w:bCs/>
            <w:noProof/>
            <w:lang w:val="de-DE"/>
          </w:rPr>
          <w:t>Fehler! Linkreferenz ungültig.</w:t>
        </w:r>
      </w:ins>
      <w:del w:id="2108" w:author="Weinert, Matthias (M.)" w:date="2022-02-16T15:44:00Z">
        <w:r w:rsidRPr="00BB1288" w:rsidDel="00F16E77">
          <w:rPr>
            <w:rStyle w:val="Hyperlink"/>
            <w:rFonts w:eastAsia="MS Mincho"/>
            <w:noProof/>
          </w:rPr>
          <w:delText xml:space="preserve">Table 72: Attributes of element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noProof/>
            <w:webHidden/>
          </w:rPr>
          <w:fldChar w:fldCharType="begin"/>
        </w:r>
        <w:r w:rsidDel="00F16E77">
          <w:rPr>
            <w:noProof/>
            <w:webHidden/>
          </w:rPr>
          <w:delInstrText xml:space="preserve"> PAGEREF _Toc95915012 \h </w:delInstrText>
        </w:r>
        <w:r w:rsidDel="00F16E77">
          <w:rPr>
            <w:noProof/>
            <w:webHidden/>
          </w:rPr>
        </w:r>
        <w:r w:rsidDel="00F16E77">
          <w:rPr>
            <w:noProof/>
            <w:webHidden/>
          </w:rPr>
          <w:fldChar w:fldCharType="separate"/>
        </w:r>
        <w:r w:rsidR="00F16E77" w:rsidDel="00F16E77">
          <w:rPr>
            <w:noProof/>
            <w:webHidden/>
          </w:rPr>
          <w:delText>75</w:delText>
        </w:r>
        <w:r w:rsidDel="00F16E77">
          <w:rPr>
            <w:noProof/>
            <w:webHidden/>
          </w:rPr>
          <w:fldChar w:fldCharType="end"/>
        </w:r>
        <w:r w:rsidRPr="00BB1288" w:rsidDel="00F16E77">
          <w:rPr>
            <w:rStyle w:val="Hyperlink"/>
            <w:rFonts w:eastAsia="MS Mincho"/>
            <w:noProof/>
          </w:rPr>
          <w:fldChar w:fldCharType="end"/>
        </w:r>
      </w:del>
    </w:p>
    <w:p w14:paraId="2BB575D9" w14:textId="4630B4DF" w:rsidR="0050351B" w:rsidDel="00F16E77" w:rsidRDefault="0050351B">
      <w:pPr>
        <w:pStyle w:val="Abbildungsverzeichnis"/>
        <w:rPr>
          <w:del w:id="2109" w:author="Weinert, Matthias (M.)" w:date="2022-02-16T15:44:00Z"/>
          <w:rFonts w:asciiTheme="minorHAnsi" w:eastAsiaTheme="minorEastAsia" w:hAnsiTheme="minorHAnsi" w:cstheme="minorBidi"/>
          <w:b w:val="0"/>
          <w:noProof/>
          <w:szCs w:val="22"/>
          <w:lang w:val="de-DE"/>
        </w:rPr>
      </w:pPr>
      <w:del w:id="211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11" w:author="Weinert, Matthias (M.)" w:date="2022-02-21T14:07:00Z">
        <w:r w:rsidR="00261D7A">
          <w:rPr>
            <w:rStyle w:val="Hyperlink"/>
            <w:rFonts w:eastAsia="MS Mincho"/>
            <w:bCs/>
            <w:noProof/>
            <w:lang w:val="de-DE"/>
          </w:rPr>
          <w:t>Fehler! Linkreferenz ungültig.</w:t>
        </w:r>
      </w:ins>
      <w:del w:id="2112" w:author="Weinert, Matthias (M.)" w:date="2022-02-16T15:44:00Z">
        <w:r w:rsidRPr="00BB1288" w:rsidDel="00F16E77">
          <w:rPr>
            <w:rStyle w:val="Hyperlink"/>
            <w:rFonts w:eastAsia="MS Mincho"/>
            <w:noProof/>
          </w:rPr>
          <w:delText xml:space="preserve">Table 73: Nested elements of element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noProof/>
            <w:webHidden/>
          </w:rPr>
          <w:fldChar w:fldCharType="begin"/>
        </w:r>
        <w:r w:rsidDel="00F16E77">
          <w:rPr>
            <w:noProof/>
            <w:webHidden/>
          </w:rPr>
          <w:delInstrText xml:space="preserve"> PAGEREF _Toc95915013 \h </w:delInstrText>
        </w:r>
        <w:r w:rsidDel="00F16E77">
          <w:rPr>
            <w:noProof/>
            <w:webHidden/>
          </w:rPr>
        </w:r>
        <w:r w:rsidDel="00F16E77">
          <w:rPr>
            <w:noProof/>
            <w:webHidden/>
          </w:rPr>
          <w:fldChar w:fldCharType="separate"/>
        </w:r>
        <w:r w:rsidR="00F16E77" w:rsidDel="00F16E77">
          <w:rPr>
            <w:noProof/>
            <w:webHidden/>
          </w:rPr>
          <w:delText>76</w:delText>
        </w:r>
        <w:r w:rsidDel="00F16E77">
          <w:rPr>
            <w:noProof/>
            <w:webHidden/>
          </w:rPr>
          <w:fldChar w:fldCharType="end"/>
        </w:r>
        <w:r w:rsidRPr="00BB1288" w:rsidDel="00F16E77">
          <w:rPr>
            <w:rStyle w:val="Hyperlink"/>
            <w:rFonts w:eastAsia="MS Mincho"/>
            <w:noProof/>
          </w:rPr>
          <w:fldChar w:fldCharType="end"/>
        </w:r>
      </w:del>
    </w:p>
    <w:p w14:paraId="6B76E0B8" w14:textId="3896E973" w:rsidR="0050351B" w:rsidDel="00F16E77" w:rsidRDefault="0050351B">
      <w:pPr>
        <w:pStyle w:val="Abbildungsverzeichnis"/>
        <w:rPr>
          <w:del w:id="2113" w:author="Weinert, Matthias (M.)" w:date="2022-02-16T15:44:00Z"/>
          <w:rFonts w:asciiTheme="minorHAnsi" w:eastAsiaTheme="minorEastAsia" w:hAnsiTheme="minorHAnsi" w:cstheme="minorBidi"/>
          <w:b w:val="0"/>
          <w:noProof/>
          <w:szCs w:val="22"/>
          <w:lang w:val="de-DE"/>
        </w:rPr>
      </w:pPr>
      <w:del w:id="211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15" w:author="Weinert, Matthias (M.)" w:date="2022-02-21T14:07:00Z">
        <w:r w:rsidR="00261D7A">
          <w:rPr>
            <w:rStyle w:val="Hyperlink"/>
            <w:rFonts w:eastAsia="MS Mincho"/>
            <w:bCs/>
            <w:noProof/>
            <w:lang w:val="de-DE"/>
          </w:rPr>
          <w:t>Fehler! Linkreferenz ungültig.</w:t>
        </w:r>
      </w:ins>
      <w:del w:id="2116" w:author="Weinert, Matthias (M.)" w:date="2022-02-16T15:44:00Z">
        <w:r w:rsidRPr="00BB1288" w:rsidDel="00F16E77">
          <w:rPr>
            <w:rStyle w:val="Hyperlink"/>
            <w:rFonts w:eastAsia="MS Mincho"/>
            <w:noProof/>
          </w:rPr>
          <w:delText xml:space="preserve">Table 74: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&lt;rotation_joint/&gt;</w:delText>
        </w:r>
        <w:r w:rsidDel="00F16E77">
          <w:rPr>
            <w:noProof/>
            <w:webHidden/>
          </w:rPr>
          <w:tab/>
        </w:r>
        <w:r w:rsidDel="00F16E77">
          <w:rPr>
            <w:noProof/>
            <w:webHidden/>
          </w:rPr>
          <w:fldChar w:fldCharType="begin"/>
        </w:r>
        <w:r w:rsidDel="00F16E77">
          <w:rPr>
            <w:noProof/>
            <w:webHidden/>
          </w:rPr>
          <w:delInstrText xml:space="preserve"> PAGEREF _Toc95915014 \h </w:delInstrText>
        </w:r>
        <w:r w:rsidDel="00F16E77">
          <w:rPr>
            <w:noProof/>
            <w:webHidden/>
          </w:rPr>
        </w:r>
        <w:r w:rsidDel="00F16E77">
          <w:rPr>
            <w:noProof/>
            <w:webHidden/>
          </w:rPr>
          <w:fldChar w:fldCharType="separate"/>
        </w:r>
        <w:r w:rsidR="00F16E77" w:rsidDel="00F16E77">
          <w:rPr>
            <w:noProof/>
            <w:webHidden/>
          </w:rPr>
          <w:delText>77</w:delText>
        </w:r>
        <w:r w:rsidDel="00F16E77">
          <w:rPr>
            <w:noProof/>
            <w:webHidden/>
          </w:rPr>
          <w:fldChar w:fldCharType="end"/>
        </w:r>
        <w:r w:rsidRPr="00BB1288" w:rsidDel="00F16E77">
          <w:rPr>
            <w:rStyle w:val="Hyperlink"/>
            <w:rFonts w:eastAsia="MS Mincho"/>
            <w:noProof/>
          </w:rPr>
          <w:fldChar w:fldCharType="end"/>
        </w:r>
      </w:del>
    </w:p>
    <w:p w14:paraId="4A97D958" w14:textId="1CEE42D9" w:rsidR="0050351B" w:rsidDel="00F16E77" w:rsidRDefault="0050351B">
      <w:pPr>
        <w:pStyle w:val="Abbildungsverzeichnis"/>
        <w:rPr>
          <w:del w:id="2117" w:author="Weinert, Matthias (M.)" w:date="2022-02-16T15:44:00Z"/>
          <w:rFonts w:asciiTheme="minorHAnsi" w:eastAsiaTheme="minorEastAsia" w:hAnsiTheme="minorHAnsi" w:cstheme="minorBidi"/>
          <w:b w:val="0"/>
          <w:noProof/>
          <w:szCs w:val="22"/>
          <w:lang w:val="de-DE"/>
        </w:rPr>
      </w:pPr>
      <w:del w:id="211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19" w:author="Weinert, Matthias (M.)" w:date="2022-02-21T14:07:00Z">
        <w:r w:rsidR="00261D7A">
          <w:rPr>
            <w:rStyle w:val="Hyperlink"/>
            <w:rFonts w:eastAsia="MS Mincho"/>
            <w:bCs/>
            <w:noProof/>
            <w:lang w:val="de-DE"/>
          </w:rPr>
          <w:t>Fehler! Linkreferenz ungültig.</w:t>
        </w:r>
      </w:ins>
      <w:del w:id="2120" w:author="Weinert, Matthias (M.)" w:date="2022-02-16T15:44:00Z">
        <w:r w:rsidRPr="00BB1288" w:rsidDel="00F16E77">
          <w:rPr>
            <w:rStyle w:val="Hyperlink"/>
            <w:rFonts w:eastAsia="MS Mincho"/>
            <w:noProof/>
          </w:rPr>
          <w:delText>Table 75: Attributes of element &lt;rotation_joint/&gt;</w:delText>
        </w:r>
        <w:r w:rsidDel="00F16E77">
          <w:rPr>
            <w:noProof/>
            <w:webHidden/>
          </w:rPr>
          <w:tab/>
        </w:r>
        <w:r w:rsidDel="00F16E77">
          <w:rPr>
            <w:noProof/>
            <w:webHidden/>
          </w:rPr>
          <w:fldChar w:fldCharType="begin"/>
        </w:r>
        <w:r w:rsidDel="00F16E77">
          <w:rPr>
            <w:noProof/>
            <w:webHidden/>
          </w:rPr>
          <w:delInstrText xml:space="preserve"> PAGEREF _Toc95915015 \h </w:delInstrText>
        </w:r>
        <w:r w:rsidDel="00F16E77">
          <w:rPr>
            <w:noProof/>
            <w:webHidden/>
          </w:rPr>
        </w:r>
        <w:r w:rsidDel="00F16E77">
          <w:rPr>
            <w:noProof/>
            <w:webHidden/>
          </w:rPr>
          <w:fldChar w:fldCharType="separate"/>
        </w:r>
        <w:r w:rsidR="00F16E77" w:rsidDel="00F16E77">
          <w:rPr>
            <w:noProof/>
            <w:webHidden/>
          </w:rPr>
          <w:delText>77</w:delText>
        </w:r>
        <w:r w:rsidDel="00F16E77">
          <w:rPr>
            <w:noProof/>
            <w:webHidden/>
          </w:rPr>
          <w:fldChar w:fldCharType="end"/>
        </w:r>
        <w:r w:rsidRPr="00BB1288" w:rsidDel="00F16E77">
          <w:rPr>
            <w:rStyle w:val="Hyperlink"/>
            <w:rFonts w:eastAsia="MS Mincho"/>
            <w:noProof/>
          </w:rPr>
          <w:fldChar w:fldCharType="end"/>
        </w:r>
      </w:del>
    </w:p>
    <w:p w14:paraId="3E79F164" w14:textId="0D9EC6FE" w:rsidR="0050351B" w:rsidDel="00F16E77" w:rsidRDefault="0050351B">
      <w:pPr>
        <w:pStyle w:val="Abbildungsverzeichnis"/>
        <w:rPr>
          <w:del w:id="2121" w:author="Weinert, Matthias (M.)" w:date="2022-02-16T15:44:00Z"/>
          <w:rFonts w:asciiTheme="minorHAnsi" w:eastAsiaTheme="minorEastAsia" w:hAnsiTheme="minorHAnsi" w:cstheme="minorBidi"/>
          <w:b w:val="0"/>
          <w:noProof/>
          <w:szCs w:val="22"/>
          <w:lang w:val="de-DE"/>
        </w:rPr>
      </w:pPr>
      <w:del w:id="212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23" w:author="Weinert, Matthias (M.)" w:date="2022-02-21T14:07:00Z">
        <w:r w:rsidR="00261D7A">
          <w:rPr>
            <w:rStyle w:val="Hyperlink"/>
            <w:rFonts w:eastAsia="MS Mincho"/>
            <w:bCs/>
            <w:noProof/>
            <w:lang w:val="de-DE"/>
          </w:rPr>
          <w:t>Fehler! Linkreferenz ungültig.</w:t>
        </w:r>
      </w:ins>
      <w:del w:id="2124" w:author="Weinert, Matthias (M.)" w:date="2022-02-16T15:44:00Z">
        <w:r w:rsidRPr="00BB1288" w:rsidDel="00F16E77">
          <w:rPr>
            <w:rStyle w:val="Hyperlink"/>
            <w:rFonts w:eastAsia="MS Mincho"/>
            <w:noProof/>
          </w:rPr>
          <w:delText xml:space="preserve">Table 76: Nested elements of element </w:delText>
        </w:r>
        <w:r w:rsidRPr="00BB1288" w:rsidDel="00F16E77">
          <w:rPr>
            <w:rStyle w:val="Hyperlink"/>
            <w:rFonts w:ascii="Courier New" w:eastAsia="MS Mincho" w:hAnsi="Courier New" w:cs="Courier New"/>
            <w:noProof/>
          </w:rPr>
          <w:delText>&lt;rotation_joint/&gt;</w:delText>
        </w:r>
        <w:r w:rsidDel="00F16E77">
          <w:rPr>
            <w:noProof/>
            <w:webHidden/>
          </w:rPr>
          <w:tab/>
        </w:r>
        <w:r w:rsidDel="00F16E77">
          <w:rPr>
            <w:noProof/>
            <w:webHidden/>
          </w:rPr>
          <w:fldChar w:fldCharType="begin"/>
        </w:r>
        <w:r w:rsidDel="00F16E77">
          <w:rPr>
            <w:noProof/>
            <w:webHidden/>
          </w:rPr>
          <w:delInstrText xml:space="preserve"> PAGEREF _Toc95915016 \h </w:delInstrText>
        </w:r>
        <w:r w:rsidDel="00F16E77">
          <w:rPr>
            <w:noProof/>
            <w:webHidden/>
          </w:rPr>
        </w:r>
        <w:r w:rsidDel="00F16E77">
          <w:rPr>
            <w:noProof/>
            <w:webHidden/>
          </w:rPr>
          <w:fldChar w:fldCharType="separate"/>
        </w:r>
        <w:r w:rsidR="00F16E77" w:rsidDel="00F16E77">
          <w:rPr>
            <w:noProof/>
            <w:webHidden/>
          </w:rPr>
          <w:delText>77</w:delText>
        </w:r>
        <w:r w:rsidDel="00F16E77">
          <w:rPr>
            <w:noProof/>
            <w:webHidden/>
          </w:rPr>
          <w:fldChar w:fldCharType="end"/>
        </w:r>
        <w:r w:rsidRPr="00BB1288" w:rsidDel="00F16E77">
          <w:rPr>
            <w:rStyle w:val="Hyperlink"/>
            <w:rFonts w:eastAsia="MS Mincho"/>
            <w:noProof/>
          </w:rPr>
          <w:fldChar w:fldCharType="end"/>
        </w:r>
      </w:del>
    </w:p>
    <w:p w14:paraId="672E5CCC" w14:textId="2C7D40BB" w:rsidR="0050351B" w:rsidDel="00F16E77" w:rsidRDefault="0050351B">
      <w:pPr>
        <w:pStyle w:val="Abbildungsverzeichnis"/>
        <w:rPr>
          <w:del w:id="2125" w:author="Weinert, Matthias (M.)" w:date="2022-02-16T15:44:00Z"/>
          <w:rFonts w:asciiTheme="minorHAnsi" w:eastAsiaTheme="minorEastAsia" w:hAnsiTheme="minorHAnsi" w:cstheme="minorBidi"/>
          <w:b w:val="0"/>
          <w:noProof/>
          <w:szCs w:val="22"/>
          <w:lang w:val="de-DE"/>
        </w:rPr>
      </w:pPr>
      <w:del w:id="212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27" w:author="Weinert, Matthias (M.)" w:date="2022-02-21T14:07:00Z">
        <w:r w:rsidR="00261D7A">
          <w:rPr>
            <w:rStyle w:val="Hyperlink"/>
            <w:rFonts w:eastAsia="MS Mincho"/>
            <w:bCs/>
            <w:noProof/>
            <w:lang w:val="de-DE"/>
          </w:rPr>
          <w:t>Fehler! Linkreferenz ungültig.</w:t>
        </w:r>
      </w:ins>
      <w:del w:id="2128" w:author="Weinert, Matthias (M.)" w:date="2022-02-16T15:44:00Z">
        <w:r w:rsidRPr="00BB1288" w:rsidDel="00F16E77">
          <w:rPr>
            <w:rStyle w:val="Hyperlink"/>
            <w:rFonts w:eastAsia="MS Mincho"/>
            <w:noProof/>
          </w:rPr>
          <w:delText xml:space="preserve">Table 77: Attributes of element </w:delText>
        </w:r>
        <w:r w:rsidRPr="00BB1288" w:rsidDel="00F16E77">
          <w:rPr>
            <w:rStyle w:val="Hyperlink"/>
            <w:rFonts w:ascii="Courier New" w:eastAsia="MS Mincho" w:hAnsi="Courier New" w:cs="Courier New"/>
            <w:bCs/>
            <w:noProof/>
            <w:lang w:eastAsia="en-GB"/>
          </w:rPr>
          <w:delText>&lt;rotav/&gt;</w:delText>
        </w:r>
        <w:r w:rsidDel="00F16E77">
          <w:rPr>
            <w:noProof/>
            <w:webHidden/>
          </w:rPr>
          <w:tab/>
        </w:r>
        <w:r w:rsidDel="00F16E77">
          <w:rPr>
            <w:noProof/>
            <w:webHidden/>
          </w:rPr>
          <w:fldChar w:fldCharType="begin"/>
        </w:r>
        <w:r w:rsidDel="00F16E77">
          <w:rPr>
            <w:noProof/>
            <w:webHidden/>
          </w:rPr>
          <w:delInstrText xml:space="preserve"> PAGEREF _Toc95915017 \h </w:delInstrText>
        </w:r>
        <w:r w:rsidDel="00F16E77">
          <w:rPr>
            <w:noProof/>
            <w:webHidden/>
          </w:rPr>
        </w:r>
        <w:r w:rsidDel="00F16E77">
          <w:rPr>
            <w:noProof/>
            <w:webHidden/>
          </w:rPr>
          <w:fldChar w:fldCharType="separate"/>
        </w:r>
        <w:r w:rsidR="00F16E77" w:rsidDel="00F16E77">
          <w:rPr>
            <w:noProof/>
            <w:webHidden/>
          </w:rPr>
          <w:delText>78</w:delText>
        </w:r>
        <w:r w:rsidDel="00F16E77">
          <w:rPr>
            <w:noProof/>
            <w:webHidden/>
          </w:rPr>
          <w:fldChar w:fldCharType="end"/>
        </w:r>
        <w:r w:rsidRPr="00BB1288" w:rsidDel="00F16E77">
          <w:rPr>
            <w:rStyle w:val="Hyperlink"/>
            <w:rFonts w:eastAsia="MS Mincho"/>
            <w:noProof/>
          </w:rPr>
          <w:fldChar w:fldCharType="end"/>
        </w:r>
      </w:del>
    </w:p>
    <w:p w14:paraId="78AAE548" w14:textId="2CE92C51" w:rsidR="0050351B" w:rsidDel="00F16E77" w:rsidRDefault="0050351B">
      <w:pPr>
        <w:pStyle w:val="Abbildungsverzeichnis"/>
        <w:rPr>
          <w:del w:id="2129" w:author="Weinert, Matthias (M.)" w:date="2022-02-16T15:44:00Z"/>
          <w:rFonts w:asciiTheme="minorHAnsi" w:eastAsiaTheme="minorEastAsia" w:hAnsiTheme="minorHAnsi" w:cstheme="minorBidi"/>
          <w:b w:val="0"/>
          <w:noProof/>
          <w:szCs w:val="22"/>
          <w:lang w:val="de-DE"/>
        </w:rPr>
      </w:pPr>
      <w:del w:id="213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31" w:author="Weinert, Matthias (M.)" w:date="2022-02-21T14:07:00Z">
        <w:r w:rsidR="00261D7A">
          <w:rPr>
            <w:rStyle w:val="Hyperlink"/>
            <w:rFonts w:eastAsia="MS Mincho"/>
            <w:bCs/>
            <w:noProof/>
            <w:lang w:val="de-DE"/>
          </w:rPr>
          <w:t>Fehler! Linkreferenz ungültig.</w:t>
        </w:r>
      </w:ins>
      <w:del w:id="2132" w:author="Weinert, Matthias (M.)" w:date="2022-02-16T15:44:00Z">
        <w:r w:rsidRPr="00BB1288" w:rsidDel="00F16E77">
          <w:rPr>
            <w:rStyle w:val="Hyperlink"/>
            <w:rFonts w:eastAsia="MS Mincho"/>
            <w:noProof/>
          </w:rPr>
          <w:delText xml:space="preserve">Table 78: Attributes of element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noProof/>
            <w:webHidden/>
          </w:rPr>
          <w:fldChar w:fldCharType="begin"/>
        </w:r>
        <w:r w:rsidDel="00F16E77">
          <w:rPr>
            <w:noProof/>
            <w:webHidden/>
          </w:rPr>
          <w:delInstrText xml:space="preserve"> PAGEREF _Toc95915018 \h </w:delInstrText>
        </w:r>
        <w:r w:rsidDel="00F16E77">
          <w:rPr>
            <w:noProof/>
            <w:webHidden/>
          </w:rPr>
        </w:r>
        <w:r w:rsidDel="00F16E77">
          <w:rPr>
            <w:noProof/>
            <w:webHidden/>
          </w:rPr>
          <w:fldChar w:fldCharType="separate"/>
        </w:r>
        <w:r w:rsidR="00F16E77" w:rsidDel="00F16E77">
          <w:rPr>
            <w:noProof/>
            <w:webHidden/>
          </w:rPr>
          <w:delText>80</w:delText>
        </w:r>
        <w:r w:rsidDel="00F16E77">
          <w:rPr>
            <w:noProof/>
            <w:webHidden/>
          </w:rPr>
          <w:fldChar w:fldCharType="end"/>
        </w:r>
        <w:r w:rsidRPr="00BB1288" w:rsidDel="00F16E77">
          <w:rPr>
            <w:rStyle w:val="Hyperlink"/>
            <w:rFonts w:eastAsia="MS Mincho"/>
            <w:noProof/>
          </w:rPr>
          <w:fldChar w:fldCharType="end"/>
        </w:r>
      </w:del>
    </w:p>
    <w:p w14:paraId="4F2AFFEE" w14:textId="613DA5EE" w:rsidR="0050351B" w:rsidDel="00F16E77" w:rsidRDefault="0050351B">
      <w:pPr>
        <w:pStyle w:val="Abbildungsverzeichnis"/>
        <w:rPr>
          <w:del w:id="2133" w:author="Weinert, Matthias (M.)" w:date="2022-02-16T15:44:00Z"/>
          <w:rFonts w:asciiTheme="minorHAnsi" w:eastAsiaTheme="minorEastAsia" w:hAnsiTheme="minorHAnsi" w:cstheme="minorBidi"/>
          <w:b w:val="0"/>
          <w:noProof/>
          <w:szCs w:val="22"/>
          <w:lang w:val="de-DE"/>
        </w:rPr>
      </w:pPr>
      <w:del w:id="213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"_Toc95915019"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35" w:author="Weinert, Matthias (M.)" w:date="2022-02-21T14:07:00Z">
        <w:r w:rsidR="00261D7A">
          <w:rPr>
            <w:rStyle w:val="Hyperlink"/>
            <w:rFonts w:eastAsia="MS Mincho"/>
            <w:bCs/>
            <w:noProof/>
            <w:lang w:val="de-DE"/>
          </w:rPr>
          <w:t>Fehler! Linkreferenz ungültig.</w:t>
        </w:r>
      </w:ins>
      <w:del w:id="2136" w:author="Weinert, Matthias (M.)" w:date="2022-02-16T15:44:00Z">
        <w:r w:rsidRPr="00BB1288" w:rsidDel="00F16E77">
          <w:rPr>
            <w:rStyle w:val="Hyperlink"/>
            <w:rFonts w:eastAsia="MS Mincho"/>
            <w:noProof/>
          </w:rPr>
          <w:delText xml:space="preserve">Table 79: Nested elements of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noProof/>
            <w:webHidden/>
          </w:rPr>
          <w:fldChar w:fldCharType="begin"/>
        </w:r>
        <w:r w:rsidDel="00F16E77">
          <w:rPr>
            <w:noProof/>
            <w:webHidden/>
          </w:rPr>
          <w:delInstrText xml:space="preserve"> PAGEREF _Toc95915019 \h </w:delInstrText>
        </w:r>
        <w:r w:rsidDel="00F16E77">
          <w:rPr>
            <w:noProof/>
            <w:webHidden/>
          </w:rPr>
        </w:r>
        <w:r w:rsidDel="00F16E77">
          <w:rPr>
            <w:noProof/>
            <w:webHidden/>
          </w:rPr>
          <w:fldChar w:fldCharType="separate"/>
        </w:r>
        <w:r w:rsidR="00F16E77" w:rsidDel="00F16E77">
          <w:rPr>
            <w:noProof/>
            <w:webHidden/>
          </w:rPr>
          <w:delText>80</w:delText>
        </w:r>
        <w:r w:rsidDel="00F16E77">
          <w:rPr>
            <w:noProof/>
            <w:webHidden/>
          </w:rPr>
          <w:fldChar w:fldCharType="end"/>
        </w:r>
        <w:r w:rsidRPr="00BB1288" w:rsidDel="00F16E77">
          <w:rPr>
            <w:rStyle w:val="Hyperlink"/>
            <w:rFonts w:eastAsia="MS Mincho"/>
            <w:noProof/>
          </w:rPr>
          <w:fldChar w:fldCharType="end"/>
        </w:r>
      </w:del>
    </w:p>
    <w:p w14:paraId="3FA92235" w14:textId="2A5370EF" w:rsidR="0050351B" w:rsidDel="00F16E77" w:rsidRDefault="0050351B">
      <w:pPr>
        <w:pStyle w:val="Abbildungsverzeichnis"/>
        <w:rPr>
          <w:del w:id="2137" w:author="Weinert, Matthias (M.)" w:date="2022-02-16T15:44:00Z"/>
          <w:rFonts w:asciiTheme="minorHAnsi" w:eastAsiaTheme="minorEastAsia" w:hAnsiTheme="minorHAnsi" w:cstheme="minorBidi"/>
          <w:b w:val="0"/>
          <w:noProof/>
          <w:szCs w:val="22"/>
          <w:lang w:val="de-DE"/>
        </w:rPr>
      </w:pPr>
      <w:del w:id="213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39" w:author="Weinert, Matthias (M.)" w:date="2022-02-21T14:07:00Z">
        <w:r w:rsidR="00261D7A">
          <w:rPr>
            <w:rStyle w:val="Hyperlink"/>
            <w:rFonts w:eastAsia="MS Mincho"/>
            <w:bCs/>
            <w:noProof/>
            <w:lang w:val="de-DE"/>
          </w:rPr>
          <w:t>Fehler! Linkreferenz ungültig.</w:t>
        </w:r>
      </w:ins>
      <w:del w:id="2140" w:author="Weinert, Matthias (M.)" w:date="2022-02-16T15:44:00Z">
        <w:r w:rsidRPr="00BB1288" w:rsidDel="00F16E77">
          <w:rPr>
            <w:rStyle w:val="Hyperlink"/>
            <w:rFonts w:eastAsia="MS Mincho"/>
            <w:noProof/>
          </w:rPr>
          <w:delText xml:space="preserve">Table 80: Attributes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noProof/>
            <w:webHidden/>
          </w:rPr>
          <w:fldChar w:fldCharType="begin"/>
        </w:r>
        <w:r w:rsidDel="00F16E77">
          <w:rPr>
            <w:noProof/>
            <w:webHidden/>
          </w:rPr>
          <w:delInstrText xml:space="preserve"> PAGEREF _Toc95915020 \h </w:delInstrText>
        </w:r>
        <w:r w:rsidDel="00F16E77">
          <w:rPr>
            <w:noProof/>
            <w:webHidden/>
          </w:rPr>
        </w:r>
        <w:r w:rsidDel="00F16E77">
          <w:rPr>
            <w:noProof/>
            <w:webHidden/>
          </w:rPr>
          <w:fldChar w:fldCharType="separate"/>
        </w:r>
        <w:r w:rsidR="00F16E77" w:rsidDel="00F16E77">
          <w:rPr>
            <w:noProof/>
            <w:webHidden/>
          </w:rPr>
          <w:delText>80</w:delText>
        </w:r>
        <w:r w:rsidDel="00F16E77">
          <w:rPr>
            <w:noProof/>
            <w:webHidden/>
          </w:rPr>
          <w:fldChar w:fldCharType="end"/>
        </w:r>
        <w:r w:rsidRPr="00BB1288" w:rsidDel="00F16E77">
          <w:rPr>
            <w:rStyle w:val="Hyperlink"/>
            <w:rFonts w:eastAsia="MS Mincho"/>
            <w:noProof/>
          </w:rPr>
          <w:fldChar w:fldCharType="end"/>
        </w:r>
      </w:del>
    </w:p>
    <w:p w14:paraId="56920F70" w14:textId="186B92A4" w:rsidR="0050351B" w:rsidDel="00F16E77" w:rsidRDefault="0050351B">
      <w:pPr>
        <w:pStyle w:val="Abbildungsverzeichnis"/>
        <w:rPr>
          <w:del w:id="2141" w:author="Weinert, Matthias (M.)" w:date="2022-02-16T15:44:00Z"/>
          <w:rFonts w:asciiTheme="minorHAnsi" w:eastAsiaTheme="minorEastAsia" w:hAnsiTheme="minorHAnsi" w:cstheme="minorBidi"/>
          <w:b w:val="0"/>
          <w:noProof/>
          <w:szCs w:val="22"/>
          <w:lang w:val="de-DE"/>
        </w:rPr>
      </w:pPr>
      <w:del w:id="214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43" w:author="Weinert, Matthias (M.)" w:date="2022-02-21T14:07:00Z">
        <w:r w:rsidR="00261D7A">
          <w:rPr>
            <w:rStyle w:val="Hyperlink"/>
            <w:rFonts w:eastAsia="MS Mincho"/>
            <w:bCs/>
            <w:noProof/>
            <w:lang w:val="de-DE"/>
          </w:rPr>
          <w:t>Fehler! Linkreferenz ungültig.</w:t>
        </w:r>
      </w:ins>
      <w:del w:id="2144" w:author="Weinert, Matthias (M.)" w:date="2022-02-16T15:44:00Z">
        <w:r w:rsidRPr="00BB1288" w:rsidDel="00F16E77">
          <w:rPr>
            <w:rStyle w:val="Hyperlink"/>
            <w:rFonts w:eastAsia="MS Mincho"/>
            <w:noProof/>
          </w:rPr>
          <w:delText xml:space="preserve">Table 81: Attributes of element </w:delText>
        </w:r>
        <w:r w:rsidRPr="00BB1288" w:rsidDel="00F16E77">
          <w:rPr>
            <w:rStyle w:val="Hyperlink"/>
            <w:rFonts w:ascii="Courier New" w:eastAsia="MS Mincho" w:hAnsi="Courier New" w:cs="Courier New"/>
            <w:bCs/>
            <w:noProof/>
          </w:rPr>
          <w:delText>&lt;segment/&gt;</w:delText>
        </w:r>
        <w:r w:rsidDel="00F16E77">
          <w:rPr>
            <w:noProof/>
            <w:webHidden/>
          </w:rPr>
          <w:tab/>
        </w:r>
        <w:r w:rsidDel="00F16E77">
          <w:rPr>
            <w:noProof/>
            <w:webHidden/>
          </w:rPr>
          <w:fldChar w:fldCharType="begin"/>
        </w:r>
        <w:r w:rsidDel="00F16E77">
          <w:rPr>
            <w:noProof/>
            <w:webHidden/>
          </w:rPr>
          <w:delInstrText xml:space="preserve"> PAGEREF _Toc95915021 \h </w:delInstrText>
        </w:r>
        <w:r w:rsidDel="00F16E77">
          <w:rPr>
            <w:noProof/>
            <w:webHidden/>
          </w:rPr>
        </w:r>
        <w:r w:rsidDel="00F16E77">
          <w:rPr>
            <w:noProof/>
            <w:webHidden/>
          </w:rPr>
          <w:fldChar w:fldCharType="separate"/>
        </w:r>
        <w:r w:rsidR="00F16E77" w:rsidDel="00F16E77">
          <w:rPr>
            <w:noProof/>
            <w:webHidden/>
          </w:rPr>
          <w:delText>83</w:delText>
        </w:r>
        <w:r w:rsidDel="00F16E77">
          <w:rPr>
            <w:noProof/>
            <w:webHidden/>
          </w:rPr>
          <w:fldChar w:fldCharType="end"/>
        </w:r>
        <w:r w:rsidRPr="00BB1288" w:rsidDel="00F16E77">
          <w:rPr>
            <w:rStyle w:val="Hyperlink"/>
            <w:rFonts w:eastAsia="MS Mincho"/>
            <w:noProof/>
          </w:rPr>
          <w:fldChar w:fldCharType="end"/>
        </w:r>
      </w:del>
    </w:p>
    <w:p w14:paraId="3C6720C4" w14:textId="08DE6FAC" w:rsidR="0050351B" w:rsidDel="00F16E77" w:rsidRDefault="0050351B">
      <w:pPr>
        <w:pStyle w:val="Abbildungsverzeichnis"/>
        <w:rPr>
          <w:del w:id="2145" w:author="Weinert, Matthias (M.)" w:date="2022-02-16T15:44:00Z"/>
          <w:rFonts w:asciiTheme="minorHAnsi" w:eastAsiaTheme="minorEastAsia" w:hAnsiTheme="minorHAnsi" w:cstheme="minorBidi"/>
          <w:b w:val="0"/>
          <w:noProof/>
          <w:szCs w:val="22"/>
          <w:lang w:val="de-DE"/>
        </w:rPr>
      </w:pPr>
      <w:del w:id="214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47" w:author="Weinert, Matthias (M.)" w:date="2022-02-21T14:07:00Z">
        <w:r w:rsidR="00261D7A">
          <w:rPr>
            <w:rStyle w:val="Hyperlink"/>
            <w:rFonts w:eastAsia="MS Mincho"/>
            <w:bCs/>
            <w:noProof/>
            <w:lang w:val="de-DE"/>
          </w:rPr>
          <w:t>Fehler! Linkreferenz ungültig.</w:t>
        </w:r>
      </w:ins>
      <w:del w:id="2148" w:author="Weinert, Matthias (M.)" w:date="2022-02-16T15:44:00Z">
        <w:r w:rsidRPr="00BB1288" w:rsidDel="00F16E77">
          <w:rPr>
            <w:rStyle w:val="Hyperlink"/>
            <w:rFonts w:eastAsia="MS Mincho"/>
            <w:noProof/>
          </w:rPr>
          <w:delText xml:space="preserve">Table 82: Attributes of element </w:delText>
        </w:r>
        <w:r w:rsidRPr="00BB1288" w:rsidDel="00F16E77">
          <w:rPr>
            <w:rStyle w:val="Hyperlink"/>
            <w:rFonts w:ascii="Courier New" w:eastAsia="MS Mincho" w:hAnsi="Courier New" w:cs="Courier New"/>
            <w:bCs/>
            <w:noProof/>
          </w:rPr>
          <w:delText>&lt;regular_segments/&gt;</w:delText>
        </w:r>
        <w:r w:rsidDel="00F16E77">
          <w:rPr>
            <w:noProof/>
            <w:webHidden/>
          </w:rPr>
          <w:tab/>
        </w:r>
        <w:r w:rsidDel="00F16E77">
          <w:rPr>
            <w:noProof/>
            <w:webHidden/>
          </w:rPr>
          <w:fldChar w:fldCharType="begin"/>
        </w:r>
        <w:r w:rsidDel="00F16E77">
          <w:rPr>
            <w:noProof/>
            <w:webHidden/>
          </w:rPr>
          <w:delInstrText xml:space="preserve"> PAGEREF _Toc95915022 \h </w:delInstrText>
        </w:r>
        <w:r w:rsidDel="00F16E77">
          <w:rPr>
            <w:noProof/>
            <w:webHidden/>
          </w:rPr>
        </w:r>
        <w:r w:rsidDel="00F16E77">
          <w:rPr>
            <w:noProof/>
            <w:webHidden/>
          </w:rPr>
          <w:fldChar w:fldCharType="separate"/>
        </w:r>
        <w:r w:rsidR="00F16E77" w:rsidDel="00F16E77">
          <w:rPr>
            <w:noProof/>
            <w:webHidden/>
          </w:rPr>
          <w:delText>83</w:delText>
        </w:r>
        <w:r w:rsidDel="00F16E77">
          <w:rPr>
            <w:noProof/>
            <w:webHidden/>
          </w:rPr>
          <w:fldChar w:fldCharType="end"/>
        </w:r>
        <w:r w:rsidRPr="00BB1288" w:rsidDel="00F16E77">
          <w:rPr>
            <w:rStyle w:val="Hyperlink"/>
            <w:rFonts w:eastAsia="MS Mincho"/>
            <w:noProof/>
          </w:rPr>
          <w:fldChar w:fldCharType="end"/>
        </w:r>
      </w:del>
    </w:p>
    <w:p w14:paraId="5B60DA51" w14:textId="2BEDDFBC" w:rsidR="0050351B" w:rsidDel="00F16E77" w:rsidRDefault="0050351B">
      <w:pPr>
        <w:pStyle w:val="Abbildungsverzeichnis"/>
        <w:rPr>
          <w:del w:id="2149" w:author="Weinert, Matthias (M.)" w:date="2022-02-16T15:44:00Z"/>
          <w:rFonts w:asciiTheme="minorHAnsi" w:eastAsiaTheme="minorEastAsia" w:hAnsiTheme="minorHAnsi" w:cstheme="minorBidi"/>
          <w:b w:val="0"/>
          <w:noProof/>
          <w:szCs w:val="22"/>
          <w:lang w:val="de-DE"/>
        </w:rPr>
      </w:pPr>
      <w:del w:id="215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51" w:author="Weinert, Matthias (M.)" w:date="2022-02-21T14:07:00Z">
        <w:r w:rsidR="00261D7A">
          <w:rPr>
            <w:rStyle w:val="Hyperlink"/>
            <w:rFonts w:eastAsia="MS Mincho"/>
            <w:bCs/>
            <w:noProof/>
            <w:lang w:val="de-DE"/>
          </w:rPr>
          <w:t>Fehler! Linkreferenz ungültig.</w:t>
        </w:r>
      </w:ins>
      <w:del w:id="2152" w:author="Weinert, Matthias (M.)" w:date="2022-02-16T15:44:00Z">
        <w:r w:rsidRPr="00BB1288" w:rsidDel="00F16E77">
          <w:rPr>
            <w:rStyle w:val="Hyperlink"/>
            <w:rFonts w:eastAsia="MS Mincho"/>
            <w:noProof/>
          </w:rPr>
          <w:delText xml:space="preserve">Table 83: Nested elements of element </w:delText>
        </w:r>
        <w:r w:rsidRPr="00BB1288" w:rsidDel="00F16E77">
          <w:rPr>
            <w:rStyle w:val="Hyperlink"/>
            <w:rFonts w:ascii="Courier New" w:eastAsia="MS Mincho" w:hAnsi="Courier New" w:cs="Courier New"/>
            <w:noProof/>
            <w:kern w:val="22"/>
          </w:rPr>
          <w:delText>&lt;connection_1d/&gt;</w:delText>
        </w:r>
        <w:r w:rsidDel="00F16E77">
          <w:rPr>
            <w:noProof/>
            <w:webHidden/>
          </w:rPr>
          <w:tab/>
        </w:r>
        <w:r w:rsidDel="00F16E77">
          <w:rPr>
            <w:noProof/>
            <w:webHidden/>
          </w:rPr>
          <w:fldChar w:fldCharType="begin"/>
        </w:r>
        <w:r w:rsidDel="00F16E77">
          <w:rPr>
            <w:noProof/>
            <w:webHidden/>
          </w:rPr>
          <w:delInstrText xml:space="preserve"> PAGEREF _Toc95915023 \h </w:delInstrText>
        </w:r>
        <w:r w:rsidDel="00F16E77">
          <w:rPr>
            <w:noProof/>
            <w:webHidden/>
          </w:rPr>
        </w:r>
        <w:r w:rsidDel="00F16E77">
          <w:rPr>
            <w:noProof/>
            <w:webHidden/>
          </w:rPr>
          <w:fldChar w:fldCharType="separate"/>
        </w:r>
        <w:r w:rsidR="00F16E77" w:rsidDel="00F16E77">
          <w:rPr>
            <w:noProof/>
            <w:webHidden/>
          </w:rPr>
          <w:delText>87</w:delText>
        </w:r>
        <w:r w:rsidDel="00F16E77">
          <w:rPr>
            <w:noProof/>
            <w:webHidden/>
          </w:rPr>
          <w:fldChar w:fldCharType="end"/>
        </w:r>
        <w:r w:rsidRPr="00BB1288" w:rsidDel="00F16E77">
          <w:rPr>
            <w:rStyle w:val="Hyperlink"/>
            <w:rFonts w:eastAsia="MS Mincho"/>
            <w:noProof/>
          </w:rPr>
          <w:fldChar w:fldCharType="end"/>
        </w:r>
      </w:del>
    </w:p>
    <w:p w14:paraId="2DA42A79" w14:textId="07874BF7" w:rsidR="0050351B" w:rsidDel="00F16E77" w:rsidRDefault="0050351B">
      <w:pPr>
        <w:pStyle w:val="Abbildungsverzeichnis"/>
        <w:rPr>
          <w:del w:id="2153" w:author="Weinert, Matthias (M.)" w:date="2022-02-16T15:44:00Z"/>
          <w:rFonts w:asciiTheme="minorHAnsi" w:eastAsiaTheme="minorEastAsia" w:hAnsiTheme="minorHAnsi" w:cstheme="minorBidi"/>
          <w:b w:val="0"/>
          <w:noProof/>
          <w:szCs w:val="22"/>
          <w:lang w:val="de-DE"/>
        </w:rPr>
      </w:pPr>
      <w:del w:id="215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55" w:author="Weinert, Matthias (M.)" w:date="2022-02-21T14:07:00Z">
        <w:r w:rsidR="00261D7A">
          <w:rPr>
            <w:rStyle w:val="Hyperlink"/>
            <w:rFonts w:eastAsia="MS Mincho"/>
            <w:bCs/>
            <w:noProof/>
            <w:lang w:val="de-DE"/>
          </w:rPr>
          <w:t>Fehler! Linkreferenz ungültig.</w:t>
        </w:r>
      </w:ins>
      <w:del w:id="2156" w:author="Weinert, Matthias (M.)" w:date="2022-02-16T15:44:00Z">
        <w:r w:rsidRPr="00BB1288" w:rsidDel="00F16E77">
          <w:rPr>
            <w:rStyle w:val="Hyperlink"/>
            <w:rFonts w:eastAsia="MS Mincho"/>
            <w:noProof/>
          </w:rPr>
          <w:delText xml:space="preserve">Table 84: Nested elements of element </w:delText>
        </w:r>
        <w:r w:rsidRPr="00BB1288" w:rsidDel="00F16E77">
          <w:rPr>
            <w:rStyle w:val="Hyperlink"/>
            <w:rFonts w:ascii="Courier New" w:eastAsia="MS Mincho" w:hAnsi="Courier New" w:cs="Courier New"/>
            <w:noProof/>
            <w:kern w:val="22"/>
          </w:rPr>
          <w:delText>&lt;seamweld/&gt;</w:delText>
        </w:r>
        <w:r w:rsidDel="00F16E77">
          <w:rPr>
            <w:noProof/>
            <w:webHidden/>
          </w:rPr>
          <w:tab/>
        </w:r>
        <w:r w:rsidDel="00F16E77">
          <w:rPr>
            <w:noProof/>
            <w:webHidden/>
          </w:rPr>
          <w:fldChar w:fldCharType="begin"/>
        </w:r>
        <w:r w:rsidDel="00F16E77">
          <w:rPr>
            <w:noProof/>
            <w:webHidden/>
          </w:rPr>
          <w:delInstrText xml:space="preserve"> PAGEREF _Toc95915024 \h </w:delInstrText>
        </w:r>
        <w:r w:rsidDel="00F16E77">
          <w:rPr>
            <w:noProof/>
            <w:webHidden/>
          </w:rPr>
        </w:r>
        <w:r w:rsidDel="00F16E77">
          <w:rPr>
            <w:noProof/>
            <w:webHidden/>
          </w:rPr>
          <w:fldChar w:fldCharType="separate"/>
        </w:r>
      </w:del>
      <w:del w:id="2157" w:author="Weinert, Matthias (M.)" w:date="2022-02-16T15:43:00Z">
        <w:r w:rsidDel="00F16E77">
          <w:rPr>
            <w:noProof/>
            <w:webHidden/>
          </w:rPr>
          <w:delText>90</w:delText>
        </w:r>
      </w:del>
      <w:del w:id="215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DFE1DA8" w14:textId="1FBE8BB8" w:rsidR="0050351B" w:rsidDel="00F16E77" w:rsidRDefault="0050351B">
      <w:pPr>
        <w:pStyle w:val="Abbildungsverzeichnis"/>
        <w:rPr>
          <w:del w:id="2159" w:author="Weinert, Matthias (M.)" w:date="2022-02-16T15:44:00Z"/>
          <w:rFonts w:asciiTheme="minorHAnsi" w:eastAsiaTheme="minorEastAsia" w:hAnsiTheme="minorHAnsi" w:cstheme="minorBidi"/>
          <w:b w:val="0"/>
          <w:noProof/>
          <w:szCs w:val="22"/>
          <w:lang w:val="de-DE"/>
        </w:rPr>
      </w:pPr>
      <w:del w:id="216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61" w:author="Weinert, Matthias (M.)" w:date="2022-02-21T14:07:00Z">
        <w:r w:rsidR="00261D7A">
          <w:rPr>
            <w:rStyle w:val="Hyperlink"/>
            <w:rFonts w:eastAsia="MS Mincho"/>
            <w:bCs/>
            <w:noProof/>
            <w:lang w:val="de-DE"/>
          </w:rPr>
          <w:t>Fehler! Linkreferenz ungültig.</w:t>
        </w:r>
      </w:ins>
      <w:del w:id="2162" w:author="Weinert, Matthias (M.)" w:date="2022-02-16T15:44:00Z">
        <w:r w:rsidRPr="00BB1288" w:rsidDel="00F16E77">
          <w:rPr>
            <w:rStyle w:val="Hyperlink"/>
            <w:rFonts w:eastAsia="MS Mincho"/>
            <w:noProof/>
          </w:rPr>
          <w:delText xml:space="preserve">Table 85: Attributes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noProof/>
            <w:webHidden/>
          </w:rPr>
          <w:fldChar w:fldCharType="begin"/>
        </w:r>
        <w:r w:rsidDel="00F16E77">
          <w:rPr>
            <w:noProof/>
            <w:webHidden/>
          </w:rPr>
          <w:delInstrText xml:space="preserve"> PAGEREF _Toc95915025 \h </w:delInstrText>
        </w:r>
        <w:r w:rsidDel="00F16E77">
          <w:rPr>
            <w:noProof/>
            <w:webHidden/>
          </w:rPr>
        </w:r>
        <w:r w:rsidDel="00F16E77">
          <w:rPr>
            <w:noProof/>
            <w:webHidden/>
          </w:rPr>
          <w:fldChar w:fldCharType="separate"/>
        </w:r>
      </w:del>
      <w:del w:id="2163" w:author="Weinert, Matthias (M.)" w:date="2022-02-16T15:43:00Z">
        <w:r w:rsidDel="00F16E77">
          <w:rPr>
            <w:noProof/>
            <w:webHidden/>
          </w:rPr>
          <w:delText>91</w:delText>
        </w:r>
      </w:del>
      <w:del w:id="216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8C46443" w14:textId="438093A1" w:rsidR="0050351B" w:rsidDel="00F16E77" w:rsidRDefault="0050351B">
      <w:pPr>
        <w:pStyle w:val="Abbildungsverzeichnis"/>
        <w:rPr>
          <w:del w:id="2165" w:author="Weinert, Matthias (M.)" w:date="2022-02-16T15:44:00Z"/>
          <w:rFonts w:asciiTheme="minorHAnsi" w:eastAsiaTheme="minorEastAsia" w:hAnsiTheme="minorHAnsi" w:cstheme="minorBidi"/>
          <w:b w:val="0"/>
          <w:noProof/>
          <w:szCs w:val="22"/>
          <w:lang w:val="de-DE"/>
        </w:rPr>
      </w:pPr>
      <w:del w:id="216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67" w:author="Weinert, Matthias (M.)" w:date="2022-02-21T14:07:00Z">
        <w:r w:rsidR="00261D7A">
          <w:rPr>
            <w:rStyle w:val="Hyperlink"/>
            <w:rFonts w:eastAsia="MS Mincho"/>
            <w:bCs/>
            <w:noProof/>
            <w:lang w:val="de-DE"/>
          </w:rPr>
          <w:t>Fehler! Linkreferenz ungültig.</w:t>
        </w:r>
      </w:ins>
      <w:del w:id="2168" w:author="Weinert, Matthias (M.)" w:date="2022-02-16T15:44:00Z">
        <w:r w:rsidRPr="00BB1288" w:rsidDel="00F16E77">
          <w:rPr>
            <w:rStyle w:val="Hyperlink"/>
            <w:rFonts w:eastAsia="MS Mincho"/>
            <w:noProof/>
          </w:rPr>
          <w:delText xml:space="preserve">Table 86: Nested elements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noProof/>
            <w:webHidden/>
          </w:rPr>
          <w:fldChar w:fldCharType="begin"/>
        </w:r>
        <w:r w:rsidDel="00F16E77">
          <w:rPr>
            <w:noProof/>
            <w:webHidden/>
          </w:rPr>
          <w:delInstrText xml:space="preserve"> PAGEREF _Toc95915026 \h </w:delInstrText>
        </w:r>
        <w:r w:rsidDel="00F16E77">
          <w:rPr>
            <w:noProof/>
            <w:webHidden/>
          </w:rPr>
        </w:r>
        <w:r w:rsidDel="00F16E77">
          <w:rPr>
            <w:noProof/>
            <w:webHidden/>
          </w:rPr>
          <w:fldChar w:fldCharType="separate"/>
        </w:r>
      </w:del>
      <w:del w:id="2169" w:author="Weinert, Matthias (M.)" w:date="2022-02-16T15:43:00Z">
        <w:r w:rsidDel="00F16E77">
          <w:rPr>
            <w:noProof/>
            <w:webHidden/>
          </w:rPr>
          <w:delText>91</w:delText>
        </w:r>
      </w:del>
      <w:del w:id="217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1473AF3" w14:textId="103B0CE1" w:rsidR="0050351B" w:rsidDel="00F16E77" w:rsidRDefault="0050351B">
      <w:pPr>
        <w:pStyle w:val="Abbildungsverzeichnis"/>
        <w:rPr>
          <w:del w:id="2171" w:author="Weinert, Matthias (M.)" w:date="2022-02-16T15:44:00Z"/>
          <w:rFonts w:asciiTheme="minorHAnsi" w:eastAsiaTheme="minorEastAsia" w:hAnsiTheme="minorHAnsi" w:cstheme="minorBidi"/>
          <w:b w:val="0"/>
          <w:noProof/>
          <w:szCs w:val="22"/>
          <w:lang w:val="de-DE"/>
        </w:rPr>
      </w:pPr>
      <w:del w:id="217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73" w:author="Weinert, Matthias (M.)" w:date="2022-02-21T14:07:00Z">
        <w:r w:rsidR="00261D7A">
          <w:rPr>
            <w:rStyle w:val="Hyperlink"/>
            <w:rFonts w:eastAsia="MS Mincho"/>
            <w:bCs/>
            <w:noProof/>
            <w:lang w:val="de-DE"/>
          </w:rPr>
          <w:t>Fehler! Linkreferenz ungültig.</w:t>
        </w:r>
      </w:ins>
      <w:del w:id="2174" w:author="Weinert, Matthias (M.)" w:date="2022-02-16T15:44:00Z">
        <w:r w:rsidRPr="00BB1288" w:rsidDel="00F16E77">
          <w:rPr>
            <w:rStyle w:val="Hyperlink"/>
            <w:rFonts w:eastAsia="MS Mincho"/>
            <w:noProof/>
          </w:rPr>
          <w:delText xml:space="preserve">Table 87: Attributes of element </w:delText>
        </w:r>
        <w:r w:rsidRPr="00BB1288" w:rsidDel="00F16E77">
          <w:rPr>
            <w:rStyle w:val="Hyperlink"/>
            <w:rFonts w:ascii="Courier New" w:eastAsia="MS Mincho" w:hAnsi="Courier New" w:cs="Courier New"/>
            <w:noProof/>
            <w:kern w:val="22"/>
          </w:rPr>
          <w:delText>&lt;sheet_parameter/&gt;</w:delText>
        </w:r>
        <w:r w:rsidDel="00F16E77">
          <w:rPr>
            <w:noProof/>
            <w:webHidden/>
          </w:rPr>
          <w:tab/>
        </w:r>
        <w:r w:rsidDel="00F16E77">
          <w:rPr>
            <w:noProof/>
            <w:webHidden/>
          </w:rPr>
          <w:fldChar w:fldCharType="begin"/>
        </w:r>
        <w:r w:rsidDel="00F16E77">
          <w:rPr>
            <w:noProof/>
            <w:webHidden/>
          </w:rPr>
          <w:delInstrText xml:space="preserve"> PAGEREF _Toc95915027 \h </w:delInstrText>
        </w:r>
        <w:r w:rsidDel="00F16E77">
          <w:rPr>
            <w:noProof/>
            <w:webHidden/>
          </w:rPr>
        </w:r>
        <w:r w:rsidDel="00F16E77">
          <w:rPr>
            <w:noProof/>
            <w:webHidden/>
          </w:rPr>
          <w:fldChar w:fldCharType="separate"/>
        </w:r>
      </w:del>
      <w:del w:id="2175" w:author="Weinert, Matthias (M.)" w:date="2022-02-16T15:43:00Z">
        <w:r w:rsidDel="00F16E77">
          <w:rPr>
            <w:noProof/>
            <w:webHidden/>
          </w:rPr>
          <w:delText>93</w:delText>
        </w:r>
      </w:del>
      <w:del w:id="217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4AD6999" w14:textId="27DBA85D" w:rsidR="0050351B" w:rsidDel="00F16E77" w:rsidRDefault="0050351B">
      <w:pPr>
        <w:pStyle w:val="Abbildungsverzeichnis"/>
        <w:rPr>
          <w:del w:id="2177" w:author="Weinert, Matthias (M.)" w:date="2022-02-16T15:44:00Z"/>
          <w:rFonts w:asciiTheme="minorHAnsi" w:eastAsiaTheme="minorEastAsia" w:hAnsiTheme="minorHAnsi" w:cstheme="minorBidi"/>
          <w:b w:val="0"/>
          <w:noProof/>
          <w:szCs w:val="22"/>
          <w:lang w:val="de-DE"/>
        </w:rPr>
      </w:pPr>
      <w:del w:id="217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79" w:author="Weinert, Matthias (M.)" w:date="2022-02-21T14:07:00Z">
        <w:r w:rsidR="00261D7A">
          <w:rPr>
            <w:rStyle w:val="Hyperlink"/>
            <w:rFonts w:eastAsia="MS Mincho"/>
            <w:bCs/>
            <w:noProof/>
            <w:lang w:val="de-DE"/>
          </w:rPr>
          <w:t>Fehler! Linkreferenz ungültig.</w:t>
        </w:r>
      </w:ins>
      <w:del w:id="2180" w:author="Weinert, Matthias (M.)" w:date="2022-02-16T15:44:00Z">
        <w:r w:rsidRPr="00BB1288" w:rsidDel="00F16E77">
          <w:rPr>
            <w:rStyle w:val="Hyperlink"/>
            <w:rFonts w:eastAsia="MS Mincho"/>
            <w:noProof/>
          </w:rPr>
          <w:delText xml:space="preserve">Table 88: Nested elements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noProof/>
            <w:webHidden/>
          </w:rPr>
          <w:fldChar w:fldCharType="begin"/>
        </w:r>
        <w:r w:rsidDel="00F16E77">
          <w:rPr>
            <w:noProof/>
            <w:webHidden/>
          </w:rPr>
          <w:delInstrText xml:space="preserve"> PAGEREF _Toc95915028 \h </w:delInstrText>
        </w:r>
        <w:r w:rsidDel="00F16E77">
          <w:rPr>
            <w:noProof/>
            <w:webHidden/>
          </w:rPr>
        </w:r>
        <w:r w:rsidDel="00F16E77">
          <w:rPr>
            <w:noProof/>
            <w:webHidden/>
          </w:rPr>
          <w:fldChar w:fldCharType="separate"/>
        </w:r>
      </w:del>
      <w:del w:id="2181" w:author="Weinert, Matthias (M.)" w:date="2022-02-16T15:43:00Z">
        <w:r w:rsidDel="00F16E77">
          <w:rPr>
            <w:noProof/>
            <w:webHidden/>
          </w:rPr>
          <w:delText>95</w:delText>
        </w:r>
      </w:del>
      <w:del w:id="218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BB8ECF1" w14:textId="389CE22F" w:rsidR="0050351B" w:rsidDel="00F16E77" w:rsidRDefault="0050351B">
      <w:pPr>
        <w:pStyle w:val="Abbildungsverzeichnis"/>
        <w:rPr>
          <w:del w:id="2183" w:author="Weinert, Matthias (M.)" w:date="2022-02-16T15:44:00Z"/>
          <w:rFonts w:asciiTheme="minorHAnsi" w:eastAsiaTheme="minorEastAsia" w:hAnsiTheme="minorHAnsi" w:cstheme="minorBidi"/>
          <w:b w:val="0"/>
          <w:noProof/>
          <w:szCs w:val="22"/>
          <w:lang w:val="de-DE"/>
        </w:rPr>
      </w:pPr>
      <w:del w:id="218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"_Toc95915029"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85" w:author="Weinert, Matthias (M.)" w:date="2022-02-21T14:07:00Z">
        <w:r w:rsidR="00261D7A">
          <w:rPr>
            <w:rStyle w:val="Hyperlink"/>
            <w:rFonts w:eastAsia="MS Mincho"/>
            <w:bCs/>
            <w:noProof/>
            <w:lang w:val="de-DE"/>
          </w:rPr>
          <w:t>Fehler! Linkreferenz ungültig.</w:t>
        </w:r>
      </w:ins>
      <w:del w:id="2186" w:author="Weinert, Matthias (M.)" w:date="2022-02-16T15:44:00Z">
        <w:r w:rsidRPr="00BB1288" w:rsidDel="00F16E77">
          <w:rPr>
            <w:rStyle w:val="Hyperlink"/>
            <w:rFonts w:eastAsia="MS Mincho"/>
            <w:noProof/>
          </w:rPr>
          <w:delText xml:space="preserve">Table 89: Attributes of element </w:delText>
        </w:r>
        <w:r w:rsidRPr="00BB1288" w:rsidDel="00F16E77">
          <w:rPr>
            <w:rStyle w:val="Hyperlink"/>
            <w:rFonts w:ascii="Courier New" w:eastAsia="MS Mincho" w:hAnsi="Courier New" w:cs="Courier New"/>
            <w:noProof/>
            <w:kern w:val="22"/>
          </w:rPr>
          <w:delText>&lt;weld_position/&gt;</w:delText>
        </w:r>
        <w:r w:rsidDel="00F16E77">
          <w:rPr>
            <w:noProof/>
            <w:webHidden/>
          </w:rPr>
          <w:tab/>
        </w:r>
        <w:r w:rsidDel="00F16E77">
          <w:rPr>
            <w:noProof/>
            <w:webHidden/>
          </w:rPr>
          <w:fldChar w:fldCharType="begin"/>
        </w:r>
        <w:r w:rsidDel="00F16E77">
          <w:rPr>
            <w:noProof/>
            <w:webHidden/>
          </w:rPr>
          <w:delInstrText xml:space="preserve"> PAGEREF _Toc95915029 \h </w:delInstrText>
        </w:r>
        <w:r w:rsidDel="00F16E77">
          <w:rPr>
            <w:noProof/>
            <w:webHidden/>
          </w:rPr>
        </w:r>
        <w:r w:rsidDel="00F16E77">
          <w:rPr>
            <w:noProof/>
            <w:webHidden/>
          </w:rPr>
          <w:fldChar w:fldCharType="separate"/>
        </w:r>
      </w:del>
      <w:del w:id="2187" w:author="Weinert, Matthias (M.)" w:date="2022-02-16T15:43:00Z">
        <w:r w:rsidDel="00F16E77">
          <w:rPr>
            <w:noProof/>
            <w:webHidden/>
          </w:rPr>
          <w:delText>95</w:delText>
        </w:r>
      </w:del>
      <w:del w:id="218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066DC01" w14:textId="45A012D7" w:rsidR="0050351B" w:rsidDel="00F16E77" w:rsidRDefault="0050351B">
      <w:pPr>
        <w:pStyle w:val="Abbildungsverzeichnis"/>
        <w:rPr>
          <w:del w:id="2189" w:author="Weinert, Matthias (M.)" w:date="2022-02-16T15:44:00Z"/>
          <w:rFonts w:asciiTheme="minorHAnsi" w:eastAsiaTheme="minorEastAsia" w:hAnsiTheme="minorHAnsi" w:cstheme="minorBidi"/>
          <w:b w:val="0"/>
          <w:noProof/>
          <w:szCs w:val="22"/>
          <w:lang w:val="de-DE"/>
        </w:rPr>
      </w:pPr>
      <w:del w:id="219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91" w:author="Weinert, Matthias (M.)" w:date="2022-02-21T14:07:00Z">
        <w:r w:rsidR="00261D7A">
          <w:rPr>
            <w:rStyle w:val="Hyperlink"/>
            <w:rFonts w:eastAsia="MS Mincho"/>
            <w:bCs/>
            <w:noProof/>
            <w:lang w:val="de-DE"/>
          </w:rPr>
          <w:t>Fehler! Linkreferenz ungültig.</w:t>
        </w:r>
      </w:ins>
      <w:del w:id="2192" w:author="Weinert, Matthias (M.)" w:date="2022-02-16T15:44:00Z">
        <w:r w:rsidRPr="00BB1288" w:rsidDel="00F16E77">
          <w:rPr>
            <w:rStyle w:val="Hyperlink"/>
            <w:rFonts w:eastAsia="MS Mincho"/>
            <w:noProof/>
          </w:rPr>
          <w:delText>Table 90: Default values of attribute "filler", dependent from attribute "technology"</w:delText>
        </w:r>
        <w:r w:rsidDel="00F16E77">
          <w:rPr>
            <w:noProof/>
            <w:webHidden/>
          </w:rPr>
          <w:tab/>
        </w:r>
        <w:r w:rsidDel="00F16E77">
          <w:rPr>
            <w:noProof/>
            <w:webHidden/>
          </w:rPr>
          <w:fldChar w:fldCharType="begin"/>
        </w:r>
        <w:r w:rsidDel="00F16E77">
          <w:rPr>
            <w:noProof/>
            <w:webHidden/>
          </w:rPr>
          <w:delInstrText xml:space="preserve"> PAGEREF _Toc95915030 \h </w:delInstrText>
        </w:r>
        <w:r w:rsidDel="00F16E77">
          <w:rPr>
            <w:noProof/>
            <w:webHidden/>
          </w:rPr>
        </w:r>
        <w:r w:rsidDel="00F16E77">
          <w:rPr>
            <w:noProof/>
            <w:webHidden/>
          </w:rPr>
          <w:fldChar w:fldCharType="separate"/>
        </w:r>
      </w:del>
      <w:del w:id="2193" w:author="Weinert, Matthias (M.)" w:date="2022-02-16T15:43:00Z">
        <w:r w:rsidDel="00F16E77">
          <w:rPr>
            <w:noProof/>
            <w:webHidden/>
          </w:rPr>
          <w:delText>98</w:delText>
        </w:r>
      </w:del>
      <w:del w:id="219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512CEFC" w14:textId="7119E411" w:rsidR="0050351B" w:rsidDel="00F16E77" w:rsidRDefault="0050351B">
      <w:pPr>
        <w:pStyle w:val="Abbildungsverzeichnis"/>
        <w:rPr>
          <w:del w:id="2195" w:author="Weinert, Matthias (M.)" w:date="2022-02-16T15:44:00Z"/>
          <w:rFonts w:asciiTheme="minorHAnsi" w:eastAsiaTheme="minorEastAsia" w:hAnsiTheme="minorHAnsi" w:cstheme="minorBidi"/>
          <w:b w:val="0"/>
          <w:noProof/>
          <w:szCs w:val="22"/>
          <w:lang w:val="de-DE"/>
        </w:rPr>
      </w:pPr>
      <w:del w:id="219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197" w:author="Weinert, Matthias (M.)" w:date="2022-02-21T14:07:00Z">
        <w:r w:rsidR="00261D7A">
          <w:rPr>
            <w:rStyle w:val="Hyperlink"/>
            <w:rFonts w:eastAsia="MS Mincho"/>
            <w:bCs/>
            <w:noProof/>
            <w:lang w:val="de-DE"/>
          </w:rPr>
          <w:t>Fehler! Linkreferenz ungültig.</w:t>
        </w:r>
      </w:ins>
      <w:del w:id="2198" w:author="Weinert, Matthias (M.)" w:date="2022-02-16T15:44:00Z">
        <w:r w:rsidRPr="00BB1288" w:rsidDel="00F16E77">
          <w:rPr>
            <w:rStyle w:val="Hyperlink"/>
            <w:rFonts w:eastAsia="MS Mincho"/>
            <w:noProof/>
          </w:rPr>
          <w:delText>Table 91: Parameters of Butt Joint Weld</w:delText>
        </w:r>
        <w:r w:rsidDel="00F16E77">
          <w:rPr>
            <w:noProof/>
            <w:webHidden/>
          </w:rPr>
          <w:tab/>
        </w:r>
        <w:r w:rsidDel="00F16E77">
          <w:rPr>
            <w:noProof/>
            <w:webHidden/>
          </w:rPr>
          <w:fldChar w:fldCharType="begin"/>
        </w:r>
        <w:r w:rsidDel="00F16E77">
          <w:rPr>
            <w:noProof/>
            <w:webHidden/>
          </w:rPr>
          <w:delInstrText xml:space="preserve"> PAGEREF _Toc95915031 \h </w:delInstrText>
        </w:r>
        <w:r w:rsidDel="00F16E77">
          <w:rPr>
            <w:noProof/>
            <w:webHidden/>
          </w:rPr>
        </w:r>
        <w:r w:rsidDel="00F16E77">
          <w:rPr>
            <w:noProof/>
            <w:webHidden/>
          </w:rPr>
          <w:fldChar w:fldCharType="separate"/>
        </w:r>
      </w:del>
      <w:del w:id="2199" w:author="Weinert, Matthias (M.)" w:date="2022-02-16T15:43:00Z">
        <w:r w:rsidDel="00F16E77">
          <w:rPr>
            <w:noProof/>
            <w:webHidden/>
          </w:rPr>
          <w:delText>99</w:delText>
        </w:r>
      </w:del>
      <w:del w:id="220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D9B4B00" w14:textId="42A79836" w:rsidR="0050351B" w:rsidDel="00F16E77" w:rsidRDefault="0050351B">
      <w:pPr>
        <w:pStyle w:val="Abbildungsverzeichnis"/>
        <w:rPr>
          <w:del w:id="2201" w:author="Weinert, Matthias (M.)" w:date="2022-02-16T15:44:00Z"/>
          <w:rFonts w:asciiTheme="minorHAnsi" w:eastAsiaTheme="minorEastAsia" w:hAnsiTheme="minorHAnsi" w:cstheme="minorBidi"/>
          <w:b w:val="0"/>
          <w:noProof/>
          <w:szCs w:val="22"/>
          <w:lang w:val="de-DE"/>
        </w:rPr>
      </w:pPr>
      <w:del w:id="220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03" w:author="Weinert, Matthias (M.)" w:date="2022-02-21T14:07:00Z">
        <w:r w:rsidR="00261D7A">
          <w:rPr>
            <w:rStyle w:val="Hyperlink"/>
            <w:rFonts w:eastAsia="MS Mincho"/>
            <w:bCs/>
            <w:noProof/>
            <w:lang w:val="de-DE"/>
          </w:rPr>
          <w:t>Fehler! Linkreferenz ungültig.</w:t>
        </w:r>
      </w:ins>
      <w:del w:id="2204" w:author="Weinert, Matthias (M.)" w:date="2022-02-16T15:44:00Z">
        <w:r w:rsidRPr="00BB1288" w:rsidDel="00F16E77">
          <w:rPr>
            <w:rStyle w:val="Hyperlink"/>
            <w:rFonts w:eastAsia="MS Mincho"/>
            <w:noProof/>
          </w:rPr>
          <w:delText xml:space="preserve">Table 92: Attributes of element </w:delText>
        </w:r>
        <w:r w:rsidRPr="00BB1288" w:rsidDel="00F16E77">
          <w:rPr>
            <w:rStyle w:val="Hyperlink"/>
            <w:rFonts w:ascii="Courier New" w:eastAsia="MS Mincho" w:hAnsi="Courier New" w:cs="Courier New"/>
            <w:noProof/>
            <w:kern w:val="22"/>
          </w:rPr>
          <w:delText>&lt;weld_position/&gt;</w:delText>
        </w:r>
        <w:r w:rsidRPr="00BB1288" w:rsidDel="00F16E77">
          <w:rPr>
            <w:rStyle w:val="Hyperlink"/>
            <w:rFonts w:eastAsia="MS Mincho"/>
            <w:noProof/>
          </w:rPr>
          <w:delText xml:space="preserve"> for Butt Joint</w:delText>
        </w:r>
        <w:r w:rsidDel="00F16E77">
          <w:rPr>
            <w:noProof/>
            <w:webHidden/>
          </w:rPr>
          <w:tab/>
        </w:r>
        <w:r w:rsidDel="00F16E77">
          <w:rPr>
            <w:noProof/>
            <w:webHidden/>
          </w:rPr>
          <w:fldChar w:fldCharType="begin"/>
        </w:r>
        <w:r w:rsidDel="00F16E77">
          <w:rPr>
            <w:noProof/>
            <w:webHidden/>
          </w:rPr>
          <w:delInstrText xml:space="preserve"> PAGEREF _Toc95915032 \h </w:delInstrText>
        </w:r>
        <w:r w:rsidDel="00F16E77">
          <w:rPr>
            <w:noProof/>
            <w:webHidden/>
          </w:rPr>
        </w:r>
        <w:r w:rsidDel="00F16E77">
          <w:rPr>
            <w:noProof/>
            <w:webHidden/>
          </w:rPr>
          <w:fldChar w:fldCharType="separate"/>
        </w:r>
      </w:del>
      <w:del w:id="2205" w:author="Weinert, Matthias (M.)" w:date="2022-02-16T15:43:00Z">
        <w:r w:rsidDel="00F16E77">
          <w:rPr>
            <w:noProof/>
            <w:webHidden/>
          </w:rPr>
          <w:delText>100</w:delText>
        </w:r>
      </w:del>
      <w:del w:id="220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99922B8" w14:textId="08E08190" w:rsidR="0050351B" w:rsidDel="00F16E77" w:rsidRDefault="0050351B">
      <w:pPr>
        <w:pStyle w:val="Abbildungsverzeichnis"/>
        <w:rPr>
          <w:del w:id="2207" w:author="Weinert, Matthias (M.)" w:date="2022-02-16T15:44:00Z"/>
          <w:rFonts w:asciiTheme="minorHAnsi" w:eastAsiaTheme="minorEastAsia" w:hAnsiTheme="minorHAnsi" w:cstheme="minorBidi"/>
          <w:b w:val="0"/>
          <w:noProof/>
          <w:szCs w:val="22"/>
          <w:lang w:val="de-DE"/>
        </w:rPr>
      </w:pPr>
      <w:del w:id="220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09" w:author="Weinert, Matthias (M.)" w:date="2022-02-21T14:07:00Z">
        <w:r w:rsidR="00261D7A">
          <w:rPr>
            <w:rStyle w:val="Hyperlink"/>
            <w:rFonts w:eastAsia="MS Mincho"/>
            <w:bCs/>
            <w:noProof/>
            <w:lang w:val="de-DE"/>
          </w:rPr>
          <w:t>Fehler! Linkreferenz ungültig.</w:t>
        </w:r>
      </w:ins>
      <w:del w:id="2210" w:author="Weinert, Matthias (M.)" w:date="2022-02-16T15:44:00Z">
        <w:r w:rsidRPr="00BB1288" w:rsidDel="00F16E77">
          <w:rPr>
            <w:rStyle w:val="Hyperlink"/>
            <w:rFonts w:eastAsia="MS Mincho"/>
            <w:noProof/>
          </w:rPr>
          <w:delText xml:space="preserve">Table 93: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Butt Joint</w:delText>
        </w:r>
        <w:r w:rsidDel="00F16E77">
          <w:rPr>
            <w:noProof/>
            <w:webHidden/>
          </w:rPr>
          <w:tab/>
        </w:r>
        <w:r w:rsidDel="00F16E77">
          <w:rPr>
            <w:noProof/>
            <w:webHidden/>
          </w:rPr>
          <w:fldChar w:fldCharType="begin"/>
        </w:r>
        <w:r w:rsidDel="00F16E77">
          <w:rPr>
            <w:noProof/>
            <w:webHidden/>
          </w:rPr>
          <w:delInstrText xml:space="preserve"> PAGEREF _Toc95915033 \h </w:delInstrText>
        </w:r>
        <w:r w:rsidDel="00F16E77">
          <w:rPr>
            <w:noProof/>
            <w:webHidden/>
          </w:rPr>
        </w:r>
        <w:r w:rsidDel="00F16E77">
          <w:rPr>
            <w:noProof/>
            <w:webHidden/>
          </w:rPr>
          <w:fldChar w:fldCharType="separate"/>
        </w:r>
      </w:del>
      <w:del w:id="2211" w:author="Weinert, Matthias (M.)" w:date="2022-02-16T15:43:00Z">
        <w:r w:rsidDel="00F16E77">
          <w:rPr>
            <w:noProof/>
            <w:webHidden/>
          </w:rPr>
          <w:delText>101</w:delText>
        </w:r>
      </w:del>
      <w:del w:id="221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2D5A6C3" w14:textId="05E73153" w:rsidR="0050351B" w:rsidDel="00F16E77" w:rsidRDefault="0050351B">
      <w:pPr>
        <w:pStyle w:val="Abbildungsverzeichnis"/>
        <w:rPr>
          <w:del w:id="2213" w:author="Weinert, Matthias (M.)" w:date="2022-02-16T15:44:00Z"/>
          <w:rFonts w:asciiTheme="minorHAnsi" w:eastAsiaTheme="minorEastAsia" w:hAnsiTheme="minorHAnsi" w:cstheme="minorBidi"/>
          <w:b w:val="0"/>
          <w:noProof/>
          <w:szCs w:val="22"/>
          <w:lang w:val="de-DE"/>
        </w:rPr>
      </w:pPr>
      <w:del w:id="221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15" w:author="Weinert, Matthias (M.)" w:date="2022-02-21T14:07:00Z">
        <w:r w:rsidR="00261D7A">
          <w:rPr>
            <w:rStyle w:val="Hyperlink"/>
            <w:rFonts w:eastAsia="MS Mincho"/>
            <w:bCs/>
            <w:noProof/>
            <w:lang w:val="de-DE"/>
          </w:rPr>
          <w:t>Fehler! Linkreferenz ungültig.</w:t>
        </w:r>
      </w:ins>
      <w:del w:id="2216" w:author="Weinert, Matthias (M.)" w:date="2022-02-16T15:44:00Z">
        <w:r w:rsidRPr="00BB1288" w:rsidDel="00F16E77">
          <w:rPr>
            <w:rStyle w:val="Hyperlink"/>
            <w:rFonts w:eastAsia="MS Mincho"/>
            <w:noProof/>
          </w:rPr>
          <w:delText>Table 94: Parameters of Simple Corner Weld</w:delText>
        </w:r>
        <w:r w:rsidDel="00F16E77">
          <w:rPr>
            <w:noProof/>
            <w:webHidden/>
          </w:rPr>
          <w:tab/>
        </w:r>
        <w:r w:rsidDel="00F16E77">
          <w:rPr>
            <w:noProof/>
            <w:webHidden/>
          </w:rPr>
          <w:fldChar w:fldCharType="begin"/>
        </w:r>
        <w:r w:rsidDel="00F16E77">
          <w:rPr>
            <w:noProof/>
            <w:webHidden/>
          </w:rPr>
          <w:delInstrText xml:space="preserve"> PAGEREF _Toc95915034 \h </w:delInstrText>
        </w:r>
        <w:r w:rsidDel="00F16E77">
          <w:rPr>
            <w:noProof/>
            <w:webHidden/>
          </w:rPr>
        </w:r>
        <w:r w:rsidDel="00F16E77">
          <w:rPr>
            <w:noProof/>
            <w:webHidden/>
          </w:rPr>
          <w:fldChar w:fldCharType="separate"/>
        </w:r>
      </w:del>
      <w:del w:id="2217" w:author="Weinert, Matthias (M.)" w:date="2022-02-16T15:43:00Z">
        <w:r w:rsidDel="00F16E77">
          <w:rPr>
            <w:noProof/>
            <w:webHidden/>
          </w:rPr>
          <w:delText>102</w:delText>
        </w:r>
      </w:del>
      <w:del w:id="221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96B7056" w14:textId="0CEF1BE6" w:rsidR="0050351B" w:rsidDel="00F16E77" w:rsidRDefault="0050351B">
      <w:pPr>
        <w:pStyle w:val="Abbildungsverzeichnis"/>
        <w:rPr>
          <w:del w:id="2219" w:author="Weinert, Matthias (M.)" w:date="2022-02-16T15:44:00Z"/>
          <w:rFonts w:asciiTheme="minorHAnsi" w:eastAsiaTheme="minorEastAsia" w:hAnsiTheme="minorHAnsi" w:cstheme="minorBidi"/>
          <w:b w:val="0"/>
          <w:noProof/>
          <w:szCs w:val="22"/>
          <w:lang w:val="de-DE"/>
        </w:rPr>
      </w:pPr>
      <w:del w:id="222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21" w:author="Weinert, Matthias (M.)" w:date="2022-02-21T14:07:00Z">
        <w:r w:rsidR="00261D7A">
          <w:rPr>
            <w:rStyle w:val="Hyperlink"/>
            <w:rFonts w:eastAsia="MS Mincho"/>
            <w:bCs/>
            <w:noProof/>
            <w:lang w:val="de-DE"/>
          </w:rPr>
          <w:t>Fehler! Linkreferenz ungültig.</w:t>
        </w:r>
      </w:ins>
      <w:del w:id="2222" w:author="Weinert, Matthias (M.)" w:date="2022-02-16T15:44:00Z">
        <w:r w:rsidRPr="00BB1288" w:rsidDel="00F16E77">
          <w:rPr>
            <w:rStyle w:val="Hyperlink"/>
            <w:rFonts w:eastAsia="MS Mincho"/>
            <w:noProof/>
          </w:rPr>
          <w:delText>Table 95: Parameters of Double Corner Weld</w:delText>
        </w:r>
        <w:r w:rsidDel="00F16E77">
          <w:rPr>
            <w:noProof/>
            <w:webHidden/>
          </w:rPr>
          <w:tab/>
        </w:r>
        <w:r w:rsidDel="00F16E77">
          <w:rPr>
            <w:noProof/>
            <w:webHidden/>
          </w:rPr>
          <w:fldChar w:fldCharType="begin"/>
        </w:r>
        <w:r w:rsidDel="00F16E77">
          <w:rPr>
            <w:noProof/>
            <w:webHidden/>
          </w:rPr>
          <w:delInstrText xml:space="preserve"> PAGEREF _Toc95915035 \h </w:delInstrText>
        </w:r>
        <w:r w:rsidDel="00F16E77">
          <w:rPr>
            <w:noProof/>
            <w:webHidden/>
          </w:rPr>
        </w:r>
        <w:r w:rsidDel="00F16E77">
          <w:rPr>
            <w:noProof/>
            <w:webHidden/>
          </w:rPr>
          <w:fldChar w:fldCharType="separate"/>
        </w:r>
      </w:del>
      <w:del w:id="2223" w:author="Weinert, Matthias (M.)" w:date="2022-02-16T15:43:00Z">
        <w:r w:rsidDel="00F16E77">
          <w:rPr>
            <w:noProof/>
            <w:webHidden/>
          </w:rPr>
          <w:delText>103</w:delText>
        </w:r>
      </w:del>
      <w:del w:id="222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9C189DA" w14:textId="51575E65" w:rsidR="0050351B" w:rsidDel="00F16E77" w:rsidRDefault="0050351B">
      <w:pPr>
        <w:pStyle w:val="Abbildungsverzeichnis"/>
        <w:rPr>
          <w:del w:id="2225" w:author="Weinert, Matthias (M.)" w:date="2022-02-16T15:44:00Z"/>
          <w:rFonts w:asciiTheme="minorHAnsi" w:eastAsiaTheme="minorEastAsia" w:hAnsiTheme="minorHAnsi" w:cstheme="minorBidi"/>
          <w:b w:val="0"/>
          <w:noProof/>
          <w:szCs w:val="22"/>
          <w:lang w:val="de-DE"/>
        </w:rPr>
      </w:pPr>
      <w:del w:id="222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27" w:author="Weinert, Matthias (M.)" w:date="2022-02-21T14:07:00Z">
        <w:r w:rsidR="00261D7A">
          <w:rPr>
            <w:rStyle w:val="Hyperlink"/>
            <w:rFonts w:eastAsia="MS Mincho"/>
            <w:bCs/>
            <w:noProof/>
            <w:lang w:val="de-DE"/>
          </w:rPr>
          <w:t>Fehler! Linkreferenz ungültig.</w:t>
        </w:r>
      </w:ins>
      <w:del w:id="2228" w:author="Weinert, Matthias (M.)" w:date="2022-02-16T15:44:00Z">
        <w:r w:rsidRPr="00BB1288" w:rsidDel="00F16E77">
          <w:rPr>
            <w:rStyle w:val="Hyperlink"/>
            <w:rFonts w:eastAsia="MS Mincho"/>
            <w:noProof/>
          </w:rPr>
          <w:delText xml:space="preserve">Table 96: Attributes of element </w:delText>
        </w:r>
        <w:r w:rsidRPr="00BB1288" w:rsidDel="00F16E77">
          <w:rPr>
            <w:rStyle w:val="Hyperlink"/>
            <w:rFonts w:ascii="Courier New" w:eastAsia="MS Mincho" w:hAnsi="Courier New" w:cs="Courier New"/>
            <w:bCs/>
            <w:noProof/>
          </w:rPr>
          <w:delText>&lt;weld_position/&gt;</w:delText>
        </w:r>
        <w:r w:rsidRPr="00BB1288" w:rsidDel="00F16E77">
          <w:rPr>
            <w:rStyle w:val="Hyperlink"/>
            <w:rFonts w:eastAsia="MS Mincho"/>
            <w:noProof/>
          </w:rPr>
          <w:delText xml:space="preserve"> for Corner Weld</w:delText>
        </w:r>
        <w:r w:rsidDel="00F16E77">
          <w:rPr>
            <w:noProof/>
            <w:webHidden/>
          </w:rPr>
          <w:tab/>
        </w:r>
        <w:r w:rsidDel="00F16E77">
          <w:rPr>
            <w:noProof/>
            <w:webHidden/>
          </w:rPr>
          <w:fldChar w:fldCharType="begin"/>
        </w:r>
        <w:r w:rsidDel="00F16E77">
          <w:rPr>
            <w:noProof/>
            <w:webHidden/>
          </w:rPr>
          <w:delInstrText xml:space="preserve"> PAGEREF _Toc95915036 \h </w:delInstrText>
        </w:r>
        <w:r w:rsidDel="00F16E77">
          <w:rPr>
            <w:noProof/>
            <w:webHidden/>
          </w:rPr>
        </w:r>
        <w:r w:rsidDel="00F16E77">
          <w:rPr>
            <w:noProof/>
            <w:webHidden/>
          </w:rPr>
          <w:fldChar w:fldCharType="separate"/>
        </w:r>
      </w:del>
      <w:del w:id="2229" w:author="Weinert, Matthias (M.)" w:date="2022-02-16T15:43:00Z">
        <w:r w:rsidDel="00F16E77">
          <w:rPr>
            <w:noProof/>
            <w:webHidden/>
          </w:rPr>
          <w:delText>104</w:delText>
        </w:r>
      </w:del>
      <w:del w:id="223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0D25EA3" w14:textId="1B1FF3AD" w:rsidR="0050351B" w:rsidDel="00F16E77" w:rsidRDefault="0050351B">
      <w:pPr>
        <w:pStyle w:val="Abbildungsverzeichnis"/>
        <w:rPr>
          <w:del w:id="2231" w:author="Weinert, Matthias (M.)" w:date="2022-02-16T15:44:00Z"/>
          <w:rFonts w:asciiTheme="minorHAnsi" w:eastAsiaTheme="minorEastAsia" w:hAnsiTheme="minorHAnsi" w:cstheme="minorBidi"/>
          <w:b w:val="0"/>
          <w:noProof/>
          <w:szCs w:val="22"/>
          <w:lang w:val="de-DE"/>
        </w:rPr>
      </w:pPr>
      <w:del w:id="223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33" w:author="Weinert, Matthias (M.)" w:date="2022-02-21T14:07:00Z">
        <w:r w:rsidR="00261D7A">
          <w:rPr>
            <w:rStyle w:val="Hyperlink"/>
            <w:rFonts w:eastAsia="MS Mincho"/>
            <w:bCs/>
            <w:noProof/>
            <w:lang w:val="de-DE"/>
          </w:rPr>
          <w:t>Fehler! Linkreferenz ungültig.</w:t>
        </w:r>
      </w:ins>
      <w:del w:id="2234" w:author="Weinert, Matthias (M.)" w:date="2022-02-16T15:44:00Z">
        <w:r w:rsidRPr="00BB1288" w:rsidDel="00F16E77">
          <w:rPr>
            <w:rStyle w:val="Hyperlink"/>
            <w:rFonts w:eastAsia="MS Mincho"/>
            <w:noProof/>
          </w:rPr>
          <w:delText xml:space="preserve">Table 97: Values of Attribute </w:delText>
        </w:r>
        <w:r w:rsidRPr="00BB1288" w:rsidDel="00F16E77">
          <w:rPr>
            <w:rStyle w:val="Hyperlink"/>
            <w:rFonts w:ascii="Courier New" w:eastAsia="MS Mincho" w:hAnsi="Courier New" w:cs="Courier New"/>
            <w:bCs/>
            <w:noProof/>
          </w:rPr>
          <w:delText>section</w:delText>
        </w:r>
        <w:r w:rsidDel="00F16E77">
          <w:rPr>
            <w:noProof/>
            <w:webHidden/>
          </w:rPr>
          <w:tab/>
        </w:r>
        <w:r w:rsidDel="00F16E77">
          <w:rPr>
            <w:noProof/>
            <w:webHidden/>
          </w:rPr>
          <w:fldChar w:fldCharType="begin"/>
        </w:r>
        <w:r w:rsidDel="00F16E77">
          <w:rPr>
            <w:noProof/>
            <w:webHidden/>
          </w:rPr>
          <w:delInstrText xml:space="preserve"> PAGEREF _Toc95915037 \h </w:delInstrText>
        </w:r>
        <w:r w:rsidDel="00F16E77">
          <w:rPr>
            <w:noProof/>
            <w:webHidden/>
          </w:rPr>
        </w:r>
        <w:r w:rsidDel="00F16E77">
          <w:rPr>
            <w:noProof/>
            <w:webHidden/>
          </w:rPr>
          <w:fldChar w:fldCharType="separate"/>
        </w:r>
      </w:del>
      <w:del w:id="2235" w:author="Weinert, Matthias (M.)" w:date="2022-02-16T15:43:00Z">
        <w:r w:rsidDel="00F16E77">
          <w:rPr>
            <w:noProof/>
            <w:webHidden/>
          </w:rPr>
          <w:delText>104</w:delText>
        </w:r>
      </w:del>
      <w:del w:id="223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1858960" w14:textId="660D2DEA" w:rsidR="0050351B" w:rsidDel="00F16E77" w:rsidRDefault="0050351B">
      <w:pPr>
        <w:pStyle w:val="Abbildungsverzeichnis"/>
        <w:rPr>
          <w:del w:id="2237" w:author="Weinert, Matthias (M.)" w:date="2022-02-16T15:44:00Z"/>
          <w:rFonts w:asciiTheme="minorHAnsi" w:eastAsiaTheme="minorEastAsia" w:hAnsiTheme="minorHAnsi" w:cstheme="minorBidi"/>
          <w:b w:val="0"/>
          <w:noProof/>
          <w:szCs w:val="22"/>
          <w:lang w:val="de-DE"/>
        </w:rPr>
      </w:pPr>
      <w:del w:id="223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39" w:author="Weinert, Matthias (M.)" w:date="2022-02-21T14:07:00Z">
        <w:r w:rsidR="00261D7A">
          <w:rPr>
            <w:rStyle w:val="Hyperlink"/>
            <w:rFonts w:eastAsia="MS Mincho"/>
            <w:bCs/>
            <w:noProof/>
            <w:lang w:val="de-DE"/>
          </w:rPr>
          <w:t>Fehler! Linkreferenz ungültig.</w:t>
        </w:r>
      </w:ins>
      <w:del w:id="2240" w:author="Weinert, Matthias (M.)" w:date="2022-02-16T15:44:00Z">
        <w:r w:rsidRPr="00BB1288" w:rsidDel="00F16E77">
          <w:rPr>
            <w:rStyle w:val="Hyperlink"/>
            <w:rFonts w:eastAsia="MS Mincho"/>
            <w:noProof/>
          </w:rPr>
          <w:delText xml:space="preserve">Table 98: Values of Attribute </w:delText>
        </w:r>
        <w:r w:rsidRPr="00BB1288" w:rsidDel="00F16E77">
          <w:rPr>
            <w:rStyle w:val="Hyperlink"/>
            <w:rFonts w:ascii="Courier New" w:eastAsia="MS Mincho" w:hAnsi="Courier New" w:cs="Courier New"/>
            <w:bCs/>
            <w:noProof/>
          </w:rPr>
          <w:delText>angle</w:delText>
        </w:r>
        <w:r w:rsidDel="00F16E77">
          <w:rPr>
            <w:noProof/>
            <w:webHidden/>
          </w:rPr>
          <w:tab/>
        </w:r>
        <w:r w:rsidDel="00F16E77">
          <w:rPr>
            <w:noProof/>
            <w:webHidden/>
          </w:rPr>
          <w:fldChar w:fldCharType="begin"/>
        </w:r>
        <w:r w:rsidDel="00F16E77">
          <w:rPr>
            <w:noProof/>
            <w:webHidden/>
          </w:rPr>
          <w:delInstrText xml:space="preserve"> PAGEREF _Toc95915038 \h </w:delInstrText>
        </w:r>
        <w:r w:rsidDel="00F16E77">
          <w:rPr>
            <w:noProof/>
            <w:webHidden/>
          </w:rPr>
        </w:r>
        <w:r w:rsidDel="00F16E77">
          <w:rPr>
            <w:noProof/>
            <w:webHidden/>
          </w:rPr>
          <w:fldChar w:fldCharType="separate"/>
        </w:r>
      </w:del>
      <w:del w:id="2241" w:author="Weinert, Matthias (M.)" w:date="2022-02-16T15:43:00Z">
        <w:r w:rsidDel="00F16E77">
          <w:rPr>
            <w:noProof/>
            <w:webHidden/>
          </w:rPr>
          <w:delText>105</w:delText>
        </w:r>
      </w:del>
      <w:del w:id="224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AF412F3" w14:textId="07B178B0" w:rsidR="0050351B" w:rsidDel="00F16E77" w:rsidRDefault="0050351B">
      <w:pPr>
        <w:pStyle w:val="Abbildungsverzeichnis"/>
        <w:rPr>
          <w:del w:id="2243" w:author="Weinert, Matthias (M.)" w:date="2022-02-16T15:44:00Z"/>
          <w:rFonts w:asciiTheme="minorHAnsi" w:eastAsiaTheme="minorEastAsia" w:hAnsiTheme="minorHAnsi" w:cstheme="minorBidi"/>
          <w:b w:val="0"/>
          <w:noProof/>
          <w:szCs w:val="22"/>
          <w:lang w:val="de-DE"/>
        </w:rPr>
      </w:pPr>
      <w:del w:id="224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"_Toc95915039"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45" w:author="Weinert, Matthias (M.)" w:date="2022-02-21T14:07:00Z">
        <w:r w:rsidR="00261D7A">
          <w:rPr>
            <w:rStyle w:val="Hyperlink"/>
            <w:rFonts w:eastAsia="MS Mincho"/>
            <w:bCs/>
            <w:noProof/>
            <w:lang w:val="de-DE"/>
          </w:rPr>
          <w:t>Fehler! Linkreferenz ungültig.</w:t>
        </w:r>
      </w:ins>
      <w:del w:id="2246" w:author="Weinert, Matthias (M.)" w:date="2022-02-16T15:44:00Z">
        <w:r w:rsidRPr="00BB1288" w:rsidDel="00F16E77">
          <w:rPr>
            <w:rStyle w:val="Hyperlink"/>
            <w:rFonts w:eastAsia="MS Mincho"/>
            <w:noProof/>
          </w:rPr>
          <w:delText xml:space="preserve">Table 99: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Corner Weld</w:delText>
        </w:r>
        <w:r w:rsidDel="00F16E77">
          <w:rPr>
            <w:noProof/>
            <w:webHidden/>
          </w:rPr>
          <w:tab/>
        </w:r>
        <w:r w:rsidDel="00F16E77">
          <w:rPr>
            <w:noProof/>
            <w:webHidden/>
          </w:rPr>
          <w:fldChar w:fldCharType="begin"/>
        </w:r>
        <w:r w:rsidDel="00F16E77">
          <w:rPr>
            <w:noProof/>
            <w:webHidden/>
          </w:rPr>
          <w:delInstrText xml:space="preserve"> PAGEREF _Toc95915039 \h </w:delInstrText>
        </w:r>
        <w:r w:rsidDel="00F16E77">
          <w:rPr>
            <w:noProof/>
            <w:webHidden/>
          </w:rPr>
        </w:r>
        <w:r w:rsidDel="00F16E77">
          <w:rPr>
            <w:noProof/>
            <w:webHidden/>
          </w:rPr>
          <w:fldChar w:fldCharType="separate"/>
        </w:r>
      </w:del>
      <w:del w:id="2247" w:author="Weinert, Matthias (M.)" w:date="2022-02-16T15:43:00Z">
        <w:r w:rsidDel="00F16E77">
          <w:rPr>
            <w:noProof/>
            <w:webHidden/>
          </w:rPr>
          <w:delText>105</w:delText>
        </w:r>
      </w:del>
      <w:del w:id="224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087BD68" w14:textId="5B4C877C" w:rsidR="0050351B" w:rsidDel="00F16E77" w:rsidRDefault="0050351B">
      <w:pPr>
        <w:pStyle w:val="Abbildungsverzeichnis"/>
        <w:rPr>
          <w:del w:id="2249" w:author="Weinert, Matthias (M.)" w:date="2022-02-16T15:44:00Z"/>
          <w:rFonts w:asciiTheme="minorHAnsi" w:eastAsiaTheme="minorEastAsia" w:hAnsiTheme="minorHAnsi" w:cstheme="minorBidi"/>
          <w:b w:val="0"/>
          <w:noProof/>
          <w:szCs w:val="22"/>
          <w:lang w:val="de-DE"/>
        </w:rPr>
      </w:pPr>
      <w:del w:id="225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51" w:author="Weinert, Matthias (M.)" w:date="2022-02-21T14:07:00Z">
        <w:r w:rsidR="00261D7A">
          <w:rPr>
            <w:rStyle w:val="Hyperlink"/>
            <w:rFonts w:eastAsia="MS Mincho"/>
            <w:bCs/>
            <w:noProof/>
            <w:lang w:val="de-DE"/>
          </w:rPr>
          <w:t>Fehler! Linkreferenz ungültig.</w:t>
        </w:r>
      </w:ins>
      <w:del w:id="2252" w:author="Weinert, Matthias (M.)" w:date="2022-02-16T15:44:00Z">
        <w:r w:rsidRPr="00BB1288" w:rsidDel="00F16E77">
          <w:rPr>
            <w:rStyle w:val="Hyperlink"/>
            <w:rFonts w:eastAsia="MS Mincho"/>
            <w:noProof/>
          </w:rPr>
          <w:delText>Table 100: Parameters of Edge Weld</w:delText>
        </w:r>
        <w:r w:rsidDel="00F16E77">
          <w:rPr>
            <w:noProof/>
            <w:webHidden/>
          </w:rPr>
          <w:tab/>
        </w:r>
        <w:r w:rsidDel="00F16E77">
          <w:rPr>
            <w:noProof/>
            <w:webHidden/>
          </w:rPr>
          <w:fldChar w:fldCharType="begin"/>
        </w:r>
        <w:r w:rsidDel="00F16E77">
          <w:rPr>
            <w:noProof/>
            <w:webHidden/>
          </w:rPr>
          <w:delInstrText xml:space="preserve"> PAGEREF _Toc95915040 \h </w:delInstrText>
        </w:r>
        <w:r w:rsidDel="00F16E77">
          <w:rPr>
            <w:noProof/>
            <w:webHidden/>
          </w:rPr>
        </w:r>
        <w:r w:rsidDel="00F16E77">
          <w:rPr>
            <w:noProof/>
            <w:webHidden/>
          </w:rPr>
          <w:fldChar w:fldCharType="separate"/>
        </w:r>
      </w:del>
      <w:del w:id="2253" w:author="Weinert, Matthias (M.)" w:date="2022-02-16T15:43:00Z">
        <w:r w:rsidDel="00F16E77">
          <w:rPr>
            <w:noProof/>
            <w:webHidden/>
          </w:rPr>
          <w:delText>106</w:delText>
        </w:r>
      </w:del>
      <w:del w:id="225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27A236A" w14:textId="06D734D7" w:rsidR="0050351B" w:rsidDel="00F16E77" w:rsidRDefault="0050351B">
      <w:pPr>
        <w:pStyle w:val="Abbildungsverzeichnis"/>
        <w:rPr>
          <w:del w:id="2255" w:author="Weinert, Matthias (M.)" w:date="2022-02-16T15:44:00Z"/>
          <w:rFonts w:asciiTheme="minorHAnsi" w:eastAsiaTheme="minorEastAsia" w:hAnsiTheme="minorHAnsi" w:cstheme="minorBidi"/>
          <w:b w:val="0"/>
          <w:noProof/>
          <w:szCs w:val="22"/>
          <w:lang w:val="de-DE"/>
        </w:rPr>
      </w:pPr>
      <w:del w:id="225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57" w:author="Weinert, Matthias (M.)" w:date="2022-02-21T14:07:00Z">
        <w:r w:rsidR="00261D7A">
          <w:rPr>
            <w:rStyle w:val="Hyperlink"/>
            <w:rFonts w:eastAsia="MS Mincho"/>
            <w:bCs/>
            <w:noProof/>
            <w:lang w:val="de-DE"/>
          </w:rPr>
          <w:t>Fehler! Linkreferenz ungültig.</w:t>
        </w:r>
      </w:ins>
      <w:del w:id="2258" w:author="Weinert, Matthias (M.)" w:date="2022-02-16T15:44:00Z">
        <w:r w:rsidRPr="00BB1288" w:rsidDel="00F16E77">
          <w:rPr>
            <w:rStyle w:val="Hyperlink"/>
            <w:rFonts w:eastAsia="MS Mincho"/>
            <w:noProof/>
          </w:rPr>
          <w:delText xml:space="preserve">Table 101: Attributes of element </w:delText>
        </w:r>
        <w:r w:rsidRPr="00BB1288" w:rsidDel="00F16E77">
          <w:rPr>
            <w:rStyle w:val="Hyperlink"/>
            <w:rFonts w:ascii="Courier New" w:eastAsia="MS Mincho" w:hAnsi="Courier New" w:cs="Courier New"/>
            <w:noProof/>
            <w:kern w:val="22"/>
          </w:rPr>
          <w:delText>&lt;weld_position/&gt;</w:delText>
        </w:r>
        <w:r w:rsidRPr="00BB1288" w:rsidDel="00F16E77">
          <w:rPr>
            <w:rStyle w:val="Hyperlink"/>
            <w:rFonts w:eastAsia="MS Mincho"/>
            <w:noProof/>
          </w:rPr>
          <w:delText xml:space="preserve"> for Edge Weld</w:delText>
        </w:r>
        <w:r w:rsidDel="00F16E77">
          <w:rPr>
            <w:noProof/>
            <w:webHidden/>
          </w:rPr>
          <w:tab/>
        </w:r>
        <w:r w:rsidDel="00F16E77">
          <w:rPr>
            <w:noProof/>
            <w:webHidden/>
          </w:rPr>
          <w:fldChar w:fldCharType="begin"/>
        </w:r>
        <w:r w:rsidDel="00F16E77">
          <w:rPr>
            <w:noProof/>
            <w:webHidden/>
          </w:rPr>
          <w:delInstrText xml:space="preserve"> PAGEREF _Toc95915041 \h </w:delInstrText>
        </w:r>
        <w:r w:rsidDel="00F16E77">
          <w:rPr>
            <w:noProof/>
            <w:webHidden/>
          </w:rPr>
        </w:r>
        <w:r w:rsidDel="00F16E77">
          <w:rPr>
            <w:noProof/>
            <w:webHidden/>
          </w:rPr>
          <w:fldChar w:fldCharType="separate"/>
        </w:r>
      </w:del>
      <w:del w:id="2259" w:author="Weinert, Matthias (M.)" w:date="2022-02-16T15:43:00Z">
        <w:r w:rsidDel="00F16E77">
          <w:rPr>
            <w:noProof/>
            <w:webHidden/>
          </w:rPr>
          <w:delText>107</w:delText>
        </w:r>
      </w:del>
      <w:del w:id="226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2AD4AD0" w14:textId="31F475D4" w:rsidR="0050351B" w:rsidDel="00F16E77" w:rsidRDefault="0050351B">
      <w:pPr>
        <w:pStyle w:val="Abbildungsverzeichnis"/>
        <w:rPr>
          <w:del w:id="2261" w:author="Weinert, Matthias (M.)" w:date="2022-02-16T15:44:00Z"/>
          <w:rFonts w:asciiTheme="minorHAnsi" w:eastAsiaTheme="minorEastAsia" w:hAnsiTheme="minorHAnsi" w:cstheme="minorBidi"/>
          <w:b w:val="0"/>
          <w:noProof/>
          <w:szCs w:val="22"/>
          <w:lang w:val="de-DE"/>
        </w:rPr>
      </w:pPr>
      <w:del w:id="226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63" w:author="Weinert, Matthias (M.)" w:date="2022-02-21T14:07:00Z">
        <w:r w:rsidR="00261D7A">
          <w:rPr>
            <w:rStyle w:val="Hyperlink"/>
            <w:rFonts w:eastAsia="MS Mincho"/>
            <w:bCs/>
            <w:noProof/>
            <w:lang w:val="de-DE"/>
          </w:rPr>
          <w:t>Fehler! Linkreferenz ungültig.</w:t>
        </w:r>
      </w:ins>
      <w:del w:id="2264" w:author="Weinert, Matthias (M.)" w:date="2022-02-16T15:44:00Z">
        <w:r w:rsidRPr="00BB1288" w:rsidDel="00F16E77">
          <w:rPr>
            <w:rStyle w:val="Hyperlink"/>
            <w:rFonts w:eastAsia="MS Mincho"/>
            <w:noProof/>
          </w:rPr>
          <w:delText xml:space="preserve">Table 102: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Corner Weld</w:delText>
        </w:r>
        <w:r w:rsidDel="00F16E77">
          <w:rPr>
            <w:noProof/>
            <w:webHidden/>
          </w:rPr>
          <w:tab/>
        </w:r>
        <w:r w:rsidDel="00F16E77">
          <w:rPr>
            <w:noProof/>
            <w:webHidden/>
          </w:rPr>
          <w:fldChar w:fldCharType="begin"/>
        </w:r>
        <w:r w:rsidDel="00F16E77">
          <w:rPr>
            <w:noProof/>
            <w:webHidden/>
          </w:rPr>
          <w:delInstrText xml:space="preserve"> PAGEREF _Toc95915042 \h </w:delInstrText>
        </w:r>
        <w:r w:rsidDel="00F16E77">
          <w:rPr>
            <w:noProof/>
            <w:webHidden/>
          </w:rPr>
        </w:r>
        <w:r w:rsidDel="00F16E77">
          <w:rPr>
            <w:noProof/>
            <w:webHidden/>
          </w:rPr>
          <w:fldChar w:fldCharType="separate"/>
        </w:r>
      </w:del>
      <w:del w:id="2265" w:author="Weinert, Matthias (M.)" w:date="2022-02-16T15:43:00Z">
        <w:r w:rsidDel="00F16E77">
          <w:rPr>
            <w:noProof/>
            <w:webHidden/>
          </w:rPr>
          <w:delText>108</w:delText>
        </w:r>
      </w:del>
      <w:del w:id="226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D1BD4F8" w14:textId="1561E62D" w:rsidR="0050351B" w:rsidDel="00F16E77" w:rsidRDefault="0050351B">
      <w:pPr>
        <w:pStyle w:val="Abbildungsverzeichnis"/>
        <w:rPr>
          <w:del w:id="2267" w:author="Weinert, Matthias (M.)" w:date="2022-02-16T15:44:00Z"/>
          <w:rFonts w:asciiTheme="minorHAnsi" w:eastAsiaTheme="minorEastAsia" w:hAnsiTheme="minorHAnsi" w:cstheme="minorBidi"/>
          <w:b w:val="0"/>
          <w:noProof/>
          <w:szCs w:val="22"/>
          <w:lang w:val="de-DE"/>
        </w:rPr>
      </w:pPr>
      <w:del w:id="226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69" w:author="Weinert, Matthias (M.)" w:date="2022-02-21T14:07:00Z">
        <w:r w:rsidR="00261D7A">
          <w:rPr>
            <w:rStyle w:val="Hyperlink"/>
            <w:rFonts w:eastAsia="MS Mincho"/>
            <w:bCs/>
            <w:noProof/>
            <w:lang w:val="de-DE"/>
          </w:rPr>
          <w:t>Fehler! Linkreferenz ungültig.</w:t>
        </w:r>
      </w:ins>
      <w:del w:id="2270" w:author="Weinert, Matthias (M.)" w:date="2022-02-16T15:44:00Z">
        <w:r w:rsidRPr="00BB1288" w:rsidDel="00F16E77">
          <w:rPr>
            <w:rStyle w:val="Hyperlink"/>
            <w:rFonts w:eastAsia="MS Mincho"/>
            <w:noProof/>
          </w:rPr>
          <w:delText>Table 103: Parameters of I-Weld</w:delText>
        </w:r>
        <w:r w:rsidDel="00F16E77">
          <w:rPr>
            <w:noProof/>
            <w:webHidden/>
          </w:rPr>
          <w:tab/>
        </w:r>
        <w:r w:rsidDel="00F16E77">
          <w:rPr>
            <w:noProof/>
            <w:webHidden/>
          </w:rPr>
          <w:fldChar w:fldCharType="begin"/>
        </w:r>
        <w:r w:rsidDel="00F16E77">
          <w:rPr>
            <w:noProof/>
            <w:webHidden/>
          </w:rPr>
          <w:delInstrText xml:space="preserve"> PAGEREF _Toc95915043 \h </w:delInstrText>
        </w:r>
        <w:r w:rsidDel="00F16E77">
          <w:rPr>
            <w:noProof/>
            <w:webHidden/>
          </w:rPr>
        </w:r>
        <w:r w:rsidDel="00F16E77">
          <w:rPr>
            <w:noProof/>
            <w:webHidden/>
          </w:rPr>
          <w:fldChar w:fldCharType="separate"/>
        </w:r>
      </w:del>
      <w:del w:id="2271" w:author="Weinert, Matthias (M.)" w:date="2022-02-16T15:43:00Z">
        <w:r w:rsidDel="00F16E77">
          <w:rPr>
            <w:noProof/>
            <w:webHidden/>
          </w:rPr>
          <w:delText>109</w:delText>
        </w:r>
      </w:del>
      <w:del w:id="227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FC622E8" w14:textId="01AD90CC" w:rsidR="0050351B" w:rsidDel="00F16E77" w:rsidRDefault="0050351B">
      <w:pPr>
        <w:pStyle w:val="Abbildungsverzeichnis"/>
        <w:rPr>
          <w:del w:id="2273" w:author="Weinert, Matthias (M.)" w:date="2022-02-16T15:44:00Z"/>
          <w:rFonts w:asciiTheme="minorHAnsi" w:eastAsiaTheme="minorEastAsia" w:hAnsiTheme="minorHAnsi" w:cstheme="minorBidi"/>
          <w:b w:val="0"/>
          <w:noProof/>
          <w:szCs w:val="22"/>
          <w:lang w:val="de-DE"/>
        </w:rPr>
      </w:pPr>
      <w:del w:id="227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75" w:author="Weinert, Matthias (M.)" w:date="2022-02-21T14:07:00Z">
        <w:r w:rsidR="00261D7A">
          <w:rPr>
            <w:rStyle w:val="Hyperlink"/>
            <w:rFonts w:eastAsia="MS Mincho"/>
            <w:bCs/>
            <w:noProof/>
            <w:lang w:val="de-DE"/>
          </w:rPr>
          <w:t>Fehler! Linkreferenz ungültig.</w:t>
        </w:r>
      </w:ins>
      <w:del w:id="2276" w:author="Weinert, Matthias (M.)" w:date="2022-02-16T15:44:00Z">
        <w:r w:rsidRPr="00BB1288" w:rsidDel="00F16E77">
          <w:rPr>
            <w:rStyle w:val="Hyperlink"/>
            <w:rFonts w:eastAsia="MS Mincho"/>
            <w:noProof/>
          </w:rPr>
          <w:delText xml:space="preserve">Table 104: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I Weld</w:delText>
        </w:r>
        <w:r w:rsidDel="00F16E77">
          <w:rPr>
            <w:noProof/>
            <w:webHidden/>
          </w:rPr>
          <w:tab/>
        </w:r>
        <w:r w:rsidDel="00F16E77">
          <w:rPr>
            <w:noProof/>
            <w:webHidden/>
          </w:rPr>
          <w:fldChar w:fldCharType="begin"/>
        </w:r>
        <w:r w:rsidDel="00F16E77">
          <w:rPr>
            <w:noProof/>
            <w:webHidden/>
          </w:rPr>
          <w:delInstrText xml:space="preserve"> PAGEREF _Toc95915044 \h </w:delInstrText>
        </w:r>
        <w:r w:rsidDel="00F16E77">
          <w:rPr>
            <w:noProof/>
            <w:webHidden/>
          </w:rPr>
        </w:r>
        <w:r w:rsidDel="00F16E77">
          <w:rPr>
            <w:noProof/>
            <w:webHidden/>
          </w:rPr>
          <w:fldChar w:fldCharType="separate"/>
        </w:r>
      </w:del>
      <w:del w:id="2277" w:author="Weinert, Matthias (M.)" w:date="2022-02-16T15:43:00Z">
        <w:r w:rsidDel="00F16E77">
          <w:rPr>
            <w:noProof/>
            <w:webHidden/>
          </w:rPr>
          <w:delText>109</w:delText>
        </w:r>
      </w:del>
      <w:del w:id="227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4F35FF03" w14:textId="4C72B8DD" w:rsidR="0050351B" w:rsidDel="00F16E77" w:rsidRDefault="0050351B">
      <w:pPr>
        <w:pStyle w:val="Abbildungsverzeichnis"/>
        <w:rPr>
          <w:del w:id="2279" w:author="Weinert, Matthias (M.)" w:date="2022-02-16T15:44:00Z"/>
          <w:rFonts w:asciiTheme="minorHAnsi" w:eastAsiaTheme="minorEastAsia" w:hAnsiTheme="minorHAnsi" w:cstheme="minorBidi"/>
          <w:b w:val="0"/>
          <w:noProof/>
          <w:szCs w:val="22"/>
          <w:lang w:val="de-DE"/>
        </w:rPr>
      </w:pPr>
      <w:del w:id="228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81" w:author="Weinert, Matthias (M.)" w:date="2022-02-21T14:07:00Z">
        <w:r w:rsidR="00261D7A">
          <w:rPr>
            <w:rStyle w:val="Hyperlink"/>
            <w:rFonts w:eastAsia="MS Mincho"/>
            <w:bCs/>
            <w:noProof/>
            <w:lang w:val="de-DE"/>
          </w:rPr>
          <w:t>Fehler! Linkreferenz ungültig.</w:t>
        </w:r>
      </w:ins>
      <w:del w:id="2282" w:author="Weinert, Matthias (M.)" w:date="2022-02-16T15:44:00Z">
        <w:r w:rsidRPr="00BB1288" w:rsidDel="00F16E77">
          <w:rPr>
            <w:rStyle w:val="Hyperlink"/>
            <w:rFonts w:eastAsia="MS Mincho"/>
            <w:noProof/>
          </w:rPr>
          <w:delText>Table 105: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I Weld</w:delText>
        </w:r>
        <w:r w:rsidDel="00F16E77">
          <w:rPr>
            <w:noProof/>
            <w:webHidden/>
          </w:rPr>
          <w:tab/>
        </w:r>
        <w:r w:rsidDel="00F16E77">
          <w:rPr>
            <w:noProof/>
            <w:webHidden/>
          </w:rPr>
          <w:fldChar w:fldCharType="begin"/>
        </w:r>
        <w:r w:rsidDel="00F16E77">
          <w:rPr>
            <w:noProof/>
            <w:webHidden/>
          </w:rPr>
          <w:delInstrText xml:space="preserve"> PAGEREF _Toc95915045 \h </w:delInstrText>
        </w:r>
        <w:r w:rsidDel="00F16E77">
          <w:rPr>
            <w:noProof/>
            <w:webHidden/>
          </w:rPr>
        </w:r>
        <w:r w:rsidDel="00F16E77">
          <w:rPr>
            <w:noProof/>
            <w:webHidden/>
          </w:rPr>
          <w:fldChar w:fldCharType="separate"/>
        </w:r>
      </w:del>
      <w:del w:id="2283" w:author="Weinert, Matthias (M.)" w:date="2022-02-16T15:43:00Z">
        <w:r w:rsidDel="00F16E77">
          <w:rPr>
            <w:noProof/>
            <w:webHidden/>
          </w:rPr>
          <w:delText>110</w:delText>
        </w:r>
      </w:del>
      <w:del w:id="228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5850309" w14:textId="4BE6FFA9" w:rsidR="0050351B" w:rsidDel="00F16E77" w:rsidRDefault="0050351B">
      <w:pPr>
        <w:pStyle w:val="Abbildungsverzeichnis"/>
        <w:rPr>
          <w:del w:id="2285" w:author="Weinert, Matthias (M.)" w:date="2022-02-16T15:44:00Z"/>
          <w:rFonts w:asciiTheme="minorHAnsi" w:eastAsiaTheme="minorEastAsia" w:hAnsiTheme="minorHAnsi" w:cstheme="minorBidi"/>
          <w:b w:val="0"/>
          <w:noProof/>
          <w:szCs w:val="22"/>
          <w:lang w:val="de-DE"/>
        </w:rPr>
      </w:pPr>
      <w:del w:id="228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87" w:author="Weinert, Matthias (M.)" w:date="2022-02-21T14:07:00Z">
        <w:r w:rsidR="00261D7A">
          <w:rPr>
            <w:rStyle w:val="Hyperlink"/>
            <w:rFonts w:eastAsia="MS Mincho"/>
            <w:bCs/>
            <w:noProof/>
            <w:lang w:val="de-DE"/>
          </w:rPr>
          <w:t>Fehler! Linkreferenz ungültig.</w:t>
        </w:r>
      </w:ins>
      <w:del w:id="2288" w:author="Weinert, Matthias (M.)" w:date="2022-02-16T15:44:00Z">
        <w:r w:rsidRPr="00BB1288" w:rsidDel="00F16E77">
          <w:rPr>
            <w:rStyle w:val="Hyperlink"/>
            <w:rFonts w:eastAsia="MS Mincho"/>
            <w:noProof/>
          </w:rPr>
          <w:delText>Table 106: Parameters of Overlap Weld</w:delText>
        </w:r>
        <w:r w:rsidDel="00F16E77">
          <w:rPr>
            <w:noProof/>
            <w:webHidden/>
          </w:rPr>
          <w:tab/>
        </w:r>
        <w:r w:rsidDel="00F16E77">
          <w:rPr>
            <w:noProof/>
            <w:webHidden/>
          </w:rPr>
          <w:fldChar w:fldCharType="begin"/>
        </w:r>
        <w:r w:rsidDel="00F16E77">
          <w:rPr>
            <w:noProof/>
            <w:webHidden/>
          </w:rPr>
          <w:delInstrText xml:space="preserve"> PAGEREF _Toc95915046 \h </w:delInstrText>
        </w:r>
        <w:r w:rsidDel="00F16E77">
          <w:rPr>
            <w:noProof/>
            <w:webHidden/>
          </w:rPr>
        </w:r>
        <w:r w:rsidDel="00F16E77">
          <w:rPr>
            <w:noProof/>
            <w:webHidden/>
          </w:rPr>
          <w:fldChar w:fldCharType="separate"/>
        </w:r>
      </w:del>
      <w:del w:id="2289" w:author="Weinert, Matthias (M.)" w:date="2022-02-16T15:43:00Z">
        <w:r w:rsidDel="00F16E77">
          <w:rPr>
            <w:noProof/>
            <w:webHidden/>
          </w:rPr>
          <w:delText>111</w:delText>
        </w:r>
      </w:del>
      <w:del w:id="229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AD24E28" w14:textId="07A7CF70" w:rsidR="0050351B" w:rsidDel="00F16E77" w:rsidRDefault="0050351B">
      <w:pPr>
        <w:pStyle w:val="Abbildungsverzeichnis"/>
        <w:rPr>
          <w:del w:id="2291" w:author="Weinert, Matthias (M.)" w:date="2022-02-16T15:44:00Z"/>
          <w:rFonts w:asciiTheme="minorHAnsi" w:eastAsiaTheme="minorEastAsia" w:hAnsiTheme="minorHAnsi" w:cstheme="minorBidi"/>
          <w:b w:val="0"/>
          <w:noProof/>
          <w:szCs w:val="22"/>
          <w:lang w:val="de-DE"/>
        </w:rPr>
      </w:pPr>
      <w:del w:id="229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93" w:author="Weinert, Matthias (M.)" w:date="2022-02-21T14:07:00Z">
        <w:r w:rsidR="00261D7A">
          <w:rPr>
            <w:rStyle w:val="Hyperlink"/>
            <w:rFonts w:eastAsia="MS Mincho"/>
            <w:bCs/>
            <w:noProof/>
            <w:lang w:val="de-DE"/>
          </w:rPr>
          <w:t>Fehler! Linkreferenz ungültig.</w:t>
        </w:r>
      </w:ins>
      <w:del w:id="2294" w:author="Weinert, Matthias (M.)" w:date="2022-02-16T15:44:00Z">
        <w:r w:rsidRPr="00BB1288" w:rsidDel="00F16E77">
          <w:rPr>
            <w:rStyle w:val="Hyperlink"/>
            <w:rFonts w:eastAsia="MS Mincho"/>
            <w:noProof/>
          </w:rPr>
          <w:delText>Table 107: Parameters of Single Sided Double Overlap Weld</w:delText>
        </w:r>
        <w:r w:rsidDel="00F16E77">
          <w:rPr>
            <w:noProof/>
            <w:webHidden/>
          </w:rPr>
          <w:tab/>
        </w:r>
        <w:r w:rsidDel="00F16E77">
          <w:rPr>
            <w:noProof/>
            <w:webHidden/>
          </w:rPr>
          <w:fldChar w:fldCharType="begin"/>
        </w:r>
        <w:r w:rsidDel="00F16E77">
          <w:rPr>
            <w:noProof/>
            <w:webHidden/>
          </w:rPr>
          <w:delInstrText xml:space="preserve"> PAGEREF _Toc95915047 \h </w:delInstrText>
        </w:r>
        <w:r w:rsidDel="00F16E77">
          <w:rPr>
            <w:noProof/>
            <w:webHidden/>
          </w:rPr>
        </w:r>
        <w:r w:rsidDel="00F16E77">
          <w:rPr>
            <w:noProof/>
            <w:webHidden/>
          </w:rPr>
          <w:fldChar w:fldCharType="separate"/>
        </w:r>
      </w:del>
      <w:del w:id="2295" w:author="Weinert, Matthias (M.)" w:date="2022-02-16T15:43:00Z">
        <w:r w:rsidDel="00F16E77">
          <w:rPr>
            <w:noProof/>
            <w:webHidden/>
          </w:rPr>
          <w:delText>112</w:delText>
        </w:r>
      </w:del>
      <w:del w:id="229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10D1EDD" w14:textId="2AE2C5A8" w:rsidR="0050351B" w:rsidDel="00F16E77" w:rsidRDefault="0050351B">
      <w:pPr>
        <w:pStyle w:val="Abbildungsverzeichnis"/>
        <w:rPr>
          <w:del w:id="2297" w:author="Weinert, Matthias (M.)" w:date="2022-02-16T15:44:00Z"/>
          <w:rFonts w:asciiTheme="minorHAnsi" w:eastAsiaTheme="minorEastAsia" w:hAnsiTheme="minorHAnsi" w:cstheme="minorBidi"/>
          <w:b w:val="0"/>
          <w:noProof/>
          <w:szCs w:val="22"/>
          <w:lang w:val="de-DE"/>
        </w:rPr>
      </w:pPr>
      <w:del w:id="229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299" w:author="Weinert, Matthias (M.)" w:date="2022-02-21T14:07:00Z">
        <w:r w:rsidR="00261D7A">
          <w:rPr>
            <w:rStyle w:val="Hyperlink"/>
            <w:rFonts w:eastAsia="MS Mincho"/>
            <w:bCs/>
            <w:noProof/>
            <w:lang w:val="de-DE"/>
          </w:rPr>
          <w:t>Fehler! Linkreferenz ungültig.</w:t>
        </w:r>
      </w:ins>
      <w:del w:id="2300" w:author="Weinert, Matthias (M.)" w:date="2022-02-16T15:44:00Z">
        <w:r w:rsidRPr="00BB1288" w:rsidDel="00F16E77">
          <w:rPr>
            <w:rStyle w:val="Hyperlink"/>
            <w:rFonts w:eastAsia="MS Mincho"/>
            <w:noProof/>
          </w:rPr>
          <w:delText>Table 108: Parameters of Double Sided Double Overlap Weld</w:delText>
        </w:r>
        <w:r w:rsidDel="00F16E77">
          <w:rPr>
            <w:noProof/>
            <w:webHidden/>
          </w:rPr>
          <w:tab/>
        </w:r>
        <w:r w:rsidDel="00F16E77">
          <w:rPr>
            <w:noProof/>
            <w:webHidden/>
          </w:rPr>
          <w:fldChar w:fldCharType="begin"/>
        </w:r>
        <w:r w:rsidDel="00F16E77">
          <w:rPr>
            <w:noProof/>
            <w:webHidden/>
          </w:rPr>
          <w:delInstrText xml:space="preserve"> PAGEREF _Toc95915048 \h </w:delInstrText>
        </w:r>
        <w:r w:rsidDel="00F16E77">
          <w:rPr>
            <w:noProof/>
            <w:webHidden/>
          </w:rPr>
        </w:r>
        <w:r w:rsidDel="00F16E77">
          <w:rPr>
            <w:noProof/>
            <w:webHidden/>
          </w:rPr>
          <w:fldChar w:fldCharType="separate"/>
        </w:r>
      </w:del>
      <w:del w:id="2301" w:author="Weinert, Matthias (M.)" w:date="2022-02-16T15:43:00Z">
        <w:r w:rsidDel="00F16E77">
          <w:rPr>
            <w:noProof/>
            <w:webHidden/>
          </w:rPr>
          <w:delText>113</w:delText>
        </w:r>
      </w:del>
      <w:del w:id="230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F65BEF4" w14:textId="2F93D55B" w:rsidR="0050351B" w:rsidDel="00F16E77" w:rsidRDefault="0050351B">
      <w:pPr>
        <w:pStyle w:val="Abbildungsverzeichnis"/>
        <w:rPr>
          <w:del w:id="2303" w:author="Weinert, Matthias (M.)" w:date="2022-02-16T15:44:00Z"/>
          <w:rFonts w:asciiTheme="minorHAnsi" w:eastAsiaTheme="minorEastAsia" w:hAnsiTheme="minorHAnsi" w:cstheme="minorBidi"/>
          <w:b w:val="0"/>
          <w:noProof/>
          <w:szCs w:val="22"/>
          <w:lang w:val="de-DE"/>
        </w:rPr>
      </w:pPr>
      <w:del w:id="230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"_Toc95915049"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05" w:author="Weinert, Matthias (M.)" w:date="2022-02-21T14:07:00Z">
        <w:r w:rsidR="00261D7A">
          <w:rPr>
            <w:rStyle w:val="Hyperlink"/>
            <w:rFonts w:eastAsia="MS Mincho"/>
            <w:bCs/>
            <w:noProof/>
            <w:lang w:val="de-DE"/>
          </w:rPr>
          <w:t>Fehler! Linkreferenz ungültig.</w:t>
        </w:r>
      </w:ins>
      <w:del w:id="2306" w:author="Weinert, Matthias (M.)" w:date="2022-02-16T15:44:00Z">
        <w:r w:rsidRPr="00BB1288" w:rsidDel="00F16E77">
          <w:rPr>
            <w:rStyle w:val="Hyperlink"/>
            <w:rFonts w:eastAsia="MS Mincho"/>
            <w:noProof/>
          </w:rPr>
          <w:delText>Table 109: Attributes of element &lt;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Overlap Weld</w:delText>
        </w:r>
        <w:r w:rsidDel="00F16E77">
          <w:rPr>
            <w:noProof/>
            <w:webHidden/>
          </w:rPr>
          <w:tab/>
        </w:r>
        <w:r w:rsidDel="00F16E77">
          <w:rPr>
            <w:noProof/>
            <w:webHidden/>
          </w:rPr>
          <w:fldChar w:fldCharType="begin"/>
        </w:r>
        <w:r w:rsidDel="00F16E77">
          <w:rPr>
            <w:noProof/>
            <w:webHidden/>
          </w:rPr>
          <w:delInstrText xml:space="preserve"> PAGEREF _Toc95915049 \h </w:delInstrText>
        </w:r>
        <w:r w:rsidDel="00F16E77">
          <w:rPr>
            <w:noProof/>
            <w:webHidden/>
          </w:rPr>
        </w:r>
        <w:r w:rsidDel="00F16E77">
          <w:rPr>
            <w:noProof/>
            <w:webHidden/>
          </w:rPr>
          <w:fldChar w:fldCharType="separate"/>
        </w:r>
      </w:del>
      <w:del w:id="2307" w:author="Weinert, Matthias (M.)" w:date="2022-02-16T15:43:00Z">
        <w:r w:rsidDel="00F16E77">
          <w:rPr>
            <w:noProof/>
            <w:webHidden/>
          </w:rPr>
          <w:delText>114</w:delText>
        </w:r>
      </w:del>
      <w:del w:id="230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D5B7918" w14:textId="4CDA0E9B" w:rsidR="0050351B" w:rsidDel="00F16E77" w:rsidRDefault="0050351B">
      <w:pPr>
        <w:pStyle w:val="Abbildungsverzeichnis"/>
        <w:rPr>
          <w:del w:id="2309" w:author="Weinert, Matthias (M.)" w:date="2022-02-16T15:44:00Z"/>
          <w:rFonts w:asciiTheme="minorHAnsi" w:eastAsiaTheme="minorEastAsia" w:hAnsiTheme="minorHAnsi" w:cstheme="minorBidi"/>
          <w:b w:val="0"/>
          <w:noProof/>
          <w:szCs w:val="22"/>
          <w:lang w:val="de-DE"/>
        </w:rPr>
      </w:pPr>
      <w:del w:id="231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11" w:author="Weinert, Matthias (M.)" w:date="2022-02-21T14:07:00Z">
        <w:r w:rsidR="00261D7A">
          <w:rPr>
            <w:rStyle w:val="Hyperlink"/>
            <w:rFonts w:eastAsia="MS Mincho"/>
            <w:bCs/>
            <w:noProof/>
            <w:lang w:val="de-DE"/>
          </w:rPr>
          <w:t>Fehler! Linkreferenz ungültig.</w:t>
        </w:r>
      </w:ins>
      <w:del w:id="2312" w:author="Weinert, Matthias (M.)" w:date="2022-02-16T15:44:00Z">
        <w:r w:rsidRPr="00BB1288" w:rsidDel="00F16E77">
          <w:rPr>
            <w:rStyle w:val="Hyperlink"/>
            <w:rFonts w:eastAsia="MS Mincho"/>
            <w:noProof/>
          </w:rPr>
          <w:delText>Table 110: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Overlap Weld</w:delText>
        </w:r>
        <w:r w:rsidDel="00F16E77">
          <w:rPr>
            <w:noProof/>
            <w:webHidden/>
          </w:rPr>
          <w:tab/>
        </w:r>
        <w:r w:rsidDel="00F16E77">
          <w:rPr>
            <w:noProof/>
            <w:webHidden/>
          </w:rPr>
          <w:fldChar w:fldCharType="begin"/>
        </w:r>
        <w:r w:rsidDel="00F16E77">
          <w:rPr>
            <w:noProof/>
            <w:webHidden/>
          </w:rPr>
          <w:delInstrText xml:space="preserve"> PAGEREF _Toc95915050 \h </w:delInstrText>
        </w:r>
        <w:r w:rsidDel="00F16E77">
          <w:rPr>
            <w:noProof/>
            <w:webHidden/>
          </w:rPr>
        </w:r>
        <w:r w:rsidDel="00F16E77">
          <w:rPr>
            <w:noProof/>
            <w:webHidden/>
          </w:rPr>
          <w:fldChar w:fldCharType="separate"/>
        </w:r>
      </w:del>
      <w:del w:id="2313" w:author="Weinert, Matthias (M.)" w:date="2022-02-16T15:43:00Z">
        <w:r w:rsidDel="00F16E77">
          <w:rPr>
            <w:noProof/>
            <w:webHidden/>
          </w:rPr>
          <w:delText>115</w:delText>
        </w:r>
      </w:del>
      <w:del w:id="231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1941817C" w14:textId="179406C6" w:rsidR="0050351B" w:rsidDel="00F16E77" w:rsidRDefault="0050351B">
      <w:pPr>
        <w:pStyle w:val="Abbildungsverzeichnis"/>
        <w:rPr>
          <w:del w:id="2315" w:author="Weinert, Matthias (M.)" w:date="2022-02-16T15:44:00Z"/>
          <w:rFonts w:asciiTheme="minorHAnsi" w:eastAsiaTheme="minorEastAsia" w:hAnsiTheme="minorHAnsi" w:cstheme="minorBidi"/>
          <w:b w:val="0"/>
          <w:noProof/>
          <w:szCs w:val="22"/>
          <w:lang w:val="de-DE"/>
        </w:rPr>
      </w:pPr>
      <w:del w:id="231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17" w:author="Weinert, Matthias (M.)" w:date="2022-02-21T14:07:00Z">
        <w:r w:rsidR="00261D7A">
          <w:rPr>
            <w:rStyle w:val="Hyperlink"/>
            <w:rFonts w:eastAsia="MS Mincho"/>
            <w:bCs/>
            <w:noProof/>
            <w:lang w:val="de-DE"/>
          </w:rPr>
          <w:t>Fehler! Linkreferenz ungültig.</w:t>
        </w:r>
      </w:ins>
      <w:del w:id="2318" w:author="Weinert, Matthias (M.)" w:date="2022-02-16T15:44:00Z">
        <w:r w:rsidRPr="00BB1288" w:rsidDel="00F16E77">
          <w:rPr>
            <w:rStyle w:val="Hyperlink"/>
            <w:rFonts w:eastAsia="MS Mincho"/>
            <w:noProof/>
          </w:rPr>
          <w:delText>Table 111: Parameters of Y-Joint</w:delText>
        </w:r>
        <w:r w:rsidDel="00F16E77">
          <w:rPr>
            <w:noProof/>
            <w:webHidden/>
          </w:rPr>
          <w:tab/>
        </w:r>
        <w:r w:rsidDel="00F16E77">
          <w:rPr>
            <w:noProof/>
            <w:webHidden/>
          </w:rPr>
          <w:fldChar w:fldCharType="begin"/>
        </w:r>
        <w:r w:rsidDel="00F16E77">
          <w:rPr>
            <w:noProof/>
            <w:webHidden/>
          </w:rPr>
          <w:delInstrText xml:space="preserve"> PAGEREF _Toc95915051 \h </w:delInstrText>
        </w:r>
        <w:r w:rsidDel="00F16E77">
          <w:rPr>
            <w:noProof/>
            <w:webHidden/>
          </w:rPr>
        </w:r>
        <w:r w:rsidDel="00F16E77">
          <w:rPr>
            <w:noProof/>
            <w:webHidden/>
          </w:rPr>
          <w:fldChar w:fldCharType="separate"/>
        </w:r>
      </w:del>
      <w:del w:id="2319" w:author="Weinert, Matthias (M.)" w:date="2022-02-16T15:43:00Z">
        <w:r w:rsidDel="00F16E77">
          <w:rPr>
            <w:noProof/>
            <w:webHidden/>
          </w:rPr>
          <w:delText>116</w:delText>
        </w:r>
      </w:del>
      <w:del w:id="232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1113DE1" w14:textId="099D9C51" w:rsidR="0050351B" w:rsidDel="00F16E77" w:rsidRDefault="0050351B">
      <w:pPr>
        <w:pStyle w:val="Abbildungsverzeichnis"/>
        <w:rPr>
          <w:del w:id="2321" w:author="Weinert, Matthias (M.)" w:date="2022-02-16T15:44:00Z"/>
          <w:rFonts w:asciiTheme="minorHAnsi" w:eastAsiaTheme="minorEastAsia" w:hAnsiTheme="minorHAnsi" w:cstheme="minorBidi"/>
          <w:b w:val="0"/>
          <w:noProof/>
          <w:szCs w:val="22"/>
          <w:lang w:val="de-DE"/>
        </w:rPr>
      </w:pPr>
      <w:del w:id="232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23" w:author="Weinert, Matthias (M.)" w:date="2022-02-21T14:07:00Z">
        <w:r w:rsidR="00261D7A">
          <w:rPr>
            <w:rStyle w:val="Hyperlink"/>
            <w:rFonts w:eastAsia="MS Mincho"/>
            <w:bCs/>
            <w:noProof/>
            <w:lang w:val="de-DE"/>
          </w:rPr>
          <w:t>Fehler! Linkreferenz ungültig.</w:t>
        </w:r>
      </w:ins>
      <w:del w:id="2324" w:author="Weinert, Matthias (M.)" w:date="2022-02-16T15:44:00Z">
        <w:r w:rsidRPr="00BB1288" w:rsidDel="00F16E77">
          <w:rPr>
            <w:rStyle w:val="Hyperlink"/>
            <w:rFonts w:eastAsia="MS Mincho"/>
            <w:noProof/>
          </w:rPr>
          <w:delText>Table 112: Attributes of element &lt;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Y Joint</w:delText>
        </w:r>
        <w:r w:rsidDel="00F16E77">
          <w:rPr>
            <w:noProof/>
            <w:webHidden/>
          </w:rPr>
          <w:tab/>
        </w:r>
        <w:r w:rsidDel="00F16E77">
          <w:rPr>
            <w:noProof/>
            <w:webHidden/>
          </w:rPr>
          <w:fldChar w:fldCharType="begin"/>
        </w:r>
        <w:r w:rsidDel="00F16E77">
          <w:rPr>
            <w:noProof/>
            <w:webHidden/>
          </w:rPr>
          <w:delInstrText xml:space="preserve"> PAGEREF _Toc95915052 \h </w:delInstrText>
        </w:r>
        <w:r w:rsidDel="00F16E77">
          <w:rPr>
            <w:noProof/>
            <w:webHidden/>
          </w:rPr>
        </w:r>
        <w:r w:rsidDel="00F16E77">
          <w:rPr>
            <w:noProof/>
            <w:webHidden/>
          </w:rPr>
          <w:fldChar w:fldCharType="separate"/>
        </w:r>
      </w:del>
      <w:del w:id="2325" w:author="Weinert, Matthias (M.)" w:date="2022-02-16T15:43:00Z">
        <w:r w:rsidDel="00F16E77">
          <w:rPr>
            <w:noProof/>
            <w:webHidden/>
          </w:rPr>
          <w:delText>117</w:delText>
        </w:r>
      </w:del>
      <w:del w:id="232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D7F8D53" w14:textId="730F451E" w:rsidR="0050351B" w:rsidDel="00F16E77" w:rsidRDefault="0050351B">
      <w:pPr>
        <w:pStyle w:val="Abbildungsverzeichnis"/>
        <w:rPr>
          <w:del w:id="2327" w:author="Weinert, Matthias (M.)" w:date="2022-02-16T15:44:00Z"/>
          <w:rFonts w:asciiTheme="minorHAnsi" w:eastAsiaTheme="minorEastAsia" w:hAnsiTheme="minorHAnsi" w:cstheme="minorBidi"/>
          <w:b w:val="0"/>
          <w:noProof/>
          <w:szCs w:val="22"/>
          <w:lang w:val="de-DE"/>
        </w:rPr>
      </w:pPr>
      <w:del w:id="232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29" w:author="Weinert, Matthias (M.)" w:date="2022-02-21T14:07:00Z">
        <w:r w:rsidR="00261D7A">
          <w:rPr>
            <w:rStyle w:val="Hyperlink"/>
            <w:rFonts w:eastAsia="MS Mincho"/>
            <w:bCs/>
            <w:noProof/>
            <w:lang w:val="de-DE"/>
          </w:rPr>
          <w:t>Fehler! Linkreferenz ungültig.</w:t>
        </w:r>
      </w:ins>
      <w:del w:id="2330" w:author="Weinert, Matthias (M.)" w:date="2022-02-16T15:44:00Z">
        <w:r w:rsidRPr="00BB1288" w:rsidDel="00F16E77">
          <w:rPr>
            <w:rStyle w:val="Hyperlink"/>
            <w:rFonts w:eastAsia="MS Mincho"/>
            <w:noProof/>
          </w:rPr>
          <w:delText xml:space="preserve">Table 113: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noProof/>
            <w:webHidden/>
          </w:rPr>
          <w:fldChar w:fldCharType="begin"/>
        </w:r>
        <w:r w:rsidDel="00F16E77">
          <w:rPr>
            <w:noProof/>
            <w:webHidden/>
          </w:rPr>
          <w:delInstrText xml:space="preserve"> PAGEREF _Toc95915053 \h </w:delInstrText>
        </w:r>
        <w:r w:rsidDel="00F16E77">
          <w:rPr>
            <w:noProof/>
            <w:webHidden/>
          </w:rPr>
        </w:r>
        <w:r w:rsidDel="00F16E77">
          <w:rPr>
            <w:noProof/>
            <w:webHidden/>
          </w:rPr>
          <w:fldChar w:fldCharType="separate"/>
        </w:r>
      </w:del>
      <w:del w:id="2331" w:author="Weinert, Matthias (M.)" w:date="2022-02-16T15:43:00Z">
        <w:r w:rsidDel="00F16E77">
          <w:rPr>
            <w:noProof/>
            <w:webHidden/>
          </w:rPr>
          <w:delText>118</w:delText>
        </w:r>
      </w:del>
      <w:del w:id="233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15D5F8C" w14:textId="1F739B5F" w:rsidR="0050351B" w:rsidDel="00F16E77" w:rsidRDefault="0050351B">
      <w:pPr>
        <w:pStyle w:val="Abbildungsverzeichnis"/>
        <w:rPr>
          <w:del w:id="2333" w:author="Weinert, Matthias (M.)" w:date="2022-02-16T15:44:00Z"/>
          <w:rFonts w:asciiTheme="minorHAnsi" w:eastAsiaTheme="minorEastAsia" w:hAnsiTheme="minorHAnsi" w:cstheme="minorBidi"/>
          <w:b w:val="0"/>
          <w:noProof/>
          <w:szCs w:val="22"/>
          <w:lang w:val="de-DE"/>
        </w:rPr>
      </w:pPr>
      <w:del w:id="233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35" w:author="Weinert, Matthias (M.)" w:date="2022-02-21T14:07:00Z">
        <w:r w:rsidR="00261D7A">
          <w:rPr>
            <w:rStyle w:val="Hyperlink"/>
            <w:rFonts w:eastAsia="MS Mincho"/>
            <w:bCs/>
            <w:noProof/>
            <w:lang w:val="de-DE"/>
          </w:rPr>
          <w:t>Fehler! Linkreferenz ungültig.</w:t>
        </w:r>
      </w:ins>
      <w:del w:id="2336" w:author="Weinert, Matthias (M.)" w:date="2022-02-16T15:44:00Z">
        <w:r w:rsidRPr="00BB1288" w:rsidDel="00F16E77">
          <w:rPr>
            <w:rStyle w:val="Hyperlink"/>
            <w:rFonts w:eastAsia="MS Mincho"/>
            <w:noProof/>
          </w:rPr>
          <w:delText xml:space="preserve">Table 114: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Y-Joint</w:delText>
        </w:r>
        <w:r w:rsidDel="00F16E77">
          <w:rPr>
            <w:noProof/>
            <w:webHidden/>
          </w:rPr>
          <w:tab/>
        </w:r>
        <w:r w:rsidDel="00F16E77">
          <w:rPr>
            <w:noProof/>
            <w:webHidden/>
          </w:rPr>
          <w:fldChar w:fldCharType="begin"/>
        </w:r>
        <w:r w:rsidDel="00F16E77">
          <w:rPr>
            <w:noProof/>
            <w:webHidden/>
          </w:rPr>
          <w:delInstrText xml:space="preserve"> PAGEREF _Toc95915054 \h </w:delInstrText>
        </w:r>
        <w:r w:rsidDel="00F16E77">
          <w:rPr>
            <w:noProof/>
            <w:webHidden/>
          </w:rPr>
        </w:r>
        <w:r w:rsidDel="00F16E77">
          <w:rPr>
            <w:noProof/>
            <w:webHidden/>
          </w:rPr>
          <w:fldChar w:fldCharType="separate"/>
        </w:r>
      </w:del>
      <w:del w:id="2337" w:author="Weinert, Matthias (M.)" w:date="2022-02-16T15:43:00Z">
        <w:r w:rsidDel="00F16E77">
          <w:rPr>
            <w:noProof/>
            <w:webHidden/>
          </w:rPr>
          <w:delText>119</w:delText>
        </w:r>
      </w:del>
      <w:del w:id="233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627849F" w14:textId="233EE65E" w:rsidR="0050351B" w:rsidDel="00F16E77" w:rsidRDefault="0050351B">
      <w:pPr>
        <w:pStyle w:val="Abbildungsverzeichnis"/>
        <w:rPr>
          <w:del w:id="2339" w:author="Weinert, Matthias (M.)" w:date="2022-02-16T15:44:00Z"/>
          <w:rFonts w:asciiTheme="minorHAnsi" w:eastAsiaTheme="minorEastAsia" w:hAnsiTheme="minorHAnsi" w:cstheme="minorBidi"/>
          <w:b w:val="0"/>
          <w:noProof/>
          <w:szCs w:val="22"/>
          <w:lang w:val="de-DE"/>
        </w:rPr>
      </w:pPr>
      <w:del w:id="234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41" w:author="Weinert, Matthias (M.)" w:date="2022-02-21T14:07:00Z">
        <w:r w:rsidR="00261D7A">
          <w:rPr>
            <w:rStyle w:val="Hyperlink"/>
            <w:rFonts w:eastAsia="MS Mincho"/>
            <w:bCs/>
            <w:noProof/>
            <w:lang w:val="de-DE"/>
          </w:rPr>
          <w:t>Fehler! Linkreferenz ungültig.</w:t>
        </w:r>
      </w:ins>
      <w:del w:id="2342" w:author="Weinert, Matthias (M.)" w:date="2022-02-16T15:44:00Z">
        <w:r w:rsidRPr="00BB1288" w:rsidDel="00F16E77">
          <w:rPr>
            <w:rStyle w:val="Hyperlink"/>
            <w:rFonts w:eastAsia="MS Mincho"/>
            <w:noProof/>
          </w:rPr>
          <w:delText>Table 115: Parameters of K-Joint</w:delText>
        </w:r>
        <w:r w:rsidDel="00F16E77">
          <w:rPr>
            <w:noProof/>
            <w:webHidden/>
          </w:rPr>
          <w:tab/>
        </w:r>
        <w:r w:rsidDel="00F16E77">
          <w:rPr>
            <w:noProof/>
            <w:webHidden/>
          </w:rPr>
          <w:fldChar w:fldCharType="begin"/>
        </w:r>
        <w:r w:rsidDel="00F16E77">
          <w:rPr>
            <w:noProof/>
            <w:webHidden/>
          </w:rPr>
          <w:delInstrText xml:space="preserve"> PAGEREF _Toc95915055 \h </w:delInstrText>
        </w:r>
        <w:r w:rsidDel="00F16E77">
          <w:rPr>
            <w:noProof/>
            <w:webHidden/>
          </w:rPr>
        </w:r>
        <w:r w:rsidDel="00F16E77">
          <w:rPr>
            <w:noProof/>
            <w:webHidden/>
          </w:rPr>
          <w:fldChar w:fldCharType="separate"/>
        </w:r>
      </w:del>
      <w:del w:id="2343" w:author="Weinert, Matthias (M.)" w:date="2022-02-16T15:43:00Z">
        <w:r w:rsidDel="00F16E77">
          <w:rPr>
            <w:noProof/>
            <w:webHidden/>
          </w:rPr>
          <w:delText>120</w:delText>
        </w:r>
      </w:del>
      <w:del w:id="234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5178248" w14:textId="296F870A" w:rsidR="0050351B" w:rsidDel="00F16E77" w:rsidRDefault="0050351B">
      <w:pPr>
        <w:pStyle w:val="Abbildungsverzeichnis"/>
        <w:rPr>
          <w:del w:id="2345" w:author="Weinert, Matthias (M.)" w:date="2022-02-16T15:44:00Z"/>
          <w:rFonts w:asciiTheme="minorHAnsi" w:eastAsiaTheme="minorEastAsia" w:hAnsiTheme="minorHAnsi" w:cstheme="minorBidi"/>
          <w:b w:val="0"/>
          <w:noProof/>
          <w:szCs w:val="22"/>
          <w:lang w:val="de-DE"/>
        </w:rPr>
      </w:pPr>
      <w:del w:id="234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47" w:author="Weinert, Matthias (M.)" w:date="2022-02-21T14:07:00Z">
        <w:r w:rsidR="00261D7A">
          <w:rPr>
            <w:rStyle w:val="Hyperlink"/>
            <w:rFonts w:eastAsia="MS Mincho"/>
            <w:bCs/>
            <w:noProof/>
            <w:lang w:val="de-DE"/>
          </w:rPr>
          <w:t>Fehler! Linkreferenz ungültig.</w:t>
        </w:r>
      </w:ins>
      <w:del w:id="2348" w:author="Weinert, Matthias (M.)" w:date="2022-02-16T15:44:00Z">
        <w:r w:rsidRPr="00BB1288" w:rsidDel="00F16E77">
          <w:rPr>
            <w:rStyle w:val="Hyperlink"/>
            <w:rFonts w:eastAsia="MS Mincho"/>
            <w:noProof/>
          </w:rPr>
          <w:delText xml:space="preserve">Table 116: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K Joint</w:delText>
        </w:r>
        <w:r w:rsidDel="00F16E77">
          <w:rPr>
            <w:noProof/>
            <w:webHidden/>
          </w:rPr>
          <w:tab/>
        </w:r>
        <w:r w:rsidDel="00F16E77">
          <w:rPr>
            <w:noProof/>
            <w:webHidden/>
          </w:rPr>
          <w:fldChar w:fldCharType="begin"/>
        </w:r>
        <w:r w:rsidDel="00F16E77">
          <w:rPr>
            <w:noProof/>
            <w:webHidden/>
          </w:rPr>
          <w:delInstrText xml:space="preserve"> PAGEREF _Toc95915056 \h </w:delInstrText>
        </w:r>
        <w:r w:rsidDel="00F16E77">
          <w:rPr>
            <w:noProof/>
            <w:webHidden/>
          </w:rPr>
        </w:r>
        <w:r w:rsidDel="00F16E77">
          <w:rPr>
            <w:noProof/>
            <w:webHidden/>
          </w:rPr>
          <w:fldChar w:fldCharType="separate"/>
        </w:r>
      </w:del>
      <w:del w:id="2349" w:author="Weinert, Matthias (M.)" w:date="2022-02-16T15:43:00Z">
        <w:r w:rsidDel="00F16E77">
          <w:rPr>
            <w:noProof/>
            <w:webHidden/>
          </w:rPr>
          <w:delText>121</w:delText>
        </w:r>
      </w:del>
      <w:del w:id="235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1EDD8AE" w14:textId="28F265B1" w:rsidR="0050351B" w:rsidDel="00F16E77" w:rsidRDefault="0050351B">
      <w:pPr>
        <w:pStyle w:val="Abbildungsverzeichnis"/>
        <w:rPr>
          <w:del w:id="2351" w:author="Weinert, Matthias (M.)" w:date="2022-02-16T15:44:00Z"/>
          <w:rFonts w:asciiTheme="minorHAnsi" w:eastAsiaTheme="minorEastAsia" w:hAnsiTheme="minorHAnsi" w:cstheme="minorBidi"/>
          <w:b w:val="0"/>
          <w:noProof/>
          <w:szCs w:val="22"/>
          <w:lang w:val="de-DE"/>
        </w:rPr>
      </w:pPr>
      <w:del w:id="235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53" w:author="Weinert, Matthias (M.)" w:date="2022-02-21T14:07:00Z">
        <w:r w:rsidR="00261D7A">
          <w:rPr>
            <w:rStyle w:val="Hyperlink"/>
            <w:rFonts w:eastAsia="MS Mincho"/>
            <w:bCs/>
            <w:noProof/>
            <w:lang w:val="de-DE"/>
          </w:rPr>
          <w:t>Fehler! Linkreferenz ungültig.</w:t>
        </w:r>
      </w:ins>
      <w:del w:id="2354" w:author="Weinert, Matthias (M.)" w:date="2022-02-16T15:44:00Z">
        <w:r w:rsidRPr="00BB1288" w:rsidDel="00F16E77">
          <w:rPr>
            <w:rStyle w:val="Hyperlink"/>
            <w:rFonts w:eastAsia="MS Mincho"/>
            <w:noProof/>
          </w:rPr>
          <w:delText xml:space="preserve">Table 117: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noProof/>
            <w:webHidden/>
          </w:rPr>
          <w:fldChar w:fldCharType="begin"/>
        </w:r>
        <w:r w:rsidDel="00F16E77">
          <w:rPr>
            <w:noProof/>
            <w:webHidden/>
          </w:rPr>
          <w:delInstrText xml:space="preserve"> PAGEREF _Toc95915057 \h </w:delInstrText>
        </w:r>
        <w:r w:rsidDel="00F16E77">
          <w:rPr>
            <w:noProof/>
            <w:webHidden/>
          </w:rPr>
        </w:r>
        <w:r w:rsidDel="00F16E77">
          <w:rPr>
            <w:noProof/>
            <w:webHidden/>
          </w:rPr>
          <w:fldChar w:fldCharType="separate"/>
        </w:r>
      </w:del>
      <w:del w:id="2355" w:author="Weinert, Matthias (M.)" w:date="2022-02-16T15:43:00Z">
        <w:r w:rsidDel="00F16E77">
          <w:rPr>
            <w:noProof/>
            <w:webHidden/>
          </w:rPr>
          <w:delText>121</w:delText>
        </w:r>
      </w:del>
      <w:del w:id="235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1C9E3A7E" w14:textId="42ED6D01" w:rsidR="0050351B" w:rsidDel="00F16E77" w:rsidRDefault="0050351B">
      <w:pPr>
        <w:pStyle w:val="Abbildungsverzeichnis"/>
        <w:rPr>
          <w:del w:id="2357" w:author="Weinert, Matthias (M.)" w:date="2022-02-16T15:44:00Z"/>
          <w:rFonts w:asciiTheme="minorHAnsi" w:eastAsiaTheme="minorEastAsia" w:hAnsiTheme="minorHAnsi" w:cstheme="minorBidi"/>
          <w:b w:val="0"/>
          <w:noProof/>
          <w:szCs w:val="22"/>
          <w:lang w:val="de-DE"/>
        </w:rPr>
      </w:pPr>
      <w:del w:id="235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59" w:author="Weinert, Matthias (M.)" w:date="2022-02-21T14:07:00Z">
        <w:r w:rsidR="00261D7A">
          <w:rPr>
            <w:rStyle w:val="Hyperlink"/>
            <w:rFonts w:eastAsia="MS Mincho"/>
            <w:bCs/>
            <w:noProof/>
            <w:lang w:val="de-DE"/>
          </w:rPr>
          <w:t>Fehler! Linkreferenz ungültig.</w:t>
        </w:r>
      </w:ins>
      <w:del w:id="2360" w:author="Weinert, Matthias (M.)" w:date="2022-02-16T15:44:00Z">
        <w:r w:rsidRPr="00BB1288" w:rsidDel="00F16E77">
          <w:rPr>
            <w:rStyle w:val="Hyperlink"/>
            <w:rFonts w:eastAsia="MS Mincho"/>
            <w:noProof/>
          </w:rPr>
          <w:delText>Table 118: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K Joint</w:delText>
        </w:r>
        <w:r w:rsidDel="00F16E77">
          <w:rPr>
            <w:noProof/>
            <w:webHidden/>
          </w:rPr>
          <w:tab/>
        </w:r>
        <w:r w:rsidDel="00F16E77">
          <w:rPr>
            <w:noProof/>
            <w:webHidden/>
          </w:rPr>
          <w:fldChar w:fldCharType="begin"/>
        </w:r>
        <w:r w:rsidDel="00F16E77">
          <w:rPr>
            <w:noProof/>
            <w:webHidden/>
          </w:rPr>
          <w:delInstrText xml:space="preserve"> PAGEREF _Toc95915058 \h </w:delInstrText>
        </w:r>
        <w:r w:rsidDel="00F16E77">
          <w:rPr>
            <w:noProof/>
            <w:webHidden/>
          </w:rPr>
        </w:r>
        <w:r w:rsidDel="00F16E77">
          <w:rPr>
            <w:noProof/>
            <w:webHidden/>
          </w:rPr>
          <w:fldChar w:fldCharType="separate"/>
        </w:r>
      </w:del>
      <w:del w:id="2361" w:author="Weinert, Matthias (M.)" w:date="2022-02-16T15:43:00Z">
        <w:r w:rsidDel="00F16E77">
          <w:rPr>
            <w:noProof/>
            <w:webHidden/>
          </w:rPr>
          <w:delText>123</w:delText>
        </w:r>
      </w:del>
      <w:del w:id="236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D36BEDA" w14:textId="072CA07F" w:rsidR="0050351B" w:rsidDel="00F16E77" w:rsidRDefault="0050351B">
      <w:pPr>
        <w:pStyle w:val="Abbildungsverzeichnis"/>
        <w:rPr>
          <w:del w:id="2363" w:author="Weinert, Matthias (M.)" w:date="2022-02-16T15:44:00Z"/>
          <w:rFonts w:asciiTheme="minorHAnsi" w:eastAsiaTheme="minorEastAsia" w:hAnsiTheme="minorHAnsi" w:cstheme="minorBidi"/>
          <w:b w:val="0"/>
          <w:noProof/>
          <w:szCs w:val="22"/>
          <w:lang w:val="de-DE"/>
        </w:rPr>
      </w:pPr>
      <w:del w:id="236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"_Toc95915059"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65" w:author="Weinert, Matthias (M.)" w:date="2022-02-21T14:07:00Z">
        <w:r w:rsidR="00261D7A">
          <w:rPr>
            <w:rStyle w:val="Hyperlink"/>
            <w:rFonts w:eastAsia="MS Mincho"/>
            <w:bCs/>
            <w:noProof/>
            <w:lang w:val="de-DE"/>
          </w:rPr>
          <w:t>Fehler! Linkreferenz ungültig.</w:t>
        </w:r>
      </w:ins>
      <w:del w:id="2366" w:author="Weinert, Matthias (M.)" w:date="2022-02-16T15:44:00Z">
        <w:r w:rsidRPr="00BB1288" w:rsidDel="00F16E77">
          <w:rPr>
            <w:rStyle w:val="Hyperlink"/>
            <w:rFonts w:eastAsia="MS Mincho"/>
            <w:noProof/>
          </w:rPr>
          <w:delText>Table 119: Parameters of Cruciform Joint</w:delText>
        </w:r>
        <w:r w:rsidDel="00F16E77">
          <w:rPr>
            <w:noProof/>
            <w:webHidden/>
          </w:rPr>
          <w:tab/>
        </w:r>
        <w:r w:rsidDel="00F16E77">
          <w:rPr>
            <w:noProof/>
            <w:webHidden/>
          </w:rPr>
          <w:fldChar w:fldCharType="begin"/>
        </w:r>
        <w:r w:rsidDel="00F16E77">
          <w:rPr>
            <w:noProof/>
            <w:webHidden/>
          </w:rPr>
          <w:delInstrText xml:space="preserve"> PAGEREF _Toc95915059 \h </w:delInstrText>
        </w:r>
        <w:r w:rsidDel="00F16E77">
          <w:rPr>
            <w:noProof/>
            <w:webHidden/>
          </w:rPr>
        </w:r>
        <w:r w:rsidDel="00F16E77">
          <w:rPr>
            <w:noProof/>
            <w:webHidden/>
          </w:rPr>
          <w:fldChar w:fldCharType="separate"/>
        </w:r>
      </w:del>
      <w:del w:id="2367" w:author="Weinert, Matthias (M.)" w:date="2022-02-16T15:43:00Z">
        <w:r w:rsidDel="00F16E77">
          <w:rPr>
            <w:noProof/>
            <w:webHidden/>
          </w:rPr>
          <w:delText>124</w:delText>
        </w:r>
      </w:del>
      <w:del w:id="236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844A230" w14:textId="1E7D3462" w:rsidR="0050351B" w:rsidDel="00F16E77" w:rsidRDefault="0050351B">
      <w:pPr>
        <w:pStyle w:val="Abbildungsverzeichnis"/>
        <w:rPr>
          <w:del w:id="2369" w:author="Weinert, Matthias (M.)" w:date="2022-02-16T15:44:00Z"/>
          <w:rFonts w:asciiTheme="minorHAnsi" w:eastAsiaTheme="minorEastAsia" w:hAnsiTheme="minorHAnsi" w:cstheme="minorBidi"/>
          <w:b w:val="0"/>
          <w:noProof/>
          <w:szCs w:val="22"/>
          <w:lang w:val="de-DE"/>
        </w:rPr>
      </w:pPr>
      <w:del w:id="237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71" w:author="Weinert, Matthias (M.)" w:date="2022-02-21T14:07:00Z">
        <w:r w:rsidR="00261D7A">
          <w:rPr>
            <w:rStyle w:val="Hyperlink"/>
            <w:rFonts w:eastAsia="MS Mincho"/>
            <w:bCs/>
            <w:noProof/>
            <w:lang w:val="de-DE"/>
          </w:rPr>
          <w:t>Fehler! Linkreferenz ungültig.</w:t>
        </w:r>
      </w:ins>
      <w:del w:id="2372" w:author="Weinert, Matthias (M.)" w:date="2022-02-16T15:44:00Z">
        <w:r w:rsidRPr="00BB1288" w:rsidDel="00F16E77">
          <w:rPr>
            <w:rStyle w:val="Hyperlink"/>
            <w:rFonts w:eastAsia="MS Mincho"/>
            <w:noProof/>
          </w:rPr>
          <w:delText xml:space="preserve">Table 120: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Cruciform Joint</w:delText>
        </w:r>
        <w:r w:rsidDel="00F16E77">
          <w:rPr>
            <w:noProof/>
            <w:webHidden/>
          </w:rPr>
          <w:tab/>
        </w:r>
        <w:r w:rsidDel="00F16E77">
          <w:rPr>
            <w:noProof/>
            <w:webHidden/>
          </w:rPr>
          <w:fldChar w:fldCharType="begin"/>
        </w:r>
        <w:r w:rsidDel="00F16E77">
          <w:rPr>
            <w:noProof/>
            <w:webHidden/>
          </w:rPr>
          <w:delInstrText xml:space="preserve"> PAGEREF _Toc95915060 \h </w:delInstrText>
        </w:r>
        <w:r w:rsidDel="00F16E77">
          <w:rPr>
            <w:noProof/>
            <w:webHidden/>
          </w:rPr>
        </w:r>
        <w:r w:rsidDel="00F16E77">
          <w:rPr>
            <w:noProof/>
            <w:webHidden/>
          </w:rPr>
          <w:fldChar w:fldCharType="separate"/>
        </w:r>
      </w:del>
      <w:del w:id="2373" w:author="Weinert, Matthias (M.)" w:date="2022-02-16T15:43:00Z">
        <w:r w:rsidDel="00F16E77">
          <w:rPr>
            <w:noProof/>
            <w:webHidden/>
          </w:rPr>
          <w:delText>124</w:delText>
        </w:r>
      </w:del>
      <w:del w:id="237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C0EE1FB" w14:textId="335D79CC" w:rsidR="0050351B" w:rsidDel="00F16E77" w:rsidRDefault="0050351B">
      <w:pPr>
        <w:pStyle w:val="Abbildungsverzeichnis"/>
        <w:rPr>
          <w:del w:id="2375" w:author="Weinert, Matthias (M.)" w:date="2022-02-16T15:44:00Z"/>
          <w:rFonts w:asciiTheme="minorHAnsi" w:eastAsiaTheme="minorEastAsia" w:hAnsiTheme="minorHAnsi" w:cstheme="minorBidi"/>
          <w:b w:val="0"/>
          <w:noProof/>
          <w:szCs w:val="22"/>
          <w:lang w:val="de-DE"/>
        </w:rPr>
      </w:pPr>
      <w:del w:id="237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77" w:author="Weinert, Matthias (M.)" w:date="2022-02-21T14:07:00Z">
        <w:r w:rsidR="00261D7A">
          <w:rPr>
            <w:rStyle w:val="Hyperlink"/>
            <w:rFonts w:eastAsia="MS Mincho"/>
            <w:bCs/>
            <w:noProof/>
            <w:lang w:val="de-DE"/>
          </w:rPr>
          <w:t>Fehler! Linkreferenz ungültig.</w:t>
        </w:r>
      </w:ins>
      <w:del w:id="2378" w:author="Weinert, Matthias (M.)" w:date="2022-02-16T15:44:00Z">
        <w:r w:rsidRPr="00BB1288" w:rsidDel="00F16E77">
          <w:rPr>
            <w:rStyle w:val="Hyperlink"/>
            <w:rFonts w:eastAsia="MS Mincho"/>
            <w:noProof/>
          </w:rPr>
          <w:delText xml:space="preserve">Table 121: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noProof/>
            <w:webHidden/>
          </w:rPr>
          <w:fldChar w:fldCharType="begin"/>
        </w:r>
        <w:r w:rsidDel="00F16E77">
          <w:rPr>
            <w:noProof/>
            <w:webHidden/>
          </w:rPr>
          <w:delInstrText xml:space="preserve"> PAGEREF _Toc95915061 \h </w:delInstrText>
        </w:r>
        <w:r w:rsidDel="00F16E77">
          <w:rPr>
            <w:noProof/>
            <w:webHidden/>
          </w:rPr>
        </w:r>
        <w:r w:rsidDel="00F16E77">
          <w:rPr>
            <w:noProof/>
            <w:webHidden/>
          </w:rPr>
          <w:fldChar w:fldCharType="separate"/>
        </w:r>
      </w:del>
      <w:del w:id="2379" w:author="Weinert, Matthias (M.)" w:date="2022-02-16T15:43:00Z">
        <w:r w:rsidDel="00F16E77">
          <w:rPr>
            <w:noProof/>
            <w:webHidden/>
          </w:rPr>
          <w:delText>125</w:delText>
        </w:r>
      </w:del>
      <w:del w:id="238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2002C28" w14:textId="076FF486" w:rsidR="0050351B" w:rsidDel="00F16E77" w:rsidRDefault="0050351B">
      <w:pPr>
        <w:pStyle w:val="Abbildungsverzeichnis"/>
        <w:rPr>
          <w:del w:id="2381" w:author="Weinert, Matthias (M.)" w:date="2022-02-16T15:44:00Z"/>
          <w:rFonts w:asciiTheme="minorHAnsi" w:eastAsiaTheme="minorEastAsia" w:hAnsiTheme="minorHAnsi" w:cstheme="minorBidi"/>
          <w:b w:val="0"/>
          <w:noProof/>
          <w:szCs w:val="22"/>
          <w:lang w:val="de-DE"/>
        </w:rPr>
      </w:pPr>
      <w:del w:id="238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83" w:author="Weinert, Matthias (M.)" w:date="2022-02-21T14:07:00Z">
        <w:r w:rsidR="00261D7A">
          <w:rPr>
            <w:rStyle w:val="Hyperlink"/>
            <w:rFonts w:eastAsia="MS Mincho"/>
            <w:bCs/>
            <w:noProof/>
            <w:lang w:val="de-DE"/>
          </w:rPr>
          <w:t>Fehler! Linkreferenz ungültig.</w:t>
        </w:r>
      </w:ins>
      <w:del w:id="2384" w:author="Weinert, Matthias (M.)" w:date="2022-02-16T15:44:00Z">
        <w:r w:rsidRPr="00BB1288" w:rsidDel="00F16E77">
          <w:rPr>
            <w:rStyle w:val="Hyperlink"/>
            <w:rFonts w:eastAsia="MS Mincho"/>
            <w:noProof/>
          </w:rPr>
          <w:delText xml:space="preserve">Table 122: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Cruciform Joint</w:delText>
        </w:r>
        <w:r w:rsidDel="00F16E77">
          <w:rPr>
            <w:noProof/>
            <w:webHidden/>
          </w:rPr>
          <w:tab/>
        </w:r>
        <w:r w:rsidDel="00F16E77">
          <w:rPr>
            <w:noProof/>
            <w:webHidden/>
          </w:rPr>
          <w:fldChar w:fldCharType="begin"/>
        </w:r>
        <w:r w:rsidDel="00F16E77">
          <w:rPr>
            <w:noProof/>
            <w:webHidden/>
          </w:rPr>
          <w:delInstrText xml:space="preserve"> PAGEREF _Toc95915062 \h </w:delInstrText>
        </w:r>
        <w:r w:rsidDel="00F16E77">
          <w:rPr>
            <w:noProof/>
            <w:webHidden/>
          </w:rPr>
        </w:r>
        <w:r w:rsidDel="00F16E77">
          <w:rPr>
            <w:noProof/>
            <w:webHidden/>
          </w:rPr>
          <w:fldChar w:fldCharType="separate"/>
        </w:r>
      </w:del>
      <w:del w:id="2385" w:author="Weinert, Matthias (M.)" w:date="2022-02-16T15:43:00Z">
        <w:r w:rsidDel="00F16E77">
          <w:rPr>
            <w:noProof/>
            <w:webHidden/>
          </w:rPr>
          <w:delText>126</w:delText>
        </w:r>
      </w:del>
      <w:del w:id="238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BAAC96D" w14:textId="600071D2" w:rsidR="0050351B" w:rsidDel="00F16E77" w:rsidRDefault="0050351B">
      <w:pPr>
        <w:pStyle w:val="Abbildungsverzeichnis"/>
        <w:rPr>
          <w:del w:id="2387" w:author="Weinert, Matthias (M.)" w:date="2022-02-16T15:44:00Z"/>
          <w:rFonts w:asciiTheme="minorHAnsi" w:eastAsiaTheme="minorEastAsia" w:hAnsiTheme="minorHAnsi" w:cstheme="minorBidi"/>
          <w:b w:val="0"/>
          <w:noProof/>
          <w:szCs w:val="22"/>
          <w:lang w:val="de-DE"/>
        </w:rPr>
      </w:pPr>
      <w:del w:id="238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89" w:author="Weinert, Matthias (M.)" w:date="2022-02-21T14:07:00Z">
        <w:r w:rsidR="00261D7A">
          <w:rPr>
            <w:rStyle w:val="Hyperlink"/>
            <w:rFonts w:eastAsia="MS Mincho"/>
            <w:bCs/>
            <w:noProof/>
            <w:lang w:val="de-DE"/>
          </w:rPr>
          <w:t>Fehler! Linkreferenz ungültig.</w:t>
        </w:r>
      </w:ins>
      <w:del w:id="2390" w:author="Weinert, Matthias (M.)" w:date="2022-02-16T15:44:00Z">
        <w:r w:rsidRPr="00BB1288" w:rsidDel="00F16E77">
          <w:rPr>
            <w:rStyle w:val="Hyperlink"/>
            <w:rFonts w:eastAsia="MS Mincho"/>
            <w:noProof/>
          </w:rPr>
          <w:delText>Table 123: Parameters of Flared joint</w:delText>
        </w:r>
        <w:r w:rsidDel="00F16E77">
          <w:rPr>
            <w:noProof/>
            <w:webHidden/>
          </w:rPr>
          <w:tab/>
        </w:r>
        <w:r w:rsidDel="00F16E77">
          <w:rPr>
            <w:noProof/>
            <w:webHidden/>
          </w:rPr>
          <w:fldChar w:fldCharType="begin"/>
        </w:r>
        <w:r w:rsidDel="00F16E77">
          <w:rPr>
            <w:noProof/>
            <w:webHidden/>
          </w:rPr>
          <w:delInstrText xml:space="preserve"> PAGEREF _Toc95915063 \h </w:delInstrText>
        </w:r>
        <w:r w:rsidDel="00F16E77">
          <w:rPr>
            <w:noProof/>
            <w:webHidden/>
          </w:rPr>
        </w:r>
        <w:r w:rsidDel="00F16E77">
          <w:rPr>
            <w:noProof/>
            <w:webHidden/>
          </w:rPr>
          <w:fldChar w:fldCharType="separate"/>
        </w:r>
      </w:del>
      <w:del w:id="2391" w:author="Weinert, Matthias (M.)" w:date="2022-02-16T15:43:00Z">
        <w:r w:rsidDel="00F16E77">
          <w:rPr>
            <w:noProof/>
            <w:webHidden/>
          </w:rPr>
          <w:delText>127</w:delText>
        </w:r>
      </w:del>
      <w:del w:id="239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1FE6510" w14:textId="1190417E" w:rsidR="0050351B" w:rsidDel="00F16E77" w:rsidRDefault="0050351B">
      <w:pPr>
        <w:pStyle w:val="Abbildungsverzeichnis"/>
        <w:rPr>
          <w:del w:id="2393" w:author="Weinert, Matthias (M.)" w:date="2022-02-16T15:44:00Z"/>
          <w:rFonts w:asciiTheme="minorHAnsi" w:eastAsiaTheme="minorEastAsia" w:hAnsiTheme="minorHAnsi" w:cstheme="minorBidi"/>
          <w:b w:val="0"/>
          <w:noProof/>
          <w:szCs w:val="22"/>
          <w:lang w:val="de-DE"/>
        </w:rPr>
      </w:pPr>
      <w:del w:id="239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395" w:author="Weinert, Matthias (M.)" w:date="2022-02-21T14:07:00Z">
        <w:r w:rsidR="00261D7A">
          <w:rPr>
            <w:rStyle w:val="Hyperlink"/>
            <w:rFonts w:eastAsia="MS Mincho"/>
            <w:bCs/>
            <w:noProof/>
            <w:lang w:val="de-DE"/>
          </w:rPr>
          <w:t>Fehler! Linkreferenz ungültig.</w:t>
        </w:r>
      </w:ins>
      <w:del w:id="2396" w:author="Weinert, Matthias (M.)" w:date="2022-02-16T15:44:00Z">
        <w:r w:rsidRPr="00BB1288" w:rsidDel="00F16E77">
          <w:rPr>
            <w:rStyle w:val="Hyperlink"/>
            <w:rFonts w:eastAsia="MS Mincho"/>
            <w:noProof/>
          </w:rPr>
          <w:delText xml:space="preserve">Table 124: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Flared Joint</w:delText>
        </w:r>
        <w:r w:rsidDel="00F16E77">
          <w:rPr>
            <w:noProof/>
            <w:webHidden/>
          </w:rPr>
          <w:tab/>
        </w:r>
        <w:r w:rsidDel="00F16E77">
          <w:rPr>
            <w:noProof/>
            <w:webHidden/>
          </w:rPr>
          <w:fldChar w:fldCharType="begin"/>
        </w:r>
        <w:r w:rsidDel="00F16E77">
          <w:rPr>
            <w:noProof/>
            <w:webHidden/>
          </w:rPr>
          <w:delInstrText xml:space="preserve"> PAGEREF _Toc95915064 \h </w:delInstrText>
        </w:r>
        <w:r w:rsidDel="00F16E77">
          <w:rPr>
            <w:noProof/>
            <w:webHidden/>
          </w:rPr>
        </w:r>
        <w:r w:rsidDel="00F16E77">
          <w:rPr>
            <w:noProof/>
            <w:webHidden/>
          </w:rPr>
          <w:fldChar w:fldCharType="separate"/>
        </w:r>
      </w:del>
      <w:del w:id="2397" w:author="Weinert, Matthias (M.)" w:date="2022-02-16T15:43:00Z">
        <w:r w:rsidDel="00F16E77">
          <w:rPr>
            <w:noProof/>
            <w:webHidden/>
          </w:rPr>
          <w:delText>128</w:delText>
        </w:r>
      </w:del>
      <w:del w:id="239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7780A6C" w14:textId="6D27675A" w:rsidR="0050351B" w:rsidDel="00F16E77" w:rsidRDefault="0050351B">
      <w:pPr>
        <w:pStyle w:val="Abbildungsverzeichnis"/>
        <w:rPr>
          <w:del w:id="2399" w:author="Weinert, Matthias (M.)" w:date="2022-02-16T15:44:00Z"/>
          <w:rFonts w:asciiTheme="minorHAnsi" w:eastAsiaTheme="minorEastAsia" w:hAnsiTheme="minorHAnsi" w:cstheme="minorBidi"/>
          <w:b w:val="0"/>
          <w:noProof/>
          <w:szCs w:val="22"/>
          <w:lang w:val="de-DE"/>
        </w:rPr>
      </w:pPr>
      <w:del w:id="240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01" w:author="Weinert, Matthias (M.)" w:date="2022-02-21T14:07:00Z">
        <w:r w:rsidR="00261D7A">
          <w:rPr>
            <w:rStyle w:val="Hyperlink"/>
            <w:rFonts w:eastAsia="MS Mincho"/>
            <w:bCs/>
            <w:noProof/>
            <w:lang w:val="de-DE"/>
          </w:rPr>
          <w:t>Fehler! Linkreferenz ungültig.</w:t>
        </w:r>
      </w:ins>
      <w:del w:id="2402" w:author="Weinert, Matthias (M.)" w:date="2022-02-16T15:44:00Z">
        <w:r w:rsidRPr="00BB1288" w:rsidDel="00F16E77">
          <w:rPr>
            <w:rStyle w:val="Hyperlink"/>
            <w:rFonts w:eastAsia="MS Mincho"/>
            <w:noProof/>
          </w:rPr>
          <w:delText xml:space="preserve">Table 125: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Flared Joint</w:delText>
        </w:r>
        <w:r w:rsidDel="00F16E77">
          <w:rPr>
            <w:noProof/>
            <w:webHidden/>
          </w:rPr>
          <w:tab/>
        </w:r>
        <w:r w:rsidDel="00F16E77">
          <w:rPr>
            <w:noProof/>
            <w:webHidden/>
          </w:rPr>
          <w:fldChar w:fldCharType="begin"/>
        </w:r>
        <w:r w:rsidDel="00F16E77">
          <w:rPr>
            <w:noProof/>
            <w:webHidden/>
          </w:rPr>
          <w:delInstrText xml:space="preserve"> PAGEREF _Toc95915065 \h </w:delInstrText>
        </w:r>
        <w:r w:rsidDel="00F16E77">
          <w:rPr>
            <w:noProof/>
            <w:webHidden/>
          </w:rPr>
        </w:r>
        <w:r w:rsidDel="00F16E77">
          <w:rPr>
            <w:noProof/>
            <w:webHidden/>
          </w:rPr>
          <w:fldChar w:fldCharType="separate"/>
        </w:r>
      </w:del>
      <w:del w:id="2403" w:author="Weinert, Matthias (M.)" w:date="2022-02-16T15:43:00Z">
        <w:r w:rsidDel="00F16E77">
          <w:rPr>
            <w:noProof/>
            <w:webHidden/>
          </w:rPr>
          <w:delText>128</w:delText>
        </w:r>
      </w:del>
      <w:del w:id="240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334DBDA" w14:textId="05F7B6E4" w:rsidR="0050351B" w:rsidDel="00F16E77" w:rsidRDefault="0050351B">
      <w:pPr>
        <w:pStyle w:val="Abbildungsverzeichnis"/>
        <w:rPr>
          <w:del w:id="2405" w:author="Weinert, Matthias (M.)" w:date="2022-02-16T15:44:00Z"/>
          <w:rFonts w:asciiTheme="minorHAnsi" w:eastAsiaTheme="minorEastAsia" w:hAnsiTheme="minorHAnsi" w:cstheme="minorBidi"/>
          <w:b w:val="0"/>
          <w:noProof/>
          <w:szCs w:val="22"/>
          <w:lang w:val="de-DE"/>
        </w:rPr>
      </w:pPr>
      <w:del w:id="240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07" w:author="Weinert, Matthias (M.)" w:date="2022-02-21T14:07:00Z">
        <w:r w:rsidR="00261D7A">
          <w:rPr>
            <w:rStyle w:val="Hyperlink"/>
            <w:rFonts w:eastAsia="MS Mincho"/>
            <w:bCs/>
            <w:noProof/>
            <w:lang w:val="de-DE"/>
          </w:rPr>
          <w:t>Fehler! Linkreferenz ungültig.</w:t>
        </w:r>
      </w:ins>
      <w:del w:id="2408" w:author="Weinert, Matthias (M.)" w:date="2022-02-16T15:44:00Z">
        <w:r w:rsidRPr="00BB1288" w:rsidDel="00F16E77">
          <w:rPr>
            <w:rStyle w:val="Hyperlink"/>
            <w:rFonts w:eastAsia="MS Mincho"/>
            <w:noProof/>
          </w:rPr>
          <w:delText xml:space="preserve">Table 126: Nested elements of </w:delText>
        </w:r>
        <w:r w:rsidRPr="00BB1288" w:rsidDel="00F16E77">
          <w:rPr>
            <w:rStyle w:val="Hyperlink"/>
            <w:rFonts w:ascii="Courier New" w:eastAsia="MS Mincho" w:hAnsi="Courier New" w:cs="Courier New"/>
            <w:bCs/>
            <w:noProof/>
          </w:rPr>
          <w:delText>&lt;connection_1d/&gt;</w:delText>
        </w:r>
        <w:r w:rsidDel="00F16E77">
          <w:rPr>
            <w:noProof/>
            <w:webHidden/>
          </w:rPr>
          <w:tab/>
        </w:r>
        <w:r w:rsidDel="00F16E77">
          <w:rPr>
            <w:noProof/>
            <w:webHidden/>
          </w:rPr>
          <w:fldChar w:fldCharType="begin"/>
        </w:r>
        <w:r w:rsidDel="00F16E77">
          <w:rPr>
            <w:noProof/>
            <w:webHidden/>
          </w:rPr>
          <w:delInstrText xml:space="preserve"> PAGEREF _Toc95915066 \h </w:delInstrText>
        </w:r>
        <w:r w:rsidDel="00F16E77">
          <w:rPr>
            <w:noProof/>
            <w:webHidden/>
          </w:rPr>
        </w:r>
        <w:r w:rsidDel="00F16E77">
          <w:rPr>
            <w:noProof/>
            <w:webHidden/>
          </w:rPr>
          <w:fldChar w:fldCharType="separate"/>
        </w:r>
      </w:del>
      <w:del w:id="2409" w:author="Weinert, Matthias (M.)" w:date="2022-02-16T15:43:00Z">
        <w:r w:rsidDel="00F16E77">
          <w:rPr>
            <w:noProof/>
            <w:webHidden/>
          </w:rPr>
          <w:delText>129</w:delText>
        </w:r>
      </w:del>
      <w:del w:id="241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DE31589" w14:textId="4CC398ED" w:rsidR="0050351B" w:rsidDel="00F16E77" w:rsidRDefault="0050351B">
      <w:pPr>
        <w:pStyle w:val="Abbildungsverzeichnis"/>
        <w:rPr>
          <w:del w:id="2411" w:author="Weinert, Matthias (M.)" w:date="2022-02-16T15:44:00Z"/>
          <w:rFonts w:asciiTheme="minorHAnsi" w:eastAsiaTheme="minorEastAsia" w:hAnsiTheme="minorHAnsi" w:cstheme="minorBidi"/>
          <w:b w:val="0"/>
          <w:noProof/>
          <w:szCs w:val="22"/>
          <w:lang w:val="de-DE"/>
        </w:rPr>
      </w:pPr>
      <w:del w:id="241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13" w:author="Weinert, Matthias (M.)" w:date="2022-02-21T14:07:00Z">
        <w:r w:rsidR="00261D7A">
          <w:rPr>
            <w:rStyle w:val="Hyperlink"/>
            <w:rFonts w:eastAsia="MS Mincho"/>
            <w:bCs/>
            <w:noProof/>
            <w:lang w:val="de-DE"/>
          </w:rPr>
          <w:t>Fehler! Linkreferenz ungültig.</w:t>
        </w:r>
      </w:ins>
      <w:del w:id="2414" w:author="Weinert, Matthias (M.)" w:date="2022-02-16T15:44:00Z">
        <w:r w:rsidRPr="00BB1288" w:rsidDel="00F16E77">
          <w:rPr>
            <w:rStyle w:val="Hyperlink"/>
            <w:rFonts w:eastAsia="MS Mincho"/>
            <w:noProof/>
          </w:rPr>
          <w:delText xml:space="preserve">Table 127: Attributes of element </w:delText>
        </w:r>
        <w:r w:rsidRPr="00BB1288" w:rsidDel="00F16E77">
          <w:rPr>
            <w:rStyle w:val="Hyperlink"/>
            <w:rFonts w:ascii="Courier New" w:eastAsia="MS Mincho" w:hAnsi="Courier New" w:cs="Courier New"/>
            <w:noProof/>
          </w:rPr>
          <w:delText>&lt;adhesive_line/&gt;</w:delText>
        </w:r>
        <w:r w:rsidDel="00F16E77">
          <w:rPr>
            <w:noProof/>
            <w:webHidden/>
          </w:rPr>
          <w:tab/>
        </w:r>
        <w:r w:rsidDel="00F16E77">
          <w:rPr>
            <w:noProof/>
            <w:webHidden/>
          </w:rPr>
          <w:fldChar w:fldCharType="begin"/>
        </w:r>
        <w:r w:rsidDel="00F16E77">
          <w:rPr>
            <w:noProof/>
            <w:webHidden/>
          </w:rPr>
          <w:delInstrText xml:space="preserve"> PAGEREF _Toc95915067 \h </w:delInstrText>
        </w:r>
        <w:r w:rsidDel="00F16E77">
          <w:rPr>
            <w:noProof/>
            <w:webHidden/>
          </w:rPr>
        </w:r>
        <w:r w:rsidDel="00F16E77">
          <w:rPr>
            <w:noProof/>
            <w:webHidden/>
          </w:rPr>
          <w:fldChar w:fldCharType="separate"/>
        </w:r>
      </w:del>
      <w:del w:id="2415" w:author="Weinert, Matthias (M.)" w:date="2022-02-16T15:43:00Z">
        <w:r w:rsidDel="00F16E77">
          <w:rPr>
            <w:noProof/>
            <w:webHidden/>
          </w:rPr>
          <w:delText>129</w:delText>
        </w:r>
      </w:del>
      <w:del w:id="241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BBDEC5A" w14:textId="411B2A2D" w:rsidR="0050351B" w:rsidDel="00F16E77" w:rsidRDefault="0050351B">
      <w:pPr>
        <w:pStyle w:val="Abbildungsverzeichnis"/>
        <w:rPr>
          <w:del w:id="2417" w:author="Weinert, Matthias (M.)" w:date="2022-02-16T15:44:00Z"/>
          <w:rFonts w:asciiTheme="minorHAnsi" w:eastAsiaTheme="minorEastAsia" w:hAnsiTheme="minorHAnsi" w:cstheme="minorBidi"/>
          <w:b w:val="0"/>
          <w:noProof/>
          <w:szCs w:val="22"/>
          <w:lang w:val="de-DE"/>
        </w:rPr>
      </w:pPr>
      <w:del w:id="241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19" w:author="Weinert, Matthias (M.)" w:date="2022-02-21T14:07:00Z">
        <w:r w:rsidR="00261D7A">
          <w:rPr>
            <w:rStyle w:val="Hyperlink"/>
            <w:rFonts w:eastAsia="MS Mincho"/>
            <w:bCs/>
            <w:noProof/>
            <w:lang w:val="de-DE"/>
          </w:rPr>
          <w:t>Fehler! Linkreferenz ungültig.</w:t>
        </w:r>
      </w:ins>
      <w:del w:id="2420" w:author="Weinert, Matthias (M.)" w:date="2022-02-16T15:44:00Z">
        <w:r w:rsidRPr="00BB1288" w:rsidDel="00F16E77">
          <w:rPr>
            <w:rStyle w:val="Hyperlink"/>
            <w:rFonts w:eastAsia="MS Mincho"/>
            <w:noProof/>
          </w:rPr>
          <w:delText xml:space="preserve">Table 128: Nested elements of </w:delText>
        </w:r>
        <w:r w:rsidRPr="00BB1288" w:rsidDel="00F16E77">
          <w:rPr>
            <w:rStyle w:val="Hyperlink"/>
            <w:rFonts w:ascii="Courier New" w:eastAsia="MS Mincho" w:hAnsi="Courier New" w:cs="Courier New"/>
            <w:bCs/>
            <w:noProof/>
          </w:rPr>
          <w:delText>&lt;connection_1d/&gt;</w:delText>
        </w:r>
        <w:r w:rsidRPr="00BB1288" w:rsidDel="00F16E77">
          <w:rPr>
            <w:rStyle w:val="Hyperlink"/>
            <w:rFonts w:ascii="Courier New" w:eastAsia="MS Mincho" w:hAnsi="Courier New" w:cs="Courier New"/>
            <w:noProof/>
          </w:rPr>
          <w:delText xml:space="preserve"> </w:delText>
        </w:r>
        <w:r w:rsidRPr="00BB1288" w:rsidDel="00F16E77">
          <w:rPr>
            <w:rStyle w:val="Hyperlink"/>
            <w:rFonts w:eastAsia="MS Mincho"/>
            <w:noProof/>
          </w:rPr>
          <w:delText xml:space="preserve">for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noProof/>
            <w:webHidden/>
          </w:rPr>
          <w:fldChar w:fldCharType="begin"/>
        </w:r>
        <w:r w:rsidDel="00F16E77">
          <w:rPr>
            <w:noProof/>
            <w:webHidden/>
          </w:rPr>
          <w:delInstrText xml:space="preserve"> PAGEREF _Toc95915068 \h </w:delInstrText>
        </w:r>
        <w:r w:rsidDel="00F16E77">
          <w:rPr>
            <w:noProof/>
            <w:webHidden/>
          </w:rPr>
        </w:r>
        <w:r w:rsidDel="00F16E77">
          <w:rPr>
            <w:noProof/>
            <w:webHidden/>
          </w:rPr>
          <w:fldChar w:fldCharType="separate"/>
        </w:r>
      </w:del>
      <w:del w:id="2421" w:author="Weinert, Matthias (M.)" w:date="2022-02-16T15:43:00Z">
        <w:r w:rsidDel="00F16E77">
          <w:rPr>
            <w:noProof/>
            <w:webHidden/>
          </w:rPr>
          <w:delText>132</w:delText>
        </w:r>
      </w:del>
      <w:del w:id="242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402132C1" w14:textId="5A326AF7" w:rsidR="0050351B" w:rsidDel="00F16E77" w:rsidRDefault="0050351B">
      <w:pPr>
        <w:pStyle w:val="Abbildungsverzeichnis"/>
        <w:rPr>
          <w:del w:id="2423" w:author="Weinert, Matthias (M.)" w:date="2022-02-16T15:44:00Z"/>
          <w:rFonts w:asciiTheme="minorHAnsi" w:eastAsiaTheme="minorEastAsia" w:hAnsiTheme="minorHAnsi" w:cstheme="minorBidi"/>
          <w:b w:val="0"/>
          <w:noProof/>
          <w:szCs w:val="22"/>
          <w:lang w:val="de-DE"/>
        </w:rPr>
      </w:pPr>
      <w:del w:id="242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"_Toc95915069"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25" w:author="Weinert, Matthias (M.)" w:date="2022-02-21T14:07:00Z">
        <w:r w:rsidR="00261D7A">
          <w:rPr>
            <w:rStyle w:val="Hyperlink"/>
            <w:rFonts w:eastAsia="MS Mincho"/>
            <w:bCs/>
            <w:noProof/>
            <w:lang w:val="de-DE"/>
          </w:rPr>
          <w:t>Fehler! Linkreferenz ungültig.</w:t>
        </w:r>
      </w:ins>
      <w:del w:id="2426" w:author="Weinert, Matthias (M.)" w:date="2022-02-16T15:44:00Z">
        <w:r w:rsidRPr="00BB1288" w:rsidDel="00F16E77">
          <w:rPr>
            <w:rStyle w:val="Hyperlink"/>
            <w:rFonts w:eastAsia="MS Mincho"/>
            <w:noProof/>
          </w:rPr>
          <w:delText xml:space="preserve">Table 129: Attributes of element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noProof/>
            <w:webHidden/>
          </w:rPr>
          <w:fldChar w:fldCharType="begin"/>
        </w:r>
        <w:r w:rsidDel="00F16E77">
          <w:rPr>
            <w:noProof/>
            <w:webHidden/>
          </w:rPr>
          <w:delInstrText xml:space="preserve"> PAGEREF _Toc95915069 \h </w:delInstrText>
        </w:r>
        <w:r w:rsidDel="00F16E77">
          <w:rPr>
            <w:noProof/>
            <w:webHidden/>
          </w:rPr>
        </w:r>
        <w:r w:rsidDel="00F16E77">
          <w:rPr>
            <w:noProof/>
            <w:webHidden/>
          </w:rPr>
          <w:fldChar w:fldCharType="separate"/>
        </w:r>
      </w:del>
      <w:del w:id="2427" w:author="Weinert, Matthias (M.)" w:date="2022-02-16T15:43:00Z">
        <w:r w:rsidDel="00F16E77">
          <w:rPr>
            <w:noProof/>
            <w:webHidden/>
          </w:rPr>
          <w:delText>133</w:delText>
        </w:r>
      </w:del>
      <w:del w:id="242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4A4EBE8" w14:textId="03B70C46" w:rsidR="0050351B" w:rsidDel="00F16E77" w:rsidRDefault="0050351B">
      <w:pPr>
        <w:pStyle w:val="Abbildungsverzeichnis"/>
        <w:rPr>
          <w:del w:id="2429" w:author="Weinert, Matthias (M.)" w:date="2022-02-16T15:44:00Z"/>
          <w:rFonts w:asciiTheme="minorHAnsi" w:eastAsiaTheme="minorEastAsia" w:hAnsiTheme="minorHAnsi" w:cstheme="minorBidi"/>
          <w:b w:val="0"/>
          <w:noProof/>
          <w:szCs w:val="22"/>
          <w:lang w:val="de-DE"/>
        </w:rPr>
      </w:pPr>
      <w:del w:id="243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31" w:author="Weinert, Matthias (M.)" w:date="2022-02-21T14:07:00Z">
        <w:r w:rsidR="00261D7A">
          <w:rPr>
            <w:rStyle w:val="Hyperlink"/>
            <w:rFonts w:eastAsia="MS Mincho"/>
            <w:bCs/>
            <w:noProof/>
            <w:lang w:val="de-DE"/>
          </w:rPr>
          <w:t>Fehler! Linkreferenz ungültig.</w:t>
        </w:r>
      </w:ins>
      <w:del w:id="2432" w:author="Weinert, Matthias (M.)" w:date="2022-02-16T15:44:00Z">
        <w:r w:rsidRPr="00BB1288" w:rsidDel="00F16E77">
          <w:rPr>
            <w:rStyle w:val="Hyperlink"/>
            <w:rFonts w:eastAsia="MS Mincho"/>
            <w:noProof/>
          </w:rPr>
          <w:delText xml:space="preserve">Table 130: Nested elements of element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noProof/>
            <w:webHidden/>
          </w:rPr>
          <w:fldChar w:fldCharType="begin"/>
        </w:r>
        <w:r w:rsidDel="00F16E77">
          <w:rPr>
            <w:noProof/>
            <w:webHidden/>
          </w:rPr>
          <w:delInstrText xml:space="preserve"> PAGEREF _Toc95915070 \h </w:delInstrText>
        </w:r>
        <w:r w:rsidDel="00F16E77">
          <w:rPr>
            <w:noProof/>
            <w:webHidden/>
          </w:rPr>
        </w:r>
        <w:r w:rsidDel="00F16E77">
          <w:rPr>
            <w:noProof/>
            <w:webHidden/>
          </w:rPr>
          <w:fldChar w:fldCharType="separate"/>
        </w:r>
      </w:del>
      <w:del w:id="2433" w:author="Weinert, Matthias (M.)" w:date="2022-02-16T15:43:00Z">
        <w:r w:rsidDel="00F16E77">
          <w:rPr>
            <w:noProof/>
            <w:webHidden/>
          </w:rPr>
          <w:delText>133</w:delText>
        </w:r>
      </w:del>
      <w:del w:id="243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5FAFC4C" w14:textId="67280840" w:rsidR="0050351B" w:rsidDel="00F16E77" w:rsidRDefault="0050351B">
      <w:pPr>
        <w:pStyle w:val="Abbildungsverzeichnis"/>
        <w:rPr>
          <w:del w:id="2435" w:author="Weinert, Matthias (M.)" w:date="2022-02-16T15:44:00Z"/>
          <w:rFonts w:asciiTheme="minorHAnsi" w:eastAsiaTheme="minorEastAsia" w:hAnsiTheme="minorHAnsi" w:cstheme="minorBidi"/>
          <w:b w:val="0"/>
          <w:noProof/>
          <w:szCs w:val="22"/>
          <w:lang w:val="de-DE"/>
        </w:rPr>
      </w:pPr>
      <w:del w:id="243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37" w:author="Weinert, Matthias (M.)" w:date="2022-02-21T14:07:00Z">
        <w:r w:rsidR="00261D7A">
          <w:rPr>
            <w:rStyle w:val="Hyperlink"/>
            <w:rFonts w:eastAsia="MS Mincho"/>
            <w:bCs/>
            <w:noProof/>
            <w:lang w:val="de-DE"/>
          </w:rPr>
          <w:t>Fehler! Linkreferenz ungültig.</w:t>
        </w:r>
      </w:ins>
      <w:del w:id="2438" w:author="Weinert, Matthias (M.)" w:date="2022-02-16T15:44:00Z">
        <w:r w:rsidRPr="00BB1288" w:rsidDel="00F16E77">
          <w:rPr>
            <w:rStyle w:val="Hyperlink"/>
            <w:rFonts w:eastAsia="MS Mincho"/>
            <w:noProof/>
          </w:rPr>
          <w:delText xml:space="preserve">Table 131: Attributes of element </w:delText>
        </w:r>
        <w:r w:rsidRPr="00BB1288" w:rsidDel="00F16E77">
          <w:rPr>
            <w:rStyle w:val="Hyperlink"/>
            <w:rFonts w:ascii="Courier New" w:eastAsia="MS Mincho" w:hAnsi="Courier New" w:cs="Courier New"/>
            <w:bCs/>
            <w:noProof/>
          </w:rPr>
          <w:delText>&lt;region/&gt;</w:delText>
        </w:r>
        <w:r w:rsidDel="00F16E77">
          <w:rPr>
            <w:noProof/>
            <w:webHidden/>
          </w:rPr>
          <w:tab/>
        </w:r>
        <w:r w:rsidDel="00F16E77">
          <w:rPr>
            <w:noProof/>
            <w:webHidden/>
          </w:rPr>
          <w:fldChar w:fldCharType="begin"/>
        </w:r>
        <w:r w:rsidDel="00F16E77">
          <w:rPr>
            <w:noProof/>
            <w:webHidden/>
          </w:rPr>
          <w:delInstrText xml:space="preserve"> PAGEREF _Toc95915071 \h </w:delInstrText>
        </w:r>
        <w:r w:rsidDel="00F16E77">
          <w:rPr>
            <w:noProof/>
            <w:webHidden/>
          </w:rPr>
        </w:r>
        <w:r w:rsidDel="00F16E77">
          <w:rPr>
            <w:noProof/>
            <w:webHidden/>
          </w:rPr>
          <w:fldChar w:fldCharType="separate"/>
        </w:r>
      </w:del>
      <w:del w:id="2439" w:author="Weinert, Matthias (M.)" w:date="2022-02-16T15:43:00Z">
        <w:r w:rsidDel="00F16E77">
          <w:rPr>
            <w:noProof/>
            <w:webHidden/>
          </w:rPr>
          <w:delText>133</w:delText>
        </w:r>
      </w:del>
      <w:del w:id="244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18ADC15C" w14:textId="50AEBB57" w:rsidR="0050351B" w:rsidDel="00F16E77" w:rsidRDefault="0050351B">
      <w:pPr>
        <w:pStyle w:val="Abbildungsverzeichnis"/>
        <w:rPr>
          <w:del w:id="2441" w:author="Weinert, Matthias (M.)" w:date="2022-02-16T15:44:00Z"/>
          <w:rFonts w:asciiTheme="minorHAnsi" w:eastAsiaTheme="minorEastAsia" w:hAnsiTheme="minorHAnsi" w:cstheme="minorBidi"/>
          <w:b w:val="0"/>
          <w:noProof/>
          <w:szCs w:val="22"/>
          <w:lang w:val="de-DE"/>
        </w:rPr>
      </w:pPr>
      <w:del w:id="244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43" w:author="Weinert, Matthias (M.)" w:date="2022-02-21T14:07:00Z">
        <w:r w:rsidR="00261D7A">
          <w:rPr>
            <w:rStyle w:val="Hyperlink"/>
            <w:rFonts w:eastAsia="MS Mincho"/>
            <w:bCs/>
            <w:noProof/>
            <w:lang w:val="de-DE"/>
          </w:rPr>
          <w:t>Fehler! Linkreferenz ungültig.</w:t>
        </w:r>
      </w:ins>
      <w:del w:id="2444" w:author="Weinert, Matthias (M.)" w:date="2022-02-16T15:44:00Z">
        <w:r w:rsidRPr="00BB1288" w:rsidDel="00F16E77">
          <w:rPr>
            <w:rStyle w:val="Hyperlink"/>
            <w:rFonts w:eastAsia="MS Mincho"/>
            <w:noProof/>
          </w:rPr>
          <w:delText xml:space="preserve">Table 132: Nested elements of element </w:delText>
        </w:r>
        <w:r w:rsidRPr="00BB1288" w:rsidDel="00F16E77">
          <w:rPr>
            <w:rStyle w:val="Hyperlink"/>
            <w:rFonts w:ascii="Courier New" w:eastAsia="MS Mincho" w:hAnsi="Courier New" w:cs="Courier New"/>
            <w:bCs/>
            <w:noProof/>
          </w:rPr>
          <w:delText>&lt;region/&gt;</w:delText>
        </w:r>
        <w:r w:rsidDel="00F16E77">
          <w:rPr>
            <w:noProof/>
            <w:webHidden/>
          </w:rPr>
          <w:tab/>
        </w:r>
        <w:r w:rsidDel="00F16E77">
          <w:rPr>
            <w:noProof/>
            <w:webHidden/>
          </w:rPr>
          <w:fldChar w:fldCharType="begin"/>
        </w:r>
        <w:r w:rsidDel="00F16E77">
          <w:rPr>
            <w:noProof/>
            <w:webHidden/>
          </w:rPr>
          <w:delInstrText xml:space="preserve"> PAGEREF _Toc95915072 \h </w:delInstrText>
        </w:r>
        <w:r w:rsidDel="00F16E77">
          <w:rPr>
            <w:noProof/>
            <w:webHidden/>
          </w:rPr>
        </w:r>
        <w:r w:rsidDel="00F16E77">
          <w:rPr>
            <w:noProof/>
            <w:webHidden/>
          </w:rPr>
          <w:fldChar w:fldCharType="separate"/>
        </w:r>
      </w:del>
      <w:del w:id="2445" w:author="Weinert, Matthias (M.)" w:date="2022-02-16T15:43:00Z">
        <w:r w:rsidDel="00F16E77">
          <w:rPr>
            <w:noProof/>
            <w:webHidden/>
          </w:rPr>
          <w:delText>134</w:delText>
        </w:r>
      </w:del>
      <w:del w:id="244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5CDFA06A" w14:textId="280461C5" w:rsidR="0050351B" w:rsidDel="00F16E77" w:rsidRDefault="0050351B">
      <w:pPr>
        <w:pStyle w:val="Abbildungsverzeichnis"/>
        <w:rPr>
          <w:del w:id="2447" w:author="Weinert, Matthias (M.)" w:date="2022-02-16T15:44:00Z"/>
          <w:rFonts w:asciiTheme="minorHAnsi" w:eastAsiaTheme="minorEastAsia" w:hAnsiTheme="minorHAnsi" w:cstheme="minorBidi"/>
          <w:b w:val="0"/>
          <w:noProof/>
          <w:szCs w:val="22"/>
          <w:lang w:val="de-DE"/>
        </w:rPr>
      </w:pPr>
      <w:del w:id="244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49" w:author="Weinert, Matthias (M.)" w:date="2022-02-21T14:07:00Z">
        <w:r w:rsidR="00261D7A">
          <w:rPr>
            <w:rStyle w:val="Hyperlink"/>
            <w:rFonts w:eastAsia="MS Mincho"/>
            <w:bCs/>
            <w:noProof/>
            <w:lang w:val="de-DE"/>
          </w:rPr>
          <w:t>Fehler! Linkreferenz ungültig.</w:t>
        </w:r>
      </w:ins>
      <w:del w:id="2450" w:author="Weinert, Matthias (M.)" w:date="2022-02-16T15:44:00Z">
        <w:r w:rsidRPr="00BB1288" w:rsidDel="00F16E77">
          <w:rPr>
            <w:rStyle w:val="Hyperlink"/>
            <w:rFonts w:eastAsia="MS Mincho"/>
            <w:noProof/>
          </w:rPr>
          <w:delText xml:space="preserve">Table 133: Nested elements of </w:delText>
        </w:r>
        <w:r w:rsidRPr="00BB1288" w:rsidDel="00F16E77">
          <w:rPr>
            <w:rStyle w:val="Hyperlink"/>
            <w:rFonts w:ascii="Courier New" w:eastAsia="MS Mincho" w:hAnsi="Courier New" w:cs="Courier New"/>
            <w:bCs/>
            <w:noProof/>
          </w:rPr>
          <w:delText>&lt;connection_1d/&gt;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&lt;sequence_connection_0d/&gt;</w:delText>
        </w:r>
        <w:r w:rsidDel="00F16E77">
          <w:rPr>
            <w:noProof/>
            <w:webHidden/>
          </w:rPr>
          <w:tab/>
        </w:r>
        <w:r w:rsidDel="00F16E77">
          <w:rPr>
            <w:noProof/>
            <w:webHidden/>
          </w:rPr>
          <w:fldChar w:fldCharType="begin"/>
        </w:r>
        <w:r w:rsidDel="00F16E77">
          <w:rPr>
            <w:noProof/>
            <w:webHidden/>
          </w:rPr>
          <w:delInstrText xml:space="preserve"> PAGEREF _Toc95915073 \h </w:delInstrText>
        </w:r>
        <w:r w:rsidDel="00F16E77">
          <w:rPr>
            <w:noProof/>
            <w:webHidden/>
          </w:rPr>
        </w:r>
        <w:r w:rsidDel="00F16E77">
          <w:rPr>
            <w:noProof/>
            <w:webHidden/>
          </w:rPr>
          <w:fldChar w:fldCharType="separate"/>
        </w:r>
      </w:del>
      <w:del w:id="2451" w:author="Weinert, Matthias (M.)" w:date="2022-02-16T15:43:00Z">
        <w:r w:rsidDel="00F16E77">
          <w:rPr>
            <w:noProof/>
            <w:webHidden/>
          </w:rPr>
          <w:delText>137</w:delText>
        </w:r>
      </w:del>
      <w:del w:id="245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0A19F2FB" w14:textId="48C4FDAB" w:rsidR="0050351B" w:rsidDel="00F16E77" w:rsidRDefault="0050351B">
      <w:pPr>
        <w:pStyle w:val="Abbildungsverzeichnis"/>
        <w:rPr>
          <w:del w:id="2453" w:author="Weinert, Matthias (M.)" w:date="2022-02-16T15:44:00Z"/>
          <w:rFonts w:asciiTheme="minorHAnsi" w:eastAsiaTheme="minorEastAsia" w:hAnsiTheme="minorHAnsi" w:cstheme="minorBidi"/>
          <w:b w:val="0"/>
          <w:noProof/>
          <w:szCs w:val="22"/>
          <w:lang w:val="de-DE"/>
        </w:rPr>
      </w:pPr>
      <w:del w:id="245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"_Toc95915074"</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55" w:author="Weinert, Matthias (M.)" w:date="2022-02-21T14:07:00Z">
        <w:r w:rsidR="00261D7A">
          <w:rPr>
            <w:rStyle w:val="Hyperlink"/>
            <w:rFonts w:eastAsia="MS Mincho"/>
            <w:bCs/>
            <w:noProof/>
            <w:lang w:val="de-DE"/>
          </w:rPr>
          <w:t>Fehler! Linkreferenz ungültig.</w:t>
        </w:r>
      </w:ins>
      <w:del w:id="2456" w:author="Weinert, Matthias (M.)" w:date="2022-02-16T15:44:00Z">
        <w:r w:rsidRPr="00BB1288" w:rsidDel="00F16E77">
          <w:rPr>
            <w:rStyle w:val="Hyperlink"/>
            <w:rFonts w:eastAsia="MS Mincho"/>
            <w:noProof/>
          </w:rPr>
          <w:delText xml:space="preserve">Table 134: Nested elements of </w:delText>
        </w:r>
        <w:r w:rsidRPr="00BB1288" w:rsidDel="00F16E77">
          <w:rPr>
            <w:rStyle w:val="Hyperlink"/>
            <w:rFonts w:ascii="Courier New" w:eastAsia="MS Mincho" w:hAnsi="Courier New" w:cs="Courier New"/>
            <w:bCs/>
            <w:noProof/>
          </w:rPr>
          <w:delText>&lt;sequence_connection_0d/&gt;</w:delText>
        </w:r>
        <w:r w:rsidDel="00F16E77">
          <w:rPr>
            <w:noProof/>
            <w:webHidden/>
          </w:rPr>
          <w:tab/>
        </w:r>
        <w:r w:rsidDel="00F16E77">
          <w:rPr>
            <w:noProof/>
            <w:webHidden/>
          </w:rPr>
          <w:fldChar w:fldCharType="begin"/>
        </w:r>
        <w:r w:rsidDel="00F16E77">
          <w:rPr>
            <w:noProof/>
            <w:webHidden/>
          </w:rPr>
          <w:delInstrText xml:space="preserve"> PAGEREF _Toc95915074 \h </w:delInstrText>
        </w:r>
        <w:r w:rsidDel="00F16E77">
          <w:rPr>
            <w:noProof/>
            <w:webHidden/>
          </w:rPr>
        </w:r>
        <w:r w:rsidDel="00F16E77">
          <w:rPr>
            <w:noProof/>
            <w:webHidden/>
          </w:rPr>
          <w:fldChar w:fldCharType="separate"/>
        </w:r>
      </w:del>
      <w:del w:id="2457" w:author="Weinert, Matthias (M.)" w:date="2022-02-16T15:43:00Z">
        <w:r w:rsidDel="00F16E77">
          <w:rPr>
            <w:noProof/>
            <w:webHidden/>
          </w:rPr>
          <w:delText>137</w:delText>
        </w:r>
      </w:del>
      <w:del w:id="245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08B2CF3" w14:textId="054FC99E" w:rsidR="0050351B" w:rsidDel="00F16E77" w:rsidRDefault="0050351B">
      <w:pPr>
        <w:pStyle w:val="Abbildungsverzeichnis"/>
        <w:rPr>
          <w:del w:id="2459" w:author="Weinert, Matthias (M.)" w:date="2022-02-16T15:44:00Z"/>
          <w:rFonts w:asciiTheme="minorHAnsi" w:eastAsiaTheme="minorEastAsia" w:hAnsiTheme="minorHAnsi" w:cstheme="minorBidi"/>
          <w:b w:val="0"/>
          <w:noProof/>
          <w:szCs w:val="22"/>
          <w:lang w:val="de-DE"/>
        </w:rPr>
      </w:pPr>
      <w:del w:id="246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"_Toc95915075"</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61" w:author="Weinert, Matthias (M.)" w:date="2022-02-21T14:07:00Z">
        <w:r w:rsidR="00261D7A">
          <w:rPr>
            <w:rStyle w:val="Hyperlink"/>
            <w:rFonts w:eastAsia="MS Mincho"/>
            <w:bCs/>
            <w:noProof/>
            <w:lang w:val="de-DE"/>
          </w:rPr>
          <w:t>Fehler! Linkreferenz ungültig.</w:t>
        </w:r>
      </w:ins>
      <w:del w:id="2462" w:author="Weinert, Matthias (M.)" w:date="2022-02-16T15:44:00Z">
        <w:r w:rsidRPr="00BB1288" w:rsidDel="00F16E77">
          <w:rPr>
            <w:rStyle w:val="Hyperlink"/>
            <w:rFonts w:eastAsia="MS Mincho"/>
            <w:noProof/>
          </w:rPr>
          <w:delText xml:space="preserve">Table 135: Attributes of element </w:delText>
        </w:r>
        <w:r w:rsidRPr="00BB1288" w:rsidDel="00F16E77">
          <w:rPr>
            <w:rStyle w:val="Hyperlink"/>
            <w:rFonts w:ascii="Courier New" w:eastAsia="MS Mincho" w:hAnsi="Courier New" w:cs="Courier New"/>
            <w:noProof/>
          </w:rPr>
          <w:delText>&lt;sequence_connection_0d/&gt;</w:delText>
        </w:r>
        <w:r w:rsidDel="00F16E77">
          <w:rPr>
            <w:noProof/>
            <w:webHidden/>
          </w:rPr>
          <w:tab/>
        </w:r>
        <w:r w:rsidDel="00F16E77">
          <w:rPr>
            <w:noProof/>
            <w:webHidden/>
          </w:rPr>
          <w:fldChar w:fldCharType="begin"/>
        </w:r>
        <w:r w:rsidDel="00F16E77">
          <w:rPr>
            <w:noProof/>
            <w:webHidden/>
          </w:rPr>
          <w:delInstrText xml:space="preserve"> PAGEREF _Toc95915075 \h </w:delInstrText>
        </w:r>
        <w:r w:rsidDel="00F16E77">
          <w:rPr>
            <w:noProof/>
            <w:webHidden/>
          </w:rPr>
        </w:r>
        <w:r w:rsidDel="00F16E77">
          <w:rPr>
            <w:noProof/>
            <w:webHidden/>
          </w:rPr>
          <w:fldChar w:fldCharType="separate"/>
        </w:r>
      </w:del>
      <w:del w:id="2463" w:author="Weinert, Matthias (M.)" w:date="2022-02-16T15:43:00Z">
        <w:r w:rsidDel="00F16E77">
          <w:rPr>
            <w:noProof/>
            <w:webHidden/>
          </w:rPr>
          <w:delText>137</w:delText>
        </w:r>
      </w:del>
      <w:del w:id="246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16482EBC" w14:textId="67057BAD" w:rsidR="0050351B" w:rsidDel="00F16E77" w:rsidRDefault="0050351B">
      <w:pPr>
        <w:pStyle w:val="Abbildungsverzeichnis"/>
        <w:rPr>
          <w:del w:id="2465" w:author="Weinert, Matthias (M.)" w:date="2022-02-16T15:44:00Z"/>
          <w:rFonts w:asciiTheme="minorHAnsi" w:eastAsiaTheme="minorEastAsia" w:hAnsiTheme="minorHAnsi" w:cstheme="minorBidi"/>
          <w:b w:val="0"/>
          <w:noProof/>
          <w:szCs w:val="22"/>
          <w:lang w:val="de-DE"/>
        </w:rPr>
      </w:pPr>
      <w:del w:id="246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"_Toc95915076"</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67" w:author="Weinert, Matthias (M.)" w:date="2022-02-21T14:07:00Z">
        <w:r w:rsidR="00261D7A">
          <w:rPr>
            <w:rStyle w:val="Hyperlink"/>
            <w:rFonts w:eastAsia="MS Mincho"/>
            <w:bCs/>
            <w:noProof/>
            <w:lang w:val="de-DE"/>
          </w:rPr>
          <w:t>Fehler! Linkreferenz ungültig.</w:t>
        </w:r>
      </w:ins>
      <w:del w:id="2468" w:author="Weinert, Matthias (M.)" w:date="2022-02-16T15:44:00Z">
        <w:r w:rsidRPr="00BB1288" w:rsidDel="00F16E77">
          <w:rPr>
            <w:rStyle w:val="Hyperlink"/>
            <w:rFonts w:eastAsia="MS Mincho"/>
            <w:noProof/>
          </w:rPr>
          <w:delText xml:space="preserve">Table 136: Nested elements of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noProof/>
            <w:webHidden/>
          </w:rPr>
          <w:fldChar w:fldCharType="begin"/>
        </w:r>
        <w:r w:rsidDel="00F16E77">
          <w:rPr>
            <w:noProof/>
            <w:webHidden/>
          </w:rPr>
          <w:delInstrText xml:space="preserve"> PAGEREF _Toc95915076 \h </w:delInstrText>
        </w:r>
        <w:r w:rsidDel="00F16E77">
          <w:rPr>
            <w:noProof/>
            <w:webHidden/>
          </w:rPr>
        </w:r>
        <w:r w:rsidDel="00F16E77">
          <w:rPr>
            <w:noProof/>
            <w:webHidden/>
          </w:rPr>
          <w:fldChar w:fldCharType="separate"/>
        </w:r>
      </w:del>
      <w:del w:id="2469" w:author="Weinert, Matthias (M.)" w:date="2022-02-16T15:43:00Z">
        <w:r w:rsidDel="00F16E77">
          <w:rPr>
            <w:noProof/>
            <w:webHidden/>
          </w:rPr>
          <w:delText>138</w:delText>
        </w:r>
      </w:del>
      <w:del w:id="247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6A35AE92" w14:textId="6F9DBD02" w:rsidR="0050351B" w:rsidDel="00F16E77" w:rsidRDefault="0050351B">
      <w:pPr>
        <w:pStyle w:val="Abbildungsverzeichnis"/>
        <w:rPr>
          <w:del w:id="2471" w:author="Weinert, Matthias (M.)" w:date="2022-02-16T15:44:00Z"/>
          <w:rFonts w:asciiTheme="minorHAnsi" w:eastAsiaTheme="minorEastAsia" w:hAnsiTheme="minorHAnsi" w:cstheme="minorBidi"/>
          <w:b w:val="0"/>
          <w:noProof/>
          <w:szCs w:val="22"/>
          <w:lang w:val="de-DE"/>
        </w:rPr>
      </w:pPr>
      <w:del w:id="247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"_Toc95915077"</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73" w:author="Weinert, Matthias (M.)" w:date="2022-02-21T14:07:00Z">
        <w:r w:rsidR="00261D7A">
          <w:rPr>
            <w:rStyle w:val="Hyperlink"/>
            <w:rFonts w:eastAsia="MS Mincho"/>
            <w:bCs/>
            <w:noProof/>
            <w:lang w:val="de-DE"/>
          </w:rPr>
          <w:t>Fehler! Linkreferenz ungültig.</w:t>
        </w:r>
      </w:ins>
      <w:del w:id="2474" w:author="Weinert, Matthias (M.)" w:date="2022-02-16T15:44:00Z">
        <w:r w:rsidRPr="00BB1288" w:rsidDel="00F16E77">
          <w:rPr>
            <w:rStyle w:val="Hyperlink"/>
            <w:rFonts w:eastAsia="MS Mincho"/>
            <w:noProof/>
          </w:rPr>
          <w:delText xml:space="preserve">Table 137: Attributes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noProof/>
            <w:webHidden/>
          </w:rPr>
          <w:fldChar w:fldCharType="begin"/>
        </w:r>
        <w:r w:rsidDel="00F16E77">
          <w:rPr>
            <w:noProof/>
            <w:webHidden/>
          </w:rPr>
          <w:delInstrText xml:space="preserve"> PAGEREF _Toc95915077 \h </w:delInstrText>
        </w:r>
        <w:r w:rsidDel="00F16E77">
          <w:rPr>
            <w:noProof/>
            <w:webHidden/>
          </w:rPr>
        </w:r>
        <w:r w:rsidDel="00F16E77">
          <w:rPr>
            <w:noProof/>
            <w:webHidden/>
          </w:rPr>
          <w:fldChar w:fldCharType="separate"/>
        </w:r>
      </w:del>
      <w:del w:id="2475" w:author="Weinert, Matthias (M.)" w:date="2022-02-16T15:43:00Z">
        <w:r w:rsidDel="00F16E77">
          <w:rPr>
            <w:noProof/>
            <w:webHidden/>
          </w:rPr>
          <w:delText>138</w:delText>
        </w:r>
      </w:del>
      <w:del w:id="247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87713CC" w14:textId="02F759E7" w:rsidR="0050351B" w:rsidDel="00F16E77" w:rsidRDefault="0050351B">
      <w:pPr>
        <w:pStyle w:val="Abbildungsverzeichnis"/>
        <w:rPr>
          <w:del w:id="2477" w:author="Weinert, Matthias (M.)" w:date="2022-02-16T15:44:00Z"/>
          <w:rFonts w:asciiTheme="minorHAnsi" w:eastAsiaTheme="minorEastAsia" w:hAnsiTheme="minorHAnsi" w:cstheme="minorBidi"/>
          <w:b w:val="0"/>
          <w:noProof/>
          <w:szCs w:val="22"/>
          <w:lang w:val="de-DE"/>
        </w:rPr>
      </w:pPr>
      <w:del w:id="247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"_Toc95915078"</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79" w:author="Weinert, Matthias (M.)" w:date="2022-02-21T14:07:00Z">
        <w:r w:rsidR="00261D7A">
          <w:rPr>
            <w:rStyle w:val="Hyperlink"/>
            <w:rFonts w:eastAsia="MS Mincho"/>
            <w:bCs/>
            <w:noProof/>
            <w:lang w:val="de-DE"/>
          </w:rPr>
          <w:t>Fehler! Linkreferenz ungültig.</w:t>
        </w:r>
      </w:ins>
      <w:del w:id="2480" w:author="Weinert, Matthias (M.)" w:date="2022-02-16T15:44:00Z">
        <w:r w:rsidRPr="00BB1288" w:rsidDel="00F16E77">
          <w:rPr>
            <w:rStyle w:val="Hyperlink"/>
            <w:rFonts w:eastAsia="MS Mincho"/>
            <w:noProof/>
          </w:rPr>
          <w:delText xml:space="preserve">Table 138: Nested elements of element </w:delText>
        </w:r>
        <w:r w:rsidRPr="00BB1288" w:rsidDel="00F16E77">
          <w:rPr>
            <w:rStyle w:val="Hyperlink"/>
            <w:rFonts w:ascii="Courier New" w:eastAsia="MS Mincho" w:hAnsi="Courier New" w:cs="Courier New"/>
            <w:noProof/>
          </w:rPr>
          <w:delText>&lt;face_list&gt;</w:delText>
        </w:r>
        <w:r w:rsidDel="00F16E77">
          <w:rPr>
            <w:noProof/>
            <w:webHidden/>
          </w:rPr>
          <w:tab/>
        </w:r>
        <w:r w:rsidDel="00F16E77">
          <w:rPr>
            <w:noProof/>
            <w:webHidden/>
          </w:rPr>
          <w:fldChar w:fldCharType="begin"/>
        </w:r>
        <w:r w:rsidDel="00F16E77">
          <w:rPr>
            <w:noProof/>
            <w:webHidden/>
          </w:rPr>
          <w:delInstrText xml:space="preserve"> PAGEREF _Toc95915078 \h </w:delInstrText>
        </w:r>
        <w:r w:rsidDel="00F16E77">
          <w:rPr>
            <w:noProof/>
            <w:webHidden/>
          </w:rPr>
        </w:r>
        <w:r w:rsidDel="00F16E77">
          <w:rPr>
            <w:noProof/>
            <w:webHidden/>
          </w:rPr>
          <w:fldChar w:fldCharType="separate"/>
        </w:r>
      </w:del>
      <w:del w:id="2481" w:author="Weinert, Matthias (M.)" w:date="2022-02-16T15:43:00Z">
        <w:r w:rsidDel="00F16E77">
          <w:rPr>
            <w:noProof/>
            <w:webHidden/>
          </w:rPr>
          <w:delText>138</w:delText>
        </w:r>
      </w:del>
      <w:del w:id="248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7B3F3D24" w14:textId="5AF9CE52" w:rsidR="0050351B" w:rsidDel="00F16E77" w:rsidRDefault="0050351B">
      <w:pPr>
        <w:pStyle w:val="Abbildungsverzeichnis"/>
        <w:rPr>
          <w:del w:id="2483" w:author="Weinert, Matthias (M.)" w:date="2022-02-16T15:44:00Z"/>
          <w:rFonts w:asciiTheme="minorHAnsi" w:eastAsiaTheme="minorEastAsia" w:hAnsiTheme="minorHAnsi" w:cstheme="minorBidi"/>
          <w:b w:val="0"/>
          <w:noProof/>
          <w:szCs w:val="22"/>
          <w:lang w:val="de-DE"/>
        </w:rPr>
      </w:pPr>
      <w:del w:id="2484"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"_Toc95915079"</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85" w:author="Weinert, Matthias (M.)" w:date="2022-02-21T14:07:00Z">
        <w:r w:rsidR="00261D7A">
          <w:rPr>
            <w:rStyle w:val="Hyperlink"/>
            <w:rFonts w:eastAsia="MS Mincho"/>
            <w:bCs/>
            <w:noProof/>
            <w:lang w:val="de-DE"/>
          </w:rPr>
          <w:t>Fehler! Linkreferenz ungültig.</w:t>
        </w:r>
      </w:ins>
      <w:del w:id="2486" w:author="Weinert, Matthias (M.)" w:date="2022-02-16T15:44:00Z">
        <w:r w:rsidRPr="00BB1288" w:rsidDel="00F16E77">
          <w:rPr>
            <w:rStyle w:val="Hyperlink"/>
            <w:rFonts w:eastAsia="MS Mincho"/>
            <w:noProof/>
          </w:rPr>
          <w:delText xml:space="preserve">Table 139: Attributes of element </w:delText>
        </w:r>
        <w:r w:rsidRPr="00BB1288" w:rsidDel="00F16E77">
          <w:rPr>
            <w:rStyle w:val="Hyperlink"/>
            <w:rFonts w:ascii="Courier New" w:eastAsia="MS Mincho" w:hAnsi="Courier New" w:cs="Courier New"/>
            <w:bCs/>
            <w:noProof/>
          </w:rPr>
          <w:delText>&lt;face/&gt;</w:delText>
        </w:r>
        <w:r w:rsidDel="00F16E77">
          <w:rPr>
            <w:noProof/>
            <w:webHidden/>
          </w:rPr>
          <w:tab/>
        </w:r>
        <w:r w:rsidDel="00F16E77">
          <w:rPr>
            <w:noProof/>
            <w:webHidden/>
          </w:rPr>
          <w:fldChar w:fldCharType="begin"/>
        </w:r>
        <w:r w:rsidDel="00F16E77">
          <w:rPr>
            <w:noProof/>
            <w:webHidden/>
          </w:rPr>
          <w:delInstrText xml:space="preserve"> PAGEREF _Toc95915079 \h </w:delInstrText>
        </w:r>
        <w:r w:rsidDel="00F16E77">
          <w:rPr>
            <w:noProof/>
            <w:webHidden/>
          </w:rPr>
        </w:r>
        <w:r w:rsidDel="00F16E77">
          <w:rPr>
            <w:noProof/>
            <w:webHidden/>
          </w:rPr>
          <w:fldChar w:fldCharType="separate"/>
        </w:r>
      </w:del>
      <w:del w:id="2487" w:author="Weinert, Matthias (M.)" w:date="2022-02-16T15:43:00Z">
        <w:r w:rsidDel="00F16E77">
          <w:rPr>
            <w:noProof/>
            <w:webHidden/>
          </w:rPr>
          <w:delText>139</w:delText>
        </w:r>
      </w:del>
      <w:del w:id="2488"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44198B95" w14:textId="3B556B4D" w:rsidR="0050351B" w:rsidDel="00F16E77" w:rsidRDefault="0050351B">
      <w:pPr>
        <w:pStyle w:val="Abbildungsverzeichnis"/>
        <w:rPr>
          <w:del w:id="2489" w:author="Weinert, Matthias (M.)" w:date="2022-02-16T15:44:00Z"/>
          <w:rFonts w:asciiTheme="minorHAnsi" w:eastAsiaTheme="minorEastAsia" w:hAnsiTheme="minorHAnsi" w:cstheme="minorBidi"/>
          <w:b w:val="0"/>
          <w:noProof/>
          <w:szCs w:val="22"/>
          <w:lang w:val="de-DE"/>
        </w:rPr>
      </w:pPr>
      <w:del w:id="2490"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"_Toc95915080"</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91" w:author="Weinert, Matthias (M.)" w:date="2022-02-21T14:07:00Z">
        <w:r w:rsidR="00261D7A">
          <w:rPr>
            <w:rStyle w:val="Hyperlink"/>
            <w:rFonts w:eastAsia="MS Mincho"/>
            <w:bCs/>
            <w:noProof/>
            <w:lang w:val="de-DE"/>
          </w:rPr>
          <w:t>Fehler! Linkreferenz ungültig.</w:t>
        </w:r>
      </w:ins>
      <w:del w:id="2492" w:author="Weinert, Matthias (M.)" w:date="2022-02-16T15:44:00Z">
        <w:r w:rsidRPr="00BB1288" w:rsidDel="00F16E77">
          <w:rPr>
            <w:rStyle w:val="Hyperlink"/>
            <w:rFonts w:eastAsia="MS Mincho"/>
            <w:noProof/>
          </w:rPr>
          <w:delText xml:space="preserve">Table 140: Nested elements of </w:delText>
        </w:r>
        <w:r w:rsidRPr="00BB1288" w:rsidDel="00F16E77">
          <w:rPr>
            <w:rStyle w:val="Hyperlink"/>
            <w:rFonts w:ascii="Courier New" w:eastAsia="MS Mincho" w:hAnsi="Courier New" w:cs="Courier New"/>
            <w:bCs/>
            <w:noProof/>
          </w:rPr>
          <w:delText>&lt;connection_2d/&gt;</w:delText>
        </w:r>
        <w:r w:rsidDel="00F16E77">
          <w:rPr>
            <w:noProof/>
            <w:webHidden/>
          </w:rPr>
          <w:tab/>
        </w:r>
        <w:r w:rsidDel="00F16E77">
          <w:rPr>
            <w:noProof/>
            <w:webHidden/>
          </w:rPr>
          <w:fldChar w:fldCharType="begin"/>
        </w:r>
        <w:r w:rsidDel="00F16E77">
          <w:rPr>
            <w:noProof/>
            <w:webHidden/>
          </w:rPr>
          <w:delInstrText xml:space="preserve"> PAGEREF _Toc95915080 \h </w:delInstrText>
        </w:r>
        <w:r w:rsidDel="00F16E77">
          <w:rPr>
            <w:noProof/>
            <w:webHidden/>
          </w:rPr>
        </w:r>
        <w:r w:rsidDel="00F16E77">
          <w:rPr>
            <w:noProof/>
            <w:webHidden/>
          </w:rPr>
          <w:fldChar w:fldCharType="separate"/>
        </w:r>
      </w:del>
      <w:del w:id="2493" w:author="Weinert, Matthias (M.)" w:date="2022-02-16T15:43:00Z">
        <w:r w:rsidDel="00F16E77">
          <w:rPr>
            <w:noProof/>
            <w:webHidden/>
          </w:rPr>
          <w:delText>139</w:delText>
        </w:r>
      </w:del>
      <w:del w:id="2494"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230CB690" w14:textId="097CDD43" w:rsidR="0050351B" w:rsidDel="00F16E77" w:rsidRDefault="0050351B">
      <w:pPr>
        <w:pStyle w:val="Abbildungsverzeichnis"/>
        <w:rPr>
          <w:del w:id="2495" w:author="Weinert, Matthias (M.)" w:date="2022-02-16T15:44:00Z"/>
          <w:rFonts w:asciiTheme="minorHAnsi" w:eastAsiaTheme="minorEastAsia" w:hAnsiTheme="minorHAnsi" w:cstheme="minorBidi"/>
          <w:b w:val="0"/>
          <w:noProof/>
          <w:szCs w:val="22"/>
          <w:lang w:val="de-DE"/>
        </w:rPr>
      </w:pPr>
      <w:del w:id="2496"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"_Toc95915081"</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497" w:author="Weinert, Matthias (M.)" w:date="2022-02-21T14:07:00Z">
        <w:r w:rsidR="00261D7A">
          <w:rPr>
            <w:rStyle w:val="Hyperlink"/>
            <w:rFonts w:eastAsia="MS Mincho"/>
            <w:bCs/>
            <w:noProof/>
            <w:lang w:val="de-DE"/>
          </w:rPr>
          <w:t>Fehler! Linkreferenz ungültig.</w:t>
        </w:r>
      </w:ins>
      <w:del w:id="2498" w:author="Weinert, Matthias (M.)" w:date="2022-02-16T15:44:00Z">
        <w:r w:rsidRPr="00BB1288" w:rsidDel="00F16E77">
          <w:rPr>
            <w:rStyle w:val="Hyperlink"/>
            <w:rFonts w:eastAsia="MS Mincho"/>
            <w:noProof/>
          </w:rPr>
          <w:delText xml:space="preserve">Table 141: Nested elements of element </w:delText>
        </w:r>
        <w:r w:rsidRPr="00BB1288" w:rsidDel="00F16E77">
          <w:rPr>
            <w:rStyle w:val="Hyperlink"/>
            <w:rFonts w:ascii="Courier New" w:eastAsia="MS Mincho" w:hAnsi="Courier New" w:cs="Courier New"/>
            <w:bCs/>
            <w:noProof/>
          </w:rPr>
          <w:delText>&lt;connection_2d/&gt;</w:delText>
        </w:r>
        <w:r w:rsidDel="00F16E77">
          <w:rPr>
            <w:noProof/>
            <w:webHidden/>
          </w:rPr>
          <w:tab/>
        </w:r>
        <w:r w:rsidDel="00F16E77">
          <w:rPr>
            <w:noProof/>
            <w:webHidden/>
          </w:rPr>
          <w:fldChar w:fldCharType="begin"/>
        </w:r>
        <w:r w:rsidDel="00F16E77">
          <w:rPr>
            <w:noProof/>
            <w:webHidden/>
          </w:rPr>
          <w:delInstrText xml:space="preserve"> PAGEREF _Toc95915081 \h </w:delInstrText>
        </w:r>
        <w:r w:rsidDel="00F16E77">
          <w:rPr>
            <w:noProof/>
            <w:webHidden/>
          </w:rPr>
        </w:r>
        <w:r w:rsidDel="00F16E77">
          <w:rPr>
            <w:noProof/>
            <w:webHidden/>
          </w:rPr>
          <w:fldChar w:fldCharType="separate"/>
        </w:r>
      </w:del>
      <w:del w:id="2499" w:author="Weinert, Matthias (M.)" w:date="2022-02-16T15:43:00Z">
        <w:r w:rsidDel="00F16E77">
          <w:rPr>
            <w:noProof/>
            <w:webHidden/>
          </w:rPr>
          <w:delText>140</w:delText>
        </w:r>
      </w:del>
      <w:del w:id="2500"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9C46736" w14:textId="5536EE0C" w:rsidR="0050351B" w:rsidDel="00F16E77" w:rsidRDefault="0050351B">
      <w:pPr>
        <w:pStyle w:val="Abbildungsverzeichnis"/>
        <w:rPr>
          <w:del w:id="2501" w:author="Weinert, Matthias (M.)" w:date="2022-02-16T15:44:00Z"/>
          <w:rFonts w:asciiTheme="minorHAnsi" w:eastAsiaTheme="minorEastAsia" w:hAnsiTheme="minorHAnsi" w:cstheme="minorBidi"/>
          <w:b w:val="0"/>
          <w:noProof/>
          <w:szCs w:val="22"/>
          <w:lang w:val="de-DE"/>
        </w:rPr>
      </w:pPr>
      <w:del w:id="2502"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"_Toc95915082"</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503" w:author="Weinert, Matthias (M.)" w:date="2022-02-21T14:07:00Z">
        <w:r w:rsidR="00261D7A">
          <w:rPr>
            <w:rStyle w:val="Hyperlink"/>
            <w:rFonts w:eastAsia="MS Mincho"/>
            <w:bCs/>
            <w:noProof/>
            <w:lang w:val="de-DE"/>
          </w:rPr>
          <w:t>Fehler! Linkreferenz ungültig.</w:t>
        </w:r>
      </w:ins>
      <w:del w:id="2504" w:author="Weinert, Matthias (M.)" w:date="2022-02-16T15:44:00Z">
        <w:r w:rsidRPr="00BB1288" w:rsidDel="00F16E77">
          <w:rPr>
            <w:rStyle w:val="Hyperlink"/>
            <w:rFonts w:eastAsia="MS Mincho"/>
            <w:noProof/>
          </w:rPr>
          <w:delText xml:space="preserve">Table 142: Attributes of element </w:delText>
        </w:r>
        <w:r w:rsidRPr="00BB1288" w:rsidDel="00F16E77">
          <w:rPr>
            <w:rStyle w:val="Hyperlink"/>
            <w:rFonts w:ascii="Courier New" w:eastAsia="MS Mincho" w:hAnsi="Courier New" w:cs="Courier New"/>
            <w:bCs/>
            <w:noProof/>
          </w:rPr>
          <w:delText>&lt;adhesive_face/&gt;</w:delText>
        </w:r>
        <w:r w:rsidDel="00F16E77">
          <w:rPr>
            <w:noProof/>
            <w:webHidden/>
          </w:rPr>
          <w:tab/>
        </w:r>
        <w:r w:rsidDel="00F16E77">
          <w:rPr>
            <w:noProof/>
            <w:webHidden/>
          </w:rPr>
          <w:fldChar w:fldCharType="begin"/>
        </w:r>
        <w:r w:rsidDel="00F16E77">
          <w:rPr>
            <w:noProof/>
            <w:webHidden/>
          </w:rPr>
          <w:delInstrText xml:space="preserve"> PAGEREF _Toc95915082 \h </w:delInstrText>
        </w:r>
        <w:r w:rsidDel="00F16E77">
          <w:rPr>
            <w:noProof/>
            <w:webHidden/>
          </w:rPr>
        </w:r>
        <w:r w:rsidDel="00F16E77">
          <w:rPr>
            <w:noProof/>
            <w:webHidden/>
          </w:rPr>
          <w:fldChar w:fldCharType="separate"/>
        </w:r>
      </w:del>
      <w:del w:id="2505" w:author="Weinert, Matthias (M.)" w:date="2022-02-16T15:43:00Z">
        <w:r w:rsidDel="00F16E77">
          <w:rPr>
            <w:noProof/>
            <w:webHidden/>
          </w:rPr>
          <w:delText>140</w:delText>
        </w:r>
      </w:del>
      <w:del w:id="2506"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3EB86599" w14:textId="2773B913" w:rsidR="0050351B" w:rsidDel="00F16E77" w:rsidRDefault="0050351B">
      <w:pPr>
        <w:pStyle w:val="Abbildungsverzeichnis"/>
        <w:rPr>
          <w:del w:id="2507" w:author="Weinert, Matthias (M.)" w:date="2022-02-16T15:44:00Z"/>
          <w:rFonts w:asciiTheme="minorHAnsi" w:eastAsiaTheme="minorEastAsia" w:hAnsiTheme="minorHAnsi" w:cstheme="minorBidi"/>
          <w:b w:val="0"/>
          <w:noProof/>
          <w:szCs w:val="22"/>
          <w:lang w:val="de-DE"/>
        </w:rPr>
      </w:pPr>
      <w:del w:id="2508" w:author="Weinert, Matthias (M.)" w:date="2022-02-16T15:44:00Z">
        <w:r w:rsidRPr="00BB1288" w:rsidDel="00F16E77">
          <w:rPr>
            <w:rStyle w:val="Hyperlink"/>
            <w:rFonts w:eastAsia="MS Mincho"/>
            <w:noProof/>
          </w:rPr>
          <w:fldChar w:fldCharType="begin"/>
        </w:r>
        <w:r w:rsidRPr="00BB1288" w:rsidDel="00F16E77">
          <w:rPr>
            <w:rStyle w:val="Hyperlink"/>
            <w:rFonts w:eastAsia="MS Mincho"/>
            <w:noProof/>
          </w:rPr>
          <w:delInstrText xml:space="preserve"> </w:delInstrText>
        </w:r>
        <w:r w:rsidDel="00F16E77">
          <w:rPr>
            <w:noProof/>
          </w:rPr>
          <w:delInstrText>HYPERLINK \l "_Toc95915083"</w:delInstrText>
        </w:r>
        <w:r w:rsidRPr="00BB1288" w:rsidDel="00F16E77">
          <w:rPr>
            <w:rStyle w:val="Hyperlink"/>
            <w:rFonts w:eastAsia="MS Mincho"/>
            <w:noProof/>
          </w:rPr>
          <w:delInstrText xml:space="preserve"> </w:delInstrText>
        </w:r>
        <w:r w:rsidRPr="00BB1288" w:rsidDel="00F16E77">
          <w:rPr>
            <w:rStyle w:val="Hyperlink"/>
            <w:rFonts w:eastAsia="MS Mincho"/>
            <w:noProof/>
          </w:rPr>
          <w:fldChar w:fldCharType="separate"/>
        </w:r>
      </w:del>
      <w:ins w:id="2509" w:author="Weinert, Matthias (M.)" w:date="2022-02-21T14:07:00Z">
        <w:r w:rsidR="00261D7A">
          <w:rPr>
            <w:rStyle w:val="Hyperlink"/>
            <w:rFonts w:eastAsia="MS Mincho"/>
            <w:bCs/>
            <w:noProof/>
            <w:lang w:val="de-DE"/>
          </w:rPr>
          <w:t>Fehler! Linkreferenz ungültig.</w:t>
        </w:r>
      </w:ins>
      <w:del w:id="2510" w:author="Weinert, Matthias (M.)" w:date="2022-02-16T15:44:00Z">
        <w:r w:rsidRPr="00BB1288" w:rsidDel="00F16E77">
          <w:rPr>
            <w:rStyle w:val="Hyperlink"/>
            <w:rFonts w:eastAsia="MS Mincho"/>
            <w:noProof/>
          </w:rPr>
          <w:delText>Table 143 Cross-Reference Table between ISO 10303-242 and χMCF</w:delText>
        </w:r>
        <w:r w:rsidDel="00F16E77">
          <w:rPr>
            <w:noProof/>
            <w:webHidden/>
          </w:rPr>
          <w:tab/>
        </w:r>
        <w:r w:rsidDel="00F16E77">
          <w:rPr>
            <w:noProof/>
            <w:webHidden/>
          </w:rPr>
          <w:fldChar w:fldCharType="begin"/>
        </w:r>
        <w:r w:rsidDel="00F16E77">
          <w:rPr>
            <w:noProof/>
            <w:webHidden/>
          </w:rPr>
          <w:delInstrText xml:space="preserve"> PAGEREF _Toc95915083 \h </w:delInstrText>
        </w:r>
        <w:r w:rsidDel="00F16E77">
          <w:rPr>
            <w:noProof/>
            <w:webHidden/>
          </w:rPr>
        </w:r>
        <w:r w:rsidDel="00F16E77">
          <w:rPr>
            <w:noProof/>
            <w:webHidden/>
          </w:rPr>
          <w:fldChar w:fldCharType="separate"/>
        </w:r>
      </w:del>
      <w:del w:id="2511" w:author="Weinert, Matthias (M.)" w:date="2022-02-16T15:43:00Z">
        <w:r w:rsidDel="00F16E77">
          <w:rPr>
            <w:noProof/>
            <w:webHidden/>
          </w:rPr>
          <w:delText>146</w:delText>
        </w:r>
      </w:del>
      <w:del w:id="2512" w:author="Weinert, Matthias (M.)" w:date="2022-02-16T15:44:00Z">
        <w:r w:rsidDel="00F16E77">
          <w:rPr>
            <w:noProof/>
            <w:webHidden/>
          </w:rPr>
          <w:fldChar w:fldCharType="end"/>
        </w:r>
        <w:r w:rsidRPr="00BB1288" w:rsidDel="00F16E77">
          <w:rPr>
            <w:rStyle w:val="Hyperlink"/>
            <w:rFonts w:eastAsia="MS Mincho"/>
            <w:noProof/>
          </w:rPr>
          <w:fldChar w:fldCharType="end"/>
        </w:r>
      </w:del>
    </w:p>
    <w:p w14:paraId="14C888BF" w14:textId="431E7666"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2513" w:name="_Toc353342667"/>
      <w:bookmarkStart w:id="2514" w:name="_Toc96345207"/>
      <w:r w:rsidRPr="00BC394B">
        <w:lastRenderedPageBreak/>
        <w:t>Foreword</w:t>
      </w:r>
      <w:bookmarkEnd w:id="2513"/>
      <w:bookmarkEnd w:id="2514"/>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4B67B8F0"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52EAD85"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4AC3BB7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1FB3FCF"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515" w:name="_Toc353342668"/>
      <w:bookmarkStart w:id="2516" w:name="_Toc96345208"/>
      <w:r w:rsidRPr="00BC394B">
        <w:lastRenderedPageBreak/>
        <w:t>Introduction</w:t>
      </w:r>
      <w:bookmarkEnd w:id="2515"/>
      <w:bookmarkEnd w:id="2516"/>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517" w:name="_Toc353342669"/>
      <w:bookmarkStart w:id="2518" w:name="_Toc96345209"/>
      <w:r w:rsidRPr="00BC394B">
        <w:t>Scope</w:t>
      </w:r>
      <w:bookmarkEnd w:id="2517"/>
      <w:bookmarkEnd w:id="2518"/>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w:t>
      </w:r>
      <w:proofErr w:type="spellStart"/>
      <w:r w:rsidR="009163AD" w:rsidRPr="00B82346">
        <w:t>χMCF</w:t>
      </w:r>
      <w:proofErr w:type="spellEnd"/>
      <w:r w:rsidR="009163AD"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2519" w:name="_Toc353342670"/>
      <w:bookmarkStart w:id="2520" w:name="_Toc96345210"/>
      <w:r w:rsidRPr="00B82346">
        <w:t>Normative references</w:t>
      </w:r>
      <w:bookmarkEnd w:id="2519"/>
      <w:bookmarkEnd w:id="2520"/>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486D1D5E" w:rsidR="00F2523E" w:rsidRPr="00750B1C" w:rsidDel="00750B1C" w:rsidRDefault="00F2523E" w:rsidP="00F2523E">
      <w:pPr>
        <w:pStyle w:val="Textkrper"/>
        <w:rPr>
          <w:del w:id="2521" w:author="Weinert, Matthias (M.)" w:date="2022-02-24T10:11:00Z"/>
          <w:i/>
          <w:rPrChange w:id="2522" w:author="Weinert, Matthias (M.)" w:date="2022-02-24T10:09:00Z">
            <w:rPr>
              <w:del w:id="2523" w:author="Weinert, Matthias (M.)" w:date="2022-02-24T10:11:00Z"/>
              <w:i/>
            </w:rPr>
          </w:rPrChange>
        </w:rPr>
      </w:pPr>
      <w:del w:id="2524" w:author="Weinert, Matthias (M.)" w:date="2022-02-24T10:11:00Z">
        <w:r w:rsidRPr="00B60994" w:rsidDel="00750B1C">
          <w:rPr>
            <w:bCs/>
          </w:rPr>
          <w:delText>SAE J</w:delText>
        </w:r>
        <w:r w:rsidRPr="00750B1C" w:rsidDel="00750B1C">
          <w:rPr>
            <w:bCs/>
            <w:rPrChange w:id="2525" w:author="Weinert, Matthias (M.)" w:date="2022-02-24T10:09:00Z">
              <w:rPr>
                <w:bCs/>
              </w:rPr>
            </w:rPrChange>
          </w:rPr>
          <w:delText xml:space="preserve"> 492</w:delText>
        </w:r>
        <w:r w:rsidRPr="00750B1C" w:rsidDel="00750B1C">
          <w:rPr>
            <w:rPrChange w:id="2526" w:author="Weinert, Matthias (M.)" w:date="2022-02-24T10:09:00Z">
              <w:rPr/>
            </w:rPrChange>
          </w:rPr>
          <w:delText xml:space="preserve"> - </w:delText>
        </w:r>
        <w:r w:rsidRPr="00750B1C" w:rsidDel="00750B1C">
          <w:rPr>
            <w:i/>
            <w:rPrChange w:id="2527" w:author="Weinert, Matthias (M.)" w:date="2022-02-24T10:09:00Z">
              <w:rPr>
                <w:i/>
              </w:rPr>
            </w:rPrChange>
          </w:rPr>
          <w:delText>Guide for Rivet Selection and Design Consideration</w:delText>
        </w:r>
      </w:del>
    </w:p>
    <w:p w14:paraId="10865513" w14:textId="2E4C8894" w:rsidR="004A1371" w:rsidRDefault="004A1371" w:rsidP="00ED5FAB">
      <w:pPr>
        <w:pStyle w:val="Textkrper"/>
        <w:rPr>
          <w:i/>
          <w:iCs/>
        </w:rPr>
      </w:pPr>
      <w:r w:rsidRPr="00750B1C">
        <w:rPr>
          <w:rPrChange w:id="2528" w:author="Weinert, Matthias (M.)" w:date="2022-02-24T10:09:00Z">
            <w:rPr/>
          </w:rPrChange>
        </w:rPr>
        <w:t xml:space="preserve">ISO 8601 - </w:t>
      </w:r>
      <w:r w:rsidRPr="00750B1C">
        <w:rPr>
          <w:i/>
          <w:iCs/>
          <w:rPrChange w:id="2529" w:author="Weinert, Matthias (M.)" w:date="2022-02-24T10:09:00Z">
            <w:rPr>
              <w:i/>
              <w:iCs/>
            </w:rPr>
          </w:rPrChange>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2530" w:name="_Toc353342671"/>
      <w:bookmarkStart w:id="2531" w:name="_Toc96345211"/>
      <w:r w:rsidRPr="00BC394B">
        <w:t>Terms and definitions</w:t>
      </w:r>
      <w:bookmarkEnd w:id="2530"/>
      <w:bookmarkEnd w:id="2531"/>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2ECBCCE7"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5B80988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532" w:name="_Toc3556920"/>
      <w:bookmarkStart w:id="2533" w:name="_Toc34747170"/>
      <w:bookmarkStart w:id="2534" w:name="_Toc77101983"/>
      <w:bookmarkStart w:id="2535" w:name="_Toc353798250"/>
      <w:r>
        <w:br w:type="page"/>
      </w:r>
    </w:p>
    <w:p w14:paraId="1DED046F" w14:textId="77777777" w:rsidR="00FC68DB" w:rsidRPr="007055D9" w:rsidRDefault="00FC68DB" w:rsidP="00B202D2">
      <w:pPr>
        <w:pStyle w:val="berschrift1"/>
      </w:pPr>
      <w:bookmarkStart w:id="2536" w:name="_Toc334183503"/>
      <w:bookmarkStart w:id="2537" w:name="_Toc338938871"/>
      <w:bookmarkStart w:id="2538" w:name="_Toc338939051"/>
      <w:bookmarkStart w:id="2539" w:name="_Toc3556924"/>
      <w:bookmarkStart w:id="2540" w:name="_Toc34747174"/>
      <w:bookmarkStart w:id="2541" w:name="_Toc77101987"/>
      <w:bookmarkStart w:id="2542" w:name="_Toc96345212"/>
      <w:bookmarkStart w:id="2543" w:name="_Toc288196434"/>
      <w:bookmarkStart w:id="2544" w:name="_Toc288200732"/>
      <w:bookmarkEnd w:id="2532"/>
      <w:bookmarkEnd w:id="2533"/>
      <w:bookmarkEnd w:id="2534"/>
      <w:r w:rsidRPr="007055D9">
        <w:lastRenderedPageBreak/>
        <w:t xml:space="preserve">Design Principles and Basic Features of </w:t>
      </w:r>
      <w:proofErr w:type="spellStart"/>
      <w:r w:rsidRPr="00A5126C">
        <w:t>χ</w:t>
      </w:r>
      <w:r w:rsidRPr="007055D9">
        <w:t>MCF</w:t>
      </w:r>
      <w:bookmarkEnd w:id="2536"/>
      <w:bookmarkEnd w:id="2537"/>
      <w:bookmarkEnd w:id="2538"/>
      <w:bookmarkEnd w:id="2539"/>
      <w:bookmarkEnd w:id="2540"/>
      <w:bookmarkEnd w:id="2541"/>
      <w:bookmarkEnd w:id="2542"/>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545" w:name="_Toc338938872"/>
      <w:bookmarkStart w:id="2546" w:name="_Toc338939052"/>
      <w:bookmarkStart w:id="2547" w:name="_Toc3556925"/>
      <w:bookmarkStart w:id="2548" w:name="_Toc34747175"/>
      <w:bookmarkStart w:id="2549" w:name="_Toc77101988"/>
      <w:bookmarkStart w:id="2550" w:name="_Toc96345213"/>
      <w:r w:rsidRPr="007055D9">
        <w:t>Design Principles</w:t>
      </w:r>
      <w:bookmarkEnd w:id="2543"/>
      <w:bookmarkEnd w:id="2544"/>
      <w:bookmarkEnd w:id="2545"/>
      <w:bookmarkEnd w:id="2546"/>
      <w:bookmarkEnd w:id="2547"/>
      <w:bookmarkEnd w:id="2548"/>
      <w:bookmarkEnd w:id="2549"/>
      <w:bookmarkEnd w:id="2550"/>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551"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551"/>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2552" w:name="_Toc288196435"/>
      <w:bookmarkStart w:id="2553"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554" w:name="_Ref338930849"/>
      <w:bookmarkStart w:id="2555" w:name="_Toc338938873"/>
      <w:bookmarkStart w:id="2556" w:name="_Toc338939053"/>
      <w:bookmarkStart w:id="2557" w:name="_Toc3556926"/>
      <w:bookmarkStart w:id="2558" w:name="_Toc34747176"/>
      <w:bookmarkStart w:id="2559" w:name="_Toc77101989"/>
      <w:bookmarkStart w:id="2560" w:name="_Toc96345214"/>
      <w:r w:rsidRPr="007055D9">
        <w:t xml:space="preserve">Idealization of </w:t>
      </w:r>
      <w:bookmarkEnd w:id="2554"/>
      <w:bookmarkEnd w:id="2555"/>
      <w:bookmarkEnd w:id="2556"/>
      <w:r w:rsidRPr="007055D9">
        <w:t>Joints</w:t>
      </w:r>
      <w:bookmarkEnd w:id="2557"/>
      <w:bookmarkEnd w:id="2558"/>
      <w:bookmarkEnd w:id="2559"/>
      <w:bookmarkEnd w:id="2560"/>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lang w:val="en-US"/>
        </w:rPr>
        <w:lastRenderedPageBreak/>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C8E0C4C" w:rsidR="00FC68DB" w:rsidRPr="007055D9" w:rsidRDefault="00FC68DB" w:rsidP="00B202D2">
      <w:pPr>
        <w:pStyle w:val="Beschriftung"/>
      </w:pPr>
      <w:bookmarkStart w:id="2561" w:name="_Ref428531162"/>
      <w:bookmarkStart w:id="2562" w:name="_Toc3557081"/>
      <w:bookmarkStart w:id="2563" w:name="_Toc34747331"/>
      <w:bookmarkStart w:id="2564" w:name="_Toc76030522"/>
      <w:bookmarkStart w:id="2565" w:name="_Toc94530808"/>
      <w:bookmarkStart w:id="2566" w:name="_Toc96345320"/>
      <w:r>
        <w:t xml:space="preserve">Figure </w:t>
      </w:r>
      <w:r>
        <w:fldChar w:fldCharType="begin"/>
      </w:r>
      <w:r>
        <w:instrText xml:space="preserve"> SEQ Figure \* ARABIC </w:instrText>
      </w:r>
      <w:r>
        <w:fldChar w:fldCharType="separate"/>
      </w:r>
      <w:r w:rsidR="00822F7D">
        <w:rPr>
          <w:noProof/>
        </w:rPr>
        <w:t>1</w:t>
      </w:r>
      <w:r>
        <w:fldChar w:fldCharType="end"/>
      </w:r>
      <w:bookmarkEnd w:id="2561"/>
      <w:r>
        <w:t>: Seam weld as 1</w:t>
      </w:r>
      <w:r>
        <w:noBreakHyphen/>
        <w:t>dimensional joint</w:t>
      </w:r>
      <w:bookmarkEnd w:id="2562"/>
      <w:bookmarkEnd w:id="2563"/>
      <w:bookmarkEnd w:id="2564"/>
      <w:bookmarkEnd w:id="2565"/>
      <w:bookmarkEnd w:id="2566"/>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2567" w:name="_Toc338938874"/>
      <w:bookmarkStart w:id="2568" w:name="_Toc338939054"/>
      <w:bookmarkStart w:id="2569" w:name="_Toc3556927"/>
      <w:bookmarkStart w:id="2570" w:name="_Toc34747177"/>
      <w:bookmarkStart w:id="2571" w:name="_Toc77101990"/>
      <w:bookmarkStart w:id="2572" w:name="_Toc96345215"/>
      <w:r w:rsidRPr="007055D9">
        <w:t xml:space="preserve">Reconstruction of Joints from </w:t>
      </w:r>
      <w:proofErr w:type="spellStart"/>
      <w:r w:rsidRPr="00A5126C">
        <w:t>χ</w:t>
      </w:r>
      <w:r w:rsidRPr="007055D9">
        <w:t>MCF</w:t>
      </w:r>
      <w:bookmarkEnd w:id="2567"/>
      <w:bookmarkEnd w:id="2568"/>
      <w:bookmarkEnd w:id="2569"/>
      <w:bookmarkEnd w:id="2570"/>
      <w:bookmarkEnd w:id="2571"/>
      <w:bookmarkEnd w:id="2572"/>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2573" w:name="_Toc338938875"/>
      <w:bookmarkStart w:id="2574" w:name="_Toc338939055"/>
      <w:bookmarkStart w:id="2575" w:name="_Ref371678646"/>
      <w:bookmarkStart w:id="2576" w:name="_Toc3556928"/>
      <w:bookmarkStart w:id="2577" w:name="_Toc34747178"/>
      <w:bookmarkStart w:id="2578" w:name="_Toc77101991"/>
      <w:bookmarkStart w:id="2579" w:name="_Toc96345216"/>
      <w:r w:rsidRPr="007055D9">
        <w:t xml:space="preserve">Description of </w:t>
      </w:r>
      <w:bookmarkEnd w:id="2573"/>
      <w:bookmarkEnd w:id="2574"/>
      <w:bookmarkEnd w:id="2575"/>
      <w:r w:rsidRPr="007055D9">
        <w:t>Topology</w:t>
      </w:r>
      <w:bookmarkEnd w:id="2576"/>
      <w:bookmarkEnd w:id="2577"/>
      <w:bookmarkEnd w:id="2578"/>
      <w:bookmarkEnd w:id="2579"/>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2580"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2580"/>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1D74E25" w:rsidR="00FC68DB" w:rsidRPr="007055D9" w:rsidRDefault="00FC68DB" w:rsidP="00B202D2">
      <w:pPr>
        <w:pStyle w:val="Beschriftung"/>
      </w:pPr>
      <w:bookmarkStart w:id="2581" w:name="_Ref334010986"/>
      <w:bookmarkStart w:id="2582" w:name="_Toc3557082"/>
      <w:bookmarkStart w:id="2583" w:name="_Toc34747332"/>
      <w:bookmarkStart w:id="2584" w:name="_Toc76030523"/>
      <w:bookmarkStart w:id="2585" w:name="_Toc94530809"/>
      <w:bookmarkStart w:id="2586" w:name="_Toc96345321"/>
      <w:r>
        <w:t xml:space="preserve">Figure </w:t>
      </w:r>
      <w:r>
        <w:fldChar w:fldCharType="begin"/>
      </w:r>
      <w:r>
        <w:instrText xml:space="preserve"> SEQ Figure \* ARABIC </w:instrText>
      </w:r>
      <w:r>
        <w:fldChar w:fldCharType="separate"/>
      </w:r>
      <w:r w:rsidR="00822F7D">
        <w:rPr>
          <w:noProof/>
        </w:rPr>
        <w:t>2</w:t>
      </w:r>
      <w:r>
        <w:fldChar w:fldCharType="end"/>
      </w:r>
      <w:r>
        <w:t>:</w:t>
      </w:r>
      <w:bookmarkEnd w:id="2581"/>
      <w:r w:rsidRPr="007055D9">
        <w:t xml:space="preserve"> Topological Relations between Parts and Assemblies</w:t>
      </w:r>
      <w:bookmarkEnd w:id="2582"/>
      <w:bookmarkEnd w:id="2583"/>
      <w:bookmarkEnd w:id="2584"/>
      <w:bookmarkEnd w:id="2585"/>
      <w:bookmarkEnd w:id="2586"/>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05F3DD7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261D7A">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261D7A">
        <w:t xml:space="preserve">Figure </w:t>
      </w:r>
      <w:r w:rsidR="00261D7A">
        <w:rPr>
          <w:noProof/>
        </w:rPr>
        <w:t>2</w:t>
      </w:r>
      <w:r w:rsidR="00261D7A">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75pt" o:ole="">
            <v:imagedata r:id="rId26" o:title="" cropbottom="43024f" cropright="10402f"/>
          </v:shape>
          <o:OLEObject Type="Embed" ProgID="PowerPoint.Slide.8" ShapeID="_x0000_i1025" DrawAspect="Content" ObjectID="_1707210398" r:id="rId27"/>
        </w:object>
      </w:r>
    </w:p>
    <w:p w14:paraId="142BE546" w14:textId="2D7402DB" w:rsidR="00FC68DB" w:rsidRPr="007055D9" w:rsidRDefault="00FC68DB" w:rsidP="00B202D2">
      <w:pPr>
        <w:pStyle w:val="Beschriftung"/>
      </w:pPr>
      <w:bookmarkStart w:id="2587" w:name="_Toc3557083"/>
      <w:bookmarkStart w:id="2588" w:name="_Toc34747333"/>
      <w:bookmarkStart w:id="2589" w:name="_Toc76030524"/>
      <w:bookmarkStart w:id="2590" w:name="_Toc94530810"/>
      <w:bookmarkStart w:id="2591" w:name="_Toc96345322"/>
      <w:r w:rsidRPr="007055D9">
        <w:t xml:space="preserve">Figure </w:t>
      </w:r>
      <w:r>
        <w:fldChar w:fldCharType="begin"/>
      </w:r>
      <w:r>
        <w:instrText xml:space="preserve"> SEQ Figure \* ARABIC </w:instrText>
      </w:r>
      <w:r>
        <w:fldChar w:fldCharType="separate"/>
      </w:r>
      <w:r w:rsidR="00822F7D">
        <w:rPr>
          <w:noProof/>
        </w:rPr>
        <w:t>3</w:t>
      </w:r>
      <w:r>
        <w:fldChar w:fldCharType="end"/>
      </w:r>
      <w:r w:rsidRPr="007055D9">
        <w:t>: Product Structures Fitting to Previous Figure.</w:t>
      </w:r>
      <w:bookmarkEnd w:id="2587"/>
      <w:bookmarkEnd w:id="2588"/>
      <w:bookmarkEnd w:id="2589"/>
      <w:bookmarkEnd w:id="2590"/>
      <w:bookmarkEnd w:id="259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2592" w:name="_Toc338938876"/>
      <w:bookmarkStart w:id="2593" w:name="_Toc338939056"/>
      <w:bookmarkStart w:id="2594" w:name="_Toc3556929"/>
      <w:bookmarkStart w:id="2595" w:name="_Toc34747179"/>
      <w:bookmarkStart w:id="2596" w:name="_Toc77101992"/>
      <w:bookmarkStart w:id="2597" w:name="_Toc96345217"/>
      <w:bookmarkStart w:id="2598" w:name="_Toc288196436"/>
      <w:bookmarkStart w:id="2599" w:name="_Toc288200734"/>
      <w:bookmarkEnd w:id="2552"/>
      <w:bookmarkEnd w:id="2553"/>
      <w:r w:rsidRPr="007055D9">
        <w:t xml:space="preserve">χMCF in the Development </w:t>
      </w:r>
      <w:bookmarkEnd w:id="2592"/>
      <w:bookmarkEnd w:id="2593"/>
      <w:r w:rsidRPr="007055D9">
        <w:t>Processes</w:t>
      </w:r>
      <w:bookmarkEnd w:id="2594"/>
      <w:bookmarkEnd w:id="2595"/>
      <w:bookmarkEnd w:id="2596"/>
      <w:bookmarkEnd w:id="2597"/>
    </w:p>
    <w:p w14:paraId="6CCF07EF" w14:textId="4948CF83"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ins w:id="2600" w:author="Weinert, Matthias (M.)" w:date="2022-02-21T14:07:00Z">
        <w:r w:rsidR="00261D7A" w:rsidRPr="007055D9">
          <w:t xml:space="preserve">Figure </w:t>
        </w:r>
        <w:r w:rsidR="00261D7A">
          <w:t>4</w:t>
        </w:r>
      </w:ins>
      <w:del w:id="2601" w:author="Weinert, Matthias (M.)" w:date="2022-02-16T15:43:00Z">
        <w:r w:rsidR="0050351B" w:rsidRPr="007055D9" w:rsidDel="00F16E77">
          <w:delText xml:space="preserve">Figure </w:delText>
        </w:r>
        <w:r w:rsidR="0050351B" w:rsidDel="00F16E77">
          <w:delText>4</w:delText>
        </w:r>
      </w:del>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ins w:id="2602" w:author="Weinert, Matthias (M.)" w:date="2022-02-21T14:07:00Z">
        <w:r w:rsidR="00261D7A" w:rsidRPr="007055D9">
          <w:t xml:space="preserve">Figure </w:t>
        </w:r>
        <w:r w:rsidR="00261D7A">
          <w:rPr>
            <w:noProof/>
          </w:rPr>
          <w:t>5</w:t>
        </w:r>
      </w:ins>
      <w:del w:id="2603"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DC50561" w:rsidR="00FC68DB" w:rsidRPr="007055D9" w:rsidRDefault="00FC68DB" w:rsidP="00B202D2">
      <w:pPr>
        <w:pStyle w:val="Beschriftung"/>
      </w:pPr>
      <w:bookmarkStart w:id="2604" w:name="_Ref333842518"/>
      <w:bookmarkStart w:id="2605" w:name="_Ref333842510"/>
      <w:bookmarkStart w:id="2606" w:name="_Toc3557084"/>
      <w:bookmarkStart w:id="2607" w:name="_Toc34747334"/>
      <w:bookmarkStart w:id="2608" w:name="_Toc76030525"/>
      <w:bookmarkStart w:id="2609" w:name="_Toc94530811"/>
      <w:bookmarkStart w:id="2610" w:name="_Toc96345323"/>
      <w:r w:rsidRPr="007055D9">
        <w:t xml:space="preserve">Figure </w:t>
      </w:r>
      <w:r>
        <w:fldChar w:fldCharType="begin"/>
      </w:r>
      <w:r>
        <w:instrText xml:space="preserve"> SEQ Figure \* ARABIC </w:instrText>
      </w:r>
      <w:r>
        <w:fldChar w:fldCharType="separate"/>
      </w:r>
      <w:r w:rsidR="00822F7D">
        <w:rPr>
          <w:noProof/>
        </w:rPr>
        <w:t>4</w:t>
      </w:r>
      <w:r>
        <w:fldChar w:fldCharType="end"/>
      </w:r>
      <w:bookmarkEnd w:id="2604"/>
      <w:r w:rsidRPr="007055D9">
        <w:t xml:space="preserve">: The Development </w:t>
      </w:r>
      <w:bookmarkEnd w:id="2605"/>
      <w:r w:rsidRPr="007055D9">
        <w:t>Process</w:t>
      </w:r>
      <w:bookmarkEnd w:id="2606"/>
      <w:bookmarkEnd w:id="2607"/>
      <w:bookmarkEnd w:id="2608"/>
      <w:bookmarkEnd w:id="2609"/>
      <w:bookmarkEnd w:id="2610"/>
      <w:r w:rsidRPr="007055D9">
        <w:t xml:space="preserve"> </w:t>
      </w:r>
    </w:p>
    <w:p w14:paraId="0FC83B46" w14:textId="77777777" w:rsidR="00FC68DB" w:rsidRPr="007055D9" w:rsidRDefault="00FC68DB" w:rsidP="00906586">
      <w:bookmarkStart w:id="2611"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CDAEB50" w:rsidR="00FC68DB" w:rsidRPr="007055D9" w:rsidRDefault="00FC68DB" w:rsidP="00B202D2">
      <w:pPr>
        <w:pStyle w:val="Beschriftung"/>
        <w:spacing w:before="120"/>
      </w:pPr>
      <w:bookmarkStart w:id="2612" w:name="_Ref334482085"/>
      <w:bookmarkStart w:id="2613" w:name="_Ref334482078"/>
      <w:bookmarkStart w:id="2614" w:name="_Toc3557085"/>
      <w:bookmarkStart w:id="2615" w:name="_Toc34747335"/>
      <w:bookmarkStart w:id="2616" w:name="_Toc76030526"/>
      <w:bookmarkStart w:id="2617" w:name="_Toc94530812"/>
      <w:bookmarkStart w:id="2618" w:name="_Toc96345324"/>
      <w:r w:rsidRPr="007055D9">
        <w:t xml:space="preserve">Figure </w:t>
      </w:r>
      <w:r>
        <w:fldChar w:fldCharType="begin"/>
      </w:r>
      <w:r>
        <w:instrText xml:space="preserve"> SEQ Figure \* ARABIC </w:instrText>
      </w:r>
      <w:r>
        <w:fldChar w:fldCharType="separate"/>
      </w:r>
      <w:r w:rsidR="00822F7D">
        <w:rPr>
          <w:noProof/>
        </w:rPr>
        <w:t>5</w:t>
      </w:r>
      <w:r>
        <w:fldChar w:fldCharType="end"/>
      </w:r>
      <w:bookmarkEnd w:id="2611"/>
      <w:bookmarkEnd w:id="2612"/>
      <w:r w:rsidRPr="007055D9">
        <w:t>: χMCF as a Platform for Connection Information</w:t>
      </w:r>
      <w:r w:rsidR="00BA7029">
        <w:t xml:space="preserve"> </w:t>
      </w:r>
      <w:r w:rsidRPr="007055D9">
        <w:t>in the</w:t>
      </w:r>
      <w:r>
        <w:t xml:space="preserve"> Complete</w:t>
      </w:r>
      <w:r w:rsidRPr="007055D9">
        <w:t xml:space="preserve"> Development </w:t>
      </w:r>
      <w:bookmarkEnd w:id="2613"/>
      <w:r w:rsidRPr="007055D9">
        <w:t>Process</w:t>
      </w:r>
      <w:bookmarkEnd w:id="2614"/>
      <w:bookmarkEnd w:id="2615"/>
      <w:bookmarkEnd w:id="2616"/>
      <w:bookmarkEnd w:id="2617"/>
      <w:bookmarkEnd w:id="2618"/>
    </w:p>
    <w:p w14:paraId="05157117" w14:textId="3DD0E5B2"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ins w:id="2619" w:author="Weinert, Matthias (M.)" w:date="2022-02-21T14:07:00Z">
        <w:r w:rsidR="00261D7A" w:rsidRPr="007055D9">
          <w:t xml:space="preserve">Figure </w:t>
        </w:r>
        <w:r w:rsidR="00261D7A">
          <w:rPr>
            <w:noProof/>
          </w:rPr>
          <w:t>5</w:t>
        </w:r>
      </w:ins>
      <w:del w:id="2620"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75D0182"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ins w:id="2621" w:author="Weinert, Matthias (M.)" w:date="2022-02-21T14:07:00Z">
        <w:r w:rsidR="00261D7A" w:rsidRPr="007055D9">
          <w:t xml:space="preserve">Figure </w:t>
        </w:r>
        <w:r w:rsidR="00261D7A">
          <w:rPr>
            <w:noProof/>
          </w:rPr>
          <w:t>5</w:t>
        </w:r>
      </w:ins>
      <w:del w:id="2622"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28E22C0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ins w:id="2623" w:author="Weinert, Matthias (M.)" w:date="2022-02-21T14:07:00Z">
        <w:r w:rsidR="00261D7A" w:rsidRPr="007055D9">
          <w:t xml:space="preserve">Figure </w:t>
        </w:r>
        <w:r w:rsidR="00261D7A">
          <w:rPr>
            <w:noProof/>
          </w:rPr>
          <w:t>5</w:t>
        </w:r>
      </w:ins>
      <w:del w:id="2624"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2625" w:name="_Toc3556930"/>
      <w:bookmarkStart w:id="2626" w:name="_Toc34747180"/>
      <w:bookmarkStart w:id="2627" w:name="_Toc77101993"/>
      <w:bookmarkStart w:id="2628" w:name="_Toc96345218"/>
      <w:r w:rsidRPr="007055D9">
        <w:lastRenderedPageBreak/>
        <w:t>Keywords of XML specification</w:t>
      </w:r>
      <w:bookmarkEnd w:id="2625"/>
      <w:bookmarkEnd w:id="2626"/>
      <w:bookmarkEnd w:id="2627"/>
      <w:bookmarkEnd w:id="2628"/>
    </w:p>
    <w:p w14:paraId="7A21DF07" w14:textId="77777777" w:rsidR="00FC68DB" w:rsidRPr="007055D9" w:rsidRDefault="00FC68DB" w:rsidP="00B202D2">
      <w:pPr>
        <w:pStyle w:val="berschrift2"/>
      </w:pPr>
      <w:bookmarkStart w:id="2629" w:name="_Toc34747181"/>
      <w:bookmarkStart w:id="2630" w:name="_Toc77101994"/>
      <w:bookmarkStart w:id="2631" w:name="_Toc96345219"/>
      <w:r w:rsidRPr="007055D9">
        <w:t>Keywords</w:t>
      </w:r>
      <w:bookmarkEnd w:id="2629"/>
      <w:bookmarkEnd w:id="2630"/>
      <w:bookmarkEnd w:id="2631"/>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2632" w:name="_Ref371679978"/>
      <w:bookmarkStart w:id="2633" w:name="_Ref371939247"/>
      <w:bookmarkStart w:id="2634" w:name="_Toc3556933"/>
      <w:bookmarkStart w:id="2635" w:name="_Toc34747182"/>
      <w:bookmarkStart w:id="2636" w:name="_Toc77101995"/>
      <w:bookmarkStart w:id="2637" w:name="_Toc96345220"/>
      <w:bookmarkStart w:id="2638" w:name="_Toc288196441"/>
      <w:bookmarkStart w:id="2639" w:name="_Toc288200739"/>
      <w:bookmarkEnd w:id="2598"/>
      <w:bookmarkEnd w:id="2599"/>
      <w:r w:rsidRPr="007055D9">
        <w:t>Parts, Properties and Assemblies</w:t>
      </w:r>
      <w:bookmarkEnd w:id="2632"/>
      <w:bookmarkEnd w:id="2633"/>
      <w:bookmarkEnd w:id="2634"/>
      <w:bookmarkEnd w:id="2635"/>
      <w:bookmarkEnd w:id="2636"/>
      <w:bookmarkEnd w:id="263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2640" w:name="_Toc3556934"/>
      <w:bookmarkStart w:id="2641" w:name="_Toc34747183"/>
      <w:bookmarkStart w:id="2642" w:name="_Toc77101996"/>
      <w:bookmarkStart w:id="2643" w:name="_Toc96345221"/>
      <w:r w:rsidRPr="007055D9">
        <w:t>Parts</w:t>
      </w:r>
      <w:bookmarkEnd w:id="2640"/>
      <w:bookmarkEnd w:id="2641"/>
      <w:bookmarkEnd w:id="2642"/>
      <w:bookmarkEnd w:id="2643"/>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2644" w:name="_Toc3556935"/>
      <w:bookmarkStart w:id="2645" w:name="_Toc34747184"/>
      <w:bookmarkStart w:id="2646" w:name="_Toc77101997"/>
      <w:bookmarkStart w:id="2647" w:name="_Toc96345222"/>
      <w:r w:rsidRPr="007055D9">
        <w:t>Part Labels</w:t>
      </w:r>
      <w:bookmarkEnd w:id="2644"/>
      <w:bookmarkEnd w:id="2645"/>
      <w:bookmarkEnd w:id="2646"/>
      <w:bookmarkEnd w:id="2647"/>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2648"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2649" w:author="nick" w:date="2021-10-29T15:51:00Z"/>
        </w:rPr>
      </w:pPr>
      <w:bookmarkStart w:id="2650" w:name="_Toc96345223"/>
      <w:ins w:id="2651" w:author="nick" w:date="2021-10-29T15:51:00Z">
        <w:r>
          <w:t>Part Instances</w:t>
        </w:r>
      </w:ins>
      <w:bookmarkEnd w:id="2650"/>
      <w:ins w:id="2652" w:author="Dr. Carsten Franke" w:date="2021-11-03T20:35:00Z">
        <w:r w:rsidR="0000546C">
          <w:t xml:space="preserve"> </w:t>
        </w:r>
      </w:ins>
    </w:p>
    <w:p w14:paraId="15803839" w14:textId="3AC677E5" w:rsidR="004D6D98" w:rsidRPr="004D6D98" w:rsidRDefault="00A4138B" w:rsidP="00A236DA">
      <w:ins w:id="2653" w:author="Dr. Carsten Franke" w:date="2021-11-03T20:33:00Z">
        <w:r>
          <w:t>Ins</w:t>
        </w:r>
      </w:ins>
      <w:ins w:id="2654" w:author="Dr. Carsten Franke" w:date="2021-11-03T20:34:00Z">
        <w:r>
          <w:t>tances of parts</w:t>
        </w:r>
      </w:ins>
      <w:ins w:id="2655" w:author="nick" w:date="2021-10-29T15:54:00Z">
        <w:del w:id="2656" w:author="Dr. Carsten Franke" w:date="2021-11-03T20:34:00Z">
          <w:r w:rsidR="004D6D98" w:rsidDel="00A4138B">
            <w:delText>Part instances</w:delText>
          </w:r>
        </w:del>
        <w:r w:rsidR="004D6D98">
          <w:t xml:space="preserve">, </w:t>
        </w:r>
      </w:ins>
      <w:ins w:id="2657" w:author="nick" w:date="2021-10-29T16:23:00Z">
        <w:del w:id="2658" w:author="Dr. Carsten Franke" w:date="2021-11-03T20:34:00Z">
          <w:r w:rsidR="00A959C3" w:rsidDel="00A4138B">
            <w:delText>like</w:delText>
          </w:r>
        </w:del>
      </w:ins>
      <w:ins w:id="2659" w:author="Dr. Carsten Franke" w:date="2021-11-03T20:34:00Z">
        <w:r>
          <w:t>also known as</w:t>
        </w:r>
      </w:ins>
      <w:ins w:id="2660" w:author="nick" w:date="2021-10-29T16:23:00Z">
        <w:r w:rsidR="00A959C3">
          <w:t xml:space="preserve"> </w:t>
        </w:r>
      </w:ins>
      <w:ins w:id="2661" w:author="nick" w:date="2021-10-29T15:54:00Z">
        <w:r w:rsidR="004D6D98">
          <w:t>ditto-parts</w:t>
        </w:r>
      </w:ins>
      <w:ins w:id="2662" w:author="nick" w:date="2021-10-29T15:55:00Z">
        <w:r w:rsidR="004D6D98">
          <w:t>,</w:t>
        </w:r>
      </w:ins>
      <w:ins w:id="2663" w:author="nick" w:date="2021-10-29T15:54:00Z">
        <w:r w:rsidR="004D6D98">
          <w:t xml:space="preserve"> </w:t>
        </w:r>
      </w:ins>
      <w:ins w:id="2664" w:author="nick" w:date="2021-10-29T16:23:00Z">
        <w:r w:rsidR="00A959C3">
          <w:t xml:space="preserve">typically have </w:t>
        </w:r>
      </w:ins>
      <w:ins w:id="2665" w:author="nick" w:date="2021-10-29T15:57:00Z">
        <w:r w:rsidR="004D6D98">
          <w:t xml:space="preserve">the same </w:t>
        </w:r>
        <w:r w:rsidR="004D6D98" w:rsidRPr="00A4138B">
          <w:rPr>
            <w:i/>
          </w:rPr>
          <w:t>label</w:t>
        </w:r>
        <w:r w:rsidR="004D6D98">
          <w:t xml:space="preserve"> </w:t>
        </w:r>
      </w:ins>
      <w:ins w:id="2666" w:author="nick" w:date="2021-10-29T16:23:00Z">
        <w:r w:rsidR="00A959C3">
          <w:t xml:space="preserve">as </w:t>
        </w:r>
      </w:ins>
      <w:ins w:id="2667" w:author="nick" w:date="2021-10-29T15:57:00Z">
        <w:r w:rsidR="004D6D98">
          <w:t xml:space="preserve">their </w:t>
        </w:r>
      </w:ins>
      <w:ins w:id="2668" w:author="nick" w:date="2021-10-29T15:55:00Z">
        <w:r w:rsidR="004D6D98">
          <w:t>"</w:t>
        </w:r>
      </w:ins>
      <w:ins w:id="2669" w:author="nick" w:date="2021-10-29T15:54:00Z">
        <w:r w:rsidR="004D6D98">
          <w:t>base</w:t>
        </w:r>
      </w:ins>
      <w:ins w:id="2670" w:author="nick" w:date="2021-10-29T15:55:00Z">
        <w:r w:rsidR="004D6D98">
          <w:t>"</w:t>
        </w:r>
      </w:ins>
      <w:ins w:id="2671" w:author="nick" w:date="2021-10-29T15:57:00Z">
        <w:r w:rsidR="004D6D98">
          <w:t xml:space="preserve"> </w:t>
        </w:r>
      </w:ins>
      <w:ins w:id="2672" w:author="nick" w:date="2021-10-29T15:54:00Z">
        <w:r w:rsidR="004D6D98">
          <w:t>part</w:t>
        </w:r>
      </w:ins>
      <w:ins w:id="2673" w:author="nick" w:date="2021-10-29T15:55:00Z">
        <w:r w:rsidR="004D6D98">
          <w:t>s</w:t>
        </w:r>
      </w:ins>
      <w:ins w:id="2674" w:author="nick" w:date="2021-10-29T15:57:00Z">
        <w:r w:rsidR="004D6D98">
          <w:t xml:space="preserve">. </w:t>
        </w:r>
      </w:ins>
      <w:ins w:id="2675" w:author="nick" w:date="2021-10-29T15:59:00Z">
        <w:r w:rsidR="004D6D98">
          <w:t xml:space="preserve">Stating their </w:t>
        </w:r>
        <w:r w:rsidR="004D6D98" w:rsidRPr="00A4138B">
          <w:rPr>
            <w:i/>
          </w:rPr>
          <w:t>instance</w:t>
        </w:r>
        <w:r w:rsidR="004D6D98">
          <w:t xml:space="preserve"> makes such parts </w:t>
        </w:r>
      </w:ins>
      <w:ins w:id="2676" w:author="nick" w:date="2021-10-29T16:24:00Z">
        <w:r w:rsidR="00A959C3">
          <w:t xml:space="preserve">uniquely </w:t>
        </w:r>
      </w:ins>
      <w:ins w:id="2677" w:author="nick" w:date="2021-10-29T15:57:00Z">
        <w:r w:rsidR="004D6D98">
          <w:t>distinguish</w:t>
        </w:r>
      </w:ins>
      <w:ins w:id="2678" w:author="nick" w:date="2021-10-29T15:59:00Z">
        <w:r w:rsidR="004D6D98">
          <w:t xml:space="preserve">able, without </w:t>
        </w:r>
      </w:ins>
      <w:ins w:id="2679" w:author="nick" w:date="2021-10-29T16:03:00Z">
        <w:r w:rsidR="004D6D98">
          <w:t xml:space="preserve">resort </w:t>
        </w:r>
      </w:ins>
      <w:ins w:id="2680" w:author="nick" w:date="2021-10-29T15:59:00Z">
        <w:r w:rsidR="004D6D98">
          <w:t>to their geometrical location.</w:t>
        </w:r>
      </w:ins>
      <w:ins w:id="2681"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2682" w:name="_Toc3556936"/>
      <w:bookmarkStart w:id="2683" w:name="_Toc34747185"/>
      <w:bookmarkStart w:id="2684" w:name="_Toc77101998"/>
      <w:bookmarkStart w:id="2685" w:name="_Toc96345224"/>
      <w:r w:rsidRPr="007055D9">
        <w:t>Properties</w:t>
      </w:r>
      <w:bookmarkEnd w:id="2682"/>
      <w:bookmarkEnd w:id="2683"/>
      <w:bookmarkEnd w:id="2684"/>
      <w:bookmarkEnd w:id="2685"/>
    </w:p>
    <w:p w14:paraId="3A76086B" w14:textId="36E5FECE" w:rsidR="00FC68DB" w:rsidRPr="007055D9" w:rsidRDefault="00FC68DB" w:rsidP="00B202D2">
      <w:r w:rsidRPr="007055D9">
        <w:t xml:space="preserve">In CAE, properties are a concept for assigning physical behavior to </w:t>
      </w:r>
      <w:del w:id="2686" w:author="Dr. Carsten Franke" w:date="2021-11-03T20:38:00Z">
        <w:r w:rsidRPr="007055D9" w:rsidDel="002926E1">
          <w:delText>a number of</w:delText>
        </w:r>
      </w:del>
      <w:ins w:id="2687"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2688" w:name="_Toc428456056"/>
      <w:bookmarkStart w:id="2689" w:name="_Toc428537020"/>
      <w:bookmarkStart w:id="2690" w:name="_Toc428969339"/>
      <w:bookmarkStart w:id="2691" w:name="_Toc429052730"/>
      <w:bookmarkStart w:id="2692" w:name="_Toc3556937"/>
      <w:bookmarkStart w:id="2693" w:name="_Toc34747186"/>
      <w:bookmarkStart w:id="2694" w:name="_Toc77101999"/>
      <w:bookmarkStart w:id="2695" w:name="_Toc96345225"/>
      <w:bookmarkEnd w:id="2688"/>
      <w:bookmarkEnd w:id="2689"/>
      <w:bookmarkEnd w:id="2690"/>
      <w:bookmarkEnd w:id="2691"/>
      <w:r w:rsidRPr="007055D9">
        <w:t>Assemblies</w:t>
      </w:r>
      <w:bookmarkEnd w:id="2692"/>
      <w:bookmarkEnd w:id="2693"/>
      <w:bookmarkEnd w:id="2694"/>
      <w:bookmarkEnd w:id="2695"/>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DEB1C8F" w:rsidR="00FC68DB" w:rsidRPr="007055D9" w:rsidRDefault="00FC68DB" w:rsidP="00B202D2">
      <w:pPr>
        <w:pStyle w:val="Beschriftung"/>
      </w:pPr>
      <w:bookmarkStart w:id="2696" w:name="_Toc3557086"/>
      <w:bookmarkStart w:id="2697" w:name="_Toc34747336"/>
      <w:bookmarkStart w:id="2698" w:name="_Toc76030527"/>
      <w:bookmarkStart w:id="2699" w:name="_Toc94530813"/>
      <w:bookmarkStart w:id="2700" w:name="_Toc96345325"/>
      <w:r w:rsidRPr="007055D9">
        <w:t xml:space="preserve">Figure </w:t>
      </w:r>
      <w:r>
        <w:fldChar w:fldCharType="begin"/>
      </w:r>
      <w:r>
        <w:instrText xml:space="preserve"> SEQ Figure \* ARABIC </w:instrText>
      </w:r>
      <w:r>
        <w:fldChar w:fldCharType="separate"/>
      </w:r>
      <w:r w:rsidR="00822F7D">
        <w:rPr>
          <w:noProof/>
        </w:rPr>
        <w:t>6</w:t>
      </w:r>
      <w:r>
        <w:fldChar w:fldCharType="end"/>
      </w:r>
      <w:r w:rsidRPr="007055D9">
        <w:t>: Weld line crossing tailored blank vs. weld line crossing physical gap</w:t>
      </w:r>
      <w:bookmarkEnd w:id="2696"/>
      <w:bookmarkEnd w:id="2697"/>
      <w:bookmarkEnd w:id="2698"/>
      <w:bookmarkEnd w:id="2699"/>
      <w:bookmarkEnd w:id="2700"/>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2701" w:name="_Toc3556938"/>
      <w:bookmarkStart w:id="2702" w:name="_Toc34747187"/>
      <w:bookmarkStart w:id="2703" w:name="_Toc77102000"/>
      <w:bookmarkStart w:id="2704" w:name="_Toc96345226"/>
      <w:r w:rsidRPr="007055D9">
        <w:t>File Structure of χMCF</w:t>
      </w:r>
      <w:bookmarkEnd w:id="2701"/>
      <w:bookmarkEnd w:id="2702"/>
      <w:bookmarkEnd w:id="2703"/>
      <w:bookmarkEnd w:id="2704"/>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2705" w:name="_Toc428279323"/>
      <w:bookmarkStart w:id="2706" w:name="_Toc428456059"/>
      <w:bookmarkStart w:id="2707" w:name="_Toc428537023"/>
      <w:bookmarkStart w:id="2708" w:name="_Toc428969342"/>
      <w:bookmarkStart w:id="2709" w:name="_Toc429052733"/>
      <w:bookmarkStart w:id="2710" w:name="_Toc3556939"/>
      <w:bookmarkStart w:id="2711" w:name="_Toc34747188"/>
      <w:bookmarkStart w:id="2712" w:name="_Toc77102001"/>
      <w:bookmarkStart w:id="2713" w:name="_Toc96345227"/>
      <w:bookmarkEnd w:id="2705"/>
      <w:bookmarkEnd w:id="2706"/>
      <w:bookmarkEnd w:id="2707"/>
      <w:bookmarkEnd w:id="2708"/>
      <w:bookmarkEnd w:id="2709"/>
      <w:r w:rsidRPr="007055D9">
        <w:t>Elements containing general information</w:t>
      </w:r>
      <w:bookmarkEnd w:id="2710"/>
      <w:bookmarkEnd w:id="2711"/>
      <w:bookmarkEnd w:id="2712"/>
      <w:bookmarkEnd w:id="2713"/>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EF9E7DF"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261D7A">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5AFDA8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261D7A">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1B32C51"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261D7A">
              <w:rPr>
                <w:sz w:val="20"/>
                <w:szCs w:val="20"/>
              </w:rPr>
              <w:t>7.3</w:t>
            </w:r>
            <w:r>
              <w:rPr>
                <w:sz w:val="20"/>
                <w:szCs w:val="20"/>
                <w:lang w:val="de-DE"/>
              </w:rPr>
              <w:fldChar w:fldCharType="end"/>
            </w:r>
          </w:p>
        </w:tc>
      </w:tr>
    </w:tbl>
    <w:p w14:paraId="0DACDB1A" w14:textId="092AB47A" w:rsidR="00FC68DB" w:rsidRDefault="00FC68DB" w:rsidP="00B202D2">
      <w:pPr>
        <w:pStyle w:val="Beschriftung"/>
        <w:spacing w:before="120"/>
      </w:pPr>
      <w:bookmarkStart w:id="2714" w:name="_Toc3566409"/>
      <w:bookmarkStart w:id="2715" w:name="_Toc34747411"/>
      <w:bookmarkStart w:id="2716" w:name="_Toc77095859"/>
      <w:bookmarkStart w:id="2717" w:name="_Toc96345405"/>
      <w:r>
        <w:t xml:space="preserve">Table </w:t>
      </w:r>
      <w:r>
        <w:fldChar w:fldCharType="begin"/>
      </w:r>
      <w:r>
        <w:instrText xml:space="preserve"> SEQ Table \* ARABIC </w:instrText>
      </w:r>
      <w:r>
        <w:fldChar w:fldCharType="separate"/>
      </w:r>
      <w:r w:rsidR="00261D7A">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2714"/>
      <w:bookmarkEnd w:id="2715"/>
      <w:bookmarkEnd w:id="2716"/>
      <w:bookmarkEnd w:id="2717"/>
    </w:p>
    <w:p w14:paraId="3B5E3F13" w14:textId="77777777" w:rsidR="00FC68DB" w:rsidRPr="007055D9" w:rsidRDefault="00FC68DB" w:rsidP="00B202D2">
      <w:pPr>
        <w:pStyle w:val="berschrift3"/>
      </w:pPr>
      <w:bookmarkStart w:id="2718" w:name="_Toc3556940"/>
      <w:bookmarkStart w:id="2719" w:name="_Toc34747189"/>
      <w:bookmarkStart w:id="2720" w:name="_Toc77102002"/>
      <w:bookmarkStart w:id="2721" w:name="_Toc96345228"/>
      <w:r w:rsidRPr="007055D9">
        <w:lastRenderedPageBreak/>
        <w:t>Date</w:t>
      </w:r>
      <w:bookmarkEnd w:id="2718"/>
      <w:bookmarkEnd w:id="2719"/>
      <w:bookmarkEnd w:id="2720"/>
      <w:bookmarkEnd w:id="2721"/>
    </w:p>
    <w:p w14:paraId="29A69272" w14:textId="6FC4DD3C"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r>
        <w:t>xsi:noNamespaceSchemaLocation="</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722" w:name="_Toc3556941"/>
      <w:bookmarkStart w:id="2723" w:name="_Toc34747190"/>
      <w:bookmarkStart w:id="2724" w:name="_Toc77102003"/>
      <w:bookmarkStart w:id="2725" w:name="_Toc96345229"/>
      <w:r w:rsidRPr="007055D9">
        <w:t>Version</w:t>
      </w:r>
      <w:bookmarkEnd w:id="2722"/>
      <w:bookmarkEnd w:id="2723"/>
      <w:bookmarkEnd w:id="2724"/>
      <w:bookmarkEnd w:id="2725"/>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r>
        <w:t>xsi:noNamespaceSchemaLocation="</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726" w:name="_Toc3556942"/>
      <w:bookmarkStart w:id="2727" w:name="_Ref34739722"/>
      <w:bookmarkStart w:id="2728" w:name="_Ref34739734"/>
      <w:bookmarkStart w:id="2729" w:name="_Toc34747191"/>
      <w:bookmarkStart w:id="2730" w:name="_Toc77102004"/>
      <w:bookmarkStart w:id="2731" w:name="_Toc96345230"/>
      <w:r w:rsidRPr="007055D9">
        <w:t>Unit System</w:t>
      </w:r>
      <w:bookmarkEnd w:id="2726"/>
      <w:bookmarkEnd w:id="2727"/>
      <w:bookmarkEnd w:id="2728"/>
      <w:bookmarkEnd w:id="2729"/>
      <w:bookmarkEnd w:id="2730"/>
      <w:bookmarkEnd w:id="2731"/>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BD7D885" w:rsidR="00FC68DB" w:rsidRDefault="00FC68DB" w:rsidP="00B202D2">
      <w:pPr>
        <w:pStyle w:val="Beschriftung"/>
        <w:spacing w:before="120"/>
      </w:pPr>
      <w:bookmarkStart w:id="2732" w:name="_Toc3566410"/>
      <w:bookmarkStart w:id="2733" w:name="_Toc34747412"/>
      <w:bookmarkStart w:id="2734" w:name="_Toc77095860"/>
      <w:bookmarkStart w:id="2735" w:name="_Toc96345406"/>
      <w:r>
        <w:t xml:space="preserve">Table </w:t>
      </w:r>
      <w:r>
        <w:fldChar w:fldCharType="begin"/>
      </w:r>
      <w:r>
        <w:instrText xml:space="preserve"> SEQ Table \* ARABIC </w:instrText>
      </w:r>
      <w:r>
        <w:fldChar w:fldCharType="separate"/>
      </w:r>
      <w:r w:rsidR="00261D7A">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732"/>
      <w:bookmarkEnd w:id="2733"/>
      <w:bookmarkEnd w:id="2734"/>
      <w:bookmarkEnd w:id="2735"/>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r>
        <w:t>xsi:noNamespaceSchemaLocation="</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736" w:name="_Toc339013871"/>
      <w:bookmarkStart w:id="2737" w:name="_Toc3556943"/>
      <w:bookmarkStart w:id="2738" w:name="_Toc34747192"/>
      <w:bookmarkStart w:id="2739" w:name="_Toc77102005"/>
      <w:bookmarkStart w:id="2740" w:name="_Toc96345231"/>
      <w:r w:rsidRPr="007055D9">
        <w:t>Application, User and Process Specific Data</w:t>
      </w:r>
      <w:bookmarkEnd w:id="2736"/>
      <w:bookmarkEnd w:id="2737"/>
      <w:bookmarkEnd w:id="2738"/>
      <w:bookmarkEnd w:id="2739"/>
      <w:bookmarkEnd w:id="2740"/>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7052EEAD"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741" w:name="_Toc413359565"/>
      <w:bookmarkStart w:id="2742" w:name="_Ref414560122"/>
      <w:bookmarkStart w:id="2743" w:name="_Ref414563183"/>
      <w:bookmarkStart w:id="2744" w:name="_Ref414571476"/>
      <w:bookmarkStart w:id="2745" w:name="_Ref428530906"/>
      <w:bookmarkStart w:id="2746" w:name="_Ref429050591"/>
      <w:bookmarkStart w:id="2747" w:name="_Ref429053268"/>
      <w:bookmarkStart w:id="2748" w:name="_Toc3556944"/>
      <w:bookmarkStart w:id="2749" w:name="_Toc34747193"/>
      <w:bookmarkStart w:id="2750" w:name="_Toc77102006"/>
      <w:bookmarkStart w:id="2751" w:name="_Toc96345232"/>
      <w:r w:rsidRPr="007055D9">
        <w:t xml:space="preserve">User Specific Data </w:t>
      </w:r>
      <w:r w:rsidRPr="00F54521">
        <w:rPr>
          <w:rFonts w:ascii="Courier New" w:hAnsi="Courier New" w:cs="Courier New"/>
          <w:b w:val="0"/>
          <w:i/>
          <w:sz w:val="26"/>
          <w:szCs w:val="28"/>
          <w:lang w:eastAsia="de-DE"/>
        </w:rPr>
        <w:t>&lt;appdata/&gt;</w:t>
      </w:r>
      <w:bookmarkEnd w:id="2741"/>
      <w:bookmarkEnd w:id="2742"/>
      <w:bookmarkEnd w:id="2743"/>
      <w:bookmarkEnd w:id="2744"/>
      <w:bookmarkEnd w:id="2745"/>
      <w:bookmarkEnd w:id="2746"/>
      <w:bookmarkEnd w:id="2747"/>
      <w:bookmarkEnd w:id="2748"/>
      <w:bookmarkEnd w:id="2749"/>
      <w:bookmarkEnd w:id="2750"/>
      <w:bookmarkEnd w:id="2751"/>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752"/>
      <w:r>
        <w:t xml:space="preserve">store and export </w:t>
      </w:r>
      <w:commentRangeEnd w:id="2752"/>
      <w:r>
        <w:rPr>
          <w:rStyle w:val="Kommentarzeichen"/>
          <w:lang w:eastAsia="x-none"/>
        </w:rPr>
        <w:commentReference w:id="275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4AD7B981" w:rsidR="00FC68DB" w:rsidRPr="00F475E1" w:rsidRDefault="00FC68DB" w:rsidP="00B202D2">
      <w:pPr>
        <w:pStyle w:val="XMLCode"/>
      </w:pPr>
      <w:r w:rsidRPr="00F475E1">
        <w:t>xsi:noNamespace</w:t>
      </w:r>
      <w:r w:rsidR="0095483F">
        <w:t>SchemaLocation="xmcf_3_1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r w:rsidRPr="00F475E1">
        <w:t>xsi:noN</w:t>
      </w:r>
      <w:r w:rsidR="0095483F">
        <w:t>amespaceSchemaLocation="xmcf_3_1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753" w:name="_Finite_Element_Specific"/>
      <w:bookmarkStart w:id="2754" w:name="_Ref414560131"/>
      <w:bookmarkStart w:id="2755" w:name="_Toc3556945"/>
      <w:bookmarkStart w:id="2756" w:name="_Toc34747194"/>
      <w:bookmarkStart w:id="2757" w:name="_Toc77102007"/>
      <w:bookmarkStart w:id="2758" w:name="_Toc96345233"/>
      <w:bookmarkEnd w:id="2753"/>
      <w:r w:rsidRPr="007055D9">
        <w:t xml:space="preserve">Finite Element Specific Data </w:t>
      </w:r>
      <w:r w:rsidRPr="00F54521">
        <w:rPr>
          <w:rFonts w:ascii="Courier New" w:hAnsi="Courier New" w:cs="Courier New"/>
          <w:b w:val="0"/>
          <w:i/>
          <w:sz w:val="26"/>
          <w:szCs w:val="28"/>
          <w:lang w:eastAsia="de-DE"/>
        </w:rPr>
        <w:t>&lt;femdata/&gt;</w:t>
      </w:r>
      <w:bookmarkEnd w:id="2754"/>
      <w:bookmarkEnd w:id="2755"/>
      <w:bookmarkEnd w:id="2756"/>
      <w:bookmarkEnd w:id="2757"/>
      <w:bookmarkEnd w:id="275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52A0820F" w:rsidR="00FC68DB" w:rsidRDefault="00FC68DB" w:rsidP="00B202D2">
      <w:pPr>
        <w:pStyle w:val="Beschriftung"/>
        <w:spacing w:before="120"/>
      </w:pPr>
      <w:bookmarkStart w:id="2759" w:name="_Toc3566412"/>
      <w:bookmarkStart w:id="2760" w:name="_Toc34747414"/>
      <w:bookmarkStart w:id="2761" w:name="_Toc77095862"/>
      <w:bookmarkStart w:id="2762" w:name="_Toc96345407"/>
      <w:r>
        <w:t xml:space="preserve">Table </w:t>
      </w:r>
      <w:r>
        <w:fldChar w:fldCharType="begin"/>
      </w:r>
      <w:r>
        <w:instrText xml:space="preserve"> SEQ Table \* ARABIC </w:instrText>
      </w:r>
      <w:r>
        <w:fldChar w:fldCharType="separate"/>
      </w:r>
      <w:r w:rsidR="00261D7A">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759"/>
      <w:bookmarkEnd w:id="2760"/>
      <w:bookmarkEnd w:id="2761"/>
      <w:bookmarkEnd w:id="2762"/>
    </w:p>
    <w:p w14:paraId="3F973D39" w14:textId="7B40998A"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84F4EB9"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2C207247" w:rsidR="00FC68DB" w:rsidRDefault="00FC68DB" w:rsidP="00B202D2">
      <w:pPr>
        <w:pStyle w:val="Beschriftung"/>
        <w:spacing w:before="120"/>
      </w:pPr>
      <w:bookmarkStart w:id="2763" w:name="_Toc3566413"/>
      <w:bookmarkStart w:id="2764" w:name="_Toc34747415"/>
      <w:bookmarkStart w:id="2765" w:name="_Toc77095863"/>
      <w:bookmarkStart w:id="2766" w:name="_Toc96345408"/>
      <w:r>
        <w:t xml:space="preserve">Table </w:t>
      </w:r>
      <w:r>
        <w:fldChar w:fldCharType="begin"/>
      </w:r>
      <w:r>
        <w:instrText xml:space="preserve"> SEQ Table \* ARABIC </w:instrText>
      </w:r>
      <w:r>
        <w:fldChar w:fldCharType="separate"/>
      </w:r>
      <w:r w:rsidR="00261D7A">
        <w:rPr>
          <w:noProof/>
        </w:rPr>
        <w:t>4</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763"/>
      <w:bookmarkEnd w:id="2764"/>
      <w:bookmarkEnd w:id="2765"/>
      <w:bookmarkEnd w:id="2766"/>
    </w:p>
    <w:p w14:paraId="1FDD3E61" w14:textId="154954FA"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767" w:name="_Toc77102008"/>
      <w:r w:rsidRPr="004A2BA7">
        <w:t>Reasoning about</w:t>
      </w:r>
      <w:r>
        <w:t xml:space="preserve"> </w:t>
      </w:r>
      <w:r w:rsidRPr="004A2BA7">
        <w:rPr>
          <w:rFonts w:ascii="Courier New" w:hAnsi="Courier New" w:cs="Courier New"/>
          <w:i/>
        </w:rPr>
        <w:t>&lt;femdata/&gt;</w:t>
      </w:r>
      <w:bookmarkEnd w:id="2767"/>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768"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68"/>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13E825AB"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261D7A">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769" w:name="_Toc373504790"/>
      <w:bookmarkStart w:id="2770" w:name="_Toc373505008"/>
      <w:bookmarkStart w:id="2771" w:name="_Toc339013872"/>
      <w:bookmarkStart w:id="2772" w:name="_Ref414560151"/>
      <w:bookmarkStart w:id="2773" w:name="_Toc3556946"/>
      <w:bookmarkStart w:id="2774" w:name="_Toc34747195"/>
      <w:bookmarkStart w:id="2775" w:name="_Toc77102009"/>
      <w:bookmarkStart w:id="2776" w:name="_Toc96345234"/>
      <w:bookmarkEnd w:id="2769"/>
      <w:bookmarkEnd w:id="2770"/>
      <w:r w:rsidRPr="007055D9">
        <w:t>Connection Data</w:t>
      </w:r>
      <w:bookmarkEnd w:id="2771"/>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772"/>
      <w:bookmarkEnd w:id="2773"/>
      <w:bookmarkEnd w:id="2774"/>
      <w:bookmarkEnd w:id="2775"/>
      <w:bookmarkEnd w:id="2776"/>
    </w:p>
    <w:p w14:paraId="0F93AA46" w14:textId="7B68FF15"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261D7A">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261D7A">
        <w:t>4.4</w:t>
      </w:r>
      <w:r w:rsidRPr="007055D9">
        <w:fldChar w:fldCharType="end"/>
      </w:r>
      <w:r w:rsidRPr="007055D9">
        <w:t xml:space="preserve">, joints are grouped together by the parts or assemblies which they commonly connect. </w:t>
      </w:r>
    </w:p>
    <w:p w14:paraId="2EF7F4DB" w14:textId="00DC5DE3"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261D7A">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9070479" w:rsidR="00FC68DB" w:rsidRPr="007055D9" w:rsidRDefault="00FC68DB" w:rsidP="00B202D2">
      <w:pPr>
        <w:pStyle w:val="Beschriftung"/>
        <w:spacing w:before="120"/>
      </w:pPr>
      <w:bookmarkStart w:id="2777" w:name="_Toc3566416"/>
      <w:bookmarkStart w:id="2778" w:name="_Toc34747416"/>
      <w:bookmarkStart w:id="2779" w:name="_Toc77095864"/>
      <w:bookmarkStart w:id="2780" w:name="_Toc96345409"/>
      <w:r>
        <w:t xml:space="preserve">Table </w:t>
      </w:r>
      <w:r>
        <w:fldChar w:fldCharType="begin"/>
      </w:r>
      <w:r>
        <w:instrText xml:space="preserve"> SEQ Table \* ARABIC </w:instrText>
      </w:r>
      <w:r>
        <w:fldChar w:fldCharType="separate"/>
      </w:r>
      <w:r w:rsidR="00261D7A">
        <w:rPr>
          <w:noProof/>
        </w:rPr>
        <w:t>5</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777"/>
      <w:bookmarkEnd w:id="2778"/>
      <w:bookmarkEnd w:id="2779"/>
      <w:bookmarkEnd w:id="278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731138B" w:rsidR="00FC68DB" w:rsidRDefault="00FC68DB" w:rsidP="00B202D2">
      <w:pPr>
        <w:pStyle w:val="Beschriftung"/>
        <w:spacing w:before="120"/>
        <w:rPr>
          <w:b/>
          <w:lang w:eastAsia="x-none"/>
        </w:rPr>
      </w:pPr>
      <w:bookmarkStart w:id="2781" w:name="_Toc3566417"/>
      <w:bookmarkStart w:id="2782" w:name="_Toc34747417"/>
      <w:bookmarkStart w:id="2783" w:name="_Toc77095865"/>
      <w:bookmarkStart w:id="2784" w:name="_Toc96345410"/>
      <w:r>
        <w:t xml:space="preserve">Table </w:t>
      </w:r>
      <w:r>
        <w:fldChar w:fldCharType="begin"/>
      </w:r>
      <w:r>
        <w:instrText xml:space="preserve"> SEQ Table \* ARABIC </w:instrText>
      </w:r>
      <w:r>
        <w:fldChar w:fldCharType="separate"/>
      </w:r>
      <w:r w:rsidR="00261D7A">
        <w:rPr>
          <w:noProof/>
        </w:rPr>
        <w:t>6</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781"/>
      <w:bookmarkEnd w:id="2782"/>
      <w:bookmarkEnd w:id="2783"/>
      <w:bookmarkEnd w:id="278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785" w:name="_Ref432343981"/>
      <w:bookmarkStart w:id="2786" w:name="_Toc3556947"/>
      <w:bookmarkStart w:id="2787" w:name="_Toc34747196"/>
      <w:bookmarkStart w:id="2788" w:name="_Toc77102010"/>
      <w:bookmarkStart w:id="2789" w:name="_Toc96345235"/>
      <w:r w:rsidRPr="007055D9">
        <w:t>Connected Objects</w:t>
      </w:r>
      <w:bookmarkEnd w:id="2785"/>
      <w:bookmarkEnd w:id="2786"/>
      <w:bookmarkEnd w:id="2787"/>
      <w:bookmarkEnd w:id="2788"/>
      <w:bookmarkEnd w:id="2789"/>
      <w:r w:rsidRPr="007055D9">
        <w:t xml:space="preserve"> </w:t>
      </w:r>
    </w:p>
    <w:p w14:paraId="78489599" w14:textId="343D0FF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261D7A">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0A06352" w:rsidR="00FC68DB" w:rsidRDefault="00FC68DB" w:rsidP="00B202D2">
      <w:pPr>
        <w:pStyle w:val="Beschriftung"/>
        <w:spacing w:before="120"/>
      </w:pPr>
      <w:bookmarkStart w:id="2790" w:name="_Toc3566418"/>
      <w:bookmarkStart w:id="2791" w:name="_Toc34747418"/>
      <w:bookmarkStart w:id="2792" w:name="_Toc77095866"/>
      <w:bookmarkStart w:id="2793" w:name="_Toc96345411"/>
      <w:bookmarkStart w:id="2794" w:name="_Ref371942385"/>
      <w:r>
        <w:t xml:space="preserve">Table </w:t>
      </w:r>
      <w:r>
        <w:fldChar w:fldCharType="begin"/>
      </w:r>
      <w:r>
        <w:instrText xml:space="preserve"> SEQ Table \* ARABIC </w:instrText>
      </w:r>
      <w:r>
        <w:fldChar w:fldCharType="separate"/>
      </w:r>
      <w:r w:rsidR="00261D7A">
        <w:rPr>
          <w:noProof/>
        </w:rPr>
        <w:t>7</w:t>
      </w:r>
      <w:r>
        <w:fldChar w:fldCharType="end"/>
      </w:r>
      <w:r>
        <w:t xml:space="preserve">: Nested elements of </w:t>
      </w:r>
      <w:r w:rsidRPr="00F92FB3">
        <w:rPr>
          <w:rStyle w:val="elementdeftypeChar"/>
          <w:rFonts w:eastAsia="Calibri"/>
          <w:b w:val="0"/>
        </w:rPr>
        <w:t>&lt;connected_to&gt;</w:t>
      </w:r>
      <w:bookmarkEnd w:id="2790"/>
      <w:bookmarkEnd w:id="2791"/>
      <w:bookmarkEnd w:id="2792"/>
      <w:bookmarkEnd w:id="2793"/>
    </w:p>
    <w:p w14:paraId="02FFFAE8" w14:textId="77777777" w:rsidR="00FC68DB" w:rsidRPr="007055D9" w:rsidRDefault="00FC68DB" w:rsidP="00B202D2">
      <w:pPr>
        <w:pStyle w:val="berschrift4"/>
      </w:pPr>
      <w:bookmarkStart w:id="2795" w:name="_Ref428791371"/>
      <w:bookmarkStart w:id="2796" w:name="_Ref428891357"/>
      <w:bookmarkStart w:id="2797" w:name="_Ref428892751"/>
      <w:bookmarkStart w:id="2798" w:name="_Toc3556948"/>
      <w:bookmarkStart w:id="2799" w:name="_Toc34747197"/>
      <w:bookmarkStart w:id="2800"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94"/>
      <w:bookmarkEnd w:id="2795"/>
      <w:bookmarkEnd w:id="2796"/>
      <w:bookmarkEnd w:id="2797"/>
      <w:bookmarkEnd w:id="2798"/>
      <w:bookmarkEnd w:id="2799"/>
      <w:bookmarkEnd w:id="2800"/>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801"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802"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803"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804" w:author="Dr. Carsten Franke" w:date="2021-11-03T20:52:00Z">
              <w:r w:rsidR="004406EE">
                <w:rPr>
                  <w:sz w:val="20"/>
                  <w:szCs w:val="20"/>
                </w:rPr>
                <w:t xml:space="preserve"> </w:t>
              </w:r>
            </w:ins>
          </w:p>
        </w:tc>
      </w:tr>
    </w:tbl>
    <w:p w14:paraId="6515197B" w14:textId="42EE0D89" w:rsidR="00FC68DB" w:rsidRDefault="00FC68DB" w:rsidP="00B202D2">
      <w:pPr>
        <w:pStyle w:val="Beschriftung"/>
        <w:spacing w:before="120"/>
      </w:pPr>
      <w:bookmarkStart w:id="2805" w:name="_Toc3566419"/>
      <w:bookmarkStart w:id="2806" w:name="_Toc34747419"/>
      <w:bookmarkStart w:id="2807" w:name="_Toc77095867"/>
      <w:bookmarkStart w:id="2808" w:name="_Toc96345412"/>
      <w:r>
        <w:t xml:space="preserve">Table </w:t>
      </w:r>
      <w:r>
        <w:fldChar w:fldCharType="begin"/>
      </w:r>
      <w:r>
        <w:instrText xml:space="preserve"> SEQ Table \* ARABIC </w:instrText>
      </w:r>
      <w:r>
        <w:fldChar w:fldCharType="separate"/>
      </w:r>
      <w:r w:rsidR="00261D7A">
        <w:rPr>
          <w:noProof/>
        </w:rPr>
        <w:t>8</w:t>
      </w:r>
      <w:r>
        <w:fldChar w:fldCharType="end"/>
      </w:r>
      <w:r>
        <w:t xml:space="preserve">: Attributes of element </w:t>
      </w:r>
      <w:r w:rsidRPr="002A02AE">
        <w:rPr>
          <w:rStyle w:val="elementdeftypeChar"/>
          <w:rFonts w:eastAsia="Calibri"/>
          <w:b w:val="0"/>
        </w:rPr>
        <w:t>&lt;part/&gt;</w:t>
      </w:r>
      <w:bookmarkEnd w:id="2805"/>
      <w:bookmarkEnd w:id="2806"/>
      <w:bookmarkEnd w:id="2807"/>
      <w:bookmarkEnd w:id="280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9" w:author="nick" w:date="2021-10-29T16:09:00Z"/>
          <w:b/>
          <w:sz w:val="24"/>
        </w:rPr>
      </w:pPr>
      <w:ins w:id="2810"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11" w:author="nick" w:date="2021-10-29T16:09:00Z"/>
        </w:rPr>
      </w:pPr>
    </w:p>
    <w:p w14:paraId="044DCF81" w14:textId="77777777" w:rsidR="004D6D98" w:rsidRDefault="004D6D98" w:rsidP="004D6D98">
      <w:pPr>
        <w:pStyle w:val="XMLCode"/>
        <w:keepNext/>
        <w:rPr>
          <w:ins w:id="2812" w:author="nick" w:date="2021-10-29T16:09:00Z"/>
        </w:rPr>
      </w:pPr>
      <w:ins w:id="2813" w:author="nick" w:date="2021-10-29T16:09:00Z">
        <w:r>
          <w:t>&lt;connected_to&gt;</w:t>
        </w:r>
      </w:ins>
    </w:p>
    <w:p w14:paraId="14FF5A95" w14:textId="4A931AF4" w:rsidR="004D6D98" w:rsidRPr="006B3C5E" w:rsidRDefault="004D6D98" w:rsidP="004D6D98">
      <w:pPr>
        <w:pStyle w:val="XMLCode"/>
        <w:keepNext/>
        <w:rPr>
          <w:ins w:id="2814" w:author="nick" w:date="2021-10-29T16:09:00Z"/>
          <w:b/>
          <w:color w:val="0070C0"/>
        </w:rPr>
      </w:pPr>
      <w:ins w:id="2815"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16" w:author="nick" w:date="2021-10-29T16:10:00Z">
        <w:r>
          <w:rPr>
            <w:b/>
            <w:color w:val="0070C0"/>
          </w:rPr>
          <w:t>EE</w:t>
        </w:r>
      </w:ins>
      <w:ins w:id="2817" w:author="nick" w:date="2021-10-29T16:09:00Z">
        <w:r>
          <w:rPr>
            <w:b/>
            <w:color w:val="0070C0"/>
          </w:rPr>
          <w:t>L</w:t>
        </w:r>
      </w:ins>
      <w:ins w:id="2818" w:author="nick" w:date="2021-10-29T16:10:00Z">
        <w:r>
          <w:rPr>
            <w:b/>
            <w:color w:val="0070C0"/>
          </w:rPr>
          <w:t>_9</w:t>
        </w:r>
      </w:ins>
      <w:ins w:id="2819" w:author="nick" w:date="2021-10-29T16:09:00Z">
        <w:r>
          <w:rPr>
            <w:b/>
            <w:color w:val="0070C0"/>
          </w:rPr>
          <w:t>00" instance="</w:t>
        </w:r>
      </w:ins>
      <w:ins w:id="2820" w:author="nick" w:date="2021-10-29T16:10:00Z">
        <w:r>
          <w:rPr>
            <w:b/>
            <w:color w:val="0070C0"/>
          </w:rPr>
          <w:t>4</w:t>
        </w:r>
      </w:ins>
      <w:ins w:id="2821"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822" w:author="nick" w:date="2021-10-29T16:09:00Z"/>
        </w:rPr>
      </w:pPr>
      <w:ins w:id="2823"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824" w:name="_Toc3556949"/>
      <w:bookmarkStart w:id="2825" w:name="_Toc34747198"/>
      <w:bookmarkStart w:id="2826"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824"/>
      <w:bookmarkEnd w:id="2825"/>
      <w:bookmarkEnd w:id="2826"/>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403CE25" w:rsidR="00FC68DB" w:rsidRDefault="00FC68DB" w:rsidP="00B202D2">
      <w:pPr>
        <w:pStyle w:val="Beschriftung"/>
        <w:spacing w:before="120"/>
      </w:pPr>
      <w:bookmarkStart w:id="2827" w:name="_Toc3566420"/>
      <w:bookmarkStart w:id="2828" w:name="_Toc34747420"/>
      <w:bookmarkStart w:id="2829" w:name="_Toc77095868"/>
      <w:bookmarkStart w:id="2830" w:name="_Toc96345413"/>
      <w:r>
        <w:t xml:space="preserve">Table </w:t>
      </w:r>
      <w:r>
        <w:fldChar w:fldCharType="begin"/>
      </w:r>
      <w:r>
        <w:instrText xml:space="preserve"> SEQ Table \* ARABIC </w:instrText>
      </w:r>
      <w:r>
        <w:fldChar w:fldCharType="separate"/>
      </w:r>
      <w:r w:rsidR="00261D7A">
        <w:rPr>
          <w:noProof/>
        </w:rPr>
        <w:t>9</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827"/>
      <w:bookmarkEnd w:id="2828"/>
      <w:bookmarkEnd w:id="2829"/>
      <w:bookmarkEnd w:id="283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831" w:author="nick" w:date="2021-10-29T16:13:00Z"/>
          <w:b/>
          <w:sz w:val="24"/>
        </w:rPr>
      </w:pPr>
    </w:p>
    <w:p w14:paraId="7C2D5CDF" w14:textId="43CA905C" w:rsidR="004D6D98" w:rsidRPr="008508D9" w:rsidRDefault="004D6D98" w:rsidP="004D6D98">
      <w:pPr>
        <w:keepNext/>
        <w:rPr>
          <w:ins w:id="2832" w:author="nick" w:date="2021-10-29T16:13:00Z"/>
          <w:b/>
        </w:rPr>
      </w:pPr>
      <w:ins w:id="2833" w:author="nick" w:date="2021-10-29T16:13:00Z">
        <w:r w:rsidRPr="007055D9">
          <w:rPr>
            <w:b/>
            <w:sz w:val="24"/>
          </w:rPr>
          <w:t>Example</w:t>
        </w:r>
        <w:r>
          <w:rPr>
            <w:b/>
            <w:sz w:val="24"/>
          </w:rPr>
          <w:t xml:space="preserve"> C </w:t>
        </w:r>
        <w:r w:rsidRPr="00497FD8">
          <w:rPr>
            <w:b/>
          </w:rPr>
          <w:t>(</w:t>
        </w:r>
      </w:ins>
      <w:ins w:id="2834" w:author="nick" w:date="2021-10-29T16:14:00Z">
        <w:r w:rsidRPr="0051622F">
          <w:rPr>
            <w:rStyle w:val="elementdeftypeChar"/>
            <w:rFonts w:eastAsia="Calibri"/>
          </w:rPr>
          <w:t>instance</w:t>
        </w:r>
        <w:r w:rsidRPr="0051622F">
          <w:t xml:space="preserve"> of a</w:t>
        </w:r>
        <w:r>
          <w:rPr>
            <w:b/>
          </w:rPr>
          <w:t xml:space="preserve"> </w:t>
        </w:r>
      </w:ins>
      <w:ins w:id="2835"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2836" w:author="nick" w:date="2021-10-29T16:14:00Z">
        <w:r>
          <w:t>within an</w:t>
        </w:r>
      </w:ins>
      <w:ins w:id="2837"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2838" w:author="nick" w:date="2021-10-29T16:13:00Z"/>
        </w:rPr>
      </w:pPr>
      <w:ins w:id="2839" w:author="nick" w:date="2021-10-29T16:13:00Z">
        <w:r w:rsidRPr="007055D9">
          <w:t xml:space="preserve">    </w:t>
        </w:r>
      </w:ins>
    </w:p>
    <w:p w14:paraId="7F09CE8D" w14:textId="77777777" w:rsidR="004D6D98" w:rsidRDefault="004D6D98" w:rsidP="004D6D98">
      <w:pPr>
        <w:pStyle w:val="XMLCode"/>
        <w:keepNext/>
        <w:rPr>
          <w:ins w:id="2840" w:author="nick" w:date="2021-10-29T16:13:00Z"/>
        </w:rPr>
      </w:pPr>
      <w:ins w:id="2841" w:author="nick" w:date="2021-10-29T16:13:00Z">
        <w:r>
          <w:t>&lt;connected_to&gt;</w:t>
        </w:r>
      </w:ins>
    </w:p>
    <w:p w14:paraId="3645E30C" w14:textId="77777777" w:rsidR="004D6D98" w:rsidRPr="00CC7960" w:rsidRDefault="004D6D98" w:rsidP="004D6D98">
      <w:pPr>
        <w:pStyle w:val="XMLCode"/>
        <w:rPr>
          <w:ins w:id="2842" w:author="nick" w:date="2021-10-29T16:13:00Z"/>
          <w:b/>
          <w:color w:val="0070C0"/>
        </w:rPr>
      </w:pPr>
      <w:ins w:id="2843"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2844" w:author="nick" w:date="2021-10-29T16:13:00Z"/>
          <w:b/>
          <w:color w:val="0070C0"/>
        </w:rPr>
      </w:pPr>
      <w:ins w:id="2845"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2846" w:author="nick" w:date="2021-10-29T16:13:00Z"/>
          <w:b/>
          <w:color w:val="0070C0"/>
        </w:rPr>
      </w:pPr>
      <w:ins w:id="2847" w:author="nick" w:date="2021-10-29T16:13:00Z">
        <w:r w:rsidRPr="008A760C">
          <w:rPr>
            <w:b/>
            <w:color w:val="0070C0"/>
          </w:rPr>
          <w:t xml:space="preserve">        &lt;part label=</w:t>
        </w:r>
        <w:r>
          <w:rPr>
            <w:b/>
            <w:color w:val="0070C0"/>
          </w:rPr>
          <w:t>"PART_7000400"</w:t>
        </w:r>
        <w:r w:rsidRPr="008A760C">
          <w:rPr>
            <w:b/>
            <w:color w:val="0070C0"/>
          </w:rPr>
          <w:t xml:space="preserve"> </w:t>
        </w:r>
      </w:ins>
      <w:ins w:id="2848" w:author="nick" w:date="2021-10-29T16:15:00Z">
        <w:r w:rsidRPr="004D6D98">
          <w:rPr>
            <w:b/>
            <w:color w:val="0070C0"/>
          </w:rPr>
          <w:t>instance=</w:t>
        </w:r>
      </w:ins>
      <w:ins w:id="2849" w:author="nick" w:date="2021-10-29T16:16:00Z">
        <w:r w:rsidRPr="004D6D98">
          <w:rPr>
            <w:b/>
            <w:color w:val="0070C0"/>
          </w:rPr>
          <w:t>"</w:t>
        </w:r>
        <w:r>
          <w:rPr>
            <w:b/>
            <w:color w:val="0070C0"/>
          </w:rPr>
          <w:t>2</w:t>
        </w:r>
        <w:r w:rsidRPr="004D6D98">
          <w:rPr>
            <w:b/>
            <w:color w:val="0070C0"/>
          </w:rPr>
          <w:t>"</w:t>
        </w:r>
        <w:r>
          <w:rPr>
            <w:b/>
            <w:color w:val="0070C0"/>
          </w:rPr>
          <w:t xml:space="preserve"> </w:t>
        </w:r>
      </w:ins>
      <w:ins w:id="2850"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2851" w:author="nick" w:date="2021-10-29T16:13:00Z"/>
          <w:b/>
          <w:color w:val="0070C0"/>
        </w:rPr>
      </w:pPr>
      <w:ins w:id="2852" w:author="nick" w:date="2021-10-29T16:13:00Z">
        <w:r w:rsidRPr="008A760C">
          <w:rPr>
            <w:b/>
            <w:color w:val="0070C0"/>
          </w:rPr>
          <w:lastRenderedPageBreak/>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2853" w:author="nick" w:date="2021-10-29T16:13:00Z"/>
          <w:b/>
          <w:color w:val="0070C0"/>
        </w:rPr>
      </w:pPr>
      <w:ins w:id="2854" w:author="nick" w:date="2021-10-29T16:13:00Z">
        <w:r w:rsidRPr="008A760C">
          <w:rPr>
            <w:b/>
            <w:color w:val="0070C0"/>
          </w:rPr>
          <w:t xml:space="preserve">    &lt;/assy&gt;</w:t>
        </w:r>
      </w:ins>
    </w:p>
    <w:p w14:paraId="70E5D1BB" w14:textId="77777777" w:rsidR="004D6D98" w:rsidRDefault="004D6D98" w:rsidP="004D6D98">
      <w:pPr>
        <w:pStyle w:val="XMLCode"/>
        <w:rPr>
          <w:ins w:id="2855" w:author="nick" w:date="2021-10-29T16:13:00Z"/>
        </w:rPr>
      </w:pPr>
      <w:ins w:id="2856" w:author="nick" w:date="2021-10-29T16:13:00Z">
        <w:r>
          <w:t>&lt;/connected_to&gt;</w:t>
        </w:r>
      </w:ins>
    </w:p>
    <w:p w14:paraId="3BABDAC9" w14:textId="77777777" w:rsidR="004D6D98" w:rsidRDefault="004D6D98" w:rsidP="004D6D98">
      <w:pPr>
        <w:pStyle w:val="XMLCode"/>
        <w:rPr>
          <w:ins w:id="2857"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858" w:name="_Toc21650806"/>
      <w:bookmarkStart w:id="2859" w:name="_Ref21651717"/>
      <w:bookmarkStart w:id="2860" w:name="_Toc34747199"/>
      <w:bookmarkStart w:id="2861" w:name="_Toc77102013"/>
      <w:r>
        <w:t>Special Topological situations</w:t>
      </w:r>
      <w:bookmarkEnd w:id="2858"/>
      <w:bookmarkEnd w:id="2859"/>
      <w:bookmarkEnd w:id="2860"/>
      <w:bookmarkEnd w:id="2861"/>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0221E12"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07298D" w:rsidRPr="003A0545" w:rsidRDefault="0007298D" w:rsidP="00FC68DB">
                            <w:pPr>
                              <w:pStyle w:val="Beschriftung"/>
                              <w:rPr>
                                <w:noProof/>
                                <w:szCs w:val="24"/>
                              </w:rPr>
                            </w:pPr>
                            <w:bookmarkStart w:id="2862" w:name="_Ref21650472"/>
                            <w:bookmarkStart w:id="2863" w:name="_Toc21650945"/>
                            <w:bookmarkStart w:id="2864" w:name="_Toc34747337"/>
                            <w:bookmarkStart w:id="2865" w:name="_Toc76030528"/>
                            <w:bookmarkStart w:id="2866" w:name="_Toc94530814"/>
                            <w:bookmarkStart w:id="2867" w:name="_Toc96345326"/>
                            <w:r>
                              <w:t xml:space="preserve">Figure </w:t>
                            </w:r>
                            <w:r>
                              <w:fldChar w:fldCharType="begin"/>
                            </w:r>
                            <w:r>
                              <w:instrText xml:space="preserve"> SEQ Figure \* ARABIC </w:instrText>
                            </w:r>
                            <w:r>
                              <w:fldChar w:fldCharType="separate"/>
                            </w:r>
                            <w:r>
                              <w:rPr>
                                <w:noProof/>
                              </w:rPr>
                              <w:t>7</w:t>
                            </w:r>
                            <w:r>
                              <w:fldChar w:fldCharType="end"/>
                            </w:r>
                            <w:bookmarkEnd w:id="2862"/>
                            <w:r>
                              <w:t>: special topologies</w:t>
                            </w:r>
                            <w:bookmarkEnd w:id="2863"/>
                            <w:bookmarkEnd w:id="2864"/>
                            <w:bookmarkEnd w:id="2865"/>
                            <w:bookmarkEnd w:id="2866"/>
                            <w:bookmarkEnd w:id="2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84859F" w:rsidR="0007298D" w:rsidRPr="003A0545" w:rsidRDefault="0007298D" w:rsidP="00FC68DB">
                      <w:pPr>
                        <w:pStyle w:val="Beschriftung"/>
                        <w:rPr>
                          <w:noProof/>
                          <w:szCs w:val="24"/>
                        </w:rPr>
                      </w:pPr>
                      <w:bookmarkStart w:id="2868" w:name="_Ref21650472"/>
                      <w:bookmarkStart w:id="2869" w:name="_Toc21650945"/>
                      <w:bookmarkStart w:id="2870" w:name="_Toc34747337"/>
                      <w:bookmarkStart w:id="2871" w:name="_Toc76030528"/>
                      <w:bookmarkStart w:id="2872" w:name="_Toc94530814"/>
                      <w:bookmarkStart w:id="2873" w:name="_Toc96345326"/>
                      <w:r>
                        <w:t xml:space="preserve">Figure </w:t>
                      </w:r>
                      <w:r>
                        <w:fldChar w:fldCharType="begin"/>
                      </w:r>
                      <w:r>
                        <w:instrText xml:space="preserve"> SEQ Figure \* ARABIC </w:instrText>
                      </w:r>
                      <w:r>
                        <w:fldChar w:fldCharType="separate"/>
                      </w:r>
                      <w:r>
                        <w:rPr>
                          <w:noProof/>
                        </w:rPr>
                        <w:t>7</w:t>
                      </w:r>
                      <w:r>
                        <w:fldChar w:fldCharType="end"/>
                      </w:r>
                      <w:bookmarkEnd w:id="2868"/>
                      <w:r>
                        <w:t>: special topologies</w:t>
                      </w:r>
                      <w:bookmarkEnd w:id="2869"/>
                      <w:bookmarkEnd w:id="2870"/>
                      <w:bookmarkEnd w:id="2871"/>
                      <w:bookmarkEnd w:id="2872"/>
                      <w:bookmarkEnd w:id="2873"/>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C027147" w:rsidR="00FC68DB" w:rsidRDefault="00FC68DB" w:rsidP="00B202D2">
      <w:r>
        <w:t xml:space="preserve">In </w:t>
      </w:r>
      <w:r>
        <w:fldChar w:fldCharType="begin"/>
      </w:r>
      <w:r>
        <w:instrText xml:space="preserve"> REF _Ref21650472 \h </w:instrText>
      </w:r>
      <w:r>
        <w:fldChar w:fldCharType="separate"/>
      </w:r>
      <w:r w:rsidR="00261D7A">
        <w:t xml:space="preserve">Figure </w:t>
      </w:r>
      <w:r w:rsidR="00261D7A">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lastRenderedPageBreak/>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2CC09D0F" w:rsidR="00FC68DB" w:rsidRDefault="00FC68DB" w:rsidP="00B202D2">
      <w:pPr>
        <w:pStyle w:val="Beschriftung"/>
        <w:spacing w:before="120"/>
        <w:rPr>
          <w:rStyle w:val="elementdeftypeChar"/>
          <w:rFonts w:eastAsia="Calibri"/>
          <w:b w:val="0"/>
        </w:rPr>
      </w:pPr>
      <w:bookmarkStart w:id="2874" w:name="_Toc21651031"/>
      <w:bookmarkStart w:id="2875" w:name="_Toc34747421"/>
      <w:bookmarkStart w:id="2876" w:name="_Toc77095869"/>
      <w:bookmarkStart w:id="2877" w:name="_Toc96345414"/>
      <w:r>
        <w:t xml:space="preserve">Table </w:t>
      </w:r>
      <w:r>
        <w:fldChar w:fldCharType="begin"/>
      </w:r>
      <w:r>
        <w:instrText xml:space="preserve"> SEQ Table \* ARABIC </w:instrText>
      </w:r>
      <w:r>
        <w:fldChar w:fldCharType="separate"/>
      </w:r>
      <w:r w:rsidR="00261D7A">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874"/>
      <w:bookmarkEnd w:id="2875"/>
      <w:bookmarkEnd w:id="2876"/>
      <w:bookmarkEnd w:id="287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66E92B2C" w:rsidR="00FC68DB" w:rsidRDefault="00FC68DB" w:rsidP="00B202D2">
      <w:pPr>
        <w:pStyle w:val="Beschriftung"/>
      </w:pPr>
      <w:bookmarkStart w:id="2878" w:name="_Toc21651032"/>
      <w:bookmarkStart w:id="2879" w:name="_Toc34747422"/>
      <w:bookmarkStart w:id="2880" w:name="_Toc77095870"/>
      <w:bookmarkStart w:id="2881" w:name="_Toc96345415"/>
      <w:r>
        <w:t xml:space="preserve">Table </w:t>
      </w:r>
      <w:r>
        <w:fldChar w:fldCharType="begin"/>
      </w:r>
      <w:r>
        <w:instrText xml:space="preserve"> SEQ Table \* ARABIC </w:instrText>
      </w:r>
      <w:r>
        <w:fldChar w:fldCharType="separate"/>
      </w:r>
      <w:r w:rsidR="00261D7A">
        <w:rPr>
          <w:noProof/>
        </w:rPr>
        <w:t>11</w:t>
      </w:r>
      <w:r>
        <w:fldChar w:fldCharType="end"/>
      </w:r>
      <w:r>
        <w:t>: Attributes of &lt;stacking&gt;</w:t>
      </w:r>
      <w:bookmarkEnd w:id="2878"/>
      <w:bookmarkEnd w:id="2879"/>
      <w:bookmarkEnd w:id="2880"/>
      <w:bookmarkEnd w:id="2881"/>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694545C4" w:rsidR="00FC68DB" w:rsidRDefault="00FC68DB" w:rsidP="00B202D2">
      <w:pPr>
        <w:pStyle w:val="Beschriftung"/>
      </w:pPr>
      <w:bookmarkStart w:id="2882" w:name="_Toc21651033"/>
      <w:bookmarkStart w:id="2883" w:name="_Toc34747423"/>
      <w:bookmarkStart w:id="2884" w:name="_Toc77095871"/>
      <w:bookmarkStart w:id="2885" w:name="_Toc96345416"/>
      <w:r>
        <w:t xml:space="preserve">Table </w:t>
      </w:r>
      <w:r>
        <w:fldChar w:fldCharType="begin"/>
      </w:r>
      <w:r>
        <w:instrText xml:space="preserve"> SEQ Table \* ARABIC </w:instrText>
      </w:r>
      <w:r>
        <w:fldChar w:fldCharType="separate"/>
      </w:r>
      <w:r w:rsidR="00261D7A">
        <w:rPr>
          <w:noProof/>
        </w:rPr>
        <w:t>12</w:t>
      </w:r>
      <w:r>
        <w:fldChar w:fldCharType="end"/>
      </w:r>
      <w:r>
        <w:t>: Attributes of &lt;level&gt;</w:t>
      </w:r>
      <w:bookmarkEnd w:id="2882"/>
      <w:bookmarkEnd w:id="2883"/>
      <w:bookmarkEnd w:id="2884"/>
      <w:bookmarkEnd w:id="2885"/>
    </w:p>
    <w:p w14:paraId="7737673E" w14:textId="07543576"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261D7A">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FB8118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261D7A">
        <w:t xml:space="preserve">Figure </w:t>
      </w:r>
      <w:r w:rsidR="00261D7A">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7A87F8A8" w:rsidR="00FC68DB" w:rsidRPr="0003690A" w:rsidRDefault="00FC68DB" w:rsidP="00B202D2">
      <w:pPr>
        <w:keepNext/>
        <w:keepLines/>
        <w:spacing w:before="120"/>
      </w:pPr>
      <w:r>
        <w:fldChar w:fldCharType="begin"/>
      </w:r>
      <w:r>
        <w:instrText xml:space="preserve"> REF _Ref21650472 \h </w:instrText>
      </w:r>
      <w:r>
        <w:fldChar w:fldCharType="separate"/>
      </w:r>
      <w:r w:rsidR="00261D7A">
        <w:t xml:space="preserve">Figure </w:t>
      </w:r>
      <w:r w:rsidR="00261D7A">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lastRenderedPageBreak/>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886" w:name="_Ref414608310"/>
      <w:bookmarkStart w:id="2887" w:name="_Toc3556950"/>
      <w:bookmarkStart w:id="2888" w:name="_Toc34747200"/>
      <w:bookmarkStart w:id="2889" w:name="_Toc77102014"/>
      <w:bookmarkStart w:id="2890" w:name="_Toc96345236"/>
      <w:r>
        <w:t>Contacts and F</w:t>
      </w:r>
      <w:r w:rsidRPr="004B7C8B">
        <w:t>riction</w:t>
      </w:r>
      <w:bookmarkEnd w:id="2886"/>
      <w:bookmarkEnd w:id="2887"/>
      <w:bookmarkEnd w:id="2888"/>
      <w:bookmarkEnd w:id="2889"/>
      <w:bookmarkEnd w:id="289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891" w:name="_Ref414841585"/>
      <w:bookmarkStart w:id="2892" w:name="_Toc3556951"/>
      <w:bookmarkStart w:id="2893" w:name="_Toc34747201"/>
      <w:bookmarkStart w:id="2894" w:name="_Toc77102015"/>
      <w:r w:rsidRPr="00880D5C">
        <w:rPr>
          <w:szCs w:val="26"/>
        </w:rPr>
        <w:t xml:space="preserve">Element </w:t>
      </w:r>
      <w:r w:rsidRPr="00880D5C">
        <w:rPr>
          <w:rFonts w:ascii="Courier New" w:hAnsi="Courier New" w:cs="Courier New"/>
          <w:b w:val="0"/>
          <w:i/>
          <w:szCs w:val="26"/>
        </w:rPr>
        <w:t>&lt;contact_list/&gt;</w:t>
      </w:r>
      <w:bookmarkEnd w:id="2891"/>
      <w:bookmarkEnd w:id="2892"/>
      <w:bookmarkEnd w:id="2893"/>
      <w:bookmarkEnd w:id="289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5607C2BB" w:rsidR="00FC68DB" w:rsidRDefault="00FC68DB" w:rsidP="00B202D2">
      <w:pPr>
        <w:pStyle w:val="Beschriftung"/>
        <w:spacing w:before="120"/>
      </w:pPr>
      <w:bookmarkStart w:id="2895" w:name="_Toc414573794"/>
      <w:bookmarkStart w:id="2896" w:name="_Toc3566421"/>
      <w:bookmarkStart w:id="2897" w:name="_Toc34747424"/>
      <w:bookmarkStart w:id="2898" w:name="_Toc77095872"/>
      <w:bookmarkStart w:id="2899" w:name="_Toc96345417"/>
      <w:r>
        <w:t xml:space="preserve">Table </w:t>
      </w:r>
      <w:r>
        <w:fldChar w:fldCharType="begin"/>
      </w:r>
      <w:r>
        <w:instrText xml:space="preserve"> SEQ Table \* ARABIC </w:instrText>
      </w:r>
      <w:r>
        <w:fldChar w:fldCharType="separate"/>
      </w:r>
      <w:r w:rsidR="00261D7A">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895"/>
      <w:bookmarkEnd w:id="2896"/>
      <w:bookmarkEnd w:id="2897"/>
      <w:bookmarkEnd w:id="2898"/>
      <w:bookmarkEnd w:id="2899"/>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900" w:name="_Toc3556952"/>
      <w:bookmarkStart w:id="2901" w:name="_Toc34747202"/>
      <w:bookmarkStart w:id="290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900"/>
      <w:bookmarkEnd w:id="2901"/>
      <w:bookmarkEnd w:id="290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0DF547C" w:rsidR="00FC68DB" w:rsidRDefault="00FC68DB" w:rsidP="00B202D2">
      <w:pPr>
        <w:pStyle w:val="Beschriftung"/>
        <w:spacing w:before="120"/>
      </w:pPr>
      <w:bookmarkStart w:id="2903" w:name="_Toc3566422"/>
      <w:bookmarkStart w:id="2904" w:name="_Toc34747425"/>
      <w:bookmarkStart w:id="2905" w:name="_Toc77095873"/>
      <w:bookmarkStart w:id="2906" w:name="_Toc96345418"/>
      <w:r>
        <w:t xml:space="preserve">Table </w:t>
      </w:r>
      <w:r>
        <w:fldChar w:fldCharType="begin"/>
      </w:r>
      <w:r>
        <w:instrText xml:space="preserve"> SEQ Table \* ARABIC </w:instrText>
      </w:r>
      <w:r>
        <w:fldChar w:fldCharType="separate"/>
      </w:r>
      <w:r w:rsidR="00261D7A">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903"/>
      <w:bookmarkEnd w:id="2904"/>
      <w:bookmarkEnd w:id="2905"/>
      <w:bookmarkEnd w:id="290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07" w:name="_Toc3556953"/>
      <w:bookmarkStart w:id="2908" w:name="_Toc34747203"/>
      <w:bookmarkStart w:id="2909"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07"/>
      <w:bookmarkEnd w:id="2908"/>
      <w:bookmarkEnd w:id="290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D1A628A" w:rsidR="00FC68DB" w:rsidRDefault="00FC68DB" w:rsidP="00B202D2">
      <w:pPr>
        <w:pStyle w:val="Beschriftung"/>
        <w:spacing w:before="120"/>
      </w:pPr>
      <w:bookmarkStart w:id="2910" w:name="_Toc414573795"/>
      <w:bookmarkStart w:id="2911" w:name="_Toc3566423"/>
      <w:bookmarkStart w:id="2912" w:name="_Toc34747426"/>
      <w:bookmarkStart w:id="2913" w:name="_Toc77095874"/>
      <w:bookmarkStart w:id="2914" w:name="_Toc96345419"/>
      <w:r>
        <w:t xml:space="preserve">Table </w:t>
      </w:r>
      <w:r>
        <w:fldChar w:fldCharType="begin"/>
      </w:r>
      <w:r>
        <w:instrText xml:space="preserve"> SEQ Table \* ARABIC </w:instrText>
      </w:r>
      <w:r>
        <w:fldChar w:fldCharType="separate"/>
      </w:r>
      <w:r w:rsidR="00261D7A">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10"/>
      <w:bookmarkEnd w:id="2911"/>
      <w:bookmarkEnd w:id="2912"/>
      <w:bookmarkEnd w:id="2913"/>
      <w:bookmarkEnd w:id="2914"/>
      <w:r>
        <w:t xml:space="preserve"> </w:t>
      </w:r>
    </w:p>
    <w:p w14:paraId="31E737BB" w14:textId="77777777" w:rsidR="00FC68DB" w:rsidRPr="000B11EA" w:rsidRDefault="00FC68DB" w:rsidP="00B202D2">
      <w:r w:rsidRPr="000B11EA">
        <w:t xml:space="preserve">These attributes have following semantics: </w:t>
      </w:r>
    </w:p>
    <w:p w14:paraId="0E51CB7E" w14:textId="121C4366"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261D7A">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15" w:name="_Toc3556954"/>
      <w:bookmarkStart w:id="2916" w:name="_Toc34747204"/>
      <w:bookmarkStart w:id="291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15"/>
      <w:bookmarkEnd w:id="2916"/>
      <w:bookmarkEnd w:id="291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18" w:name="_Ref414837767"/>
      <w:bookmarkStart w:id="2919" w:name="_Toc3556955"/>
      <w:bookmarkStart w:id="2920" w:name="_Toc34747205"/>
      <w:bookmarkStart w:id="2921" w:name="_Toc77102019"/>
      <w:r>
        <w:t>Local Contact</w:t>
      </w:r>
      <w:r w:rsidRPr="0030552A">
        <w:t xml:space="preserve"> </w:t>
      </w:r>
      <w:r>
        <w:t>Properties</w:t>
      </w:r>
      <w:bookmarkEnd w:id="2918"/>
      <w:bookmarkEnd w:id="2919"/>
      <w:bookmarkEnd w:id="2920"/>
      <w:bookmarkEnd w:id="2921"/>
      <w:r w:rsidRPr="00F54FFD">
        <w:t xml:space="preserve"> </w:t>
      </w:r>
    </w:p>
    <w:p w14:paraId="3CCC72BD" w14:textId="6F68835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261D7A">
        <w:t>7.3.3</w:t>
      </w:r>
      <w:r>
        <w:fldChar w:fldCharType="end"/>
      </w:r>
      <w:r>
        <w:t xml:space="preserve"> </w:t>
      </w:r>
      <w:r>
        <w:fldChar w:fldCharType="begin"/>
      </w:r>
      <w:r>
        <w:instrText xml:space="preserve"> REF _Ref414836574 \h </w:instrText>
      </w:r>
      <w:r>
        <w:fldChar w:fldCharType="separate"/>
      </w:r>
      <w:r w:rsidR="00261D7A"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3B3BFA7" w:rsidR="00FC68DB" w:rsidRDefault="00FC68DB" w:rsidP="00B202D2">
      <w:pPr>
        <w:pStyle w:val="Beschriftung"/>
        <w:spacing w:before="120"/>
      </w:pPr>
      <w:bookmarkStart w:id="2922" w:name="_Toc3566424"/>
      <w:bookmarkStart w:id="2923" w:name="_Toc34747427"/>
      <w:bookmarkStart w:id="2924" w:name="_Toc77095875"/>
      <w:bookmarkStart w:id="2925" w:name="_Toc96345420"/>
      <w:r>
        <w:t xml:space="preserve">Table </w:t>
      </w:r>
      <w:r>
        <w:fldChar w:fldCharType="begin"/>
      </w:r>
      <w:r>
        <w:instrText xml:space="preserve"> SEQ Table \* ARABIC </w:instrText>
      </w:r>
      <w:r>
        <w:fldChar w:fldCharType="separate"/>
      </w:r>
      <w:r w:rsidR="00261D7A">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922"/>
      <w:bookmarkEnd w:id="2923"/>
      <w:bookmarkEnd w:id="2924"/>
      <w:bookmarkEnd w:id="292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926" w:name="_Ref414836574"/>
      <w:bookmarkStart w:id="2927" w:name="_Toc3556956"/>
      <w:bookmarkStart w:id="2928" w:name="_Toc34747206"/>
      <w:bookmarkStart w:id="2929" w:name="_Toc77102020"/>
      <w:bookmarkStart w:id="2930" w:name="_Toc96345237"/>
      <w:r w:rsidRPr="007055D9">
        <w:t>Joints</w:t>
      </w:r>
      <w:bookmarkEnd w:id="2926"/>
      <w:bookmarkEnd w:id="2927"/>
      <w:bookmarkEnd w:id="2928"/>
      <w:bookmarkEnd w:id="2929"/>
      <w:bookmarkEnd w:id="293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6175245C"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261D7A">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412252D7" w:rsidR="00FC68DB" w:rsidRDefault="00FC68DB" w:rsidP="00B202D2">
      <w:pPr>
        <w:pStyle w:val="Beschriftung"/>
        <w:spacing w:before="120"/>
      </w:pPr>
      <w:bookmarkStart w:id="2931" w:name="_Toc3566425"/>
      <w:bookmarkStart w:id="2932" w:name="_Toc34747428"/>
      <w:bookmarkStart w:id="2933" w:name="_Toc77095876"/>
      <w:bookmarkStart w:id="2934" w:name="_Toc96345421"/>
      <w:r>
        <w:t xml:space="preserve">Table </w:t>
      </w:r>
      <w:r>
        <w:fldChar w:fldCharType="begin"/>
      </w:r>
      <w:r>
        <w:instrText xml:space="preserve"> SEQ Table \* ARABIC </w:instrText>
      </w:r>
      <w:r>
        <w:fldChar w:fldCharType="separate"/>
      </w:r>
      <w:r w:rsidR="00261D7A">
        <w:rPr>
          <w:noProof/>
        </w:rPr>
        <w:t>17</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931"/>
      <w:bookmarkEnd w:id="2932"/>
      <w:bookmarkEnd w:id="2933"/>
      <w:bookmarkEnd w:id="293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35" w:name="_Toc428456083"/>
      <w:bookmarkStart w:id="2936" w:name="_Toc428537047"/>
      <w:bookmarkStart w:id="2937" w:name="_Toc428969366"/>
      <w:bookmarkStart w:id="2938" w:name="_Toc429052757"/>
      <w:bookmarkStart w:id="2939" w:name="_Toc3556957"/>
      <w:bookmarkStart w:id="2940" w:name="_Toc34747207"/>
      <w:bookmarkStart w:id="2941" w:name="_Toc77102021"/>
      <w:bookmarkStart w:id="2942" w:name="_Toc96345238"/>
      <w:bookmarkEnd w:id="2935"/>
      <w:bookmarkEnd w:id="2936"/>
      <w:bookmarkEnd w:id="2937"/>
      <w:bookmarkEnd w:id="2938"/>
      <w:r w:rsidRPr="007055D9">
        <w:t>A Minimalistic Example of a χMCF file</w:t>
      </w:r>
      <w:bookmarkEnd w:id="2939"/>
      <w:bookmarkEnd w:id="2940"/>
      <w:bookmarkEnd w:id="2941"/>
      <w:bookmarkEnd w:id="2942"/>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r w:rsidRPr="00F475E1">
        <w:rPr>
          <w:rFonts w:cs="Courier New"/>
          <w:sz w:val="15"/>
          <w:szCs w:val="15"/>
        </w:rPr>
        <w:t>xsi:noNamespaceSchemaLocation="</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2943" w:name="_Toc428279348"/>
      <w:bookmarkStart w:id="2944" w:name="_Toc428456085"/>
      <w:bookmarkStart w:id="2945" w:name="_Toc428537049"/>
      <w:bookmarkStart w:id="2946" w:name="_Toc428969368"/>
      <w:bookmarkStart w:id="2947" w:name="_Toc429052759"/>
      <w:bookmarkStart w:id="2948" w:name="_Toc3556958"/>
      <w:bookmarkStart w:id="2949" w:name="_Toc34747208"/>
      <w:bookmarkStart w:id="2950" w:name="_Toc77102022"/>
      <w:bookmarkStart w:id="2951" w:name="_Toc96345239"/>
      <w:bookmarkEnd w:id="2943"/>
      <w:bookmarkEnd w:id="2944"/>
      <w:bookmarkEnd w:id="2945"/>
      <w:bookmarkEnd w:id="2946"/>
      <w:bookmarkEnd w:id="2947"/>
      <w:r w:rsidRPr="007055D9">
        <w:t>XML Schema Definition</w:t>
      </w:r>
      <w:bookmarkEnd w:id="2948"/>
      <w:bookmarkEnd w:id="2949"/>
      <w:bookmarkEnd w:id="2950"/>
      <w:bookmarkEnd w:id="2951"/>
    </w:p>
    <w:p w14:paraId="76832F23" w14:textId="1303C9DA" w:rsidR="00A97D1B" w:rsidRPr="00BA6895" w:rsidRDefault="00A97D1B" w:rsidP="00B202D2">
      <w:commentRangeStart w:id="2952"/>
      <w:r w:rsidRPr="00BA6895">
        <w:t>The XML Schema definition (XSD) can be found in computer-interpretable form at the following URL:</w:t>
      </w:r>
    </w:p>
    <w:p w14:paraId="6F14D713" w14:textId="68C34947"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2953" w:author="Dr. Carsten Franke" w:date="2021-10-29T10:12:00Z">
        <w:r>
          <w:rPr>
            <w:rFonts w:asciiTheme="minorHAnsi" w:hAnsiTheme="minorHAnsi" w:cstheme="minorBidi"/>
            <w:lang w:val="en-US"/>
          </w:rPr>
          <w:fldChar w:fldCharType="end"/>
        </w:r>
      </w:ins>
      <w:ins w:id="2954" w:author="Dr. Carsten Franke" w:date="2021-10-29T10:07:00Z">
        <w:r>
          <w:rPr>
            <w:rFonts w:asciiTheme="minorHAnsi" w:hAnsiTheme="minorHAnsi" w:cstheme="minorBidi"/>
            <w:lang w:val="en-US"/>
          </w:rPr>
          <w:t xml:space="preserve"> </w:t>
        </w:r>
      </w:ins>
      <w:commentRangeEnd w:id="2952"/>
      <w:ins w:id="2955" w:author="Dr. Carsten Franke" w:date="2021-10-29T10:09:00Z">
        <w:r>
          <w:rPr>
            <w:rStyle w:val="Kommentarzeichen"/>
            <w:rFonts w:ascii="Calibri" w:eastAsia="Times New Roman" w:hAnsi="Calibri"/>
            <w:lang w:val="en-US" w:eastAsia="x-none"/>
          </w:rPr>
          <w:commentReference w:id="2952"/>
        </w:r>
      </w:ins>
    </w:p>
    <w:p w14:paraId="1DD4C38F" w14:textId="77777777" w:rsidR="00FC68DB" w:rsidRPr="007055D9" w:rsidRDefault="00FC68DB" w:rsidP="00B202D2">
      <w:pPr>
        <w:pStyle w:val="berschrift1"/>
      </w:pPr>
      <w:bookmarkStart w:id="2956" w:name="_Toc334484488"/>
      <w:bookmarkStart w:id="2957" w:name="_Toc334486133"/>
      <w:bookmarkStart w:id="2958" w:name="XMLStructureConnectionGroups"/>
      <w:bookmarkStart w:id="2959" w:name="SeamweldConnectionGroupPart"/>
      <w:bookmarkStart w:id="2960" w:name="XMLStructurePartsPIDs"/>
      <w:bookmarkStart w:id="2961" w:name="XMLStructureConnections"/>
      <w:bookmarkStart w:id="2962" w:name="XMLStructurePointConnections"/>
      <w:bookmarkStart w:id="2963" w:name="XMLStructureLineConnections"/>
      <w:bookmarkStart w:id="2964" w:name="XMLStructurePlaneConnections"/>
      <w:bookmarkStart w:id="2965" w:name="_Toc338938892"/>
      <w:bookmarkStart w:id="2966" w:name="_Toc338939088"/>
      <w:bookmarkStart w:id="2967" w:name="_Toc3556959"/>
      <w:bookmarkStart w:id="2968" w:name="_Toc34747209"/>
      <w:bookmarkStart w:id="2969" w:name="_Toc77102023"/>
      <w:bookmarkStart w:id="2970" w:name="_Toc96345240"/>
      <w:bookmarkEnd w:id="2638"/>
      <w:bookmarkEnd w:id="2639"/>
      <w:bookmarkEnd w:id="2956"/>
      <w:bookmarkEnd w:id="2957"/>
      <w:bookmarkEnd w:id="2958"/>
      <w:bookmarkEnd w:id="2959"/>
      <w:bookmarkEnd w:id="2960"/>
      <w:bookmarkEnd w:id="2961"/>
      <w:bookmarkEnd w:id="2962"/>
      <w:bookmarkEnd w:id="2963"/>
      <w:bookmarkEnd w:id="2964"/>
      <w:r w:rsidRPr="007055D9">
        <w:t>Data Common to any Connection</w:t>
      </w:r>
      <w:bookmarkEnd w:id="2965"/>
      <w:bookmarkEnd w:id="2966"/>
      <w:bookmarkEnd w:id="2967"/>
      <w:bookmarkEnd w:id="2968"/>
      <w:bookmarkEnd w:id="2969"/>
      <w:bookmarkEnd w:id="2970"/>
      <w:r w:rsidRPr="007055D9">
        <w:t xml:space="preserve"> </w:t>
      </w:r>
    </w:p>
    <w:p w14:paraId="065EFE33" w14:textId="77777777" w:rsidR="00FC68DB" w:rsidRDefault="00FC68DB" w:rsidP="00B202D2">
      <w:pPr>
        <w:pStyle w:val="berschrift2"/>
      </w:pPr>
      <w:bookmarkStart w:id="2971" w:name="_Ref448911656"/>
      <w:bookmarkStart w:id="2972" w:name="_Toc3556960"/>
      <w:bookmarkStart w:id="2973" w:name="_Toc34747210"/>
      <w:bookmarkStart w:id="2974" w:name="_Toc77102024"/>
      <w:bookmarkStart w:id="2975" w:name="_Toc96345241"/>
      <w:bookmarkStart w:id="2976" w:name="_Toc413359574"/>
      <w:bookmarkStart w:id="2977" w:name="_Toc338938893"/>
      <w:bookmarkStart w:id="2978" w:name="_Toc338939089"/>
      <w:bookmarkStart w:id="2979" w:name="_Toc288196462"/>
      <w:bookmarkStart w:id="2980" w:name="_Toc288200760"/>
      <w:r>
        <w:t>Indices and their properties</w:t>
      </w:r>
      <w:bookmarkEnd w:id="2971"/>
      <w:bookmarkEnd w:id="2972"/>
      <w:bookmarkEnd w:id="2973"/>
      <w:bookmarkEnd w:id="2974"/>
      <w:bookmarkEnd w:id="2975"/>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2981" w:name="_Toc96345242"/>
      <w:bookmarkEnd w:id="2976"/>
      <w:r>
        <w:rPr>
          <w:szCs w:val="34"/>
        </w:rPr>
        <w:t>Connection Referencing</w:t>
      </w:r>
      <w:bookmarkEnd w:id="298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2982" w:name="_Toc96345243"/>
      <w:r>
        <w:lastRenderedPageBreak/>
        <w:t xml:space="preserve">Attribute </w:t>
      </w:r>
      <w:r w:rsidRPr="00430FB1">
        <w:rPr>
          <w:rFonts w:ascii="Courier New" w:hAnsi="Courier New" w:cs="Courier New"/>
          <w:szCs w:val="34"/>
          <w:highlight w:val="white"/>
        </w:rPr>
        <w:t>label</w:t>
      </w:r>
      <w:bookmarkEnd w:id="2982"/>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2983" w:author="Dr. Carsten Franke" w:date="2021-11-03T21:03:00Z">
        <w:r w:rsidDel="00E65B74">
          <w:delText>labels</w:delText>
        </w:r>
        <w:r w:rsidRPr="007055D9" w:rsidDel="00E65B74">
          <w:delText xml:space="preserve"> </w:delText>
        </w:r>
      </w:del>
      <w:ins w:id="2984"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2985"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2986" w:name="_Toc77102026"/>
      <w:bookmarkStart w:id="2987" w:name="_Toc96345244"/>
      <w:r>
        <w:t xml:space="preserve">Attribute </w:t>
      </w:r>
      <w:commentRangeStart w:id="2988"/>
      <w:r w:rsidRPr="00430FB1">
        <w:rPr>
          <w:rFonts w:ascii="Courier New" w:hAnsi="Courier New" w:cs="Courier New"/>
          <w:szCs w:val="34"/>
          <w:highlight w:val="white"/>
        </w:rPr>
        <w:t>ident</w:t>
      </w:r>
      <w:r w:rsidRPr="00BD20ED">
        <w:t xml:space="preserve"> </w:t>
      </w:r>
      <w:commentRangeEnd w:id="2988"/>
      <w:r>
        <w:rPr>
          <w:rStyle w:val="Kommentarzeichen"/>
          <w:b w:val="0"/>
        </w:rPr>
        <w:commentReference w:id="2988"/>
      </w:r>
      <w:bookmarkEnd w:id="2986"/>
      <w:bookmarkEnd w:id="2987"/>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2989" w:name="_Ref413329202"/>
      <w:bookmarkStart w:id="2990" w:name="_Toc413359575"/>
      <w:bookmarkStart w:id="2991" w:name="_Toc3556962"/>
      <w:bookmarkStart w:id="2992" w:name="_Toc34747212"/>
      <w:bookmarkStart w:id="2993" w:name="_Toc77102027"/>
      <w:bookmarkStart w:id="2994" w:name="_Toc96345245"/>
      <w:r>
        <w:rPr>
          <w:szCs w:val="34"/>
        </w:rPr>
        <w:t>Dimensions and Coordinates</w:t>
      </w:r>
      <w:bookmarkEnd w:id="2989"/>
      <w:bookmarkEnd w:id="2990"/>
      <w:bookmarkEnd w:id="2991"/>
      <w:bookmarkEnd w:id="2992"/>
      <w:bookmarkEnd w:id="2993"/>
      <w:bookmarkEnd w:id="299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2995" w:name="_Toc413359576"/>
      <w:bookmarkStart w:id="2996" w:name="_Ref440360308"/>
      <w:bookmarkStart w:id="2997" w:name="_Ref440360312"/>
      <w:bookmarkStart w:id="2998" w:name="_Ref440360851"/>
      <w:bookmarkStart w:id="2999" w:name="_Ref440360857"/>
      <w:bookmarkStart w:id="3000" w:name="_Ref440453613"/>
      <w:bookmarkStart w:id="3001" w:name="_Ref440453616"/>
      <w:bookmarkStart w:id="3002" w:name="_Ref440454500"/>
      <w:bookmarkStart w:id="3003" w:name="_Ref440454502"/>
      <w:bookmarkStart w:id="3004" w:name="_Toc3556963"/>
      <w:bookmarkStart w:id="3005" w:name="_Toc34747213"/>
      <w:bookmarkStart w:id="3006" w:name="_Toc77102028"/>
      <w:bookmarkStart w:id="3007" w:name="_Toc96345246"/>
      <w:r w:rsidRPr="00BD20ED">
        <w:rPr>
          <w:szCs w:val="34"/>
        </w:rPr>
        <w:t xml:space="preserve">Attribute </w:t>
      </w:r>
      <w:r>
        <w:rPr>
          <w:rFonts w:ascii="Courier New" w:hAnsi="Courier New" w:cs="Courier New"/>
          <w:b w:val="0"/>
          <w:szCs w:val="34"/>
          <w:highlight w:val="white"/>
        </w:rPr>
        <w:t>quality_control</w:t>
      </w:r>
      <w:bookmarkEnd w:id="2995"/>
      <w:bookmarkEnd w:id="2996"/>
      <w:bookmarkEnd w:id="2997"/>
      <w:bookmarkEnd w:id="2998"/>
      <w:bookmarkEnd w:id="2999"/>
      <w:bookmarkEnd w:id="3000"/>
      <w:bookmarkEnd w:id="3001"/>
      <w:bookmarkEnd w:id="3002"/>
      <w:bookmarkEnd w:id="3003"/>
      <w:bookmarkEnd w:id="3004"/>
      <w:bookmarkEnd w:id="3005"/>
      <w:bookmarkEnd w:id="3006"/>
      <w:bookmarkEnd w:id="3007"/>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008" w:name="_Ref428442251"/>
      <w:bookmarkStart w:id="3009" w:name="_Toc3556964"/>
      <w:bookmarkStart w:id="3010" w:name="_Toc34747214"/>
      <w:bookmarkStart w:id="3011" w:name="_Toc77102029"/>
      <w:bookmarkStart w:id="3012" w:name="_Toc96345247"/>
      <w:r w:rsidRPr="007331A4">
        <w:t>Custom Attributes list</w:t>
      </w:r>
      <w:bookmarkEnd w:id="3008"/>
      <w:bookmarkEnd w:id="3009"/>
      <w:bookmarkEnd w:id="3010"/>
      <w:bookmarkEnd w:id="3011"/>
      <w:bookmarkEnd w:id="301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884FFD2" w:rsidR="00FC68DB" w:rsidRDefault="00FC68DB" w:rsidP="00B202D2">
      <w:pPr>
        <w:pStyle w:val="Beschriftung"/>
        <w:spacing w:before="120"/>
        <w:rPr>
          <w:rFonts w:ascii="Courier New" w:hAnsi="Courier New" w:cs="Courier New"/>
          <w:b/>
          <w:i w:val="0"/>
        </w:rPr>
      </w:pPr>
      <w:bookmarkStart w:id="3013" w:name="_Toc440039075"/>
      <w:bookmarkStart w:id="3014" w:name="_Toc3566426"/>
      <w:bookmarkStart w:id="3015" w:name="_Toc34747429"/>
      <w:bookmarkStart w:id="3016" w:name="_Toc77095877"/>
      <w:bookmarkStart w:id="3017" w:name="_Toc96345422"/>
      <w:r>
        <w:t xml:space="preserve">Table </w:t>
      </w:r>
      <w:r>
        <w:fldChar w:fldCharType="begin"/>
      </w:r>
      <w:r>
        <w:instrText xml:space="preserve"> SEQ Table \* ARABIC </w:instrText>
      </w:r>
      <w:r>
        <w:fldChar w:fldCharType="separate"/>
      </w:r>
      <w:r w:rsidR="00261D7A">
        <w:rPr>
          <w:noProof/>
        </w:rPr>
        <w:t>18</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013"/>
      <w:bookmarkEnd w:id="3014"/>
      <w:bookmarkEnd w:id="3015"/>
      <w:bookmarkEnd w:id="3016"/>
      <w:bookmarkEnd w:id="301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93ABBE3" w:rsidR="00FC68DB" w:rsidRDefault="00FC68DB" w:rsidP="00B202D2">
      <w:pPr>
        <w:pStyle w:val="Beschriftung"/>
        <w:spacing w:before="120"/>
      </w:pPr>
      <w:bookmarkStart w:id="3018" w:name="_Toc440039076"/>
      <w:bookmarkStart w:id="3019" w:name="_Toc3566427"/>
      <w:bookmarkStart w:id="3020" w:name="_Toc34747430"/>
      <w:bookmarkStart w:id="3021" w:name="_Toc77095878"/>
      <w:bookmarkStart w:id="3022" w:name="_Toc96345423"/>
      <w:r>
        <w:t xml:space="preserve">Table </w:t>
      </w:r>
      <w:r>
        <w:fldChar w:fldCharType="begin"/>
      </w:r>
      <w:r>
        <w:instrText xml:space="preserve"> SEQ Table \* ARABIC </w:instrText>
      </w:r>
      <w:r>
        <w:fldChar w:fldCharType="separate"/>
      </w:r>
      <w:r w:rsidR="00261D7A">
        <w:rPr>
          <w:noProof/>
        </w:rPr>
        <w:t>19</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018"/>
      <w:bookmarkEnd w:id="3019"/>
      <w:bookmarkEnd w:id="3020"/>
      <w:bookmarkEnd w:id="3021"/>
      <w:bookmarkEnd w:id="302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40A5F2E6" w:rsidR="00FC68DB" w:rsidRDefault="00FC68DB" w:rsidP="00B202D2">
      <w:pPr>
        <w:pStyle w:val="Beschriftung"/>
        <w:spacing w:before="120"/>
        <w:rPr>
          <w:rFonts w:ascii="Courier New" w:hAnsi="Courier New" w:cs="Courier New"/>
          <w:b/>
          <w:i w:val="0"/>
        </w:rPr>
      </w:pPr>
      <w:bookmarkStart w:id="3023" w:name="_Toc440039077"/>
      <w:bookmarkStart w:id="3024" w:name="_Toc3566428"/>
      <w:bookmarkStart w:id="3025" w:name="_Toc34747431"/>
      <w:bookmarkStart w:id="3026" w:name="_Toc77095879"/>
      <w:bookmarkStart w:id="3027" w:name="_Toc96345424"/>
      <w:r>
        <w:t xml:space="preserve">Table </w:t>
      </w:r>
      <w:r>
        <w:fldChar w:fldCharType="begin"/>
      </w:r>
      <w:r>
        <w:instrText xml:space="preserve"> SEQ Table \* ARABIC </w:instrText>
      </w:r>
      <w:r>
        <w:fldChar w:fldCharType="separate"/>
      </w:r>
      <w:r w:rsidR="00261D7A">
        <w:rPr>
          <w:noProof/>
        </w:rPr>
        <w:t>20</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023"/>
      <w:bookmarkEnd w:id="3024"/>
      <w:bookmarkEnd w:id="3025"/>
      <w:bookmarkEnd w:id="3026"/>
      <w:bookmarkEnd w:id="3027"/>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67627C55" w:rsidR="00FC68DB" w:rsidRDefault="00FC68DB" w:rsidP="00B202D2">
      <w:pPr>
        <w:pStyle w:val="Beschriftung"/>
        <w:spacing w:before="120"/>
      </w:pPr>
      <w:bookmarkStart w:id="3028" w:name="_Toc440039078"/>
      <w:bookmarkStart w:id="3029" w:name="_Toc3566429"/>
      <w:bookmarkStart w:id="3030" w:name="_Toc34747432"/>
      <w:bookmarkStart w:id="3031" w:name="_Toc77095880"/>
      <w:bookmarkStart w:id="3032" w:name="_Toc96345425"/>
      <w:r>
        <w:t xml:space="preserve">Table </w:t>
      </w:r>
      <w:r>
        <w:fldChar w:fldCharType="begin"/>
      </w:r>
      <w:r>
        <w:instrText xml:space="preserve"> SEQ Table \* ARABIC </w:instrText>
      </w:r>
      <w:r>
        <w:fldChar w:fldCharType="separate"/>
      </w:r>
      <w:r w:rsidR="00261D7A">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028"/>
      <w:bookmarkEnd w:id="3029"/>
      <w:bookmarkEnd w:id="3030"/>
      <w:bookmarkEnd w:id="3031"/>
      <w:bookmarkEnd w:id="3032"/>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3E40D0EB" w:rsidR="00FC68DB" w:rsidRDefault="00FC68DB" w:rsidP="00B202D2">
      <w:pPr>
        <w:pStyle w:val="Beschriftung"/>
        <w:spacing w:before="120"/>
      </w:pPr>
      <w:bookmarkStart w:id="3033" w:name="_Toc440039079"/>
      <w:bookmarkStart w:id="3034" w:name="_Toc3566430"/>
      <w:bookmarkStart w:id="3035" w:name="_Toc34747433"/>
      <w:bookmarkStart w:id="3036" w:name="_Toc77095881"/>
      <w:bookmarkStart w:id="3037" w:name="_Toc96345426"/>
      <w:r>
        <w:t xml:space="preserve">Table </w:t>
      </w:r>
      <w:r>
        <w:fldChar w:fldCharType="begin"/>
      </w:r>
      <w:r>
        <w:instrText xml:space="preserve"> SEQ Table \* ARABIC </w:instrText>
      </w:r>
      <w:r>
        <w:fldChar w:fldCharType="separate"/>
      </w:r>
      <w:r w:rsidR="00261D7A">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033"/>
      <w:bookmarkEnd w:id="3034"/>
      <w:bookmarkEnd w:id="3035"/>
      <w:bookmarkEnd w:id="3036"/>
      <w:bookmarkEnd w:id="303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54465680" w:rsidR="00FC68DB" w:rsidRDefault="00FC68DB" w:rsidP="00B202D2">
      <w:pPr>
        <w:pStyle w:val="Beschriftung"/>
        <w:spacing w:before="120"/>
      </w:pPr>
      <w:bookmarkStart w:id="3038" w:name="_Toc440039080"/>
      <w:bookmarkStart w:id="3039" w:name="_Toc3566431"/>
      <w:bookmarkStart w:id="3040" w:name="_Toc34747434"/>
      <w:bookmarkStart w:id="3041" w:name="_Toc77095882"/>
      <w:bookmarkStart w:id="3042" w:name="_Toc96345427"/>
      <w:r>
        <w:t xml:space="preserve">Table </w:t>
      </w:r>
      <w:r>
        <w:fldChar w:fldCharType="begin"/>
      </w:r>
      <w:r>
        <w:instrText xml:space="preserve"> SEQ Table \* ARABIC </w:instrText>
      </w:r>
      <w:r>
        <w:fldChar w:fldCharType="separate"/>
      </w:r>
      <w:r w:rsidR="00261D7A">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038"/>
      <w:bookmarkEnd w:id="3039"/>
      <w:bookmarkEnd w:id="3040"/>
      <w:bookmarkEnd w:id="3041"/>
      <w:bookmarkEnd w:id="3042"/>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3115EA37" w:rsidR="00FC68DB" w:rsidRDefault="00FC68DB" w:rsidP="00B202D2">
      <w:pPr>
        <w:pStyle w:val="Beschriftung"/>
        <w:spacing w:before="120"/>
      </w:pPr>
      <w:bookmarkStart w:id="3043" w:name="_Toc440039081"/>
      <w:bookmarkStart w:id="3044" w:name="_Toc3566432"/>
      <w:bookmarkStart w:id="3045" w:name="_Toc34747435"/>
      <w:bookmarkStart w:id="3046" w:name="_Toc77095883"/>
      <w:bookmarkStart w:id="3047" w:name="_Toc96345428"/>
      <w:r>
        <w:t xml:space="preserve">Table </w:t>
      </w:r>
      <w:r>
        <w:fldChar w:fldCharType="begin"/>
      </w:r>
      <w:r>
        <w:instrText xml:space="preserve"> SEQ Table \* ARABIC </w:instrText>
      </w:r>
      <w:r>
        <w:fldChar w:fldCharType="separate"/>
      </w:r>
      <w:r w:rsidR="00261D7A">
        <w:rPr>
          <w:noProof/>
        </w:rPr>
        <w:t>24</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043"/>
      <w:bookmarkEnd w:id="3044"/>
      <w:bookmarkEnd w:id="3045"/>
      <w:bookmarkEnd w:id="3046"/>
      <w:bookmarkEnd w:id="3047"/>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103872" w:rsidR="00FC68DB" w:rsidRDefault="00FC68DB" w:rsidP="00B202D2">
      <w:pPr>
        <w:pStyle w:val="Beschriftung"/>
        <w:spacing w:before="120"/>
      </w:pPr>
      <w:bookmarkStart w:id="3048" w:name="_Toc440039082"/>
      <w:bookmarkStart w:id="3049" w:name="_Toc3566433"/>
      <w:bookmarkStart w:id="3050" w:name="_Toc34747436"/>
      <w:bookmarkStart w:id="3051" w:name="_Toc77095884"/>
      <w:bookmarkStart w:id="3052" w:name="_Toc96345429"/>
      <w:r>
        <w:lastRenderedPageBreak/>
        <w:t xml:space="preserve">Table </w:t>
      </w:r>
      <w:r>
        <w:fldChar w:fldCharType="begin"/>
      </w:r>
      <w:r>
        <w:instrText xml:space="preserve"> SEQ Table \* ARABIC </w:instrText>
      </w:r>
      <w:r>
        <w:fldChar w:fldCharType="separate"/>
      </w:r>
      <w:r w:rsidR="00261D7A">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3048"/>
      <w:bookmarkEnd w:id="3049"/>
      <w:bookmarkEnd w:id="3050"/>
      <w:bookmarkEnd w:id="3051"/>
      <w:bookmarkEnd w:id="3052"/>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1403A74" w:rsidR="00FC68DB" w:rsidRDefault="00FC68DB" w:rsidP="00B202D2">
      <w:pPr>
        <w:pStyle w:val="Beschriftung"/>
        <w:spacing w:before="120"/>
      </w:pPr>
      <w:bookmarkStart w:id="3053" w:name="_Toc440039083"/>
      <w:bookmarkStart w:id="3054" w:name="_Toc3566434"/>
      <w:bookmarkStart w:id="3055" w:name="_Toc34747437"/>
      <w:bookmarkStart w:id="3056" w:name="_Toc77095885"/>
      <w:bookmarkStart w:id="3057" w:name="_Toc96345430"/>
      <w:r>
        <w:t xml:space="preserve">Table </w:t>
      </w:r>
      <w:r>
        <w:fldChar w:fldCharType="begin"/>
      </w:r>
      <w:r>
        <w:instrText xml:space="preserve"> SEQ Table \* ARABIC </w:instrText>
      </w:r>
      <w:r>
        <w:fldChar w:fldCharType="separate"/>
      </w:r>
      <w:r w:rsidR="00261D7A">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3053"/>
      <w:bookmarkEnd w:id="3054"/>
      <w:bookmarkEnd w:id="3055"/>
      <w:bookmarkEnd w:id="3056"/>
      <w:bookmarkEnd w:id="3057"/>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E75C5F7" w:rsidR="00FC68DB" w:rsidRDefault="00FC68DB" w:rsidP="00B202D2">
      <w:pPr>
        <w:pStyle w:val="Beschriftung"/>
        <w:spacing w:before="120"/>
      </w:pPr>
      <w:bookmarkStart w:id="3058" w:name="_Toc440039084"/>
      <w:bookmarkStart w:id="3059" w:name="_Toc3566435"/>
      <w:bookmarkStart w:id="3060" w:name="_Toc34747438"/>
      <w:bookmarkStart w:id="3061" w:name="_Toc77095886"/>
      <w:bookmarkStart w:id="3062" w:name="_Toc96345431"/>
      <w:r>
        <w:t xml:space="preserve">Table </w:t>
      </w:r>
      <w:r>
        <w:fldChar w:fldCharType="begin"/>
      </w:r>
      <w:r>
        <w:instrText xml:space="preserve"> SEQ Table \* ARABIC </w:instrText>
      </w:r>
      <w:r>
        <w:fldChar w:fldCharType="separate"/>
      </w:r>
      <w:r w:rsidR="00261D7A">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3058"/>
      <w:bookmarkEnd w:id="3059"/>
      <w:bookmarkEnd w:id="3060"/>
      <w:bookmarkEnd w:id="3061"/>
      <w:bookmarkEnd w:id="306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F8D7B6C" w:rsidR="00FC68DB" w:rsidRDefault="00FC68DB" w:rsidP="00B202D2">
      <w:pPr>
        <w:pStyle w:val="Beschriftung"/>
        <w:spacing w:before="120"/>
      </w:pPr>
      <w:bookmarkStart w:id="3063" w:name="_Toc440039085"/>
      <w:bookmarkStart w:id="3064" w:name="_Toc3566436"/>
      <w:bookmarkStart w:id="3065" w:name="_Toc34747439"/>
      <w:bookmarkStart w:id="3066" w:name="_Toc77095887"/>
      <w:bookmarkStart w:id="3067" w:name="_Toc96345432"/>
      <w:r>
        <w:t xml:space="preserve">Table </w:t>
      </w:r>
      <w:r>
        <w:fldChar w:fldCharType="begin"/>
      </w:r>
      <w:r>
        <w:instrText xml:space="preserve"> SEQ Table \* ARABIC </w:instrText>
      </w:r>
      <w:r>
        <w:fldChar w:fldCharType="separate"/>
      </w:r>
      <w:r w:rsidR="00261D7A">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3063"/>
      <w:bookmarkEnd w:id="3064"/>
      <w:bookmarkEnd w:id="3065"/>
      <w:bookmarkEnd w:id="3066"/>
      <w:bookmarkEnd w:id="3067"/>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E57B0BA" w:rsidR="00FC68DB" w:rsidRDefault="00FC68DB" w:rsidP="00B202D2">
      <w:pPr>
        <w:pStyle w:val="Beschriftung"/>
        <w:spacing w:before="120"/>
      </w:pPr>
      <w:bookmarkStart w:id="3068" w:name="_Toc440039086"/>
      <w:bookmarkStart w:id="3069" w:name="_Toc3566437"/>
      <w:bookmarkStart w:id="3070" w:name="_Toc34747440"/>
      <w:bookmarkStart w:id="3071" w:name="_Toc77095888"/>
      <w:bookmarkStart w:id="3072" w:name="_Toc96345433"/>
      <w:r>
        <w:t xml:space="preserve">Table </w:t>
      </w:r>
      <w:r>
        <w:fldChar w:fldCharType="begin"/>
      </w:r>
      <w:r>
        <w:instrText xml:space="preserve"> SEQ Table \* ARABIC </w:instrText>
      </w:r>
      <w:r>
        <w:fldChar w:fldCharType="separate"/>
      </w:r>
      <w:r w:rsidR="00261D7A">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3068"/>
      <w:bookmarkEnd w:id="3069"/>
      <w:bookmarkEnd w:id="3070"/>
      <w:bookmarkEnd w:id="3071"/>
      <w:bookmarkEnd w:id="3072"/>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3073" w:name="_Toc440038865"/>
      <w:bookmarkStart w:id="3074" w:name="_Toc3556965"/>
      <w:bookmarkStart w:id="3075" w:name="_Toc34747215"/>
      <w:bookmarkStart w:id="3076" w:name="_Toc77102030"/>
      <w:bookmarkStart w:id="3077" w:name="_Toc9634524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3073"/>
      <w:bookmarkEnd w:id="3074"/>
      <w:bookmarkEnd w:id="3075"/>
      <w:bookmarkEnd w:id="3076"/>
      <w:bookmarkEnd w:id="3077"/>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3078" w:name="_Toc440038866"/>
      <w:bookmarkStart w:id="3079" w:name="_Toc3556966"/>
      <w:bookmarkStart w:id="3080" w:name="_Toc34747216"/>
      <w:bookmarkStart w:id="3081" w:name="_Toc77102031"/>
      <w:bookmarkStart w:id="3082" w:name="_Toc9634524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3078"/>
      <w:bookmarkEnd w:id="3079"/>
      <w:bookmarkEnd w:id="3080"/>
      <w:bookmarkEnd w:id="3081"/>
      <w:bookmarkEnd w:id="3082"/>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3083" w:name="_Toc440038867"/>
      <w:bookmarkStart w:id="3084" w:name="_Toc3556967"/>
      <w:bookmarkStart w:id="3085" w:name="_Toc34747217"/>
      <w:bookmarkStart w:id="3086" w:name="_Toc77102032"/>
      <w:bookmarkStart w:id="3087" w:name="_Toc9634525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3083"/>
      <w:bookmarkEnd w:id="3084"/>
      <w:bookmarkEnd w:id="3085"/>
      <w:bookmarkEnd w:id="3086"/>
      <w:bookmarkEnd w:id="3087"/>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3088" w:name="_Toc440038868"/>
      <w:bookmarkStart w:id="3089" w:name="_Toc3556968"/>
      <w:bookmarkStart w:id="3090" w:name="_Toc34747218"/>
      <w:bookmarkStart w:id="3091" w:name="_Toc77102033"/>
      <w:bookmarkStart w:id="3092" w:name="_Toc96345251"/>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3088"/>
      <w:bookmarkEnd w:id="3089"/>
      <w:bookmarkEnd w:id="3090"/>
      <w:bookmarkEnd w:id="3091"/>
      <w:bookmarkEnd w:id="309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3093" w:name="_Toc3556969"/>
      <w:bookmarkStart w:id="3094" w:name="_Toc34747219"/>
      <w:bookmarkStart w:id="3095" w:name="_Toc77102034"/>
      <w:bookmarkStart w:id="3096" w:name="_Toc96345252"/>
      <w:r w:rsidRPr="007055D9">
        <w:t>0D connections</w:t>
      </w:r>
      <w:bookmarkEnd w:id="3093"/>
      <w:bookmarkEnd w:id="3094"/>
      <w:bookmarkEnd w:id="3095"/>
      <w:bookmarkEnd w:id="3096"/>
    </w:p>
    <w:p w14:paraId="7BFE46E1" w14:textId="77777777" w:rsidR="00FC68DB" w:rsidRPr="00226A3F" w:rsidRDefault="00FC68DB" w:rsidP="00B202D2">
      <w:pPr>
        <w:pStyle w:val="berschrift2"/>
      </w:pPr>
      <w:bookmarkStart w:id="3097" w:name="_Toc413359578"/>
      <w:bookmarkStart w:id="3098" w:name="_Toc3556970"/>
      <w:bookmarkStart w:id="3099" w:name="_Toc34747220"/>
      <w:bookmarkStart w:id="3100" w:name="_Toc77102035"/>
      <w:bookmarkStart w:id="3101" w:name="_Toc96345253"/>
      <w:r w:rsidRPr="00226A3F">
        <w:t>Generic Definitions</w:t>
      </w:r>
      <w:bookmarkEnd w:id="3097"/>
      <w:bookmarkEnd w:id="3098"/>
      <w:bookmarkEnd w:id="3099"/>
      <w:bookmarkEnd w:id="3100"/>
      <w:bookmarkEnd w:id="3101"/>
    </w:p>
    <w:p w14:paraId="64F211EF" w14:textId="77777777" w:rsidR="00FC68DB" w:rsidRPr="00226A3F" w:rsidRDefault="00FC68DB" w:rsidP="00B202D2">
      <w:pPr>
        <w:pStyle w:val="berschrift3"/>
      </w:pPr>
      <w:bookmarkStart w:id="3102" w:name="_Toc413359579"/>
      <w:bookmarkStart w:id="3103" w:name="_Ref428958711"/>
      <w:bookmarkStart w:id="3104" w:name="_Toc3556971"/>
      <w:bookmarkStart w:id="3105" w:name="_Toc34747221"/>
      <w:bookmarkStart w:id="3106" w:name="_Toc77102036"/>
      <w:bookmarkStart w:id="3107" w:name="_Toc96345254"/>
      <w:r w:rsidRPr="00226A3F">
        <w:t>Identification</w:t>
      </w:r>
      <w:bookmarkEnd w:id="3102"/>
      <w:bookmarkEnd w:id="3103"/>
      <w:bookmarkEnd w:id="3104"/>
      <w:bookmarkEnd w:id="3105"/>
      <w:bookmarkEnd w:id="3106"/>
      <w:bookmarkEnd w:id="3107"/>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C5EAF11"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261D7A">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ins w:id="3108" w:author="Weinert, Matthias (M.)" w:date="2022-02-21T14:07:00Z">
              <w:r w:rsidR="00261D7A" w:rsidRPr="00BD20ED">
                <w:rPr>
                  <w:szCs w:val="34"/>
                </w:rPr>
                <w:t xml:space="preserve">Attribute </w:t>
              </w:r>
              <w:proofErr w:type="spellStart"/>
              <w:r w:rsidR="00261D7A" w:rsidRPr="00261D7A">
                <w:rPr>
                  <w:rFonts w:ascii="Courier New" w:hAnsi="Courier New" w:cs="Courier New"/>
                  <w:b/>
                  <w:sz w:val="18"/>
                  <w:szCs w:val="34"/>
                  <w:highlight w:val="white"/>
                  <w:rPrChange w:id="3109" w:author="Weinert, Matthias (M.)" w:date="2022-02-21T14:07:00Z">
                    <w:rPr>
                      <w:rFonts w:ascii="Courier New" w:hAnsi="Courier New" w:cs="Courier New"/>
                      <w:szCs w:val="34"/>
                      <w:highlight w:val="white"/>
                    </w:rPr>
                  </w:rPrChange>
                </w:rPr>
                <w:t>quality_control</w:t>
              </w:r>
            </w:ins>
            <w:proofErr w:type="spellEnd"/>
            <w:del w:id="3110" w:author="Weinert, Matthias (M.)" w:date="2022-02-16T15:43:00Z">
              <w:r w:rsidR="0050351B" w:rsidRPr="00BD20ED" w:rsidDel="00F16E77">
                <w:rPr>
                  <w:szCs w:val="34"/>
                </w:rPr>
                <w:delText xml:space="preserve">Attribute </w:delText>
              </w:r>
              <w:r w:rsidR="0050351B" w:rsidRPr="0050351B" w:rsidDel="00F16E77">
                <w:rPr>
                  <w:rFonts w:ascii="Courier New" w:hAnsi="Courier New" w:cs="Courier New"/>
                  <w:b/>
                  <w:sz w:val="18"/>
                  <w:szCs w:val="34"/>
                  <w:highlight w:val="white"/>
                </w:rPr>
                <w:delText>quality_control</w:delText>
              </w:r>
            </w:del>
            <w:r>
              <w:rPr>
                <w:sz w:val="20"/>
                <w:szCs w:val="20"/>
              </w:rPr>
              <w:fldChar w:fldCharType="end"/>
            </w:r>
          </w:p>
        </w:tc>
      </w:tr>
    </w:tbl>
    <w:p w14:paraId="3DD776DB" w14:textId="1A75B0A5" w:rsidR="00FC68DB" w:rsidRDefault="00FC68DB" w:rsidP="00B202D2">
      <w:pPr>
        <w:pStyle w:val="Beschriftung"/>
        <w:spacing w:before="120"/>
      </w:pPr>
      <w:bookmarkStart w:id="3111" w:name="_Toc3566438"/>
      <w:bookmarkStart w:id="3112" w:name="_Toc34747441"/>
      <w:bookmarkStart w:id="3113" w:name="_Toc77095889"/>
      <w:bookmarkStart w:id="3114" w:name="_Toc96345434"/>
      <w:r>
        <w:t xml:space="preserve">Table </w:t>
      </w:r>
      <w:r>
        <w:fldChar w:fldCharType="begin"/>
      </w:r>
      <w:r>
        <w:instrText xml:space="preserve"> SEQ Table \* ARABIC </w:instrText>
      </w:r>
      <w:r>
        <w:fldChar w:fldCharType="separate"/>
      </w:r>
      <w:r w:rsidR="00261D7A">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3111"/>
      <w:bookmarkEnd w:id="3112"/>
      <w:bookmarkEnd w:id="3113"/>
      <w:bookmarkEnd w:id="311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3115"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3116" w:name="_Ref414563154"/>
      <w:bookmarkStart w:id="3117" w:name="_Toc3556972"/>
      <w:bookmarkStart w:id="3118" w:name="_Toc34747222"/>
      <w:bookmarkStart w:id="3119" w:name="_Toc77102037"/>
      <w:bookmarkStart w:id="3120" w:name="_Toc96345255"/>
      <w:r w:rsidRPr="007055D9">
        <w:lastRenderedPageBreak/>
        <w:t>Location</w:t>
      </w:r>
      <w:bookmarkEnd w:id="3116"/>
      <w:bookmarkEnd w:id="3117"/>
      <w:bookmarkEnd w:id="3118"/>
      <w:bookmarkEnd w:id="3119"/>
      <w:bookmarkEnd w:id="3120"/>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37C94583" w:rsidR="00FC68DB" w:rsidRDefault="00FC68DB" w:rsidP="00B202D2">
      <w:pPr>
        <w:pStyle w:val="Beschriftung"/>
        <w:spacing w:before="120"/>
      </w:pPr>
      <w:bookmarkStart w:id="3121" w:name="_Toc3566439"/>
      <w:bookmarkStart w:id="3122" w:name="_Toc34747442"/>
      <w:bookmarkStart w:id="3123" w:name="_Toc77095890"/>
      <w:bookmarkStart w:id="3124" w:name="_Toc96345435"/>
      <w:r>
        <w:t xml:space="preserve">Table </w:t>
      </w:r>
      <w:r>
        <w:fldChar w:fldCharType="begin"/>
      </w:r>
      <w:r>
        <w:instrText xml:space="preserve"> SEQ Table \* ARABIC </w:instrText>
      </w:r>
      <w:r>
        <w:fldChar w:fldCharType="separate"/>
      </w:r>
      <w:r w:rsidR="00261D7A">
        <w:rPr>
          <w:noProof/>
        </w:rPr>
        <w:t>31</w:t>
      </w:r>
      <w:r>
        <w:fldChar w:fldCharType="end"/>
      </w:r>
      <w:r>
        <w:t xml:space="preserve">: Text values of element </w:t>
      </w:r>
      <w:r w:rsidRPr="00431993">
        <w:rPr>
          <w:rStyle w:val="elementdeftypeChar"/>
          <w:rFonts w:eastAsia="Calibri"/>
          <w:b w:val="0"/>
          <w:i/>
        </w:rPr>
        <w:t>&lt;loc&gt;</w:t>
      </w:r>
      <w:bookmarkEnd w:id="3121"/>
      <w:bookmarkEnd w:id="3122"/>
      <w:bookmarkEnd w:id="3123"/>
      <w:bookmarkEnd w:id="3124"/>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3125" w:name="_Toc428279359"/>
      <w:bookmarkStart w:id="3126" w:name="_Toc428456096"/>
      <w:bookmarkStart w:id="3127" w:name="_Toc428537060"/>
      <w:bookmarkStart w:id="3128" w:name="_Toc428969379"/>
      <w:bookmarkStart w:id="3129" w:name="_Toc429052770"/>
      <w:bookmarkStart w:id="3130" w:name="_Direction"/>
      <w:bookmarkStart w:id="3131" w:name="_Ref400880511"/>
      <w:bookmarkStart w:id="3132" w:name="_Toc413359581"/>
      <w:bookmarkStart w:id="3133" w:name="_Toc3556973"/>
      <w:bookmarkStart w:id="3134" w:name="_Toc34747223"/>
      <w:bookmarkStart w:id="3135" w:name="_Toc77102038"/>
      <w:bookmarkStart w:id="3136" w:name="_Toc96345256"/>
      <w:bookmarkEnd w:id="3125"/>
      <w:bookmarkEnd w:id="3126"/>
      <w:bookmarkEnd w:id="3127"/>
      <w:bookmarkEnd w:id="3128"/>
      <w:bookmarkEnd w:id="3129"/>
      <w:bookmarkEnd w:id="3130"/>
      <w:r>
        <w:t>Direc</w:t>
      </w:r>
      <w:r w:rsidRPr="00226A3F">
        <w:t>tion</w:t>
      </w:r>
      <w:bookmarkEnd w:id="3131"/>
      <w:bookmarkEnd w:id="3132"/>
      <w:bookmarkEnd w:id="3133"/>
      <w:bookmarkEnd w:id="3134"/>
      <w:bookmarkEnd w:id="3135"/>
      <w:bookmarkEnd w:id="3136"/>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5E0CD821" w:rsidR="00FC68DB" w:rsidRPr="009366C1" w:rsidRDefault="00FC68DB" w:rsidP="00B202D2">
      <w:pPr>
        <w:pStyle w:val="Beschriftung"/>
        <w:spacing w:before="120"/>
      </w:pPr>
      <w:bookmarkStart w:id="3137" w:name="_Toc3566440"/>
      <w:bookmarkStart w:id="3138" w:name="_Toc34747443"/>
      <w:bookmarkStart w:id="3139" w:name="_Toc77095891"/>
      <w:bookmarkStart w:id="3140" w:name="_Toc96345436"/>
      <w:r w:rsidRPr="009366C1">
        <w:t xml:space="preserve">Table </w:t>
      </w:r>
      <w:r>
        <w:fldChar w:fldCharType="begin"/>
      </w:r>
      <w:r>
        <w:instrText xml:space="preserve"> SEQ Table \* ARABIC </w:instrText>
      </w:r>
      <w:r>
        <w:fldChar w:fldCharType="separate"/>
      </w:r>
      <w:r w:rsidR="00261D7A">
        <w:rPr>
          <w:noProof/>
        </w:rPr>
        <w:t>32</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3137"/>
      <w:bookmarkEnd w:id="3138"/>
      <w:bookmarkEnd w:id="3139"/>
      <w:bookmarkEnd w:id="3140"/>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3141" w:name="_Toc428279361"/>
      <w:bookmarkStart w:id="3142" w:name="_Toc428456098"/>
      <w:bookmarkStart w:id="3143" w:name="_Toc3556974"/>
      <w:bookmarkStart w:id="3144" w:name="_Toc34747224"/>
      <w:bookmarkStart w:id="3145" w:name="_Toc77102039"/>
      <w:bookmarkStart w:id="3146" w:name="_Toc96345257"/>
      <w:bookmarkEnd w:id="3141"/>
      <w:bookmarkEnd w:id="3142"/>
      <w:r w:rsidRPr="00736820">
        <w:t>Type</w:t>
      </w:r>
      <w:r w:rsidRPr="007055D9">
        <w:t xml:space="preserve"> Specification</w:t>
      </w:r>
      <w:bookmarkEnd w:id="3143"/>
      <w:bookmarkEnd w:id="3144"/>
      <w:bookmarkEnd w:id="3145"/>
      <w:bookmarkEnd w:id="3146"/>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13CB25BB"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261D7A">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00FD66"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261D7A">
              <w:rPr>
                <w:sz w:val="20"/>
                <w:szCs w:val="20"/>
              </w:rPr>
              <w:t>7.3.1.3</w:t>
            </w:r>
            <w:r>
              <w:rPr>
                <w:sz w:val="20"/>
                <w:szCs w:val="20"/>
              </w:rPr>
              <w:fldChar w:fldCharType="end"/>
            </w:r>
          </w:p>
        </w:tc>
      </w:tr>
    </w:tbl>
    <w:p w14:paraId="0BB6E762" w14:textId="1FD8333E" w:rsidR="00FC68DB" w:rsidRPr="00226A3F" w:rsidRDefault="00FC68DB" w:rsidP="00B202D2">
      <w:pPr>
        <w:pStyle w:val="Beschriftung"/>
        <w:spacing w:before="120"/>
      </w:pPr>
      <w:bookmarkStart w:id="3147" w:name="_Toc3566441"/>
      <w:bookmarkStart w:id="3148" w:name="_Toc34747444"/>
      <w:bookmarkStart w:id="3149" w:name="_Toc77095892"/>
      <w:bookmarkStart w:id="3150" w:name="_Toc96345437"/>
      <w:r>
        <w:t xml:space="preserve">Table </w:t>
      </w:r>
      <w:r>
        <w:fldChar w:fldCharType="begin"/>
      </w:r>
      <w:r>
        <w:instrText xml:space="preserve"> SEQ Table \* ARABIC </w:instrText>
      </w:r>
      <w:r>
        <w:fldChar w:fldCharType="separate"/>
      </w:r>
      <w:r w:rsidR="00261D7A">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3147"/>
      <w:bookmarkEnd w:id="3148"/>
      <w:bookmarkEnd w:id="3149"/>
      <w:bookmarkEnd w:id="3150"/>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3151" w:name="_Ref428355238"/>
      <w:bookmarkStart w:id="3152" w:name="_Toc3556975"/>
      <w:bookmarkStart w:id="3153" w:name="_Toc34747225"/>
      <w:bookmarkStart w:id="3154" w:name="_Toc77102040"/>
      <w:bookmarkStart w:id="3155" w:name="_Toc96345258"/>
      <w:r w:rsidRPr="007055D9">
        <w:t xml:space="preserve">Spot </w:t>
      </w:r>
      <w:r>
        <w:t>W</w:t>
      </w:r>
      <w:r w:rsidRPr="007055D9">
        <w:t>elds</w:t>
      </w:r>
      <w:bookmarkEnd w:id="3151"/>
      <w:bookmarkEnd w:id="3152"/>
      <w:bookmarkEnd w:id="3153"/>
      <w:bookmarkEnd w:id="3154"/>
      <w:bookmarkEnd w:id="3155"/>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25C827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56" w:author="Weinert, Matthias (M.)" w:date="2022-02-21T14:07:00Z">
              <w:r w:rsidR="00261D7A" w:rsidRPr="00261D7A">
                <w:rPr>
                  <w:sz w:val="20"/>
                  <w:szCs w:val="20"/>
                  <w:rPrChange w:id="3157" w:author="Weinert, Matthias (M.)" w:date="2022-02-21T14:07:00Z">
                    <w:rPr/>
                  </w:rPrChange>
                </w:rPr>
                <w:t xml:space="preserve">Custom Attributes </w:t>
              </w:r>
              <w:r w:rsidR="00261D7A" w:rsidRPr="007331A4">
                <w:t>list</w:t>
              </w:r>
            </w:ins>
            <w:del w:id="3158"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B74D22D" w14:textId="7FFE95B9" w:rsidR="00FC68DB" w:rsidRPr="00226A3F" w:rsidRDefault="00FC68DB" w:rsidP="00B202D2">
      <w:pPr>
        <w:pStyle w:val="Beschriftung"/>
        <w:spacing w:before="120"/>
      </w:pPr>
      <w:bookmarkStart w:id="3159" w:name="_Toc3566442"/>
      <w:bookmarkStart w:id="3160" w:name="_Toc34747445"/>
      <w:bookmarkStart w:id="3161" w:name="_Toc77095893"/>
      <w:bookmarkStart w:id="3162" w:name="_Toc96345438"/>
      <w:r>
        <w:t xml:space="preserve">Table </w:t>
      </w:r>
      <w:r>
        <w:fldChar w:fldCharType="begin"/>
      </w:r>
      <w:r>
        <w:instrText xml:space="preserve"> SEQ Table \* ARABIC </w:instrText>
      </w:r>
      <w:r>
        <w:fldChar w:fldCharType="separate"/>
      </w:r>
      <w:r w:rsidR="00261D7A">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3159"/>
      <w:bookmarkEnd w:id="3160"/>
      <w:bookmarkEnd w:id="3161"/>
      <w:bookmarkEnd w:id="316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6CC72221" w:rsidR="00FC68DB" w:rsidRDefault="00FC68DB" w:rsidP="00B202D2">
      <w:pPr>
        <w:pStyle w:val="Beschriftung"/>
        <w:spacing w:before="120"/>
      </w:pPr>
      <w:bookmarkStart w:id="3163" w:name="_Toc3566443"/>
      <w:bookmarkStart w:id="3164" w:name="_Toc34747446"/>
      <w:bookmarkStart w:id="3165" w:name="_Toc77095894"/>
      <w:bookmarkStart w:id="3166" w:name="_Toc96345439"/>
      <w:r>
        <w:t xml:space="preserve">Table </w:t>
      </w:r>
      <w:r>
        <w:fldChar w:fldCharType="begin"/>
      </w:r>
      <w:r>
        <w:instrText xml:space="preserve"> SEQ Table \* ARABIC </w:instrText>
      </w:r>
      <w:r>
        <w:fldChar w:fldCharType="separate"/>
      </w:r>
      <w:r w:rsidR="00261D7A">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3163"/>
      <w:bookmarkEnd w:id="3164"/>
      <w:bookmarkEnd w:id="3165"/>
      <w:bookmarkEnd w:id="316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773FE904"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3167" w:name="_Toc77095895"/>
      <w:bookmarkStart w:id="3168" w:name="_Toc96345440"/>
      <w:r w:rsidRPr="00D613A8">
        <w:t xml:space="preserve">Table </w:t>
      </w:r>
      <w:r w:rsidRPr="00D613A8">
        <w:fldChar w:fldCharType="begin"/>
      </w:r>
      <w:r w:rsidRPr="00D613A8">
        <w:instrText xml:space="preserve"> SEQ Table \* ARABIC </w:instrText>
      </w:r>
      <w:r w:rsidRPr="00D613A8">
        <w:fldChar w:fldCharType="separate"/>
      </w:r>
      <w:r w:rsidR="00261D7A">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3167"/>
      <w:bookmarkEnd w:id="3168"/>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3169" w:name="_Toc3556976"/>
      <w:bookmarkStart w:id="3170" w:name="_Toc34747226"/>
      <w:bookmarkStart w:id="3171" w:name="_Toc77102041"/>
      <w:bookmarkStart w:id="3172" w:name="_Toc96345259"/>
      <w:r w:rsidRPr="007055D9">
        <w:lastRenderedPageBreak/>
        <w:t>Robscans</w:t>
      </w:r>
      <w:bookmarkEnd w:id="3169"/>
      <w:bookmarkEnd w:id="3170"/>
      <w:bookmarkEnd w:id="3171"/>
      <w:bookmarkEnd w:id="3172"/>
    </w:p>
    <w:bookmarkEnd w:id="2977"/>
    <w:bookmarkEnd w:id="2978"/>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AF8B441" w:rsidR="00FC68DB" w:rsidRPr="00226A3F" w:rsidRDefault="00FC68DB" w:rsidP="00B202D2">
      <w:pPr>
        <w:pStyle w:val="Beschriftung"/>
      </w:pPr>
      <w:bookmarkStart w:id="3173" w:name="_Ref401160011"/>
      <w:bookmarkStart w:id="3174" w:name="_Toc413359628"/>
      <w:bookmarkStart w:id="3175" w:name="_Toc3557087"/>
      <w:bookmarkStart w:id="3176" w:name="_Toc34747338"/>
      <w:bookmarkStart w:id="3177" w:name="_Toc76030529"/>
      <w:bookmarkStart w:id="3178" w:name="_Toc94530815"/>
      <w:bookmarkStart w:id="3179" w:name="_Toc96345327"/>
      <w:r w:rsidRPr="00226A3F">
        <w:t xml:space="preserve">Figure </w:t>
      </w:r>
      <w:r>
        <w:fldChar w:fldCharType="begin"/>
      </w:r>
      <w:r>
        <w:instrText xml:space="preserve"> SEQ Figure \* ARABIC </w:instrText>
      </w:r>
      <w:r>
        <w:fldChar w:fldCharType="separate"/>
      </w:r>
      <w:r w:rsidR="00822F7D">
        <w:rPr>
          <w:noProof/>
        </w:rPr>
        <w:t>8</w:t>
      </w:r>
      <w:r>
        <w:fldChar w:fldCharType="end"/>
      </w:r>
      <w:bookmarkEnd w:id="317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174"/>
      <w:bookmarkEnd w:id="3175"/>
      <w:bookmarkEnd w:id="3176"/>
      <w:bookmarkEnd w:id="3177"/>
      <w:bookmarkEnd w:id="3178"/>
      <w:bookmarkEnd w:id="3179"/>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D7A34A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80" w:author="Weinert, Matthias (M.)" w:date="2022-02-21T14:07:00Z">
              <w:r w:rsidR="00261D7A" w:rsidRPr="00261D7A">
                <w:rPr>
                  <w:sz w:val="20"/>
                  <w:szCs w:val="20"/>
                  <w:rPrChange w:id="3181" w:author="Weinert, Matthias (M.)" w:date="2022-02-21T14:07:00Z">
                    <w:rPr/>
                  </w:rPrChange>
                </w:rPr>
                <w:t xml:space="preserve">Custom Attributes </w:t>
              </w:r>
              <w:r w:rsidR="00261D7A" w:rsidRPr="007331A4">
                <w:t>list</w:t>
              </w:r>
            </w:ins>
            <w:del w:id="318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2ACB231" w14:textId="17C351F5" w:rsidR="00FC68DB" w:rsidRPr="00226A3F" w:rsidRDefault="00FC68DB" w:rsidP="00B202D2">
      <w:pPr>
        <w:pStyle w:val="Beschriftung"/>
        <w:spacing w:before="120"/>
      </w:pPr>
      <w:bookmarkStart w:id="3183" w:name="_Toc3566444"/>
      <w:bookmarkStart w:id="3184" w:name="_Toc34747447"/>
      <w:bookmarkStart w:id="3185" w:name="_Toc77095896"/>
      <w:bookmarkStart w:id="3186" w:name="_Toc96345441"/>
      <w:r>
        <w:t xml:space="preserve">Table </w:t>
      </w:r>
      <w:r>
        <w:fldChar w:fldCharType="begin"/>
      </w:r>
      <w:r>
        <w:instrText xml:space="preserve"> SEQ Table \* ARABIC </w:instrText>
      </w:r>
      <w:r>
        <w:fldChar w:fldCharType="separate"/>
      </w:r>
      <w:r w:rsidR="00261D7A">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3183"/>
      <w:bookmarkEnd w:id="3184"/>
      <w:bookmarkEnd w:id="3185"/>
      <w:bookmarkEnd w:id="3186"/>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5ACB44F2" w:rsidR="00FC68DB" w:rsidRDefault="00FC68DB" w:rsidP="00B202D2">
      <w:pPr>
        <w:pStyle w:val="Beschriftung"/>
        <w:spacing w:before="120"/>
      </w:pPr>
      <w:bookmarkStart w:id="3187" w:name="_Toc3566445"/>
      <w:bookmarkStart w:id="3188" w:name="_Toc34747448"/>
      <w:bookmarkStart w:id="3189" w:name="_Toc77095897"/>
      <w:bookmarkStart w:id="3190" w:name="_Toc96345442"/>
      <w:r>
        <w:t xml:space="preserve">Table </w:t>
      </w:r>
      <w:r>
        <w:fldChar w:fldCharType="begin"/>
      </w:r>
      <w:r>
        <w:instrText xml:space="preserve"> SEQ Table \* ARABIC </w:instrText>
      </w:r>
      <w:r>
        <w:fldChar w:fldCharType="separate"/>
      </w:r>
      <w:r w:rsidR="00261D7A">
        <w:rPr>
          <w:noProof/>
        </w:rPr>
        <w:t>38</w:t>
      </w:r>
      <w:r>
        <w:fldChar w:fldCharType="end"/>
      </w:r>
      <w:r>
        <w:t xml:space="preserve">: Attributes of </w:t>
      </w:r>
      <w:r w:rsidRPr="00FE6880">
        <w:t xml:space="preserve">element </w:t>
      </w:r>
      <w:r w:rsidRPr="002437F7">
        <w:rPr>
          <w:rFonts w:ascii="Courier New" w:hAnsi="Courier New" w:cs="Courier New"/>
        </w:rPr>
        <w:t>&lt;robscan/&gt;</w:t>
      </w:r>
      <w:bookmarkEnd w:id="3187"/>
      <w:bookmarkEnd w:id="3188"/>
      <w:bookmarkEnd w:id="3189"/>
      <w:bookmarkEnd w:id="319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4F4E4D08" w:rsidR="00FC68DB" w:rsidRDefault="00FC68DB" w:rsidP="00B202D2">
      <w:pPr>
        <w:pStyle w:val="Beschriftung"/>
        <w:spacing w:before="120"/>
      </w:pPr>
      <w:bookmarkStart w:id="3191" w:name="_Toc3566446"/>
      <w:bookmarkStart w:id="3192" w:name="_Toc34747449"/>
      <w:bookmarkStart w:id="3193" w:name="_Toc77095898"/>
      <w:bookmarkStart w:id="3194" w:name="_Toc96345443"/>
      <w:r>
        <w:t xml:space="preserve">Table </w:t>
      </w:r>
      <w:r>
        <w:fldChar w:fldCharType="begin"/>
      </w:r>
      <w:r>
        <w:instrText xml:space="preserve"> SEQ Table \* ARABIC </w:instrText>
      </w:r>
      <w:r>
        <w:fldChar w:fldCharType="separate"/>
      </w:r>
      <w:r w:rsidR="00261D7A">
        <w:rPr>
          <w:noProof/>
        </w:rPr>
        <w:t>39</w:t>
      </w:r>
      <w:r>
        <w:fldChar w:fldCharType="end"/>
      </w:r>
      <w:r>
        <w:t>: Nested elements of element</w:t>
      </w:r>
      <w:r w:rsidRPr="00FE6880">
        <w:t xml:space="preserve"> </w:t>
      </w:r>
      <w:r w:rsidRPr="002437F7">
        <w:rPr>
          <w:rFonts w:ascii="Courier New" w:hAnsi="Courier New" w:cs="Courier New"/>
        </w:rPr>
        <w:t>&lt;robscan/&gt;</w:t>
      </w:r>
      <w:bookmarkEnd w:id="3191"/>
      <w:bookmarkEnd w:id="3192"/>
      <w:bookmarkEnd w:id="3193"/>
      <w:bookmarkEnd w:id="3194"/>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ED49A3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261D7A">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3195" w:name="_Toc428279365"/>
      <w:bookmarkStart w:id="3196" w:name="_Toc428456102"/>
      <w:bookmarkStart w:id="3197" w:name="_Toc428537065"/>
      <w:bookmarkStart w:id="3198" w:name="_Toc428969384"/>
      <w:bookmarkStart w:id="3199" w:name="_Toc429052775"/>
      <w:bookmarkStart w:id="3200" w:name="_Toc413359585"/>
      <w:bookmarkStart w:id="3201" w:name="_Toc3556977"/>
      <w:bookmarkStart w:id="3202" w:name="_Toc34747227"/>
      <w:bookmarkStart w:id="3203" w:name="_Toc77102042"/>
      <w:bookmarkStart w:id="3204" w:name="_Toc96345260"/>
      <w:bookmarkEnd w:id="3195"/>
      <w:bookmarkEnd w:id="3196"/>
      <w:bookmarkEnd w:id="3197"/>
      <w:bookmarkEnd w:id="3198"/>
      <w:bookmarkEnd w:id="3199"/>
      <w:r w:rsidRPr="00226A3F">
        <w:t>Rivets</w:t>
      </w:r>
      <w:bookmarkEnd w:id="3200"/>
      <w:bookmarkEnd w:id="3201"/>
      <w:bookmarkEnd w:id="3202"/>
      <w:bookmarkEnd w:id="3203"/>
      <w:bookmarkEnd w:id="3204"/>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4E4DD70F"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205" w:author="Weinert, Matthias (M.)" w:date="2022-02-21T14:07:00Z">
              <w:r w:rsidR="00261D7A" w:rsidRPr="00261D7A">
                <w:rPr>
                  <w:sz w:val="20"/>
                  <w:szCs w:val="20"/>
                  <w:rPrChange w:id="3206" w:author="Weinert, Matthias (M.)" w:date="2022-02-21T14:07:00Z">
                    <w:rPr/>
                  </w:rPrChange>
                </w:rPr>
                <w:t xml:space="preserve">Custom Attributes </w:t>
              </w:r>
              <w:r w:rsidR="00261D7A" w:rsidRPr="007331A4">
                <w:t>list</w:t>
              </w:r>
            </w:ins>
            <w:del w:id="3207"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04F3075" w14:textId="7956CF67" w:rsidR="00FC68DB" w:rsidRDefault="00FC68DB" w:rsidP="00B202D2">
      <w:pPr>
        <w:pStyle w:val="Beschriftung"/>
        <w:spacing w:before="120"/>
      </w:pPr>
      <w:bookmarkStart w:id="3208" w:name="_Toc3566447"/>
      <w:bookmarkStart w:id="3209" w:name="_Toc34747450"/>
      <w:bookmarkStart w:id="3210" w:name="_Toc77095899"/>
      <w:bookmarkStart w:id="3211" w:name="_Toc96345444"/>
      <w:r>
        <w:t xml:space="preserve">Table </w:t>
      </w:r>
      <w:r>
        <w:fldChar w:fldCharType="begin"/>
      </w:r>
      <w:r>
        <w:instrText xml:space="preserve"> SEQ Table \* ARABIC </w:instrText>
      </w:r>
      <w:r>
        <w:fldChar w:fldCharType="separate"/>
      </w:r>
      <w:r w:rsidR="00261D7A">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3208"/>
      <w:bookmarkEnd w:id="3209"/>
      <w:bookmarkEnd w:id="3210"/>
      <w:bookmarkEnd w:id="321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lastRenderedPageBreak/>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63038950" w:rsidR="00FC68DB" w:rsidRDefault="00FC68DB" w:rsidP="00B202D2">
      <w:pPr>
        <w:pStyle w:val="Beschriftung"/>
        <w:spacing w:before="120"/>
        <w:rPr>
          <w:rFonts w:ascii="Courier New" w:hAnsi="Courier New" w:cs="Courier New"/>
          <w:bCs/>
          <w:i w:val="0"/>
        </w:rPr>
      </w:pPr>
      <w:bookmarkStart w:id="3212" w:name="_Toc3566448"/>
      <w:bookmarkStart w:id="3213" w:name="_Toc34747451"/>
      <w:bookmarkStart w:id="3214" w:name="_Toc77095900"/>
      <w:bookmarkStart w:id="3215" w:name="_Toc96345445"/>
      <w:r>
        <w:t xml:space="preserve">Table </w:t>
      </w:r>
      <w:r>
        <w:fldChar w:fldCharType="begin"/>
      </w:r>
      <w:r>
        <w:instrText xml:space="preserve"> SEQ Table \* ARABIC </w:instrText>
      </w:r>
      <w:r>
        <w:fldChar w:fldCharType="separate"/>
      </w:r>
      <w:r w:rsidR="00261D7A">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3212"/>
      <w:bookmarkEnd w:id="3213"/>
      <w:bookmarkEnd w:id="3214"/>
      <w:bookmarkEnd w:id="3215"/>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239B3BE" w:rsidR="00FC68DB" w:rsidRPr="00894B86" w:rsidRDefault="00FC68DB" w:rsidP="00B202D2">
      <w:pPr>
        <w:pStyle w:val="Beschriftung"/>
      </w:pPr>
      <w:bookmarkStart w:id="3216" w:name="_Toc3557088"/>
      <w:bookmarkStart w:id="3217" w:name="_Toc34747339"/>
      <w:bookmarkStart w:id="3218" w:name="_Toc76030530"/>
      <w:bookmarkStart w:id="3219" w:name="_Toc94530816"/>
      <w:bookmarkStart w:id="3220" w:name="_Toc96345328"/>
      <w:r>
        <w:t xml:space="preserve">Figure </w:t>
      </w:r>
      <w:r>
        <w:fldChar w:fldCharType="begin"/>
      </w:r>
      <w:r>
        <w:instrText xml:space="preserve"> SEQ Figure \* ARABIC </w:instrText>
      </w:r>
      <w:r>
        <w:fldChar w:fldCharType="separate"/>
      </w:r>
      <w:r w:rsidR="00822F7D">
        <w:rPr>
          <w:noProof/>
        </w:rPr>
        <w:t>9</w:t>
      </w:r>
      <w:r>
        <w:fldChar w:fldCharType="end"/>
      </w:r>
      <w:r>
        <w:t>: Rivet head types</w:t>
      </w:r>
      <w:bookmarkEnd w:id="3216"/>
      <w:bookmarkEnd w:id="3217"/>
      <w:bookmarkEnd w:id="3218"/>
      <w:bookmarkEnd w:id="3219"/>
      <w:r w:rsidR="00D65EAA">
        <w:t xml:space="preserve"> (Dome, Large Flange, Countersunk)</w:t>
      </w:r>
      <w:bookmarkEnd w:id="3220"/>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3221"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30E3EA"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261D7A">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D2DF4C7" w:rsidR="00FC68DB" w:rsidRDefault="00FC68DB" w:rsidP="00B202D2">
      <w:pPr>
        <w:pStyle w:val="Beschriftung"/>
        <w:keepNext/>
        <w:keepLines/>
        <w:spacing w:before="120"/>
      </w:pPr>
      <w:bookmarkStart w:id="3229" w:name="_Toc3566449"/>
      <w:bookmarkStart w:id="3230" w:name="_Toc34747452"/>
      <w:bookmarkStart w:id="3231" w:name="_Toc77095901"/>
      <w:bookmarkStart w:id="3232" w:name="_Toc96345446"/>
      <w:r>
        <w:t xml:space="preserve">Table </w:t>
      </w:r>
      <w:r>
        <w:fldChar w:fldCharType="begin"/>
      </w:r>
      <w:r>
        <w:instrText xml:space="preserve"> SEQ Table \* ARABIC </w:instrText>
      </w:r>
      <w:r>
        <w:fldChar w:fldCharType="separate"/>
      </w:r>
      <w:r w:rsidR="00261D7A">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3229"/>
      <w:bookmarkEnd w:id="3230"/>
      <w:bookmarkEnd w:id="3231"/>
      <w:bookmarkEnd w:id="3232"/>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3233" w:name="_Toc428279367"/>
      <w:bookmarkStart w:id="3234" w:name="_Toc428456104"/>
      <w:bookmarkStart w:id="3235" w:name="_Toc428537067"/>
      <w:bookmarkStart w:id="3236" w:name="_Toc428969386"/>
      <w:bookmarkStart w:id="3237" w:name="_Toc429052777"/>
      <w:bookmarkStart w:id="3238" w:name="_Toc413359586"/>
      <w:bookmarkStart w:id="3239" w:name="_Toc3556978"/>
      <w:bookmarkStart w:id="3240" w:name="_Toc34747228"/>
      <w:bookmarkStart w:id="3241" w:name="_Toc77102043"/>
      <w:bookmarkStart w:id="3242" w:name="_Toc96345261"/>
      <w:bookmarkEnd w:id="3233"/>
      <w:bookmarkEnd w:id="3234"/>
      <w:bookmarkEnd w:id="3235"/>
      <w:bookmarkEnd w:id="3236"/>
      <w:bookmarkEnd w:id="3237"/>
      <w:r>
        <w:t>Blind</w:t>
      </w:r>
      <w:r w:rsidRPr="00942FED">
        <w:t xml:space="preserve"> Rivets</w:t>
      </w:r>
      <w:bookmarkEnd w:id="3238"/>
      <w:bookmarkEnd w:id="3239"/>
      <w:bookmarkEnd w:id="3240"/>
      <w:bookmarkEnd w:id="3241"/>
      <w:bookmarkEnd w:id="324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78EF9DD4" w:rsidR="00FC68DB" w:rsidRDefault="00FC68DB" w:rsidP="00B202D2">
      <w:pPr>
        <w:pStyle w:val="Beschriftung"/>
        <w:spacing w:before="120"/>
      </w:pPr>
      <w:bookmarkStart w:id="3243" w:name="_Toc3566450"/>
      <w:bookmarkStart w:id="3244" w:name="_Toc34747453"/>
      <w:bookmarkStart w:id="3245" w:name="_Toc77095902"/>
      <w:bookmarkStart w:id="3246" w:name="_Toc96345447"/>
      <w:r>
        <w:t xml:space="preserve">Table </w:t>
      </w:r>
      <w:r>
        <w:fldChar w:fldCharType="begin"/>
      </w:r>
      <w:r>
        <w:instrText xml:space="preserve"> SEQ Table \* ARABIC </w:instrText>
      </w:r>
      <w:r>
        <w:fldChar w:fldCharType="separate"/>
      </w:r>
      <w:r w:rsidR="00261D7A">
        <w:rPr>
          <w:noProof/>
        </w:rPr>
        <w:t>43</w:t>
      </w:r>
      <w:r>
        <w:fldChar w:fldCharType="end"/>
      </w:r>
      <w:r>
        <w:t xml:space="preserve">: Attributes of element </w:t>
      </w:r>
      <w:r w:rsidRPr="00753389">
        <w:rPr>
          <w:rStyle w:val="elementdeftypeChar"/>
          <w:rFonts w:eastAsia="Calibri"/>
          <w:b w:val="0"/>
        </w:rPr>
        <w:t>&lt;blind/&gt;</w:t>
      </w:r>
      <w:bookmarkEnd w:id="3243"/>
      <w:bookmarkEnd w:id="3244"/>
      <w:bookmarkEnd w:id="3245"/>
      <w:bookmarkEnd w:id="3246"/>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497C0BC1" w:rsidR="00FC68DB" w:rsidRDefault="00FC68DB" w:rsidP="00B202D2">
      <w:pPr>
        <w:pStyle w:val="Beschriftung"/>
      </w:pPr>
      <w:bookmarkStart w:id="3247" w:name="_Toc3557089"/>
      <w:bookmarkStart w:id="3248" w:name="_Toc34747340"/>
      <w:bookmarkStart w:id="3249" w:name="_Toc76030531"/>
      <w:bookmarkStart w:id="3250" w:name="_Toc94530817"/>
      <w:bookmarkStart w:id="3251" w:name="_Toc96345329"/>
      <w:r>
        <w:t xml:space="preserve">Figure </w:t>
      </w:r>
      <w:r>
        <w:fldChar w:fldCharType="begin"/>
      </w:r>
      <w:r>
        <w:instrText xml:space="preserve"> SEQ Figure \* ARABIC </w:instrText>
      </w:r>
      <w:r>
        <w:fldChar w:fldCharType="separate"/>
      </w:r>
      <w:r w:rsidR="00822F7D">
        <w:rPr>
          <w:noProof/>
        </w:rPr>
        <w:t>10</w:t>
      </w:r>
      <w:r>
        <w:fldChar w:fldCharType="end"/>
      </w:r>
      <w:r w:rsidRPr="00F15D19">
        <w:t xml:space="preserve">: </w:t>
      </w:r>
      <w:bookmarkEnd w:id="3247"/>
      <w:bookmarkEnd w:id="3248"/>
      <w:bookmarkEnd w:id="3249"/>
      <w:bookmarkEnd w:id="3250"/>
      <w:r w:rsidR="0049275F">
        <w:t>Blind rivet – key attributes</w:t>
      </w:r>
      <w:bookmarkEnd w:id="325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2695F059" w:rsidR="00C04088" w:rsidRPr="00C04088" w:rsidRDefault="00FC68DB" w:rsidP="00C04088">
      <w:pPr>
        <w:pStyle w:val="Beschriftung"/>
        <w:spacing w:before="120"/>
      </w:pPr>
      <w:bookmarkStart w:id="3252" w:name="_Toc3557090"/>
      <w:bookmarkStart w:id="3253" w:name="_Toc34747341"/>
      <w:bookmarkStart w:id="3254" w:name="_Toc76030532"/>
      <w:bookmarkStart w:id="3255" w:name="_Toc94530818"/>
      <w:bookmarkStart w:id="3256" w:name="_Toc96345330"/>
      <w:r>
        <w:t xml:space="preserve">Figure </w:t>
      </w:r>
      <w:r>
        <w:fldChar w:fldCharType="begin"/>
      </w:r>
      <w:r>
        <w:instrText xml:space="preserve"> SEQ Figure \* ARABIC </w:instrText>
      </w:r>
      <w:r>
        <w:fldChar w:fldCharType="separate"/>
      </w:r>
      <w:r w:rsidR="00822F7D">
        <w:rPr>
          <w:noProof/>
        </w:rPr>
        <w:t>11</w:t>
      </w:r>
      <w:r>
        <w:fldChar w:fldCharType="end"/>
      </w:r>
      <w:r>
        <w:t xml:space="preserve">: </w:t>
      </w:r>
      <w:bookmarkEnd w:id="3252"/>
      <w:bookmarkEnd w:id="3253"/>
      <w:bookmarkEnd w:id="3254"/>
      <w:bookmarkEnd w:id="3255"/>
      <w:r w:rsidR="00C04088">
        <w:t>Assembly Recommendations for Blind Rivets</w:t>
      </w:r>
      <w:bookmarkEnd w:id="3256"/>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3257" w:name="_Toc428279369"/>
      <w:bookmarkStart w:id="3258" w:name="_Toc428965611"/>
      <w:bookmarkStart w:id="3259" w:name="_Toc413359587"/>
      <w:bookmarkStart w:id="3260" w:name="_Toc3556979"/>
      <w:bookmarkStart w:id="3261" w:name="_Toc34747229"/>
      <w:bookmarkStart w:id="3262" w:name="_Toc77102044"/>
      <w:bookmarkStart w:id="3263" w:name="_Toc96345262"/>
      <w:bookmarkEnd w:id="3257"/>
      <w:bookmarkEnd w:id="3258"/>
      <w:r w:rsidRPr="00942FED">
        <w:t>Self</w:t>
      </w:r>
      <w:r>
        <w:t>-</w:t>
      </w:r>
      <w:r w:rsidRPr="00942FED">
        <w:t>Piercing Rivets</w:t>
      </w:r>
      <w:bookmarkEnd w:id="3259"/>
      <w:bookmarkEnd w:id="3260"/>
      <w:bookmarkEnd w:id="3261"/>
      <w:bookmarkEnd w:id="3262"/>
      <w:bookmarkEnd w:id="326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0550BFD4" w:rsidR="00FC68DB" w:rsidDel="00716FAE" w:rsidRDefault="00716FAE">
      <w:pPr>
        <w:keepNext/>
        <w:rPr>
          <w:del w:id="3264" w:author="Weinert, Matthias (M.)" w:date="2022-02-17T11:06:00Z"/>
        </w:rPr>
        <w:pPrChange w:id="3265" w:author="Weinert, Matthias (M.)" w:date="2022-02-17T11:06:00Z">
          <w:pPr>
            <w:keepNext/>
            <w:jc w:val="center"/>
          </w:pPr>
        </w:pPrChange>
      </w:pPr>
      <w:ins w:id="3266" w:author="Weinert, Matthias (M.)" w:date="2022-02-17T11:06:00Z">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ins>
    </w:p>
    <w:p w14:paraId="527C27B3" w14:textId="2F84E6A1" w:rsidR="00FC68DB" w:rsidRPr="00716FAE" w:rsidDel="00716FAE" w:rsidRDefault="001F0AF7">
      <w:pPr>
        <w:keepNext/>
        <w:rPr>
          <w:del w:id="3267" w:author="Weinert, Matthias (M.)" w:date="2022-02-17T11:06:00Z"/>
          <w:sz w:val="24"/>
          <w:szCs w:val="24"/>
          <w:rPrChange w:id="3268" w:author="Weinert, Matthias (M.)" w:date="2022-02-17T11:05:00Z">
            <w:rPr>
              <w:del w:id="3269" w:author="Weinert, Matthias (M.)" w:date="2022-02-17T11:06:00Z"/>
            </w:rPr>
          </w:rPrChange>
        </w:rPr>
        <w:pPrChange w:id="3270" w:author="Weinert, Matthias (M.)" w:date="2022-02-17T11:06:00Z">
          <w:pPr>
            <w:keepNext/>
            <w:jc w:val="center"/>
          </w:pPr>
        </w:pPrChange>
      </w:pPr>
      <w:del w:id="3271" w:author="Weinert, Matthias (M.)" w:date="2022-02-17T11:05:00Z">
        <w:r w:rsidRPr="00716FAE" w:rsidDel="00716FAE">
          <w:rPr>
            <w:noProof/>
            <w:sz w:val="24"/>
            <w:szCs w:val="24"/>
            <w:rPrChange w:id="3272" w:author="Weinert, Matthias (M.)" w:date="2022-02-17T11:05:00Z">
              <w:rPr>
                <w:noProof/>
              </w:rPr>
            </w:rPrChange>
          </w:rPr>
          <w:drawing>
            <wp:inline distT="0" distB="0" distL="0" distR="0" wp14:anchorId="0FBB83AB" wp14:editId="79F36565">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del>
    </w:p>
    <w:p w14:paraId="000BE85B" w14:textId="25DB8126" w:rsidR="00FC68DB" w:rsidRDefault="00FC68DB" w:rsidP="00716FAE">
      <w:pPr>
        <w:keepNext/>
        <w:jc w:val="center"/>
      </w:pPr>
    </w:p>
    <w:p w14:paraId="46A4F020" w14:textId="3031D8D0" w:rsidR="00FC68DB" w:rsidRDefault="00FC68DB" w:rsidP="001F0AF7">
      <w:pPr>
        <w:pStyle w:val="Beschriftung"/>
        <w:keepNext/>
      </w:pPr>
      <w:bookmarkStart w:id="3273" w:name="_Toc413359629"/>
      <w:bookmarkStart w:id="3274" w:name="_Toc3557092"/>
      <w:bookmarkStart w:id="3275" w:name="_Toc34747343"/>
      <w:bookmarkStart w:id="3276" w:name="_Toc76030534"/>
      <w:bookmarkStart w:id="3277" w:name="_Toc94530820"/>
      <w:bookmarkStart w:id="3278" w:name="_Toc96345331"/>
      <w:r>
        <w:t xml:space="preserve">Figure </w:t>
      </w:r>
      <w:r>
        <w:fldChar w:fldCharType="begin"/>
      </w:r>
      <w:r>
        <w:instrText xml:space="preserve"> SEQ Figure \* ARABIC </w:instrText>
      </w:r>
      <w:r>
        <w:fldChar w:fldCharType="separate"/>
      </w:r>
      <w:r w:rsidR="00822F7D">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3273"/>
      <w:bookmarkEnd w:id="3274"/>
      <w:bookmarkEnd w:id="3275"/>
      <w:bookmarkEnd w:id="3276"/>
      <w:bookmarkEnd w:id="3277"/>
      <w:r w:rsidR="001F0AF7">
        <w:t xml:space="preserve"> &amp; riveting machine</w:t>
      </w:r>
      <w:bookmarkEnd w:id="3278"/>
    </w:p>
    <w:p w14:paraId="4FAE9D0C" w14:textId="39D0E697" w:rsidR="00FC68DB" w:rsidRDefault="00FC68DB" w:rsidP="00B202D2">
      <w:r>
        <w:t>There is a wide range of such rivets available on the market. They can be used with different rivet dies</w:t>
      </w:r>
      <w:r w:rsidR="001F0AF7">
        <w:t xml:space="preserve"> in oder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w:t>
      </w:r>
      <w:r>
        <w:lastRenderedPageBreak/>
        <w:t xml:space="preserve">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3ED73167" w:rsidR="00FC68DB" w:rsidRDefault="00FC68DB" w:rsidP="00B202D2">
      <w:pPr>
        <w:pStyle w:val="Beschriftung"/>
        <w:spacing w:before="120"/>
      </w:pPr>
      <w:bookmarkStart w:id="3279" w:name="_Toc3566451"/>
      <w:bookmarkStart w:id="3280" w:name="_Toc34747454"/>
      <w:bookmarkStart w:id="3281" w:name="_Toc77095903"/>
      <w:bookmarkStart w:id="3282" w:name="_Toc96345448"/>
      <w:r>
        <w:t xml:space="preserve">Table </w:t>
      </w:r>
      <w:r>
        <w:fldChar w:fldCharType="begin"/>
      </w:r>
      <w:r>
        <w:instrText xml:space="preserve"> SEQ Table \* ARABIC </w:instrText>
      </w:r>
      <w:r>
        <w:fldChar w:fldCharType="separate"/>
      </w:r>
      <w:r w:rsidR="00261D7A">
        <w:rPr>
          <w:noProof/>
        </w:rPr>
        <w:t>44</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3279"/>
      <w:bookmarkEnd w:id="3280"/>
      <w:bookmarkEnd w:id="3281"/>
      <w:bookmarkEnd w:id="3282"/>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3283" w:name="_Toc428456108"/>
      <w:bookmarkStart w:id="3284" w:name="_Toc428537071"/>
      <w:bookmarkStart w:id="3285" w:name="_Toc428969390"/>
      <w:bookmarkStart w:id="3286" w:name="_Toc429052781"/>
      <w:bookmarkStart w:id="3287" w:name="_Toc428279372"/>
      <w:bookmarkStart w:id="3288" w:name="_Toc428456109"/>
      <w:bookmarkStart w:id="3289" w:name="_Toc428537072"/>
      <w:bookmarkStart w:id="3290" w:name="_Toc428969391"/>
      <w:bookmarkStart w:id="3291" w:name="_Toc429052782"/>
      <w:bookmarkStart w:id="3292" w:name="_Toc428279374"/>
      <w:bookmarkStart w:id="3293" w:name="_Toc428456111"/>
      <w:bookmarkStart w:id="3294" w:name="_Toc428537074"/>
      <w:bookmarkStart w:id="3295" w:name="_Toc428969393"/>
      <w:bookmarkStart w:id="3296" w:name="_Toc429052784"/>
      <w:bookmarkStart w:id="3297" w:name="_Toc428279378"/>
      <w:bookmarkStart w:id="3298" w:name="_Toc428456115"/>
      <w:bookmarkStart w:id="3299" w:name="_Toc428537078"/>
      <w:bookmarkStart w:id="3300" w:name="_Toc428969397"/>
      <w:bookmarkStart w:id="3301" w:name="_Toc429052788"/>
      <w:bookmarkStart w:id="3302" w:name="_Toc428279380"/>
      <w:bookmarkStart w:id="3303" w:name="_Toc428456117"/>
      <w:bookmarkStart w:id="3304" w:name="_Toc428537080"/>
      <w:bookmarkStart w:id="3305" w:name="_Toc428969399"/>
      <w:bookmarkStart w:id="3306" w:name="_Toc429052790"/>
      <w:bookmarkStart w:id="3307" w:name="_Toc428279387"/>
      <w:bookmarkStart w:id="3308" w:name="_Toc428456124"/>
      <w:bookmarkStart w:id="3309" w:name="_Toc428537087"/>
      <w:bookmarkStart w:id="3310" w:name="_Toc428969406"/>
      <w:bookmarkStart w:id="3311" w:name="_Toc429052797"/>
      <w:bookmarkStart w:id="3312" w:name="_Toc428279388"/>
      <w:bookmarkStart w:id="3313" w:name="_Toc428456125"/>
      <w:bookmarkStart w:id="3314" w:name="_Toc428537088"/>
      <w:bookmarkStart w:id="3315" w:name="_Toc428969407"/>
      <w:bookmarkStart w:id="3316" w:name="_Toc429052798"/>
      <w:bookmarkStart w:id="3317" w:name="_Toc428279389"/>
      <w:bookmarkStart w:id="3318" w:name="_Toc428456126"/>
      <w:bookmarkStart w:id="3319" w:name="_Toc428537089"/>
      <w:bookmarkStart w:id="3320" w:name="_Toc428969408"/>
      <w:bookmarkStart w:id="3321" w:name="_Toc429052799"/>
      <w:bookmarkStart w:id="3322" w:name="_Toc413359588"/>
      <w:bookmarkStart w:id="3323" w:name="_Toc3556980"/>
      <w:bookmarkStart w:id="3324" w:name="_Toc34747230"/>
      <w:bookmarkStart w:id="3325" w:name="_Toc77102045"/>
      <w:bookmarkStart w:id="3326" w:name="_Toc96345263"/>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r>
        <w:lastRenderedPageBreak/>
        <w:t>Solid</w:t>
      </w:r>
      <w:r w:rsidRPr="00942FED">
        <w:t xml:space="preserve"> Rivets</w:t>
      </w:r>
      <w:bookmarkEnd w:id="3322"/>
      <w:bookmarkEnd w:id="3323"/>
      <w:bookmarkEnd w:id="3324"/>
      <w:bookmarkEnd w:id="3325"/>
      <w:bookmarkEnd w:id="3326"/>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9A57C66" w:rsidR="00402A20" w:rsidRDefault="00402A20" w:rsidP="00402A20">
      <w:pPr>
        <w:pStyle w:val="Beschriftung"/>
        <w:rPr>
          <w:rFonts w:cs="Calibri"/>
          <w:lang w:eastAsia="en-GB"/>
        </w:rPr>
      </w:pPr>
      <w:bookmarkStart w:id="3327" w:name="_Toc96345332"/>
      <w:r>
        <w:t xml:space="preserve">Figure </w:t>
      </w:r>
      <w:r>
        <w:fldChar w:fldCharType="begin"/>
      </w:r>
      <w:r>
        <w:instrText xml:space="preserve"> SEQ Figure \* ARABIC </w:instrText>
      </w:r>
      <w:r>
        <w:fldChar w:fldCharType="separate"/>
      </w:r>
      <w:r w:rsidR="00822F7D">
        <w:rPr>
          <w:noProof/>
        </w:rPr>
        <w:t>13</w:t>
      </w:r>
      <w:r>
        <w:fldChar w:fldCharType="end"/>
      </w:r>
      <w:r>
        <w:t>: Pictures of characteristic rivet types before and after mounting</w:t>
      </w:r>
      <w:bookmarkEnd w:id="3327"/>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087FA669" w:rsidR="00FC68DB" w:rsidRDefault="00FC68DB" w:rsidP="00B202D2">
      <w:pPr>
        <w:pStyle w:val="Beschriftung"/>
        <w:spacing w:before="120"/>
        <w:rPr>
          <w:rFonts w:cs="Calibri"/>
          <w:szCs w:val="22"/>
          <w:lang w:eastAsia="en-GB"/>
        </w:rPr>
      </w:pPr>
      <w:bookmarkStart w:id="3328" w:name="_Ref3565285"/>
      <w:bookmarkStart w:id="3329" w:name="_Toc3557094"/>
      <w:bookmarkStart w:id="3330" w:name="_Toc34747345"/>
      <w:bookmarkStart w:id="3331" w:name="_Toc76030536"/>
      <w:bookmarkStart w:id="3332" w:name="_Toc94530822"/>
      <w:bookmarkStart w:id="3333" w:name="_Toc96345333"/>
      <w:r>
        <w:t xml:space="preserve">Figure </w:t>
      </w:r>
      <w:r>
        <w:fldChar w:fldCharType="begin"/>
      </w:r>
      <w:r>
        <w:instrText xml:space="preserve"> SEQ Figure \* ARABIC </w:instrText>
      </w:r>
      <w:r>
        <w:fldChar w:fldCharType="separate"/>
      </w:r>
      <w:r w:rsidR="00822F7D">
        <w:rPr>
          <w:noProof/>
        </w:rPr>
        <w:t>14</w:t>
      </w:r>
      <w:r>
        <w:fldChar w:fldCharType="end"/>
      </w:r>
      <w:bookmarkEnd w:id="3328"/>
      <w:r>
        <w:t xml:space="preserve">: </w:t>
      </w:r>
      <w:r w:rsidR="00EF0F82">
        <w:t>Key d</w:t>
      </w:r>
      <w:r>
        <w:t xml:space="preserve">imensions of </w:t>
      </w:r>
      <w:r w:rsidR="00EF0F82">
        <w:t>s</w:t>
      </w:r>
      <w:r>
        <w:t xml:space="preserve">olid </w:t>
      </w:r>
      <w:r w:rsidR="00EF0F82">
        <w:t>r</w:t>
      </w:r>
      <w:r>
        <w:t>ivets</w:t>
      </w:r>
      <w:bookmarkEnd w:id="3329"/>
      <w:bookmarkEnd w:id="3330"/>
      <w:bookmarkEnd w:id="3331"/>
      <w:bookmarkEnd w:id="3332"/>
      <w:bookmarkEnd w:id="3333"/>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166C2D95" w:rsidR="00FC68DB" w:rsidRDefault="00FC68DB" w:rsidP="00B202D2">
      <w:pPr>
        <w:pStyle w:val="Beschriftung"/>
        <w:spacing w:before="120"/>
        <w:rPr>
          <w:rFonts w:cs="Calibri"/>
          <w:szCs w:val="22"/>
          <w:lang w:eastAsia="en-GB"/>
        </w:rPr>
      </w:pPr>
      <w:bookmarkStart w:id="3334" w:name="_Toc3566453"/>
      <w:bookmarkStart w:id="3335" w:name="_Toc34747456"/>
      <w:bookmarkStart w:id="3336" w:name="_Toc77095905"/>
      <w:bookmarkStart w:id="3337" w:name="_Toc96345449"/>
      <w:r>
        <w:t xml:space="preserve">Table </w:t>
      </w:r>
      <w:r>
        <w:fldChar w:fldCharType="begin"/>
      </w:r>
      <w:r>
        <w:instrText xml:space="preserve"> SEQ Table \* ARABIC </w:instrText>
      </w:r>
      <w:r>
        <w:fldChar w:fldCharType="separate"/>
      </w:r>
      <w:r w:rsidR="00261D7A">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3334"/>
      <w:bookmarkEnd w:id="3335"/>
      <w:bookmarkEnd w:id="3336"/>
      <w:bookmarkEnd w:id="33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E8FC00B" w:rsidR="00FC68DB" w:rsidRPr="001B51BC" w:rsidRDefault="00FC68DB" w:rsidP="00B202D2">
      <w:pPr>
        <w:pStyle w:val="Beschriftung"/>
        <w:spacing w:before="120"/>
        <w:rPr>
          <w:rFonts w:cs="Calibri"/>
          <w:lang w:eastAsia="en-GB"/>
        </w:rPr>
      </w:pPr>
      <w:bookmarkStart w:id="3338" w:name="_Toc3557095"/>
      <w:bookmarkStart w:id="3339" w:name="_Toc34747346"/>
      <w:bookmarkStart w:id="3340" w:name="_Toc76030537"/>
      <w:bookmarkStart w:id="3341" w:name="_Toc94530823"/>
      <w:bookmarkStart w:id="3342" w:name="_Toc96345334"/>
      <w:r>
        <w:t xml:space="preserve">Figure </w:t>
      </w:r>
      <w:r>
        <w:fldChar w:fldCharType="begin"/>
      </w:r>
      <w:r>
        <w:instrText xml:space="preserve"> SEQ Figure \* ARABIC </w:instrText>
      </w:r>
      <w:r>
        <w:fldChar w:fldCharType="separate"/>
      </w:r>
      <w:r w:rsidR="00822F7D">
        <w:rPr>
          <w:noProof/>
        </w:rPr>
        <w:t>15</w:t>
      </w:r>
      <w:r>
        <w:fldChar w:fldCharType="end"/>
      </w:r>
      <w:r>
        <w:t xml:space="preserve">: </w:t>
      </w:r>
      <w:bookmarkEnd w:id="3338"/>
      <w:bookmarkEnd w:id="3339"/>
      <w:bookmarkEnd w:id="3340"/>
      <w:bookmarkEnd w:id="3341"/>
      <w:r w:rsidR="00A2134E">
        <w:t>Relation of working thickness (T1+T2) to max and min values of grip</w:t>
      </w:r>
      <w:bookmarkEnd w:id="3342"/>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3343" w:name="_Toc428279391"/>
      <w:bookmarkStart w:id="3344" w:name="_Toc428456128"/>
      <w:bookmarkStart w:id="3345" w:name="_Toc428537091"/>
      <w:bookmarkStart w:id="3346" w:name="_Toc428969410"/>
      <w:bookmarkStart w:id="3347" w:name="_Toc429052801"/>
      <w:bookmarkStart w:id="3348" w:name="_Toc413359589"/>
      <w:bookmarkStart w:id="3349" w:name="_Toc3556981"/>
      <w:bookmarkStart w:id="3350" w:name="_Toc34747231"/>
      <w:bookmarkStart w:id="3351" w:name="_Toc77102046"/>
      <w:bookmarkStart w:id="3352" w:name="_Toc96345264"/>
      <w:bookmarkEnd w:id="3343"/>
      <w:bookmarkEnd w:id="3344"/>
      <w:bookmarkEnd w:id="3345"/>
      <w:bookmarkEnd w:id="3346"/>
      <w:bookmarkEnd w:id="3347"/>
      <w:r w:rsidRPr="00F90632">
        <w:t>Swop Rivets</w:t>
      </w:r>
      <w:bookmarkEnd w:id="3348"/>
      <w:bookmarkEnd w:id="3349"/>
      <w:bookmarkEnd w:id="3350"/>
      <w:bookmarkEnd w:id="3351"/>
      <w:bookmarkEnd w:id="3352"/>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Beschriftung"/>
        <w:jc w:val="center"/>
      </w:pPr>
      <w:bookmarkStart w:id="3353" w:name="_Toc3557096"/>
      <w:bookmarkStart w:id="3354" w:name="_Toc34747347"/>
      <w:bookmarkStart w:id="3355" w:name="_Toc76030538"/>
      <w:bookmarkStart w:id="3356"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12F3EE3" w:rsidR="00FC68DB" w:rsidRDefault="00FC68DB" w:rsidP="00B202D2">
      <w:pPr>
        <w:pStyle w:val="Beschriftung"/>
      </w:pPr>
      <w:bookmarkStart w:id="3357" w:name="_Toc96345335"/>
      <w:r>
        <w:t xml:space="preserve">Figure </w:t>
      </w:r>
      <w:r>
        <w:fldChar w:fldCharType="begin"/>
      </w:r>
      <w:r>
        <w:instrText xml:space="preserve"> SEQ Figure \* ARABIC </w:instrText>
      </w:r>
      <w:r>
        <w:fldChar w:fldCharType="separate"/>
      </w:r>
      <w:r w:rsidR="00822F7D">
        <w:rPr>
          <w:noProof/>
        </w:rPr>
        <w:t>16</w:t>
      </w:r>
      <w:r>
        <w:fldChar w:fldCharType="end"/>
      </w:r>
      <w:r>
        <w:t>: Cross section of a SWOP Rivet</w:t>
      </w:r>
      <w:bookmarkEnd w:id="3353"/>
      <w:bookmarkEnd w:id="3354"/>
      <w:bookmarkEnd w:id="3355"/>
      <w:bookmarkEnd w:id="3356"/>
      <w:bookmarkEnd w:id="3357"/>
    </w:p>
    <w:p w14:paraId="5770294C" w14:textId="41577895"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ins w:id="3358" w:author="Weinert, Matthias (M.)" w:date="2022-02-21T14:07:00Z">
            <w:r w:rsidR="00261D7A" w:rsidRPr="00261D7A">
              <w:rPr>
                <w:noProof/>
                <w:lang w:val="en-US"/>
                <w:rPrChange w:id="3359" w:author="Weinert, Matthias (M.)" w:date="2022-02-21T14:07:00Z">
                  <w:rPr>
                    <w:rFonts w:eastAsia="Times New Roman"/>
                  </w:rPr>
                </w:rPrChange>
              </w:rPr>
              <w:t>[3]</w:t>
            </w:r>
          </w:ins>
          <w:del w:id="3360" w:author="Weinert, Matthias (M.)" w:date="2022-02-16T15:44:00Z">
            <w:r w:rsidR="0050351B" w:rsidRPr="0050351B" w:rsidDel="00F16E77">
              <w:rPr>
                <w:noProof/>
                <w:lang w:val="en-US"/>
              </w:rPr>
              <w:delText>[3]</w:delText>
            </w:r>
          </w:del>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Change w:id="3361" w:author="Weinert, Matthias (M.)" w:date="2022-02-16T15:36:00Z">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PrChange>
      </w:tblPr>
      <w:tblGrid>
        <w:gridCol w:w="2093"/>
        <w:gridCol w:w="1437"/>
        <w:gridCol w:w="1559"/>
        <w:gridCol w:w="1002"/>
        <w:gridCol w:w="2498"/>
        <w:tblGridChange w:id="3362">
          <w:tblGrid>
            <w:gridCol w:w="2093"/>
            <w:gridCol w:w="1417"/>
            <w:gridCol w:w="1418"/>
            <w:gridCol w:w="1163"/>
            <w:gridCol w:w="2409"/>
          </w:tblGrid>
        </w:tblGridChange>
      </w:tblGrid>
      <w:tr w:rsidR="00FC68DB" w:rsidRPr="00226A3F" w14:paraId="48C15473" w14:textId="77777777" w:rsidTr="004A1371">
        <w:trPr>
          <w:tblHeader/>
          <w:jc w:val="center"/>
          <w:trPrChange w:id="3363" w:author="Weinert, Matthias (M.)" w:date="2022-02-16T15:36:00Z">
            <w:trPr>
              <w:tblHeader/>
              <w:jc w:val="center"/>
            </w:trPr>
          </w:trPrChange>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Change w:id="3364" w:author="Weinert, Matthias (M.)" w:date="2022-02-16T15:36:00Z">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tcPrChange>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5" w:author="Weinert, Matthias (M.)" w:date="2022-02-16T15:36:00Z">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6" w:author="Weinert, Matthias (M.)" w:date="2022-02-16T15:36:00Z">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7" w:author="Weinert, Matthias (M.)" w:date="2022-02-16T15:36:00Z">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Change w:id="3368" w:author="Weinert, Matthias (M.)" w:date="2022-02-16T15:36:00Z">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tcPrChange>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4A1371">
        <w:trPr>
          <w:cantSplit/>
          <w:jc w:val="center"/>
          <w:trPrChange w:id="3369" w:author="Weinert, Matthias (M.)" w:date="2022-02-16T15:36:00Z">
            <w:trPr>
              <w:cantSplit/>
              <w:jc w:val="center"/>
            </w:trPr>
          </w:trPrChange>
        </w:trPr>
        <w:tc>
          <w:tcPr>
            <w:tcW w:w="2093" w:type="dxa"/>
            <w:shd w:val="clear" w:color="auto" w:fill="auto"/>
            <w:tcPrChange w:id="3370" w:author="Weinert, Matthias (M.)" w:date="2022-02-16T15:36:00Z">
              <w:tcPr>
                <w:tcW w:w="2093" w:type="dxa"/>
                <w:shd w:val="clear" w:color="auto" w:fill="auto"/>
              </w:tcPr>
            </w:tcPrChange>
          </w:tcPr>
          <w:p w14:paraId="3BD1AD79" w14:textId="77777777" w:rsidR="00FC68DB" w:rsidRPr="00F90632" w:rsidRDefault="00FC68DB" w:rsidP="00B202D2">
            <w:pPr>
              <w:rPr>
                <w:sz w:val="20"/>
                <w:szCs w:val="20"/>
              </w:rPr>
            </w:pPr>
            <w:r>
              <w:rPr>
                <w:sz w:val="20"/>
                <w:szCs w:val="20"/>
              </w:rPr>
              <w:t>insert_shape</w:t>
            </w:r>
          </w:p>
        </w:tc>
        <w:tc>
          <w:tcPr>
            <w:tcW w:w="1437" w:type="dxa"/>
            <w:shd w:val="clear" w:color="auto" w:fill="auto"/>
            <w:tcPrChange w:id="3371" w:author="Weinert, Matthias (M.)" w:date="2022-02-16T15:36:00Z">
              <w:tcPr>
                <w:tcW w:w="1417" w:type="dxa"/>
                <w:shd w:val="clear" w:color="auto" w:fill="auto"/>
              </w:tcPr>
            </w:tcPrChange>
          </w:tcPr>
          <w:p w14:paraId="75F8D1CC" w14:textId="77777777" w:rsidR="00FC68DB" w:rsidRPr="005B1B92" w:rsidRDefault="00FC68DB" w:rsidP="00B202D2">
            <w:pPr>
              <w:rPr>
                <w:sz w:val="20"/>
                <w:szCs w:val="20"/>
              </w:rPr>
            </w:pPr>
            <w:r>
              <w:rPr>
                <w:sz w:val="20"/>
                <w:szCs w:val="20"/>
              </w:rPr>
              <w:t>Alphanumeric</w:t>
            </w:r>
          </w:p>
        </w:tc>
        <w:tc>
          <w:tcPr>
            <w:tcW w:w="1559" w:type="dxa"/>
            <w:tcPrChange w:id="3372" w:author="Weinert, Matthias (M.)" w:date="2022-02-16T15:36:00Z">
              <w:tcPr>
                <w:tcW w:w="1418" w:type="dxa"/>
              </w:tcPr>
            </w:tcPrChange>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Change w:id="3373" w:author="Weinert, Matthias (M.)" w:date="2022-02-16T15:36:00Z">
              <w:tcPr>
                <w:tcW w:w="1163" w:type="dxa"/>
                <w:shd w:val="clear" w:color="auto" w:fill="auto"/>
              </w:tcPr>
            </w:tcPrChange>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74" w:author="Weinert, Matthias (M.)" w:date="2022-02-16T15:36:00Z">
              <w:tcPr>
                <w:tcW w:w="2409" w:type="dxa"/>
                <w:shd w:val="clear" w:color="auto" w:fill="auto"/>
              </w:tcPr>
            </w:tcPrChange>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4A1371">
        <w:trPr>
          <w:cantSplit/>
          <w:jc w:val="center"/>
          <w:trPrChange w:id="3375" w:author="Weinert, Matthias (M.)" w:date="2022-02-16T15:36:00Z">
            <w:trPr>
              <w:cantSplit/>
              <w:jc w:val="center"/>
            </w:trPr>
          </w:trPrChange>
        </w:trPr>
        <w:tc>
          <w:tcPr>
            <w:tcW w:w="2093" w:type="dxa"/>
            <w:shd w:val="clear" w:color="auto" w:fill="auto"/>
            <w:tcPrChange w:id="3376" w:author="Weinert, Matthias (M.)" w:date="2022-02-16T15:36:00Z">
              <w:tcPr>
                <w:tcW w:w="2093" w:type="dxa"/>
                <w:shd w:val="clear" w:color="auto" w:fill="auto"/>
              </w:tcPr>
            </w:tcPrChange>
          </w:tcPr>
          <w:p w14:paraId="7644F215" w14:textId="77777777" w:rsidR="00FC68DB" w:rsidRPr="00F90632" w:rsidRDefault="00FC68DB" w:rsidP="00B202D2">
            <w:pPr>
              <w:rPr>
                <w:sz w:val="20"/>
                <w:szCs w:val="20"/>
              </w:rPr>
            </w:pPr>
            <w:r>
              <w:rPr>
                <w:sz w:val="20"/>
                <w:szCs w:val="20"/>
              </w:rPr>
              <w:t>insert_height</w:t>
            </w:r>
          </w:p>
        </w:tc>
        <w:tc>
          <w:tcPr>
            <w:tcW w:w="1437" w:type="dxa"/>
            <w:shd w:val="clear" w:color="auto" w:fill="auto"/>
            <w:tcPrChange w:id="3377" w:author="Weinert, Matthias (M.)" w:date="2022-02-16T15:36:00Z">
              <w:tcPr>
                <w:tcW w:w="1417" w:type="dxa"/>
                <w:shd w:val="clear" w:color="auto" w:fill="auto"/>
              </w:tcPr>
            </w:tcPrChange>
          </w:tcPr>
          <w:p w14:paraId="4E081899" w14:textId="77777777" w:rsidR="00FC68DB" w:rsidRPr="005B1B92" w:rsidRDefault="00FC68DB" w:rsidP="00B202D2">
            <w:pPr>
              <w:rPr>
                <w:sz w:val="20"/>
                <w:szCs w:val="20"/>
              </w:rPr>
            </w:pPr>
            <w:r w:rsidRPr="005B1B92">
              <w:rPr>
                <w:sz w:val="20"/>
                <w:szCs w:val="20"/>
              </w:rPr>
              <w:t>Floating point</w:t>
            </w:r>
          </w:p>
        </w:tc>
        <w:tc>
          <w:tcPr>
            <w:tcW w:w="1559" w:type="dxa"/>
            <w:tcPrChange w:id="3378" w:author="Weinert, Matthias (M.)" w:date="2022-02-16T15:36:00Z">
              <w:tcPr>
                <w:tcW w:w="1418" w:type="dxa"/>
              </w:tcPr>
            </w:tcPrChange>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3379" w:author="Weinert, Matthias (M.)" w:date="2022-02-16T15:36:00Z">
              <w:tcPr>
                <w:tcW w:w="1163" w:type="dxa"/>
                <w:shd w:val="clear" w:color="auto" w:fill="auto"/>
              </w:tcPr>
            </w:tcPrChange>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80" w:author="Weinert, Matthias (M.)" w:date="2022-02-16T15:36:00Z">
              <w:tcPr>
                <w:tcW w:w="2409" w:type="dxa"/>
                <w:shd w:val="clear" w:color="auto" w:fill="auto"/>
              </w:tcPr>
            </w:tcPrChange>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4A1371">
        <w:trPr>
          <w:cantSplit/>
          <w:jc w:val="center"/>
          <w:trPrChange w:id="3381" w:author="Weinert, Matthias (M.)" w:date="2022-02-16T15:36:00Z">
            <w:trPr>
              <w:cantSplit/>
              <w:jc w:val="center"/>
            </w:trPr>
          </w:trPrChange>
        </w:trPr>
        <w:tc>
          <w:tcPr>
            <w:tcW w:w="2093" w:type="dxa"/>
            <w:shd w:val="clear" w:color="auto" w:fill="auto"/>
            <w:tcPrChange w:id="3382" w:author="Weinert, Matthias (M.)" w:date="2022-02-16T15:36:00Z">
              <w:tcPr>
                <w:tcW w:w="2093" w:type="dxa"/>
                <w:shd w:val="clear" w:color="auto" w:fill="auto"/>
              </w:tcPr>
            </w:tcPrChange>
          </w:tcPr>
          <w:p w14:paraId="71BA0BF1" w14:textId="77777777" w:rsidR="00FC68DB" w:rsidRPr="00F90632" w:rsidRDefault="00FC68DB" w:rsidP="00B202D2">
            <w:pPr>
              <w:rPr>
                <w:sz w:val="20"/>
                <w:szCs w:val="20"/>
              </w:rPr>
            </w:pPr>
            <w:r>
              <w:rPr>
                <w:sz w:val="20"/>
                <w:szCs w:val="20"/>
              </w:rPr>
              <w:t>spotweld_diameter</w:t>
            </w:r>
          </w:p>
        </w:tc>
        <w:tc>
          <w:tcPr>
            <w:tcW w:w="1437" w:type="dxa"/>
            <w:shd w:val="clear" w:color="auto" w:fill="auto"/>
            <w:tcPrChange w:id="3383" w:author="Weinert, Matthias (M.)" w:date="2022-02-16T15:36:00Z">
              <w:tcPr>
                <w:tcW w:w="1417" w:type="dxa"/>
                <w:shd w:val="clear" w:color="auto" w:fill="auto"/>
              </w:tcPr>
            </w:tcPrChange>
          </w:tcPr>
          <w:p w14:paraId="09691FC1" w14:textId="77777777" w:rsidR="00FC68DB" w:rsidRPr="005B1B92" w:rsidRDefault="00FC68DB" w:rsidP="00B202D2">
            <w:pPr>
              <w:rPr>
                <w:sz w:val="20"/>
                <w:szCs w:val="20"/>
              </w:rPr>
            </w:pPr>
            <w:r w:rsidRPr="005B1B92">
              <w:rPr>
                <w:sz w:val="20"/>
                <w:szCs w:val="20"/>
              </w:rPr>
              <w:t>Floating point</w:t>
            </w:r>
          </w:p>
        </w:tc>
        <w:tc>
          <w:tcPr>
            <w:tcW w:w="1559" w:type="dxa"/>
            <w:tcPrChange w:id="3384" w:author="Weinert, Matthias (M.)" w:date="2022-02-16T15:36:00Z">
              <w:tcPr>
                <w:tcW w:w="1418" w:type="dxa"/>
              </w:tcPr>
            </w:tcPrChange>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3385" w:author="Weinert, Matthias (M.)" w:date="2022-02-16T15:36:00Z">
              <w:tcPr>
                <w:tcW w:w="1163" w:type="dxa"/>
                <w:shd w:val="clear" w:color="auto" w:fill="auto"/>
              </w:tcPr>
            </w:tcPrChange>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86" w:author="Weinert, Matthias (M.)" w:date="2022-02-16T15:36:00Z">
              <w:tcPr>
                <w:tcW w:w="2409" w:type="dxa"/>
                <w:shd w:val="clear" w:color="auto" w:fill="auto"/>
              </w:tcPr>
            </w:tcPrChange>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4A1371">
        <w:trPr>
          <w:cantSplit/>
          <w:jc w:val="center"/>
          <w:trPrChange w:id="3387" w:author="Weinert, Matthias (M.)" w:date="2022-02-16T15:36:00Z">
            <w:trPr>
              <w:cantSplit/>
              <w:jc w:val="center"/>
            </w:trPr>
          </w:trPrChange>
        </w:trPr>
        <w:tc>
          <w:tcPr>
            <w:tcW w:w="2093" w:type="dxa"/>
            <w:shd w:val="clear" w:color="auto" w:fill="auto"/>
            <w:tcPrChange w:id="3388" w:author="Weinert, Matthias (M.)" w:date="2022-02-16T15:36:00Z">
              <w:tcPr>
                <w:tcW w:w="2093" w:type="dxa"/>
                <w:shd w:val="clear" w:color="auto" w:fill="auto"/>
              </w:tcPr>
            </w:tcPrChange>
          </w:tcPr>
          <w:p w14:paraId="27929B4F" w14:textId="77777777" w:rsidR="00FC68DB" w:rsidRPr="00F90632" w:rsidRDefault="00FC68DB" w:rsidP="00B202D2">
            <w:pPr>
              <w:rPr>
                <w:sz w:val="20"/>
                <w:szCs w:val="20"/>
              </w:rPr>
            </w:pPr>
            <w:r>
              <w:rPr>
                <w:sz w:val="20"/>
              </w:rPr>
              <w:t>spotweld_technology</w:t>
            </w:r>
          </w:p>
        </w:tc>
        <w:tc>
          <w:tcPr>
            <w:tcW w:w="1437" w:type="dxa"/>
            <w:shd w:val="clear" w:color="auto" w:fill="auto"/>
            <w:tcPrChange w:id="3389" w:author="Weinert, Matthias (M.)" w:date="2022-02-16T15:36:00Z">
              <w:tcPr>
                <w:tcW w:w="1417" w:type="dxa"/>
                <w:shd w:val="clear" w:color="auto" w:fill="auto"/>
              </w:tcPr>
            </w:tcPrChange>
          </w:tcPr>
          <w:p w14:paraId="3E5CF02E" w14:textId="77777777" w:rsidR="00FC68DB" w:rsidRPr="005B1B92" w:rsidRDefault="00FC68DB" w:rsidP="00B202D2">
            <w:pPr>
              <w:rPr>
                <w:sz w:val="20"/>
                <w:szCs w:val="20"/>
              </w:rPr>
            </w:pPr>
            <w:r>
              <w:rPr>
                <w:sz w:val="20"/>
                <w:szCs w:val="20"/>
              </w:rPr>
              <w:t>Selection</w:t>
            </w:r>
          </w:p>
        </w:tc>
        <w:tc>
          <w:tcPr>
            <w:tcW w:w="1559" w:type="dxa"/>
            <w:tcPrChange w:id="3390" w:author="Weinert, Matthias (M.)" w:date="2022-02-16T15:36:00Z">
              <w:tcPr>
                <w:tcW w:w="1418" w:type="dxa"/>
              </w:tcPr>
            </w:tcPrChange>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Change w:id="3391" w:author="Weinert, Matthias (M.)" w:date="2022-02-16T15:36:00Z">
              <w:tcPr>
                <w:tcW w:w="1163" w:type="dxa"/>
                <w:shd w:val="clear" w:color="auto" w:fill="auto"/>
              </w:tcPr>
            </w:tcPrChange>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92" w:author="Weinert, Matthias (M.)" w:date="2022-02-16T15:36:00Z">
              <w:tcPr>
                <w:tcW w:w="2409" w:type="dxa"/>
                <w:shd w:val="clear" w:color="auto" w:fill="auto"/>
              </w:tcPr>
            </w:tcPrChange>
          </w:tcPr>
          <w:p w14:paraId="7F55793E" w14:textId="77777777" w:rsidR="00FC68DB" w:rsidRPr="005B1B92" w:rsidRDefault="00FC68DB" w:rsidP="00B202D2">
            <w:pPr>
              <w:rPr>
                <w:sz w:val="20"/>
                <w:szCs w:val="20"/>
              </w:rPr>
            </w:pPr>
            <w:r w:rsidRPr="005B1B92">
              <w:rPr>
                <w:sz w:val="20"/>
                <w:szCs w:val="20"/>
              </w:rPr>
              <w:t>-</w:t>
            </w:r>
          </w:p>
        </w:tc>
      </w:tr>
    </w:tbl>
    <w:p w14:paraId="1A1F31CE" w14:textId="0D07F367" w:rsidR="00FC68DB" w:rsidRDefault="00FC68DB" w:rsidP="00B202D2">
      <w:pPr>
        <w:pStyle w:val="Beschriftung"/>
        <w:spacing w:before="120"/>
      </w:pPr>
      <w:bookmarkStart w:id="3393" w:name="_Toc3566454"/>
      <w:bookmarkStart w:id="3394" w:name="_Toc34747457"/>
      <w:bookmarkStart w:id="3395" w:name="_Toc77095906"/>
      <w:bookmarkStart w:id="3396" w:name="_Toc96345450"/>
      <w:r>
        <w:t xml:space="preserve">Table </w:t>
      </w:r>
      <w:r>
        <w:fldChar w:fldCharType="begin"/>
      </w:r>
      <w:r>
        <w:instrText xml:space="preserve"> SEQ Table \* ARABIC </w:instrText>
      </w:r>
      <w:r>
        <w:fldChar w:fldCharType="separate"/>
      </w:r>
      <w:r w:rsidR="00261D7A">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3393"/>
      <w:bookmarkEnd w:id="3394"/>
      <w:bookmarkEnd w:id="3395"/>
      <w:bookmarkEnd w:id="339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77AC665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261D7A">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ins w:id="3397" w:author="Weinert, Matthias (M.)" w:date="2022-02-21T14:07:00Z">
        <w:r w:rsidR="00261D7A" w:rsidRPr="007055D9">
          <w:t xml:space="preserve">Spot </w:t>
        </w:r>
        <w:r w:rsidR="00261D7A">
          <w:t>W</w:t>
        </w:r>
        <w:r w:rsidR="00261D7A" w:rsidRPr="007055D9">
          <w:t>elds</w:t>
        </w:r>
      </w:ins>
      <w:del w:id="3398" w:author="Weinert, Matthias (M.)" w:date="2022-02-16T15:43:00Z">
        <w:r w:rsidR="0050351B" w:rsidRPr="007055D9" w:rsidDel="00F16E77">
          <w:delText xml:space="preserve">Spot </w:delText>
        </w:r>
        <w:r w:rsidR="0050351B" w:rsidDel="00F16E77">
          <w:delText>W</w:delText>
        </w:r>
        <w:r w:rsidR="0050351B" w:rsidRPr="007055D9" w:rsidDel="00F16E77">
          <w:delText>elds</w:delText>
        </w:r>
      </w:del>
      <w:r>
        <w:rPr>
          <w:lang w:val="en-US"/>
        </w:rPr>
        <w:fldChar w:fldCharType="end"/>
      </w:r>
      <w:r>
        <w:rPr>
          <w:lang w:val="en-US"/>
        </w:rPr>
        <w:t>.</w:t>
      </w:r>
    </w:p>
    <w:p w14:paraId="7FCB8B59" w14:textId="1FBA604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261D7A">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ins w:id="3399" w:author="Weinert, Matthias (M.)" w:date="2022-02-21T14:07:00Z">
        <w:r w:rsidR="00261D7A" w:rsidRPr="007055D9">
          <w:t xml:space="preserve">Spot </w:t>
        </w:r>
        <w:r w:rsidR="00261D7A">
          <w:t>W</w:t>
        </w:r>
        <w:r w:rsidR="00261D7A" w:rsidRPr="007055D9">
          <w:t>elds</w:t>
        </w:r>
      </w:ins>
      <w:del w:id="3400" w:author="Weinert, Matthias (M.)" w:date="2022-02-16T15:43:00Z">
        <w:r w:rsidR="0050351B" w:rsidRPr="007055D9" w:rsidDel="00F16E77">
          <w:delText xml:space="preserve">Spot </w:delText>
        </w:r>
        <w:r w:rsidR="0050351B" w:rsidDel="00F16E77">
          <w:delText>W</w:delText>
        </w:r>
        <w:r w:rsidR="0050351B" w:rsidRPr="007055D9" w:rsidDel="00F16E77">
          <w:delText>elds</w:delText>
        </w:r>
      </w:del>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3401" w:name="_Toc77102047"/>
      <w:bookmarkStart w:id="3402" w:name="_Toc96345265"/>
      <w:r>
        <w:t>Clinch Rivet Studs</w:t>
      </w:r>
      <w:bookmarkEnd w:id="3401"/>
      <w:bookmarkEnd w:id="3402"/>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A24760A" w:rsidR="00FC68DB" w:rsidRDefault="00FC68DB" w:rsidP="00B57008">
      <w:pPr>
        <w:pStyle w:val="Beschriftung"/>
      </w:pPr>
      <w:bookmarkStart w:id="3403" w:name="_Toc76030540"/>
      <w:bookmarkStart w:id="3404" w:name="_Toc94530826"/>
      <w:bookmarkStart w:id="3405" w:name="_Toc96345336"/>
      <w:r>
        <w:t xml:space="preserve">Figure </w:t>
      </w:r>
      <w:r>
        <w:fldChar w:fldCharType="begin"/>
      </w:r>
      <w:r>
        <w:instrText xml:space="preserve"> SEQ Figure \* ARABIC </w:instrText>
      </w:r>
      <w:r>
        <w:fldChar w:fldCharType="separate"/>
      </w:r>
      <w:r w:rsidR="00822F7D">
        <w:rPr>
          <w:noProof/>
        </w:rPr>
        <w:t>17</w:t>
      </w:r>
      <w:r>
        <w:fldChar w:fldCharType="end"/>
      </w:r>
      <w:r>
        <w:t xml:space="preserve"> Clinch Rivet Stud</w:t>
      </w:r>
      <w:r w:rsidR="004D106E">
        <w:t>s</w:t>
      </w:r>
      <w:r>
        <w:t xml:space="preserve">: </w:t>
      </w:r>
      <w:r w:rsidR="004D106E">
        <w:t xml:space="preserve">Threaded variant and </w:t>
      </w:r>
      <w:r>
        <w:t>Ball stud</w:t>
      </w:r>
      <w:bookmarkEnd w:id="3403"/>
      <w:bookmarkEnd w:id="3404"/>
      <w:bookmarkEnd w:id="3405"/>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171F259" w:rsidR="00FC68DB" w:rsidRDefault="00FC68DB" w:rsidP="00B202D2">
      <w:pPr>
        <w:pStyle w:val="Beschriftung"/>
        <w:spacing w:before="120"/>
      </w:pPr>
      <w:bookmarkStart w:id="3406" w:name="_Toc77095907"/>
      <w:bookmarkStart w:id="3407" w:name="_Toc96345451"/>
      <w:r>
        <w:t xml:space="preserve">Table </w:t>
      </w:r>
      <w:r>
        <w:fldChar w:fldCharType="begin"/>
      </w:r>
      <w:r>
        <w:instrText xml:space="preserve"> SEQ Table \* ARABIC </w:instrText>
      </w:r>
      <w:r>
        <w:fldChar w:fldCharType="separate"/>
      </w:r>
      <w:r w:rsidR="00261D7A">
        <w:rPr>
          <w:noProof/>
        </w:rPr>
        <w:t>47</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3406"/>
      <w:bookmarkEnd w:id="3407"/>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289495C7"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261D7A">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261D7A"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3408" w:name="_Toc428456130"/>
      <w:bookmarkStart w:id="3409" w:name="_Toc428537093"/>
      <w:bookmarkStart w:id="3410" w:name="_Toc428969412"/>
      <w:bookmarkStart w:id="3411" w:name="_Toc429052803"/>
      <w:bookmarkStart w:id="3412" w:name="_Toc413359590"/>
      <w:bookmarkStart w:id="3413" w:name="_Toc3556982"/>
      <w:bookmarkStart w:id="3414" w:name="_Toc34747232"/>
      <w:bookmarkStart w:id="3415" w:name="_Toc77102048"/>
      <w:bookmarkStart w:id="3416" w:name="_Toc96345266"/>
      <w:bookmarkEnd w:id="3408"/>
      <w:bookmarkEnd w:id="3409"/>
      <w:bookmarkEnd w:id="3410"/>
      <w:bookmarkEnd w:id="3411"/>
      <w:r>
        <w:lastRenderedPageBreak/>
        <w:t xml:space="preserve">Threaded Connections: </w:t>
      </w:r>
      <w:r w:rsidRPr="00226A3F">
        <w:t>Bolts and Screws</w:t>
      </w:r>
      <w:bookmarkEnd w:id="3412"/>
      <w:bookmarkEnd w:id="3413"/>
      <w:bookmarkEnd w:id="3414"/>
      <w:bookmarkEnd w:id="3415"/>
      <w:bookmarkEnd w:id="3416"/>
    </w:p>
    <w:p w14:paraId="4CF9BB2A" w14:textId="77777777" w:rsidR="00FC68DB" w:rsidRPr="00942FED" w:rsidRDefault="00FC68DB" w:rsidP="00B202D2">
      <w:pPr>
        <w:pStyle w:val="berschrift3"/>
      </w:pPr>
      <w:bookmarkStart w:id="3417" w:name="_Toc413359591"/>
      <w:bookmarkStart w:id="3418" w:name="_Toc3556983"/>
      <w:bookmarkStart w:id="3419" w:name="_Toc34747233"/>
      <w:bookmarkStart w:id="3420" w:name="_Toc77102049"/>
      <w:bookmarkStart w:id="3421" w:name="_Toc96345267"/>
      <w:r>
        <w:t>Introduction</w:t>
      </w:r>
      <w:bookmarkEnd w:id="3417"/>
      <w:bookmarkEnd w:id="3418"/>
      <w:bookmarkEnd w:id="3419"/>
      <w:bookmarkEnd w:id="3420"/>
      <w:bookmarkEnd w:id="3421"/>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0BFE247" w:rsidR="00FC68DB" w:rsidRPr="00F256DA" w:rsidRDefault="00FC68DB" w:rsidP="001B01D6">
      <w:pPr>
        <w:pStyle w:val="Aufzhlungszeichen"/>
        <w:numPr>
          <w:ilvl w:val="0"/>
          <w:numId w:val="20"/>
        </w:numPr>
      </w:pPr>
      <w:r w:rsidRPr="00F256DA">
        <w:t>Bolts are for the assembly of unthreaded components, with the aid of a </w:t>
      </w:r>
      <w:hyperlink r:id="rId48"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1252782" w:rsidR="00FC68DB" w:rsidRPr="00226A3F" w:rsidRDefault="00FC68DB" w:rsidP="00B202D2">
      <w:pPr>
        <w:pStyle w:val="Beschriftung"/>
        <w:spacing w:before="120"/>
      </w:pPr>
      <w:bookmarkStart w:id="3422" w:name="_Toc413359630"/>
      <w:bookmarkStart w:id="3423" w:name="_Toc3557097"/>
      <w:bookmarkStart w:id="3424" w:name="_Toc34747348"/>
      <w:bookmarkStart w:id="3425" w:name="_Toc76030541"/>
      <w:bookmarkStart w:id="3426" w:name="_Toc94530827"/>
      <w:bookmarkStart w:id="3427" w:name="_Toc96345337"/>
      <w:r>
        <w:t xml:space="preserve">Figure </w:t>
      </w:r>
      <w:r>
        <w:fldChar w:fldCharType="begin"/>
      </w:r>
      <w:r>
        <w:instrText xml:space="preserve"> SEQ Figure \* ARABIC </w:instrText>
      </w:r>
      <w:r>
        <w:fldChar w:fldCharType="separate"/>
      </w:r>
      <w:r w:rsidR="00822F7D">
        <w:rPr>
          <w:noProof/>
        </w:rPr>
        <w:t>18</w:t>
      </w:r>
      <w:r>
        <w:fldChar w:fldCharType="end"/>
      </w:r>
      <w:r>
        <w:t>: Bolts and Screws</w:t>
      </w:r>
      <w:bookmarkEnd w:id="3422"/>
      <w:bookmarkEnd w:id="3423"/>
      <w:bookmarkEnd w:id="3424"/>
      <w:bookmarkEnd w:id="3425"/>
      <w:bookmarkEnd w:id="3426"/>
      <w:bookmarkEnd w:id="342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159181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044BD66D"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5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54" w:tooltip="w:en:Creative Commons" w:history="1">
        <w:r w:rsidRPr="00E15A9B">
          <w:rPr>
            <w:rStyle w:val="Hyperlink"/>
            <w:i/>
            <w:sz w:val="18"/>
          </w:rPr>
          <w:t>Creative Commons</w:t>
        </w:r>
      </w:hyperlink>
      <w:r w:rsidRPr="00E15A9B">
        <w:rPr>
          <w:i/>
          <w:sz w:val="18"/>
        </w:rPr>
        <w:t xml:space="preserve"> </w:t>
      </w:r>
      <w:hyperlink r:id="rId55"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hyperlink>
      <w:r w:rsidRPr="00E15A9B">
        <w:rPr>
          <w:i/>
          <w:sz w:val="18"/>
        </w:rPr>
        <w:t xml:space="preserve"> license</w:t>
      </w:r>
      <w:r>
        <w:rPr>
          <w:i/>
          <w:sz w:val="18"/>
        </w:rPr>
        <w:t>"</w:t>
      </w:r>
      <w:r w:rsidRPr="00E15A9B">
        <w:rPr>
          <w:i/>
          <w:sz w:val="18"/>
        </w:rPr>
        <w:t>.</w:t>
      </w:r>
      <w:r>
        <w:t xml:space="preserve"> </w:t>
      </w:r>
    </w:p>
    <w:p w14:paraId="3F1AD072" w14:textId="169D9D06" w:rsidR="00FC68DB" w:rsidRDefault="00FC68DB" w:rsidP="00B202D2">
      <w:pPr>
        <w:pStyle w:val="Beschriftung"/>
        <w:rPr>
          <w:highlight w:val="cyan"/>
        </w:rPr>
      </w:pPr>
      <w:bookmarkStart w:id="3428" w:name="_Ref401160020"/>
      <w:bookmarkStart w:id="3429" w:name="_Toc413359631"/>
      <w:bookmarkStart w:id="3430" w:name="_Toc3557098"/>
      <w:bookmarkStart w:id="3431" w:name="_Toc34747349"/>
      <w:bookmarkStart w:id="3432" w:name="_Toc76030542"/>
      <w:bookmarkStart w:id="3433" w:name="_Toc94530828"/>
      <w:bookmarkStart w:id="3434" w:name="_Toc96345338"/>
      <w:r>
        <w:t xml:space="preserve">Figure </w:t>
      </w:r>
      <w:r>
        <w:fldChar w:fldCharType="begin"/>
      </w:r>
      <w:r>
        <w:instrText xml:space="preserve"> SEQ Figure \* ARABIC </w:instrText>
      </w:r>
      <w:r>
        <w:fldChar w:fldCharType="separate"/>
      </w:r>
      <w:r w:rsidR="00822F7D">
        <w:rPr>
          <w:noProof/>
        </w:rPr>
        <w:t>19</w:t>
      </w:r>
      <w:r>
        <w:fldChar w:fldCharType="end"/>
      </w:r>
      <w:bookmarkEnd w:id="3428"/>
      <w:r>
        <w:t>: Different Screw Forms</w:t>
      </w:r>
      <w:bookmarkEnd w:id="3429"/>
      <w:bookmarkEnd w:id="3430"/>
      <w:bookmarkEnd w:id="3431"/>
      <w:bookmarkEnd w:id="3432"/>
      <w:bookmarkEnd w:id="3433"/>
      <w:bookmarkEnd w:id="3434"/>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DB1997E" w:rsidR="00FC68DB" w:rsidRPr="001948D2" w:rsidRDefault="00FC68DB" w:rsidP="00B202D2">
      <w:pPr>
        <w:pStyle w:val="Beschriftung"/>
        <w:rPr>
          <w:noProof/>
          <w:lang w:eastAsia="en-GB"/>
        </w:rPr>
      </w:pPr>
      <w:bookmarkStart w:id="3435" w:name="_Ref401160136"/>
      <w:bookmarkStart w:id="3436" w:name="_Toc413359632"/>
      <w:bookmarkStart w:id="3437" w:name="_Ref428364733"/>
      <w:bookmarkStart w:id="3438" w:name="_Ref428531136"/>
      <w:bookmarkStart w:id="3439" w:name="_Toc3557099"/>
      <w:bookmarkStart w:id="3440" w:name="_Toc34747350"/>
      <w:bookmarkStart w:id="3441" w:name="_Toc76030543"/>
      <w:bookmarkStart w:id="3442" w:name="_Toc94530829"/>
      <w:bookmarkStart w:id="3443" w:name="_Toc96345339"/>
      <w:r>
        <w:t xml:space="preserve">Figure </w:t>
      </w:r>
      <w:r>
        <w:fldChar w:fldCharType="begin"/>
      </w:r>
      <w:r>
        <w:instrText xml:space="preserve"> SEQ Figure \* ARABIC </w:instrText>
      </w:r>
      <w:r>
        <w:fldChar w:fldCharType="separate"/>
      </w:r>
      <w:r w:rsidR="00822F7D">
        <w:rPr>
          <w:noProof/>
        </w:rPr>
        <w:t>20</w:t>
      </w:r>
      <w:r>
        <w:fldChar w:fldCharType="end"/>
      </w:r>
      <w:bookmarkEnd w:id="3435"/>
      <w:r>
        <w:t xml:space="preserve">: </w:t>
      </w:r>
      <w:r w:rsidRPr="001B293E">
        <w:t xml:space="preserve">Definition of </w:t>
      </w:r>
      <w:r>
        <w:t>L</w:t>
      </w:r>
      <w:r w:rsidRPr="001B293E">
        <w:t xml:space="preserve">ength and </w:t>
      </w:r>
      <w:r>
        <w:t>H</w:t>
      </w:r>
      <w:r w:rsidRPr="001B293E">
        <w:t xml:space="preserve">ead </w:t>
      </w:r>
      <w:r>
        <w:t>S</w:t>
      </w:r>
      <w:r w:rsidRPr="001B293E">
        <w:t>izes</w:t>
      </w:r>
      <w:bookmarkEnd w:id="3436"/>
      <w:bookmarkEnd w:id="3437"/>
      <w:bookmarkEnd w:id="3438"/>
      <w:bookmarkEnd w:id="3439"/>
      <w:bookmarkEnd w:id="3440"/>
      <w:bookmarkEnd w:id="3441"/>
      <w:bookmarkEnd w:id="3442"/>
      <w:bookmarkEnd w:id="344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B038EC6" w:rsidR="00FC68DB" w:rsidRPr="00A03317" w:rsidRDefault="00FC68DB" w:rsidP="00B202D2">
      <w:pPr>
        <w:keepNext/>
        <w:jc w:val="center"/>
        <w:rPr>
          <w:i/>
          <w:sz w:val="18"/>
          <w:szCs w:val="18"/>
        </w:rPr>
      </w:pPr>
      <w:r w:rsidRPr="00A03317">
        <w:rPr>
          <w:i/>
          <w:sz w:val="18"/>
          <w:szCs w:val="18"/>
        </w:rPr>
        <w:t xml:space="preserve">Source of image: </w:t>
      </w:r>
      <w:hyperlink r:id="rId58" w:history="1">
        <w:r w:rsidRPr="00A03317">
          <w:rPr>
            <w:rStyle w:val="Hyperlink"/>
            <w:i/>
            <w:sz w:val="18"/>
            <w:szCs w:val="18"/>
          </w:rPr>
          <w:t>http://upload.wikimedia.org/wikipedia/commons/0/00/Lead_and_pitch.png</w:t>
        </w:r>
      </w:hyperlink>
      <w:r w:rsidRPr="00A03317">
        <w:rPr>
          <w:i/>
          <w:sz w:val="18"/>
          <w:szCs w:val="18"/>
        </w:rPr>
        <w:t>.</w:t>
      </w:r>
    </w:p>
    <w:p w14:paraId="679F589D" w14:textId="2C4243D4" w:rsidR="00FC68DB" w:rsidRPr="00F81409" w:rsidRDefault="00FC68DB" w:rsidP="00B202D2">
      <w:pPr>
        <w:pStyle w:val="Beschriftung"/>
      </w:pPr>
      <w:bookmarkStart w:id="3444" w:name="_Ref413315993"/>
      <w:bookmarkStart w:id="3445" w:name="_Toc413359633"/>
      <w:bookmarkStart w:id="3446" w:name="_Toc3557100"/>
      <w:bookmarkStart w:id="3447" w:name="_Toc34747351"/>
      <w:bookmarkStart w:id="3448" w:name="_Toc76030544"/>
      <w:bookmarkStart w:id="3449" w:name="_Toc94530830"/>
      <w:bookmarkStart w:id="3450" w:name="_Toc96345340"/>
      <w:r w:rsidRPr="00F81409">
        <w:t xml:space="preserve">Figure </w:t>
      </w:r>
      <w:r>
        <w:fldChar w:fldCharType="begin"/>
      </w:r>
      <w:r>
        <w:instrText xml:space="preserve"> SEQ Figure \* ARABIC </w:instrText>
      </w:r>
      <w:r>
        <w:fldChar w:fldCharType="separate"/>
      </w:r>
      <w:r w:rsidR="00822F7D">
        <w:rPr>
          <w:noProof/>
        </w:rPr>
        <w:t>21</w:t>
      </w:r>
      <w:r>
        <w:fldChar w:fldCharType="end"/>
      </w:r>
      <w:bookmarkEnd w:id="3444"/>
      <w:r w:rsidRPr="00F81409">
        <w:t>: Definition of lead</w:t>
      </w:r>
      <w:r>
        <w:t>,</w:t>
      </w:r>
      <w:r w:rsidRPr="00F81409">
        <w:t xml:space="preserve"> pitch and</w:t>
      </w:r>
      <w:r>
        <w:t xml:space="preserve"> starts</w:t>
      </w:r>
      <w:r w:rsidRPr="00F81409">
        <w:t xml:space="preserve"> of a thread.</w:t>
      </w:r>
      <w:bookmarkEnd w:id="3445"/>
      <w:bookmarkEnd w:id="3446"/>
      <w:bookmarkEnd w:id="3447"/>
      <w:bookmarkEnd w:id="3448"/>
      <w:bookmarkEnd w:id="3449"/>
      <w:bookmarkEnd w:id="3450"/>
      <w:r w:rsidRPr="00F81409">
        <w:t xml:space="preserve"> </w:t>
      </w:r>
    </w:p>
    <w:p w14:paraId="67175DE4" w14:textId="77777777" w:rsidR="00FC68DB" w:rsidRPr="00942FED" w:rsidRDefault="00FC68DB" w:rsidP="00B202D2">
      <w:pPr>
        <w:pStyle w:val="berschrift3"/>
      </w:pPr>
      <w:bookmarkStart w:id="3451" w:name="_Toc428279395"/>
      <w:bookmarkStart w:id="3452" w:name="_Toc428456133"/>
      <w:bookmarkStart w:id="3453" w:name="_Toc428537096"/>
      <w:bookmarkStart w:id="3454" w:name="_Toc428969415"/>
      <w:bookmarkStart w:id="3455" w:name="_Toc429052806"/>
      <w:bookmarkStart w:id="3456" w:name="_Toc3556984"/>
      <w:bookmarkStart w:id="3457" w:name="_Ref3566661"/>
      <w:bookmarkStart w:id="3458" w:name="_Ref4272362"/>
      <w:bookmarkStart w:id="3459" w:name="_Toc34747234"/>
      <w:bookmarkStart w:id="3460" w:name="_Toc77102050"/>
      <w:bookmarkStart w:id="3461" w:name="_Toc96345268"/>
      <w:bookmarkEnd w:id="3451"/>
      <w:bookmarkEnd w:id="3452"/>
      <w:bookmarkEnd w:id="3453"/>
      <w:bookmarkEnd w:id="3454"/>
      <w:bookmarkEnd w:id="3455"/>
      <w:r w:rsidRPr="00A947CD">
        <w:t>Contacts and Friction</w:t>
      </w:r>
      <w:bookmarkEnd w:id="3456"/>
      <w:bookmarkEnd w:id="3457"/>
      <w:bookmarkEnd w:id="3458"/>
      <w:bookmarkEnd w:id="3459"/>
      <w:bookmarkEnd w:id="3460"/>
      <w:bookmarkEnd w:id="3461"/>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3462" w:name="_Ref3566632"/>
      <w:r>
        <w:rPr>
          <w:rFonts w:cs="Calibri"/>
          <w:lang w:val="en-US" w:eastAsia="en-GB"/>
        </w:rPr>
        <w:t>the thread</w:t>
      </w:r>
      <w:r w:rsidRPr="00147227">
        <w:rPr>
          <w:rFonts w:cs="Calibri"/>
          <w:lang w:val="en-US" w:eastAsia="en-GB"/>
        </w:rPr>
        <w:t>.</w:t>
      </w:r>
      <w:bookmarkEnd w:id="3462"/>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2F925DA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ins w:id="3463" w:author="Weinert, Matthias (M.)" w:date="2022-02-21T14:07:00Z">
        <w:r w:rsidR="00261D7A">
          <w:t>Contacts and F</w:t>
        </w:r>
        <w:r w:rsidR="00261D7A" w:rsidRPr="004B7C8B">
          <w:t>riction</w:t>
        </w:r>
      </w:ins>
      <w:del w:id="3464" w:author="Weinert, Matthias (M.)" w:date="2022-02-16T15:43:00Z">
        <w:r w:rsidR="0050351B" w:rsidDel="00F16E77">
          <w:delText>Contacts and F</w:delText>
        </w:r>
        <w:r w:rsidR="0050351B" w:rsidRPr="004B7C8B" w:rsidDel="00F16E77">
          <w:delText>riction</w:delText>
        </w:r>
      </w:del>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261D7A">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ins w:id="3465" w:author="Weinert, Matthias (M.)" w:date="2022-02-21T14:07:00Z">
        <w:r w:rsidR="00261D7A">
          <w:t>Local Contact</w:t>
        </w:r>
        <w:r w:rsidR="00261D7A" w:rsidRPr="0030552A">
          <w:t xml:space="preserve"> </w:t>
        </w:r>
        <w:r w:rsidR="00261D7A">
          <w:t>Properties</w:t>
        </w:r>
      </w:ins>
      <w:del w:id="3466" w:author="Weinert, Matthias (M.)" w:date="2022-02-16T15:43:00Z">
        <w:r w:rsidR="0050351B" w:rsidDel="00F16E77">
          <w:delText>Local Contact</w:delText>
        </w:r>
        <w:r w:rsidR="0050351B" w:rsidRPr="0030552A" w:rsidDel="00F16E77">
          <w:delText xml:space="preserve"> </w:delText>
        </w:r>
        <w:r w:rsidR="0050351B" w:rsidDel="00F16E77">
          <w:delText>Properties</w:delText>
        </w:r>
      </w:del>
      <w:r>
        <w:rPr>
          <w:rFonts w:cs="Calibri"/>
          <w:lang w:eastAsia="en-GB"/>
        </w:rPr>
        <w:fldChar w:fldCharType="end"/>
      </w:r>
      <w:r>
        <w:rPr>
          <w:rFonts w:cs="Calibri"/>
          <w:lang w:eastAsia="en-GB"/>
        </w:rPr>
        <w:t>).</w:t>
      </w:r>
    </w:p>
    <w:p w14:paraId="3F1178E3" w14:textId="7C5C6D5A"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261D7A">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ins w:id="3467" w:author="Weinert, Matthias (M.)" w:date="2022-02-21T14:07:00Z">
        <w:r w:rsidR="00261D7A">
          <w:t xml:space="preserve">Definition </w:t>
        </w:r>
        <w:r w:rsidR="00261D7A" w:rsidRPr="00287A00">
          <w:rPr>
            <w:szCs w:val="30"/>
          </w:rPr>
          <w:t xml:space="preserve">of </w:t>
        </w:r>
        <w:r w:rsidR="00261D7A">
          <w:rPr>
            <w:szCs w:val="30"/>
          </w:rPr>
          <w:t>e</w:t>
        </w:r>
        <w:r w:rsidR="00261D7A" w:rsidRPr="00287A00">
          <w:rPr>
            <w:szCs w:val="30"/>
          </w:rPr>
          <w:t xml:space="preserve">lement </w:t>
        </w:r>
        <w:r w:rsidR="00261D7A" w:rsidRPr="00287A00">
          <w:rPr>
            <w:rFonts w:ascii="Courier New" w:hAnsi="Courier New" w:cs="Courier New"/>
            <w:i/>
            <w:szCs w:val="30"/>
          </w:rPr>
          <w:t>&lt;</w:t>
        </w:r>
        <w:proofErr w:type="spellStart"/>
        <w:r w:rsidR="00261D7A" w:rsidRPr="00287A00">
          <w:rPr>
            <w:rFonts w:ascii="Courier New" w:hAnsi="Courier New" w:cs="Courier New"/>
            <w:i/>
            <w:szCs w:val="30"/>
          </w:rPr>
          <w:t>threaded_connection</w:t>
        </w:r>
        <w:proofErr w:type="spellEnd"/>
        <w:r w:rsidR="00261D7A">
          <w:rPr>
            <w:rFonts w:ascii="Courier New" w:hAnsi="Courier New" w:cs="Courier New"/>
            <w:i/>
            <w:szCs w:val="30"/>
          </w:rPr>
          <w:t>/</w:t>
        </w:r>
        <w:r w:rsidR="00261D7A" w:rsidRPr="00287A00">
          <w:rPr>
            <w:rFonts w:ascii="Courier New" w:hAnsi="Courier New" w:cs="Courier New"/>
            <w:i/>
            <w:szCs w:val="30"/>
          </w:rPr>
          <w:t>&gt;</w:t>
        </w:r>
      </w:ins>
      <w:del w:id="3468" w:author="Weinert, Matthias (M.)" w:date="2022-02-16T15:43:00Z">
        <w:r w:rsidR="0050351B" w:rsidDel="00F16E77">
          <w:delText xml:space="preserve">Definition </w:delText>
        </w:r>
        <w:r w:rsidR="0050351B" w:rsidRPr="00287A00" w:rsidDel="00F16E77">
          <w:rPr>
            <w:szCs w:val="30"/>
          </w:rPr>
          <w:delText xml:space="preserve">of </w:delText>
        </w:r>
        <w:r w:rsidR="0050351B" w:rsidDel="00F16E77">
          <w:rPr>
            <w:szCs w:val="30"/>
          </w:rPr>
          <w:delText>e</w:delText>
        </w:r>
        <w:r w:rsidR="0050351B" w:rsidRPr="00287A00" w:rsidDel="00F16E77">
          <w:rPr>
            <w:szCs w:val="30"/>
          </w:rPr>
          <w:delText xml:space="preserve">lement </w:delText>
        </w:r>
        <w:r w:rsidR="0050351B" w:rsidRPr="00287A00" w:rsidDel="00F16E77">
          <w:rPr>
            <w:rFonts w:ascii="Courier New" w:hAnsi="Courier New" w:cs="Courier New"/>
            <w:b/>
            <w:i/>
            <w:szCs w:val="30"/>
          </w:rPr>
          <w:delText>&lt;threaded_connection</w:delText>
        </w:r>
        <w:r w:rsidR="0050351B" w:rsidDel="00F16E77">
          <w:rPr>
            <w:rFonts w:ascii="Courier New" w:hAnsi="Courier New" w:cs="Courier New"/>
            <w:b/>
            <w:i/>
            <w:szCs w:val="30"/>
          </w:rPr>
          <w:delText>/</w:delText>
        </w:r>
        <w:r w:rsidR="0050351B" w:rsidRPr="00287A00" w:rsidDel="00F16E77">
          <w:rPr>
            <w:rFonts w:ascii="Courier New" w:hAnsi="Courier New" w:cs="Courier New"/>
            <w:b/>
            <w:i/>
            <w:szCs w:val="30"/>
          </w:rPr>
          <w:delText>&gt;</w:delText>
        </w:r>
      </w:del>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3469" w:name="_Toc428279398"/>
      <w:bookmarkStart w:id="3470" w:name="_Toc428456136"/>
      <w:bookmarkStart w:id="3471" w:name="_Toc428537099"/>
      <w:bookmarkStart w:id="3472" w:name="_Toc428969418"/>
      <w:bookmarkStart w:id="3473" w:name="_Toc429052809"/>
      <w:bookmarkStart w:id="3474" w:name="_Toc428279400"/>
      <w:bookmarkStart w:id="3475" w:name="_Toc428456138"/>
      <w:bookmarkStart w:id="3476" w:name="_Toc428537101"/>
      <w:bookmarkStart w:id="3477" w:name="_Toc428969420"/>
      <w:bookmarkStart w:id="3478" w:name="_Toc429052811"/>
      <w:bookmarkStart w:id="3479" w:name="_Toc428279401"/>
      <w:bookmarkStart w:id="3480" w:name="_Toc428456139"/>
      <w:bookmarkStart w:id="3481" w:name="_Toc428537102"/>
      <w:bookmarkStart w:id="3482" w:name="_Toc428969421"/>
      <w:bookmarkStart w:id="3483" w:name="_Toc429052812"/>
      <w:bookmarkStart w:id="3484" w:name="_Toc428279402"/>
      <w:bookmarkStart w:id="3485" w:name="_Toc428456140"/>
      <w:bookmarkStart w:id="3486" w:name="_Toc428537103"/>
      <w:bookmarkStart w:id="3487" w:name="_Toc428969422"/>
      <w:bookmarkStart w:id="3488" w:name="_Toc429052813"/>
      <w:bookmarkStart w:id="3489" w:name="_Toc428279403"/>
      <w:bookmarkStart w:id="3490" w:name="_Toc428456141"/>
      <w:bookmarkStart w:id="3491" w:name="_Toc428537104"/>
      <w:bookmarkStart w:id="3492" w:name="_Toc428969423"/>
      <w:bookmarkStart w:id="3493" w:name="_Toc429052814"/>
      <w:bookmarkStart w:id="3494" w:name="_Toc428279404"/>
      <w:bookmarkStart w:id="3495" w:name="_Toc428456142"/>
      <w:bookmarkStart w:id="3496" w:name="_Toc428537105"/>
      <w:bookmarkStart w:id="3497" w:name="_Toc428969424"/>
      <w:bookmarkStart w:id="3498" w:name="_Toc429052815"/>
      <w:bookmarkStart w:id="3499" w:name="_Toc428279405"/>
      <w:bookmarkStart w:id="3500" w:name="_Toc428456143"/>
      <w:bookmarkStart w:id="3501" w:name="_Toc428537106"/>
      <w:bookmarkStart w:id="3502" w:name="_Toc428969425"/>
      <w:bookmarkStart w:id="3503" w:name="_Toc429052816"/>
      <w:bookmarkStart w:id="3504" w:name="_Toc428279406"/>
      <w:bookmarkStart w:id="3505" w:name="_Toc428456144"/>
      <w:bookmarkStart w:id="3506" w:name="_Toc428537107"/>
      <w:bookmarkStart w:id="3507" w:name="_Toc428969426"/>
      <w:bookmarkStart w:id="3508" w:name="_Toc429052817"/>
      <w:bookmarkStart w:id="3509" w:name="_Toc428279408"/>
      <w:bookmarkStart w:id="3510" w:name="_Toc428456146"/>
      <w:bookmarkStart w:id="3511" w:name="_Toc428537109"/>
      <w:bookmarkStart w:id="3512" w:name="_Toc428969428"/>
      <w:bookmarkStart w:id="3513" w:name="_Toc429052819"/>
      <w:bookmarkStart w:id="3514" w:name="_Toc428279409"/>
      <w:bookmarkStart w:id="3515" w:name="_Toc428456147"/>
      <w:bookmarkStart w:id="3516" w:name="_Toc428537110"/>
      <w:bookmarkStart w:id="3517" w:name="_Toc428969429"/>
      <w:bookmarkStart w:id="3518" w:name="_Toc429052820"/>
      <w:bookmarkStart w:id="3519" w:name="_Toc428279410"/>
      <w:bookmarkStart w:id="3520" w:name="_Toc428456148"/>
      <w:bookmarkStart w:id="3521" w:name="_Toc428537111"/>
      <w:bookmarkStart w:id="3522" w:name="_Toc428969430"/>
      <w:bookmarkStart w:id="3523" w:name="_Toc429052821"/>
      <w:bookmarkStart w:id="3524" w:name="_Toc428279411"/>
      <w:bookmarkStart w:id="3525" w:name="_Toc428456149"/>
      <w:bookmarkStart w:id="3526" w:name="_Toc428537112"/>
      <w:bookmarkStart w:id="3527" w:name="_Toc428969431"/>
      <w:bookmarkStart w:id="3528" w:name="_Toc429052822"/>
      <w:bookmarkStart w:id="3529" w:name="_Toc428279413"/>
      <w:bookmarkStart w:id="3530" w:name="_Toc428456151"/>
      <w:bookmarkStart w:id="3531" w:name="_Toc428537114"/>
      <w:bookmarkStart w:id="3532" w:name="_Toc428969433"/>
      <w:bookmarkStart w:id="3533" w:name="_Toc429052824"/>
      <w:bookmarkStart w:id="3534" w:name="_Toc428279414"/>
      <w:bookmarkStart w:id="3535" w:name="_Toc428456152"/>
      <w:bookmarkStart w:id="3536" w:name="_Toc428537115"/>
      <w:bookmarkStart w:id="3537" w:name="_Toc428969434"/>
      <w:bookmarkStart w:id="3538" w:name="_Toc429052825"/>
      <w:bookmarkStart w:id="3539" w:name="_Toc428279416"/>
      <w:bookmarkStart w:id="3540" w:name="_Toc428456154"/>
      <w:bookmarkStart w:id="3541" w:name="_Toc428537117"/>
      <w:bookmarkStart w:id="3542" w:name="_Toc428969436"/>
      <w:bookmarkStart w:id="3543" w:name="_Toc429052827"/>
      <w:bookmarkStart w:id="3544" w:name="_Toc428279417"/>
      <w:bookmarkStart w:id="3545" w:name="_Toc428456155"/>
      <w:bookmarkStart w:id="3546" w:name="_Toc428537118"/>
      <w:bookmarkStart w:id="3547" w:name="_Toc428969437"/>
      <w:bookmarkStart w:id="3548" w:name="_Toc429052828"/>
      <w:bookmarkStart w:id="3549" w:name="_Toc428279419"/>
      <w:bookmarkStart w:id="3550" w:name="_Toc428456157"/>
      <w:bookmarkStart w:id="3551" w:name="_Toc428537120"/>
      <w:bookmarkStart w:id="3552" w:name="_Toc428969439"/>
      <w:bookmarkStart w:id="3553" w:name="_Toc429052830"/>
      <w:bookmarkStart w:id="3554" w:name="_Toc428279421"/>
      <w:bookmarkStart w:id="3555" w:name="_Toc428456159"/>
      <w:bookmarkStart w:id="3556" w:name="_Toc428537122"/>
      <w:bookmarkStart w:id="3557" w:name="_Toc428969441"/>
      <w:bookmarkStart w:id="3558" w:name="_Toc429052832"/>
      <w:bookmarkStart w:id="3559" w:name="_Toc428279422"/>
      <w:bookmarkStart w:id="3560" w:name="_Toc428456160"/>
      <w:bookmarkStart w:id="3561" w:name="_Toc428537123"/>
      <w:bookmarkStart w:id="3562" w:name="_Toc428969442"/>
      <w:bookmarkStart w:id="3563" w:name="_Toc429052833"/>
      <w:bookmarkStart w:id="3564" w:name="_Toc428279423"/>
      <w:bookmarkStart w:id="3565" w:name="_Toc428456161"/>
      <w:bookmarkStart w:id="3566" w:name="_Toc428537124"/>
      <w:bookmarkStart w:id="3567" w:name="_Toc428969443"/>
      <w:bookmarkStart w:id="3568" w:name="_Toc429052834"/>
      <w:bookmarkStart w:id="3569" w:name="_Toc428279424"/>
      <w:bookmarkStart w:id="3570" w:name="_Toc428456162"/>
      <w:bookmarkStart w:id="3571" w:name="_Toc428537125"/>
      <w:bookmarkStart w:id="3572" w:name="_Toc428969444"/>
      <w:bookmarkStart w:id="3573" w:name="_Toc429052835"/>
      <w:bookmarkStart w:id="3574" w:name="_Toc428279426"/>
      <w:bookmarkStart w:id="3575" w:name="_Toc428456164"/>
      <w:bookmarkStart w:id="3576" w:name="_Toc428537127"/>
      <w:bookmarkStart w:id="3577" w:name="_Toc428969446"/>
      <w:bookmarkStart w:id="3578" w:name="_Toc429052837"/>
      <w:bookmarkStart w:id="3579" w:name="_Toc428279427"/>
      <w:bookmarkStart w:id="3580" w:name="_Toc428456165"/>
      <w:bookmarkStart w:id="3581" w:name="_Toc428537128"/>
      <w:bookmarkStart w:id="3582" w:name="_Toc428969447"/>
      <w:bookmarkStart w:id="3583" w:name="_Toc429052838"/>
      <w:bookmarkStart w:id="3584" w:name="_Toc428279431"/>
      <w:bookmarkStart w:id="3585" w:name="_Toc428456169"/>
      <w:bookmarkStart w:id="3586" w:name="_Toc428537132"/>
      <w:bookmarkStart w:id="3587" w:name="_Toc428969451"/>
      <w:bookmarkStart w:id="3588" w:name="_Toc429052842"/>
      <w:bookmarkStart w:id="3589" w:name="_Toc428279432"/>
      <w:bookmarkStart w:id="3590" w:name="_Toc428456170"/>
      <w:bookmarkStart w:id="3591" w:name="_Toc428537133"/>
      <w:bookmarkStart w:id="3592" w:name="_Toc428969452"/>
      <w:bookmarkStart w:id="3593" w:name="_Toc429052843"/>
      <w:bookmarkStart w:id="3594" w:name="_Toc428279434"/>
      <w:bookmarkStart w:id="3595" w:name="_Toc428456172"/>
      <w:bookmarkStart w:id="3596" w:name="_Toc428537135"/>
      <w:bookmarkStart w:id="3597" w:name="_Toc428969454"/>
      <w:bookmarkStart w:id="3598" w:name="_Toc429052845"/>
      <w:bookmarkStart w:id="3599" w:name="_Toc428279435"/>
      <w:bookmarkStart w:id="3600" w:name="_Toc428456173"/>
      <w:bookmarkStart w:id="3601" w:name="_Toc428537136"/>
      <w:bookmarkStart w:id="3602" w:name="_Toc428969455"/>
      <w:bookmarkStart w:id="3603" w:name="_Toc429052846"/>
      <w:bookmarkStart w:id="3604" w:name="_Toc428279439"/>
      <w:bookmarkStart w:id="3605" w:name="_Toc428456177"/>
      <w:bookmarkStart w:id="3606" w:name="_Toc428537140"/>
      <w:bookmarkStart w:id="3607" w:name="_Toc428969459"/>
      <w:bookmarkStart w:id="3608" w:name="_Toc429052850"/>
      <w:bookmarkStart w:id="3609" w:name="_Toc428279440"/>
      <w:bookmarkStart w:id="3610" w:name="_Toc428456178"/>
      <w:bookmarkStart w:id="3611" w:name="_Toc428537141"/>
      <w:bookmarkStart w:id="3612" w:name="_Toc428969460"/>
      <w:bookmarkStart w:id="3613" w:name="_Toc429052851"/>
      <w:bookmarkStart w:id="3614" w:name="_Toc428279441"/>
      <w:bookmarkStart w:id="3615" w:name="_Toc428456179"/>
      <w:bookmarkStart w:id="3616" w:name="_Toc428537142"/>
      <w:bookmarkStart w:id="3617" w:name="_Toc428969461"/>
      <w:bookmarkStart w:id="3618" w:name="_Toc429052852"/>
      <w:bookmarkStart w:id="3619" w:name="_Toc428279442"/>
      <w:bookmarkStart w:id="3620" w:name="_Toc428456180"/>
      <w:bookmarkStart w:id="3621" w:name="_Toc428537143"/>
      <w:bookmarkStart w:id="3622" w:name="_Toc428969462"/>
      <w:bookmarkStart w:id="3623" w:name="_Toc429052853"/>
      <w:bookmarkStart w:id="3624" w:name="_Toc428279444"/>
      <w:bookmarkStart w:id="3625" w:name="_Toc428456182"/>
      <w:bookmarkStart w:id="3626" w:name="_Toc428537145"/>
      <w:bookmarkStart w:id="3627" w:name="_Toc428969464"/>
      <w:bookmarkStart w:id="3628" w:name="_Toc429052855"/>
      <w:bookmarkStart w:id="3629" w:name="_Toc428279445"/>
      <w:bookmarkStart w:id="3630" w:name="_Toc428456183"/>
      <w:bookmarkStart w:id="3631" w:name="_Toc428537146"/>
      <w:bookmarkStart w:id="3632" w:name="_Toc428969465"/>
      <w:bookmarkStart w:id="3633" w:name="_Toc429052856"/>
      <w:bookmarkStart w:id="3634" w:name="_Toc428279449"/>
      <w:bookmarkStart w:id="3635" w:name="_Toc428456187"/>
      <w:bookmarkStart w:id="3636" w:name="_Toc428537150"/>
      <w:bookmarkStart w:id="3637" w:name="_Toc428969469"/>
      <w:bookmarkStart w:id="3638" w:name="_Toc429052860"/>
      <w:bookmarkStart w:id="3639" w:name="_Toc428279450"/>
      <w:bookmarkStart w:id="3640" w:name="_Toc428456188"/>
      <w:bookmarkStart w:id="3641" w:name="_Toc428537151"/>
      <w:bookmarkStart w:id="3642" w:name="_Toc428969470"/>
      <w:bookmarkStart w:id="3643" w:name="_Toc429052861"/>
      <w:bookmarkStart w:id="3644" w:name="_Toc428279452"/>
      <w:bookmarkStart w:id="3645" w:name="_Toc428456190"/>
      <w:bookmarkStart w:id="3646" w:name="_Toc428537153"/>
      <w:bookmarkStart w:id="3647" w:name="_Toc428969472"/>
      <w:bookmarkStart w:id="3648" w:name="_Toc429052863"/>
      <w:bookmarkStart w:id="3649" w:name="_Toc428279453"/>
      <w:bookmarkStart w:id="3650" w:name="_Toc428456191"/>
      <w:bookmarkStart w:id="3651" w:name="_Toc428537154"/>
      <w:bookmarkStart w:id="3652" w:name="_Toc428969473"/>
      <w:bookmarkStart w:id="3653" w:name="_Toc429052864"/>
      <w:bookmarkStart w:id="3654" w:name="_Toc428279457"/>
      <w:bookmarkStart w:id="3655" w:name="_Toc428456195"/>
      <w:bookmarkStart w:id="3656" w:name="_Toc428537158"/>
      <w:bookmarkStart w:id="3657" w:name="_Toc428969477"/>
      <w:bookmarkStart w:id="3658" w:name="_Toc429052868"/>
      <w:bookmarkStart w:id="3659" w:name="_Toc428279458"/>
      <w:bookmarkStart w:id="3660" w:name="_Toc428456196"/>
      <w:bookmarkStart w:id="3661" w:name="_Toc428537159"/>
      <w:bookmarkStart w:id="3662" w:name="_Toc428969478"/>
      <w:bookmarkStart w:id="3663" w:name="_Toc429052869"/>
      <w:bookmarkStart w:id="3664" w:name="_Toc428279459"/>
      <w:bookmarkStart w:id="3665" w:name="_Toc428456197"/>
      <w:bookmarkStart w:id="3666" w:name="_Toc428537160"/>
      <w:bookmarkStart w:id="3667" w:name="_Toc428969479"/>
      <w:bookmarkStart w:id="3668" w:name="_Toc429052870"/>
      <w:bookmarkStart w:id="3669" w:name="_Toc428279461"/>
      <w:bookmarkStart w:id="3670" w:name="_Toc428456199"/>
      <w:bookmarkStart w:id="3671" w:name="_Toc428537162"/>
      <w:bookmarkStart w:id="3672" w:name="_Toc428969481"/>
      <w:bookmarkStart w:id="3673" w:name="_Toc429052872"/>
      <w:bookmarkStart w:id="3674" w:name="_Toc428279462"/>
      <w:bookmarkStart w:id="3675" w:name="_Toc428456200"/>
      <w:bookmarkStart w:id="3676" w:name="_Toc428537163"/>
      <w:bookmarkStart w:id="3677" w:name="_Toc428969482"/>
      <w:bookmarkStart w:id="3678" w:name="_Toc429052873"/>
      <w:bookmarkStart w:id="3679" w:name="_Toc428279463"/>
      <w:bookmarkStart w:id="3680" w:name="_Toc428456201"/>
      <w:bookmarkStart w:id="3681" w:name="_Toc428537164"/>
      <w:bookmarkStart w:id="3682" w:name="_Toc428969483"/>
      <w:bookmarkStart w:id="3683" w:name="_Toc429052874"/>
      <w:bookmarkStart w:id="3684" w:name="_Toc428279464"/>
      <w:bookmarkStart w:id="3685" w:name="_Toc428456202"/>
      <w:bookmarkStart w:id="3686" w:name="_Toc428537165"/>
      <w:bookmarkStart w:id="3687" w:name="_Toc428969484"/>
      <w:bookmarkStart w:id="3688" w:name="_Toc429052875"/>
      <w:bookmarkStart w:id="3689" w:name="_Toc428279465"/>
      <w:bookmarkStart w:id="3690" w:name="_Toc428456203"/>
      <w:bookmarkStart w:id="3691" w:name="_Toc428537166"/>
      <w:bookmarkStart w:id="3692" w:name="_Toc428969485"/>
      <w:bookmarkStart w:id="3693" w:name="_Toc429052876"/>
      <w:bookmarkStart w:id="3694" w:name="_Toc428279467"/>
      <w:bookmarkStart w:id="3695" w:name="_Toc428456205"/>
      <w:bookmarkStart w:id="3696" w:name="_Toc428537168"/>
      <w:bookmarkStart w:id="3697" w:name="_Toc428969487"/>
      <w:bookmarkStart w:id="3698" w:name="_Toc429052878"/>
      <w:bookmarkStart w:id="3699" w:name="_Toc428279470"/>
      <w:bookmarkStart w:id="3700" w:name="_Toc428456208"/>
      <w:bookmarkStart w:id="3701" w:name="_Toc428537171"/>
      <w:bookmarkStart w:id="3702" w:name="_Toc428969490"/>
      <w:bookmarkStart w:id="3703" w:name="_Toc429052881"/>
      <w:bookmarkStart w:id="3704" w:name="_Toc428279471"/>
      <w:bookmarkStart w:id="3705" w:name="_Toc428456209"/>
      <w:bookmarkStart w:id="3706" w:name="_Toc428537172"/>
      <w:bookmarkStart w:id="3707" w:name="_Toc428969491"/>
      <w:bookmarkStart w:id="3708" w:name="_Toc429052882"/>
      <w:bookmarkStart w:id="3709" w:name="_Toc428279472"/>
      <w:bookmarkStart w:id="3710" w:name="_Toc428456210"/>
      <w:bookmarkStart w:id="3711" w:name="_Toc428537173"/>
      <w:bookmarkStart w:id="3712" w:name="_Toc428969492"/>
      <w:bookmarkStart w:id="3713" w:name="_Toc429052883"/>
      <w:bookmarkStart w:id="3714" w:name="_Toc428279473"/>
      <w:bookmarkStart w:id="3715" w:name="_Toc428456211"/>
      <w:bookmarkStart w:id="3716" w:name="_Toc428537174"/>
      <w:bookmarkStart w:id="3717" w:name="_Toc428969493"/>
      <w:bookmarkStart w:id="3718" w:name="_Toc429052884"/>
      <w:bookmarkStart w:id="3719" w:name="_Toc428279474"/>
      <w:bookmarkStart w:id="3720" w:name="_Toc428456212"/>
      <w:bookmarkStart w:id="3721" w:name="_Toc428537175"/>
      <w:bookmarkStart w:id="3722" w:name="_Toc428969494"/>
      <w:bookmarkStart w:id="3723" w:name="_Toc429052885"/>
      <w:bookmarkStart w:id="3724" w:name="_Toc428279475"/>
      <w:bookmarkStart w:id="3725" w:name="_Toc428456213"/>
      <w:bookmarkStart w:id="3726" w:name="_Toc428537176"/>
      <w:bookmarkStart w:id="3727" w:name="_Toc428969495"/>
      <w:bookmarkStart w:id="3728" w:name="_Toc429052886"/>
      <w:bookmarkStart w:id="3729" w:name="_Toc428279476"/>
      <w:bookmarkStart w:id="3730" w:name="_Toc428456214"/>
      <w:bookmarkStart w:id="3731" w:name="_Toc428537177"/>
      <w:bookmarkStart w:id="3732" w:name="_Toc428969496"/>
      <w:bookmarkStart w:id="3733" w:name="_Toc429052887"/>
      <w:bookmarkStart w:id="3734" w:name="_Toc428279481"/>
      <w:bookmarkStart w:id="3735" w:name="_Toc428456219"/>
      <w:bookmarkStart w:id="3736" w:name="_Toc428537182"/>
      <w:bookmarkStart w:id="3737" w:name="_Toc428969501"/>
      <w:bookmarkStart w:id="3738" w:name="_Toc429052892"/>
      <w:bookmarkStart w:id="3739" w:name="_Toc428279482"/>
      <w:bookmarkStart w:id="3740" w:name="_Toc428456220"/>
      <w:bookmarkStart w:id="3741" w:name="_Toc428537183"/>
      <w:bookmarkStart w:id="3742" w:name="_Toc428969502"/>
      <w:bookmarkStart w:id="3743" w:name="_Toc429052893"/>
      <w:bookmarkStart w:id="3744" w:name="_Toc428279490"/>
      <w:bookmarkStart w:id="3745" w:name="_Toc428456228"/>
      <w:bookmarkStart w:id="3746" w:name="_Toc428537191"/>
      <w:bookmarkStart w:id="3747" w:name="_Toc428969510"/>
      <w:bookmarkStart w:id="3748" w:name="_Toc429052901"/>
      <w:bookmarkStart w:id="3749" w:name="_Toc428279504"/>
      <w:bookmarkStart w:id="3750" w:name="_Toc428456242"/>
      <w:bookmarkStart w:id="3751" w:name="_Toc428537205"/>
      <w:bookmarkStart w:id="3752" w:name="_Toc428969524"/>
      <w:bookmarkStart w:id="3753" w:name="_Toc429052915"/>
      <w:bookmarkStart w:id="3754" w:name="_Toc428279508"/>
      <w:bookmarkStart w:id="3755" w:name="_Toc428456246"/>
      <w:bookmarkStart w:id="3756" w:name="_Toc428537209"/>
      <w:bookmarkStart w:id="3757" w:name="_Toc428969528"/>
      <w:bookmarkStart w:id="3758" w:name="_Toc429052919"/>
      <w:bookmarkStart w:id="3759" w:name="_Toc428279509"/>
      <w:bookmarkStart w:id="3760" w:name="_Toc428456247"/>
      <w:bookmarkStart w:id="3761" w:name="_Toc428537210"/>
      <w:bookmarkStart w:id="3762" w:name="_Toc428969529"/>
      <w:bookmarkStart w:id="3763" w:name="_Toc429052920"/>
      <w:bookmarkStart w:id="3764" w:name="_Toc428279510"/>
      <w:bookmarkStart w:id="3765" w:name="_Toc428456248"/>
      <w:bookmarkStart w:id="3766" w:name="_Toc428537211"/>
      <w:bookmarkStart w:id="3767" w:name="_Toc428969530"/>
      <w:bookmarkStart w:id="3768" w:name="_Toc429052921"/>
      <w:bookmarkStart w:id="3769" w:name="_Toc428279512"/>
      <w:bookmarkStart w:id="3770" w:name="_Toc428456250"/>
      <w:bookmarkStart w:id="3771" w:name="_Toc428537213"/>
      <w:bookmarkStart w:id="3772" w:name="_Toc428969532"/>
      <w:bookmarkStart w:id="3773" w:name="_Toc429052923"/>
      <w:bookmarkStart w:id="3774" w:name="_Toc428279516"/>
      <w:bookmarkStart w:id="3775" w:name="_Toc428456254"/>
      <w:bookmarkStart w:id="3776" w:name="_Toc428537217"/>
      <w:bookmarkStart w:id="3777" w:name="_Toc428969536"/>
      <w:bookmarkStart w:id="3778" w:name="_Toc429052927"/>
      <w:bookmarkStart w:id="3779" w:name="_Toc428279517"/>
      <w:bookmarkStart w:id="3780" w:name="_Toc428456255"/>
      <w:bookmarkStart w:id="3781" w:name="_Toc428537218"/>
      <w:bookmarkStart w:id="3782" w:name="_Toc428969537"/>
      <w:bookmarkStart w:id="3783" w:name="_Toc429052928"/>
      <w:bookmarkStart w:id="3784" w:name="_Toc428279521"/>
      <w:bookmarkStart w:id="3785" w:name="_Toc428456259"/>
      <w:bookmarkStart w:id="3786" w:name="_Toc428537222"/>
      <w:bookmarkStart w:id="3787" w:name="_Toc428969541"/>
      <w:bookmarkStart w:id="3788" w:name="_Toc429052932"/>
      <w:bookmarkStart w:id="3789" w:name="_Toc428279522"/>
      <w:bookmarkStart w:id="3790" w:name="_Toc428456260"/>
      <w:bookmarkStart w:id="3791" w:name="_Toc428537223"/>
      <w:bookmarkStart w:id="3792" w:name="_Toc428969542"/>
      <w:bookmarkStart w:id="3793" w:name="_Toc429052933"/>
      <w:bookmarkStart w:id="3794" w:name="_Toc428279523"/>
      <w:bookmarkStart w:id="3795" w:name="_Toc428456261"/>
      <w:bookmarkStart w:id="3796" w:name="_Toc428537224"/>
      <w:bookmarkStart w:id="3797" w:name="_Toc428969543"/>
      <w:bookmarkStart w:id="3798" w:name="_Toc429052934"/>
      <w:bookmarkStart w:id="3799" w:name="_Toc428279524"/>
      <w:bookmarkStart w:id="3800" w:name="_Toc428456262"/>
      <w:bookmarkStart w:id="3801" w:name="_Toc428537225"/>
      <w:bookmarkStart w:id="3802" w:name="_Toc428969544"/>
      <w:bookmarkStart w:id="3803" w:name="_Toc429052935"/>
      <w:bookmarkStart w:id="3804" w:name="_Toc428279525"/>
      <w:bookmarkStart w:id="3805" w:name="_Toc428456263"/>
      <w:bookmarkStart w:id="3806" w:name="_Toc428537226"/>
      <w:bookmarkStart w:id="3807" w:name="_Toc428969545"/>
      <w:bookmarkStart w:id="3808" w:name="_Toc429052936"/>
      <w:bookmarkStart w:id="3809" w:name="_Toc428279526"/>
      <w:bookmarkStart w:id="3810" w:name="_Toc428456264"/>
      <w:bookmarkStart w:id="3811" w:name="_Toc428537227"/>
      <w:bookmarkStart w:id="3812" w:name="_Toc428969546"/>
      <w:bookmarkStart w:id="3813" w:name="_Toc429052937"/>
      <w:bookmarkStart w:id="3814" w:name="_Toc413359593"/>
      <w:bookmarkStart w:id="3815" w:name="_Toc3556985"/>
      <w:bookmarkStart w:id="3816" w:name="_Ref27683404"/>
      <w:bookmarkStart w:id="3817" w:name="_Ref34740002"/>
      <w:bookmarkStart w:id="3818" w:name="_Ref34740021"/>
      <w:bookmarkStart w:id="3819" w:name="_Ref34652201"/>
      <w:bookmarkStart w:id="3820" w:name="_Ref34652251"/>
      <w:bookmarkStart w:id="3821" w:name="_Toc34747235"/>
      <w:bookmarkStart w:id="3822" w:name="_Toc77102051"/>
      <w:bookmarkStart w:id="3823" w:name="_Toc96345269"/>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3814"/>
      <w:bookmarkEnd w:id="3815"/>
      <w:bookmarkEnd w:id="3816"/>
      <w:bookmarkEnd w:id="3817"/>
      <w:bookmarkEnd w:id="3818"/>
      <w:bookmarkEnd w:id="3819"/>
      <w:bookmarkEnd w:id="3820"/>
      <w:bookmarkEnd w:id="3821"/>
      <w:bookmarkEnd w:id="3822"/>
      <w:bookmarkEnd w:id="382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4B5EF0F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824" w:author="Weinert, Matthias (M.)" w:date="2022-02-21T14:07:00Z">
              <w:r w:rsidR="00261D7A" w:rsidRPr="00261D7A">
                <w:rPr>
                  <w:sz w:val="20"/>
                  <w:szCs w:val="20"/>
                  <w:rPrChange w:id="3825" w:author="Weinert, Matthias (M.)" w:date="2022-02-21T14:07:00Z">
                    <w:rPr/>
                  </w:rPrChange>
                </w:rPr>
                <w:t xml:space="preserve">Custom Attributes </w:t>
              </w:r>
              <w:r w:rsidR="00261D7A" w:rsidRPr="007331A4">
                <w:t>list</w:t>
              </w:r>
            </w:ins>
            <w:del w:id="3826"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0DC8F3B" w14:textId="4EE3428E" w:rsidR="00FC68DB" w:rsidRPr="00656253" w:rsidRDefault="00FC68DB" w:rsidP="00B202D2">
      <w:pPr>
        <w:pStyle w:val="Beschriftung"/>
        <w:spacing w:before="120"/>
        <w:rPr>
          <w:b/>
          <w:i w:val="0"/>
          <w:kern w:val="22"/>
          <w:sz w:val="22"/>
        </w:rPr>
      </w:pPr>
      <w:bookmarkStart w:id="3827" w:name="_Toc3566457"/>
      <w:bookmarkStart w:id="3828" w:name="_Toc34747458"/>
      <w:bookmarkStart w:id="3829" w:name="_Toc77095908"/>
      <w:bookmarkStart w:id="3830" w:name="_Toc96345452"/>
      <w:r>
        <w:t xml:space="preserve">Table </w:t>
      </w:r>
      <w:r>
        <w:fldChar w:fldCharType="begin"/>
      </w:r>
      <w:r>
        <w:instrText xml:space="preserve"> SEQ Table \* ARABIC </w:instrText>
      </w:r>
      <w:r>
        <w:fldChar w:fldCharType="separate"/>
      </w:r>
      <w:r w:rsidR="00261D7A">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3827"/>
      <w:bookmarkEnd w:id="3828"/>
      <w:bookmarkEnd w:id="3829"/>
      <w:bookmarkEnd w:id="3830"/>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w:t>
      </w:r>
      <w:r>
        <w:rPr>
          <w:kern w:val="22"/>
        </w:rPr>
        <w:t>"</w:t>
      </w:r>
    </w:p>
    <w:p w14:paraId="2FE3AD3F" w14:textId="5A859BCF"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261D7A">
        <w:t>9.1.2</w:t>
      </w:r>
      <w:r>
        <w:fldChar w:fldCharType="end"/>
      </w:r>
      <w:r>
        <w:t xml:space="preserve">  </w:t>
      </w:r>
      <w:r>
        <w:fldChar w:fldCharType="begin"/>
      </w:r>
      <w:r>
        <w:instrText xml:space="preserve"> REF _Ref414563154 \h </w:instrText>
      </w:r>
      <w:r>
        <w:fldChar w:fldCharType="separate"/>
      </w:r>
      <w:r w:rsidR="00261D7A"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69759E8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261D7A">
        <w:t>7.2.1</w:t>
      </w:r>
      <w:r>
        <w:fldChar w:fldCharType="end"/>
      </w:r>
      <w:r>
        <w:t> </w:t>
      </w:r>
      <w:r>
        <w:fldChar w:fldCharType="begin"/>
      </w:r>
      <w:r>
        <w:instrText xml:space="preserve"> REF _Ref428530906 \h  \* MERGEFORMAT </w:instrText>
      </w:r>
      <w:r>
        <w:fldChar w:fldCharType="separate"/>
      </w:r>
      <w:ins w:id="3831" w:author="Weinert, Matthias (M.)" w:date="2022-02-21T14:07:00Z">
        <w:r w:rsidR="00261D7A" w:rsidRPr="007055D9">
          <w:t xml:space="preserve">User Specific Data </w:t>
        </w:r>
        <w:r w:rsidR="00261D7A" w:rsidRPr="00261D7A">
          <w:rPr>
            <w:rStyle w:val="elementdeftypeChar"/>
            <w:rFonts w:eastAsia="Calibri"/>
            <w:rPrChange w:id="3832" w:author="Weinert, Matthias (M.)" w:date="2022-02-21T14:07:00Z">
              <w:rPr>
                <w:rFonts w:ascii="Courier New" w:hAnsi="Courier New" w:cs="Courier New"/>
                <w:i/>
                <w:sz w:val="26"/>
                <w:szCs w:val="28"/>
                <w:lang w:eastAsia="de-DE"/>
              </w:rPr>
            </w:rPrChange>
          </w:rPr>
          <w:t>&lt;</w:t>
        </w:r>
        <w:proofErr w:type="spellStart"/>
        <w:r w:rsidR="00261D7A" w:rsidRPr="00261D7A">
          <w:rPr>
            <w:rStyle w:val="elementdeftypeChar"/>
            <w:rFonts w:eastAsia="Calibri"/>
            <w:rPrChange w:id="3833" w:author="Weinert, Matthias (M.)" w:date="2022-02-21T14:07:00Z">
              <w:rPr>
                <w:rFonts w:ascii="Courier New" w:hAnsi="Courier New" w:cs="Courier New"/>
                <w:i/>
                <w:sz w:val="26"/>
                <w:szCs w:val="28"/>
                <w:lang w:eastAsia="de-DE"/>
              </w:rPr>
            </w:rPrChange>
          </w:rPr>
          <w:t>appdata</w:t>
        </w:r>
        <w:proofErr w:type="spellEnd"/>
        <w:r w:rsidR="00261D7A" w:rsidRPr="00261D7A">
          <w:rPr>
            <w:rStyle w:val="elementdeftypeChar"/>
            <w:rFonts w:eastAsia="Calibri"/>
            <w:rPrChange w:id="3834" w:author="Weinert, Matthias (M.)" w:date="2022-02-21T14:07:00Z">
              <w:rPr>
                <w:rFonts w:ascii="Courier New" w:hAnsi="Courier New" w:cs="Courier New"/>
                <w:i/>
                <w:sz w:val="26"/>
                <w:szCs w:val="28"/>
                <w:lang w:eastAsia="de-DE"/>
              </w:rPr>
            </w:rPrChange>
          </w:rPr>
          <w:t>/</w:t>
        </w:r>
        <w:r w:rsidR="00261D7A" w:rsidRPr="00F54521">
          <w:rPr>
            <w:rFonts w:ascii="Courier New" w:hAnsi="Courier New" w:cs="Courier New"/>
            <w:i/>
            <w:sz w:val="26"/>
            <w:szCs w:val="28"/>
          </w:rPr>
          <w:t>&gt;</w:t>
        </w:r>
      </w:ins>
      <w:del w:id="3835" w:author="Weinert, Matthias (M.)" w:date="2022-02-16T15:43:00Z">
        <w:r w:rsidR="0050351B" w:rsidRPr="007055D9" w:rsidDel="00F16E77">
          <w:delText xml:space="preserve">User Specific Data </w:delText>
        </w:r>
        <w:r w:rsidR="0050351B" w:rsidRPr="0050351B" w:rsidDel="00F16E77">
          <w:rPr>
            <w:rStyle w:val="elementdeftypeChar"/>
            <w:rFonts w:eastAsia="Calibri"/>
          </w:rPr>
          <w:delText>&lt;appdata/</w:delText>
        </w:r>
        <w:r w:rsidR="0050351B" w:rsidRPr="0050351B" w:rsidDel="00F16E77">
          <w:rPr>
            <w:rFonts w:ascii="Courier New" w:hAnsi="Courier New" w:cs="Courier New"/>
            <w:i/>
            <w:sz w:val="26"/>
            <w:szCs w:val="28"/>
          </w:rPr>
          <w:delText>&gt;</w:delText>
        </w:r>
      </w:del>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5A360002"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261D7A">
        <w:t>7.2.2</w:t>
      </w:r>
      <w:r>
        <w:fldChar w:fldCharType="end"/>
      </w:r>
      <w:r>
        <w:t> </w:t>
      </w:r>
      <w:r>
        <w:fldChar w:fldCharType="begin"/>
      </w:r>
      <w:r>
        <w:instrText xml:space="preserve"> REF _Ref414560131 \h  \* MERGEFORMAT </w:instrText>
      </w:r>
      <w:r>
        <w:fldChar w:fldCharType="separate"/>
      </w:r>
      <w:ins w:id="3836" w:author="Weinert, Matthias (M.)" w:date="2022-02-21T14:07:00Z">
        <w:r w:rsidR="00261D7A" w:rsidRPr="007055D9">
          <w:t xml:space="preserve">Finite Element Specific Data </w:t>
        </w:r>
        <w:r w:rsidR="00261D7A" w:rsidRPr="00261D7A">
          <w:rPr>
            <w:rFonts w:ascii="Courier New" w:hAnsi="Courier New" w:cs="Courier New"/>
            <w:b/>
            <w:i/>
            <w:rPrChange w:id="3837" w:author="Weinert, Matthias (M.)" w:date="2022-02-21T14:07:00Z">
              <w:rPr>
                <w:rFonts w:ascii="Courier New" w:hAnsi="Courier New" w:cs="Courier New"/>
                <w:i/>
                <w:sz w:val="26"/>
                <w:szCs w:val="28"/>
                <w:lang w:eastAsia="de-DE"/>
              </w:rPr>
            </w:rPrChange>
          </w:rPr>
          <w:t>&lt;</w:t>
        </w:r>
        <w:proofErr w:type="spellStart"/>
        <w:r w:rsidR="00261D7A" w:rsidRPr="00261D7A">
          <w:rPr>
            <w:rFonts w:ascii="Courier New" w:hAnsi="Courier New" w:cs="Courier New"/>
            <w:b/>
            <w:i/>
            <w:rPrChange w:id="3838" w:author="Weinert, Matthias (M.)" w:date="2022-02-21T14:07:00Z">
              <w:rPr>
                <w:rFonts w:ascii="Courier New" w:hAnsi="Courier New" w:cs="Courier New"/>
                <w:i/>
                <w:sz w:val="26"/>
                <w:szCs w:val="28"/>
                <w:lang w:eastAsia="de-DE"/>
              </w:rPr>
            </w:rPrChange>
          </w:rPr>
          <w:t>femdata</w:t>
        </w:r>
        <w:proofErr w:type="spellEnd"/>
        <w:r w:rsidR="00261D7A" w:rsidRPr="00261D7A">
          <w:rPr>
            <w:rFonts w:ascii="Courier New" w:hAnsi="Courier New" w:cs="Courier New"/>
            <w:b/>
            <w:i/>
            <w:rPrChange w:id="3839" w:author="Weinert, Matthias (M.)" w:date="2022-02-21T14:07:00Z">
              <w:rPr>
                <w:rFonts w:ascii="Courier New" w:hAnsi="Courier New" w:cs="Courier New"/>
                <w:i/>
                <w:sz w:val="26"/>
                <w:szCs w:val="28"/>
                <w:lang w:eastAsia="de-DE"/>
              </w:rPr>
            </w:rPrChange>
          </w:rPr>
          <w:t>/&gt;</w:t>
        </w:r>
      </w:ins>
      <w:del w:id="3840"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11503437" w:rsidR="00FC68DB" w:rsidRDefault="00FC68DB" w:rsidP="00B202D2">
      <w:pPr>
        <w:pStyle w:val="Beschriftung"/>
        <w:spacing w:before="120"/>
      </w:pPr>
      <w:bookmarkStart w:id="3841" w:name="_Ref409694950"/>
      <w:bookmarkStart w:id="3842" w:name="_Toc3566458"/>
      <w:bookmarkStart w:id="3843" w:name="_Toc34747459"/>
      <w:bookmarkStart w:id="3844" w:name="_Toc77095909"/>
      <w:bookmarkStart w:id="3845" w:name="_Toc96345453"/>
      <w:r>
        <w:t xml:space="preserve">Table </w:t>
      </w:r>
      <w:r>
        <w:fldChar w:fldCharType="begin"/>
      </w:r>
      <w:r>
        <w:instrText xml:space="preserve"> SEQ Table \* ARABIC </w:instrText>
      </w:r>
      <w:r>
        <w:fldChar w:fldCharType="separate"/>
      </w:r>
      <w:r w:rsidR="00261D7A">
        <w:rPr>
          <w:noProof/>
        </w:rPr>
        <w:t>49</w:t>
      </w:r>
      <w:r>
        <w:fldChar w:fldCharType="end"/>
      </w:r>
      <w:bookmarkEnd w:id="384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3842"/>
      <w:bookmarkEnd w:id="3843"/>
      <w:bookmarkEnd w:id="3844"/>
      <w:bookmarkEnd w:id="384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6AE01CC5"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ins w:id="3846" w:author="Weinert, Matthias (M.)" w:date="2022-02-21T14:07:00Z">
        <w:r w:rsidR="00261D7A">
          <w:t xml:space="preserve">Figure </w:t>
        </w:r>
        <w:r w:rsidR="00261D7A">
          <w:rPr>
            <w:noProof/>
          </w:rPr>
          <w:t>20</w:t>
        </w:r>
        <w:r w:rsidR="00261D7A">
          <w:t xml:space="preserve">: </w:t>
        </w:r>
        <w:r w:rsidR="00261D7A" w:rsidRPr="001B293E">
          <w:t xml:space="preserve">Definition of </w:t>
        </w:r>
        <w:r w:rsidR="00261D7A">
          <w:t>L</w:t>
        </w:r>
        <w:r w:rsidR="00261D7A" w:rsidRPr="001B293E">
          <w:t xml:space="preserve">ength and </w:t>
        </w:r>
        <w:r w:rsidR="00261D7A">
          <w:t>H</w:t>
        </w:r>
        <w:r w:rsidR="00261D7A" w:rsidRPr="001B293E">
          <w:t xml:space="preserve">ead </w:t>
        </w:r>
        <w:r w:rsidR="00261D7A">
          <w:t>S</w:t>
        </w:r>
        <w:r w:rsidR="00261D7A" w:rsidRPr="001B293E">
          <w:t>izes</w:t>
        </w:r>
      </w:ins>
      <w:del w:id="3847" w:author="Weinert, Matthias (M.)" w:date="2022-02-16T15:43:00Z">
        <w:r w:rsidR="0050351B" w:rsidDel="00F16E77">
          <w:delText xml:space="preserve">Figure </w:delText>
        </w:r>
        <w:r w:rsidR="0050351B" w:rsidDel="00F16E77">
          <w:rPr>
            <w:noProof/>
          </w:rPr>
          <w:delText>20</w:delText>
        </w:r>
        <w:r w:rsidR="0050351B" w:rsidDel="00F16E77">
          <w:delText xml:space="preserve">: </w:delText>
        </w:r>
        <w:r w:rsidR="0050351B" w:rsidRPr="001B293E" w:rsidDel="00F16E77">
          <w:delText xml:space="preserve">Definition of </w:delText>
        </w:r>
        <w:r w:rsidR="0050351B" w:rsidDel="00F16E77">
          <w:delText>L</w:delText>
        </w:r>
        <w:r w:rsidR="0050351B" w:rsidRPr="001B293E" w:rsidDel="00F16E77">
          <w:delText xml:space="preserve">ength and </w:delText>
        </w:r>
        <w:r w:rsidR="0050351B" w:rsidDel="00F16E77">
          <w:delText>H</w:delText>
        </w:r>
        <w:r w:rsidR="0050351B" w:rsidRPr="001B293E" w:rsidDel="00F16E77">
          <w:delText xml:space="preserve">ead </w:delText>
        </w:r>
        <w:r w:rsidR="0050351B" w:rsidDel="00F16E77">
          <w:delText>S</w:delText>
        </w:r>
        <w:r w:rsidR="0050351B" w:rsidRPr="001B293E" w:rsidDel="00F16E77">
          <w:delText>izes</w:delText>
        </w:r>
      </w:del>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064020B0"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59"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lastRenderedPageBreak/>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EE57F1B" w:rsidR="00FC68DB" w:rsidRDefault="00FC68DB" w:rsidP="00B202D2">
      <w:pPr>
        <w:pStyle w:val="Beschriftung"/>
        <w:spacing w:before="120"/>
      </w:pPr>
      <w:bookmarkStart w:id="3848" w:name="_Toc3566459"/>
      <w:bookmarkStart w:id="3849" w:name="_Toc34747460"/>
      <w:bookmarkStart w:id="3850" w:name="_Toc77095910"/>
      <w:bookmarkStart w:id="3851" w:name="_Toc96345454"/>
      <w:r>
        <w:t xml:space="preserve">Table </w:t>
      </w:r>
      <w:r>
        <w:fldChar w:fldCharType="begin"/>
      </w:r>
      <w:r>
        <w:instrText xml:space="preserve"> SEQ Table \* ARABIC </w:instrText>
      </w:r>
      <w:r>
        <w:fldChar w:fldCharType="separate"/>
      </w:r>
      <w:r w:rsidR="00261D7A">
        <w:rPr>
          <w:noProof/>
        </w:rPr>
        <w:t>50</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3848"/>
      <w:bookmarkEnd w:id="3849"/>
      <w:bookmarkEnd w:id="3850"/>
      <w:bookmarkEnd w:id="385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51D6558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261D7A">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3852" w:name="_Toc428279528"/>
      <w:bookmarkStart w:id="3853" w:name="_Toc428456266"/>
      <w:bookmarkStart w:id="3854" w:name="_Toc428537229"/>
      <w:bookmarkStart w:id="3855" w:name="_Toc428969548"/>
      <w:bookmarkStart w:id="3856" w:name="_Toc429052939"/>
      <w:bookmarkStart w:id="3857" w:name="_Toc413359594"/>
      <w:bookmarkStart w:id="3858" w:name="_Toc3556986"/>
      <w:bookmarkStart w:id="3859" w:name="_Toc34747236"/>
      <w:bookmarkStart w:id="3860" w:name="_Toc77102052"/>
      <w:bookmarkStart w:id="3861" w:name="_Toc96345270"/>
      <w:bookmarkEnd w:id="3852"/>
      <w:bookmarkEnd w:id="3853"/>
      <w:bookmarkEnd w:id="3854"/>
      <w:bookmarkEnd w:id="3855"/>
      <w:bookmarkEnd w:id="3856"/>
      <w:r>
        <w:t>Washer</w:t>
      </w:r>
      <w:bookmarkEnd w:id="3857"/>
      <w:bookmarkEnd w:id="3858"/>
      <w:bookmarkEnd w:id="3859"/>
      <w:bookmarkEnd w:id="3860"/>
      <w:bookmarkEnd w:id="386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3AFE339D" w:rsidR="00FC68DB" w:rsidRDefault="00FC68DB" w:rsidP="00B202D2">
      <w:pPr>
        <w:pStyle w:val="Beschriftung"/>
        <w:spacing w:before="120"/>
      </w:pPr>
      <w:bookmarkStart w:id="3862" w:name="_Toc3566460"/>
      <w:bookmarkStart w:id="3863" w:name="_Toc34747461"/>
      <w:bookmarkStart w:id="3864" w:name="_Toc77095911"/>
      <w:bookmarkStart w:id="3865" w:name="_Toc96345455"/>
      <w:r>
        <w:t xml:space="preserve">Table </w:t>
      </w:r>
      <w:r>
        <w:fldChar w:fldCharType="begin"/>
      </w:r>
      <w:r>
        <w:instrText xml:space="preserve"> SEQ Table \* ARABIC </w:instrText>
      </w:r>
      <w:r>
        <w:fldChar w:fldCharType="separate"/>
      </w:r>
      <w:r w:rsidR="00261D7A">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3862"/>
      <w:bookmarkEnd w:id="3863"/>
      <w:bookmarkEnd w:id="3864"/>
      <w:bookmarkEnd w:id="386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3866" w:name="_Toc428456268"/>
      <w:bookmarkStart w:id="3867" w:name="_Toc428537231"/>
      <w:bookmarkStart w:id="3868" w:name="_Toc428969550"/>
      <w:bookmarkStart w:id="3869" w:name="_Toc429052941"/>
      <w:bookmarkStart w:id="3870" w:name="_Toc413359595"/>
      <w:bookmarkStart w:id="3871" w:name="_Toc3556987"/>
      <w:bookmarkStart w:id="3872" w:name="_Toc34747237"/>
      <w:bookmarkStart w:id="3873" w:name="_Toc77102053"/>
      <w:bookmarkStart w:id="3874" w:name="_Toc96345271"/>
      <w:bookmarkEnd w:id="3866"/>
      <w:bookmarkEnd w:id="3867"/>
      <w:bookmarkEnd w:id="3868"/>
      <w:bookmarkEnd w:id="3869"/>
      <w:r>
        <w:t>Nut</w:t>
      </w:r>
      <w:bookmarkEnd w:id="3870"/>
      <w:bookmarkEnd w:id="3871"/>
      <w:bookmarkEnd w:id="3872"/>
      <w:bookmarkEnd w:id="3873"/>
      <w:bookmarkEnd w:id="3874"/>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0427FC79" w:rsidR="00FC68DB" w:rsidRDefault="00FC68DB" w:rsidP="00B202D2">
      <w:pPr>
        <w:pStyle w:val="Beschriftung"/>
        <w:spacing w:before="120"/>
        <w:rPr>
          <w:rStyle w:val="elementdeftypeChar"/>
          <w:rFonts w:eastAsia="Calibri"/>
          <w:b w:val="0"/>
        </w:rPr>
      </w:pPr>
      <w:bookmarkStart w:id="3875" w:name="_Toc3566461"/>
      <w:bookmarkStart w:id="3876" w:name="_Toc34747462"/>
      <w:bookmarkStart w:id="3877" w:name="_Toc77095912"/>
      <w:bookmarkStart w:id="3878" w:name="_Toc96345456"/>
      <w:r w:rsidRPr="009158D1">
        <w:t xml:space="preserve">Table </w:t>
      </w:r>
      <w:r>
        <w:fldChar w:fldCharType="begin"/>
      </w:r>
      <w:r>
        <w:instrText xml:space="preserve"> SEQ Table \* ARABIC </w:instrText>
      </w:r>
      <w:r>
        <w:fldChar w:fldCharType="separate"/>
      </w:r>
      <w:r w:rsidR="00261D7A">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3875"/>
      <w:bookmarkEnd w:id="3876"/>
      <w:bookmarkEnd w:id="3877"/>
      <w:bookmarkEnd w:id="387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545A1CC4"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261D7A">
        <w:t>7.3.1.1</w:t>
      </w:r>
      <w:r>
        <w:fldChar w:fldCharType="end"/>
      </w:r>
      <w:r>
        <w:t xml:space="preserve">). If attribute is missing, nut is not clipped. Nut and clip share a common part code, i. e. they are regarded to be one single part. </w:t>
      </w:r>
    </w:p>
    <w:p w14:paraId="2418E236" w14:textId="61EB5851"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261D7A">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5D07F4A8" w:rsidR="00FC68DB" w:rsidRDefault="00FC68DB" w:rsidP="00B202D2">
      <w:pPr>
        <w:pStyle w:val="Beschriftung"/>
        <w:spacing w:before="120"/>
      </w:pPr>
      <w:bookmarkStart w:id="3879" w:name="_Toc3566462"/>
      <w:bookmarkStart w:id="3880" w:name="_Toc34747463"/>
      <w:bookmarkStart w:id="3881" w:name="_Toc77095913"/>
      <w:bookmarkStart w:id="3882" w:name="_Toc96345457"/>
      <w:r w:rsidRPr="009158D1">
        <w:t xml:space="preserve">Table </w:t>
      </w:r>
      <w:r>
        <w:fldChar w:fldCharType="begin"/>
      </w:r>
      <w:r>
        <w:instrText xml:space="preserve"> SEQ Table \* ARABIC </w:instrText>
      </w:r>
      <w:r>
        <w:fldChar w:fldCharType="separate"/>
      </w:r>
      <w:r w:rsidR="00261D7A">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3879"/>
      <w:bookmarkEnd w:id="3880"/>
      <w:bookmarkEnd w:id="3881"/>
      <w:bookmarkEnd w:id="388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3883" w:name="_Toc428456270"/>
      <w:bookmarkStart w:id="3884" w:name="_Toc428537233"/>
      <w:bookmarkStart w:id="3885" w:name="_Toc428969552"/>
      <w:bookmarkStart w:id="3886" w:name="_Toc429052943"/>
      <w:bookmarkStart w:id="3887" w:name="_Toc413359596"/>
      <w:bookmarkStart w:id="3888" w:name="_Toc3556988"/>
      <w:bookmarkStart w:id="3889" w:name="_Toc34747238"/>
      <w:bookmarkStart w:id="3890" w:name="_Toc77102054"/>
      <w:bookmarkStart w:id="3891" w:name="_Toc96345272"/>
      <w:bookmarkStart w:id="3892" w:name="_Ref401160443"/>
      <w:bookmarkStart w:id="3893" w:name="_Ref401160449"/>
      <w:bookmarkStart w:id="3894" w:name="_Ref401160453"/>
      <w:bookmarkEnd w:id="3883"/>
      <w:bookmarkEnd w:id="3884"/>
      <w:bookmarkEnd w:id="3885"/>
      <w:bookmarkEnd w:id="3886"/>
      <w:r w:rsidRPr="00226A3F">
        <w:t>Bolt</w:t>
      </w:r>
      <w:bookmarkEnd w:id="3887"/>
      <w:bookmarkEnd w:id="3888"/>
      <w:bookmarkEnd w:id="3889"/>
      <w:bookmarkEnd w:id="3890"/>
      <w:bookmarkEnd w:id="3891"/>
      <w:r w:rsidRPr="00226A3F">
        <w:t xml:space="preserve"> </w:t>
      </w:r>
      <w:bookmarkEnd w:id="3892"/>
      <w:bookmarkEnd w:id="3893"/>
      <w:bookmarkEnd w:id="38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0E3B3C43" w:rsidR="00FC68DB" w:rsidRDefault="00FC68DB" w:rsidP="00B202D2">
      <w:pPr>
        <w:pStyle w:val="Beschriftung"/>
        <w:spacing w:before="120"/>
      </w:pPr>
      <w:bookmarkStart w:id="3895" w:name="_Toc3566463"/>
      <w:bookmarkStart w:id="3896" w:name="_Toc34747464"/>
      <w:bookmarkStart w:id="3897" w:name="_Toc77095914"/>
      <w:bookmarkStart w:id="3898" w:name="_Toc96345458"/>
      <w:r>
        <w:t xml:space="preserve">Table </w:t>
      </w:r>
      <w:r>
        <w:fldChar w:fldCharType="begin"/>
      </w:r>
      <w:r>
        <w:instrText xml:space="preserve"> SEQ Table \* ARABIC </w:instrText>
      </w:r>
      <w:r>
        <w:fldChar w:fldCharType="separate"/>
      </w:r>
      <w:r w:rsidR="00261D7A">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3895"/>
      <w:bookmarkEnd w:id="3896"/>
      <w:bookmarkEnd w:id="3897"/>
      <w:bookmarkEnd w:id="3898"/>
    </w:p>
    <w:p w14:paraId="1B9D78C6" w14:textId="01D45FDD"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261D7A">
        <w:t>7.3.1.1</w:t>
      </w:r>
      <w:r>
        <w:fldChar w:fldCharType="end"/>
      </w:r>
      <w:r>
        <w:t xml:space="preserve">). If attribute is missing, bolt is not clipped. Bolt and clip share a common part code, i.e. they are regarded to be one single part. </w:t>
      </w:r>
    </w:p>
    <w:p w14:paraId="032EF1A4" w14:textId="6393E48E"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261D7A">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138FEF95" w:rsidR="00FC68DB" w:rsidRDefault="00FC68DB" w:rsidP="00B202D2">
      <w:pPr>
        <w:pStyle w:val="Beschriftung"/>
        <w:spacing w:before="120"/>
      </w:pPr>
      <w:bookmarkStart w:id="3899" w:name="_Toc3566464"/>
      <w:bookmarkStart w:id="3900" w:name="_Toc34747465"/>
      <w:bookmarkStart w:id="3901" w:name="_Toc77095915"/>
      <w:bookmarkStart w:id="3902" w:name="_Toc96345459"/>
      <w:r>
        <w:t xml:space="preserve">Table </w:t>
      </w:r>
      <w:r>
        <w:fldChar w:fldCharType="begin"/>
      </w:r>
      <w:r>
        <w:instrText xml:space="preserve"> SEQ Table \* ARABIC </w:instrText>
      </w:r>
      <w:r>
        <w:fldChar w:fldCharType="separate"/>
      </w:r>
      <w:r w:rsidR="00261D7A">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3899"/>
      <w:bookmarkEnd w:id="3900"/>
      <w:bookmarkEnd w:id="3901"/>
      <w:bookmarkEnd w:id="390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3903" w:name="_Toc428456272"/>
      <w:bookmarkStart w:id="3904" w:name="_Toc428537235"/>
      <w:bookmarkStart w:id="3905" w:name="_Toc428969554"/>
      <w:bookmarkStart w:id="3906" w:name="_Toc429052945"/>
      <w:bookmarkStart w:id="3907" w:name="_Toc3556989"/>
      <w:bookmarkStart w:id="3908" w:name="_Toc34747239"/>
      <w:bookmarkStart w:id="3909" w:name="_Toc77102055"/>
      <w:bookmarkEnd w:id="3903"/>
      <w:bookmarkEnd w:id="3904"/>
      <w:bookmarkEnd w:id="3905"/>
      <w:bookmarkEnd w:id="3906"/>
      <w:r>
        <w:lastRenderedPageBreak/>
        <w:t>Possible Bolt and Screw Assemblies</w:t>
      </w:r>
      <w:bookmarkEnd w:id="3907"/>
      <w:bookmarkEnd w:id="3908"/>
      <w:bookmarkEnd w:id="390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932C2BE" w:rsidR="00FC68DB" w:rsidRDefault="00FC68DB" w:rsidP="00B202D2">
      <w:pPr>
        <w:pStyle w:val="Beschriftung"/>
      </w:pPr>
      <w:bookmarkStart w:id="3910" w:name="_Toc3557101"/>
      <w:bookmarkStart w:id="3911" w:name="_Toc34747352"/>
      <w:bookmarkStart w:id="3912" w:name="_Toc76030545"/>
      <w:bookmarkStart w:id="3913" w:name="_Toc94530831"/>
      <w:bookmarkStart w:id="3914" w:name="_Toc96345341"/>
      <w:r>
        <w:t xml:space="preserve">Figure </w:t>
      </w:r>
      <w:r>
        <w:fldChar w:fldCharType="begin"/>
      </w:r>
      <w:r>
        <w:instrText xml:space="preserve"> SEQ Figure \* ARABIC </w:instrText>
      </w:r>
      <w:r>
        <w:fldChar w:fldCharType="separate"/>
      </w:r>
      <w:r w:rsidR="00822F7D">
        <w:rPr>
          <w:noProof/>
        </w:rPr>
        <w:t>22</w:t>
      </w:r>
      <w:r>
        <w:fldChar w:fldCharType="end"/>
      </w:r>
      <w:r>
        <w:t>: Bolt with welded nut</w:t>
      </w:r>
      <w:bookmarkEnd w:id="3910"/>
      <w:bookmarkEnd w:id="3911"/>
      <w:bookmarkEnd w:id="3912"/>
      <w:bookmarkEnd w:id="3913"/>
      <w:bookmarkEnd w:id="3914"/>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D9AA003" w:rsidR="00FC68DB" w:rsidRDefault="00FC68DB" w:rsidP="00B202D2">
      <w:pPr>
        <w:pStyle w:val="Beschriftung"/>
      </w:pPr>
      <w:bookmarkStart w:id="3915" w:name="_Ref3568949"/>
      <w:bookmarkStart w:id="3916" w:name="_Toc3557102"/>
      <w:bookmarkStart w:id="3917" w:name="_Ref3568942"/>
      <w:bookmarkStart w:id="3918" w:name="_Toc34747353"/>
      <w:bookmarkStart w:id="3919" w:name="_Toc76030546"/>
      <w:bookmarkStart w:id="3920" w:name="_Toc94530832"/>
      <w:bookmarkStart w:id="3921" w:name="_Toc96345342"/>
      <w:r>
        <w:t xml:space="preserve">Figure </w:t>
      </w:r>
      <w:r>
        <w:fldChar w:fldCharType="begin"/>
      </w:r>
      <w:r>
        <w:instrText xml:space="preserve"> SEQ Figure \* ARABIC </w:instrText>
      </w:r>
      <w:r>
        <w:fldChar w:fldCharType="separate"/>
      </w:r>
      <w:r w:rsidR="00822F7D">
        <w:rPr>
          <w:noProof/>
        </w:rPr>
        <w:t>23</w:t>
      </w:r>
      <w:r>
        <w:fldChar w:fldCharType="end"/>
      </w:r>
      <w:bookmarkEnd w:id="3915"/>
      <w:r>
        <w:t>: Bolt with free nut</w:t>
      </w:r>
      <w:bookmarkEnd w:id="3916"/>
      <w:bookmarkEnd w:id="3917"/>
      <w:bookmarkEnd w:id="3918"/>
      <w:bookmarkEnd w:id="3919"/>
      <w:bookmarkEnd w:id="3920"/>
      <w:bookmarkEnd w:id="3921"/>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B0F4758" w:rsidR="00FC68DB" w:rsidRDefault="00FC68DB" w:rsidP="00B202D2">
      <w:pPr>
        <w:pStyle w:val="Beschriftung"/>
        <w:rPr>
          <w:b/>
          <w:bCs/>
        </w:rPr>
      </w:pPr>
      <w:bookmarkStart w:id="3922" w:name="_Ref3568964"/>
      <w:bookmarkStart w:id="3923" w:name="_Toc3557103"/>
      <w:bookmarkStart w:id="3924" w:name="_Toc34747354"/>
      <w:bookmarkStart w:id="3925" w:name="_Toc76030547"/>
      <w:bookmarkStart w:id="3926" w:name="_Toc94530833"/>
      <w:bookmarkStart w:id="3927" w:name="_Toc96345343"/>
      <w:r>
        <w:t xml:space="preserve">Figure </w:t>
      </w:r>
      <w:r>
        <w:fldChar w:fldCharType="begin"/>
      </w:r>
      <w:r>
        <w:instrText xml:space="preserve"> SEQ Figure \* ARABIC </w:instrText>
      </w:r>
      <w:r>
        <w:fldChar w:fldCharType="separate"/>
      </w:r>
      <w:r w:rsidR="00822F7D">
        <w:rPr>
          <w:noProof/>
        </w:rPr>
        <w:t>24</w:t>
      </w:r>
      <w:r>
        <w:fldChar w:fldCharType="end"/>
      </w:r>
      <w:bookmarkEnd w:id="3922"/>
      <w:r>
        <w:t>: Screw</w:t>
      </w:r>
      <w:bookmarkEnd w:id="3923"/>
      <w:bookmarkEnd w:id="3924"/>
      <w:bookmarkEnd w:id="3925"/>
      <w:bookmarkEnd w:id="3926"/>
      <w:bookmarkEnd w:id="3927"/>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82508D1" w:rsidR="00FC68DB" w:rsidRDefault="00FC68DB" w:rsidP="00B202D2">
      <w:pPr>
        <w:pStyle w:val="Beschriftung"/>
        <w:spacing w:before="120"/>
      </w:pPr>
      <w:bookmarkStart w:id="3928" w:name="_Toc3557104"/>
      <w:bookmarkStart w:id="3929" w:name="_Toc34747355"/>
      <w:bookmarkStart w:id="3930" w:name="_Toc76030548"/>
      <w:bookmarkStart w:id="3931" w:name="_Toc94530834"/>
      <w:bookmarkStart w:id="3932" w:name="_Toc96345344"/>
      <w:r>
        <w:t xml:space="preserve">Figure </w:t>
      </w:r>
      <w:r>
        <w:fldChar w:fldCharType="begin"/>
      </w:r>
      <w:r>
        <w:instrText xml:space="preserve"> SEQ Figure \* ARABIC </w:instrText>
      </w:r>
      <w:r>
        <w:fldChar w:fldCharType="separate"/>
      </w:r>
      <w:r w:rsidR="00822F7D">
        <w:rPr>
          <w:noProof/>
        </w:rPr>
        <w:t>25</w:t>
      </w:r>
      <w:r>
        <w:fldChar w:fldCharType="end"/>
      </w:r>
      <w:r>
        <w:t>: Welded stud with free nut</w:t>
      </w:r>
      <w:bookmarkEnd w:id="3928"/>
      <w:bookmarkEnd w:id="3929"/>
      <w:bookmarkEnd w:id="3930"/>
      <w:bookmarkEnd w:id="3931"/>
      <w:bookmarkEnd w:id="3932"/>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1D9CC2A" w:rsidR="00FC68DB" w:rsidRDefault="00FC68DB" w:rsidP="00B202D2">
      <w:pPr>
        <w:pStyle w:val="Beschriftung"/>
        <w:rPr>
          <w:lang w:eastAsia="x-none"/>
        </w:rPr>
      </w:pPr>
      <w:bookmarkStart w:id="3933" w:name="_Toc3557105"/>
      <w:bookmarkStart w:id="3934" w:name="_Toc34747356"/>
      <w:bookmarkStart w:id="3935" w:name="_Toc76030549"/>
      <w:bookmarkStart w:id="3936" w:name="_Toc94530835"/>
      <w:bookmarkStart w:id="3937" w:name="_Toc96345345"/>
      <w:r>
        <w:t xml:space="preserve">Figure </w:t>
      </w:r>
      <w:r>
        <w:fldChar w:fldCharType="begin"/>
      </w:r>
      <w:r>
        <w:instrText xml:space="preserve"> SEQ Figure \* ARABIC </w:instrText>
      </w:r>
      <w:r>
        <w:fldChar w:fldCharType="separate"/>
      </w:r>
      <w:r w:rsidR="00822F7D">
        <w:rPr>
          <w:noProof/>
        </w:rPr>
        <w:t>26</w:t>
      </w:r>
      <w:r>
        <w:fldChar w:fldCharType="end"/>
      </w:r>
      <w:r>
        <w:t>: Plain stud</w:t>
      </w:r>
      <w:bookmarkEnd w:id="3933"/>
      <w:bookmarkEnd w:id="3934"/>
      <w:bookmarkEnd w:id="3935"/>
      <w:bookmarkEnd w:id="3936"/>
      <w:bookmarkEnd w:id="3937"/>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3938" w:name="_Toc428456274"/>
      <w:bookmarkStart w:id="3939" w:name="_Toc428537237"/>
      <w:bookmarkStart w:id="3940" w:name="_Toc428969556"/>
      <w:bookmarkStart w:id="3941" w:name="_Toc429052947"/>
      <w:bookmarkStart w:id="3942" w:name="_Toc428456275"/>
      <w:bookmarkStart w:id="3943" w:name="_Toc428537238"/>
      <w:bookmarkStart w:id="3944" w:name="_Toc428969557"/>
      <w:bookmarkStart w:id="3945" w:name="_Toc429052948"/>
      <w:bookmarkStart w:id="3946" w:name="_Toc413359597"/>
      <w:bookmarkStart w:id="3947" w:name="_Toc3556990"/>
      <w:bookmarkStart w:id="3948" w:name="_Toc34747240"/>
      <w:bookmarkStart w:id="3949" w:name="_Toc77102056"/>
      <w:bookmarkStart w:id="3950" w:name="_Toc96345273"/>
      <w:bookmarkEnd w:id="3938"/>
      <w:bookmarkEnd w:id="3939"/>
      <w:bookmarkEnd w:id="3940"/>
      <w:bookmarkEnd w:id="3941"/>
      <w:bookmarkEnd w:id="3942"/>
      <w:bookmarkEnd w:id="3943"/>
      <w:bookmarkEnd w:id="3944"/>
      <w:bookmarkEnd w:id="3945"/>
      <w:r w:rsidRPr="00226A3F">
        <w:lastRenderedPageBreak/>
        <w:t>Screw</w:t>
      </w:r>
      <w:bookmarkEnd w:id="3946"/>
      <w:bookmarkEnd w:id="3947"/>
      <w:bookmarkEnd w:id="3948"/>
      <w:bookmarkEnd w:id="3949"/>
      <w:bookmarkEnd w:id="3950"/>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656E78B3" w:rsidR="00FC68DB" w:rsidRDefault="00FC68DB" w:rsidP="00B202D2">
      <w:pPr>
        <w:pStyle w:val="Beschriftung"/>
        <w:spacing w:before="120"/>
      </w:pPr>
      <w:bookmarkStart w:id="3951" w:name="_Toc3566465"/>
      <w:bookmarkStart w:id="3952" w:name="_Toc34747466"/>
      <w:bookmarkStart w:id="3953" w:name="_Toc77095916"/>
      <w:bookmarkStart w:id="3954" w:name="_Toc96345460"/>
      <w:r>
        <w:t xml:space="preserve">Table </w:t>
      </w:r>
      <w:r>
        <w:fldChar w:fldCharType="begin"/>
      </w:r>
      <w:r>
        <w:instrText xml:space="preserve"> SEQ Table \* ARABIC </w:instrText>
      </w:r>
      <w:r>
        <w:fldChar w:fldCharType="separate"/>
      </w:r>
      <w:r w:rsidR="00261D7A">
        <w:rPr>
          <w:noProof/>
        </w:rPr>
        <w:t>56</w:t>
      </w:r>
      <w:r>
        <w:fldChar w:fldCharType="end"/>
      </w:r>
      <w:r>
        <w:t xml:space="preserve">: Attributes of element </w:t>
      </w:r>
      <w:r w:rsidRPr="00514F9C">
        <w:rPr>
          <w:rFonts w:ascii="Courier New" w:hAnsi="Courier New" w:cs="Courier New"/>
        </w:rPr>
        <w:t>&lt;screw/&gt;</w:t>
      </w:r>
      <w:bookmarkEnd w:id="3951"/>
      <w:bookmarkEnd w:id="3952"/>
      <w:bookmarkEnd w:id="3953"/>
      <w:bookmarkEnd w:id="3954"/>
    </w:p>
    <w:p w14:paraId="5504B68F" w14:textId="1A7BBBE5"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261D7A">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99F91F2" w:rsidR="00FC68DB" w:rsidRDefault="00FC68DB" w:rsidP="00B202D2">
      <w:pPr>
        <w:pStyle w:val="Beschriftung"/>
        <w:spacing w:before="120"/>
        <w:rPr>
          <w:rStyle w:val="elementdeftypeChar"/>
          <w:rFonts w:eastAsia="Calibri"/>
          <w:b w:val="0"/>
        </w:rPr>
      </w:pPr>
      <w:bookmarkStart w:id="3955" w:name="_Toc3566466"/>
      <w:bookmarkStart w:id="3956" w:name="_Toc34747467"/>
      <w:bookmarkStart w:id="3957" w:name="_Toc77095917"/>
      <w:bookmarkStart w:id="3958" w:name="_Toc96345461"/>
      <w:r>
        <w:t xml:space="preserve">Table </w:t>
      </w:r>
      <w:r>
        <w:fldChar w:fldCharType="begin"/>
      </w:r>
      <w:r>
        <w:instrText xml:space="preserve"> SEQ Table \* ARABIC </w:instrText>
      </w:r>
      <w:r>
        <w:fldChar w:fldCharType="separate"/>
      </w:r>
      <w:r w:rsidR="00261D7A">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3955"/>
      <w:bookmarkEnd w:id="3956"/>
      <w:bookmarkEnd w:id="3957"/>
      <w:bookmarkEnd w:id="3958"/>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3959" w:name="_Toc3556991"/>
      <w:bookmarkStart w:id="3960" w:name="_Toc34747241"/>
      <w:bookmarkStart w:id="3961" w:name="_Toc77102057"/>
      <w:r>
        <w:t>7.5.7.1 Flow Drilled Screws (FDS)</w:t>
      </w:r>
      <w:bookmarkEnd w:id="3959"/>
      <w:bookmarkEnd w:id="3960"/>
      <w:bookmarkEnd w:id="3961"/>
    </w:p>
    <w:p w14:paraId="7C98E2E2" w14:textId="4AE8ABE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65"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2814306D" w:rsidR="00FC68DB" w:rsidRPr="005C50FA" w:rsidRDefault="00FC68DB" w:rsidP="00B202D2">
      <w:pPr>
        <w:pStyle w:val="Beschriftung"/>
        <w:rPr>
          <w:color w:val="676F76"/>
          <w:sz w:val="21"/>
          <w:szCs w:val="21"/>
          <w:lang w:val="en"/>
        </w:rPr>
      </w:pPr>
      <w:bookmarkStart w:id="3962" w:name="_Toc3557106"/>
      <w:bookmarkStart w:id="3963" w:name="_Toc34747357"/>
      <w:bookmarkStart w:id="3964" w:name="_Toc76030550"/>
      <w:bookmarkStart w:id="3965" w:name="_Toc94530836"/>
      <w:bookmarkStart w:id="3966" w:name="_Toc96345346"/>
      <w:r>
        <w:t xml:space="preserve">Figure </w:t>
      </w:r>
      <w:r>
        <w:fldChar w:fldCharType="begin"/>
      </w:r>
      <w:r>
        <w:instrText xml:space="preserve"> SEQ Figure \* ARABIC </w:instrText>
      </w:r>
      <w:r>
        <w:fldChar w:fldCharType="separate"/>
      </w:r>
      <w:r w:rsidR="00822F7D">
        <w:rPr>
          <w:noProof/>
        </w:rPr>
        <w:t>27</w:t>
      </w:r>
      <w:r>
        <w:fldChar w:fldCharType="end"/>
      </w:r>
      <w:r>
        <w:t>: Process of Flow Drill Screwing</w:t>
      </w:r>
      <w:bookmarkEnd w:id="3962"/>
      <w:bookmarkEnd w:id="3963"/>
      <w:bookmarkEnd w:id="3964"/>
      <w:bookmarkEnd w:id="3965"/>
      <w:bookmarkEnd w:id="3966"/>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2CA83EDF" w:rsidR="00FC68DB" w:rsidRDefault="00FC68DB" w:rsidP="00B202D2">
      <w:pPr>
        <w:pStyle w:val="Beschriftung"/>
      </w:pPr>
      <w:bookmarkStart w:id="3967" w:name="_Toc3557107"/>
      <w:bookmarkStart w:id="3968" w:name="_Toc34747358"/>
      <w:bookmarkStart w:id="3969" w:name="_Toc76030551"/>
      <w:bookmarkStart w:id="3970" w:name="_Toc94530837"/>
      <w:bookmarkStart w:id="3971" w:name="_Toc96345347"/>
      <w:r>
        <w:t xml:space="preserve">Figure </w:t>
      </w:r>
      <w:r>
        <w:fldChar w:fldCharType="begin"/>
      </w:r>
      <w:r>
        <w:instrText xml:space="preserve"> SEQ Figure \* ARABIC </w:instrText>
      </w:r>
      <w:r>
        <w:fldChar w:fldCharType="separate"/>
      </w:r>
      <w:r w:rsidR="00822F7D">
        <w:rPr>
          <w:noProof/>
        </w:rPr>
        <w:t>28</w:t>
      </w:r>
      <w:r>
        <w:fldChar w:fldCharType="end"/>
      </w:r>
      <w:r>
        <w:t>: Measures of applied FDS</w:t>
      </w:r>
      <w:bookmarkEnd w:id="3967"/>
      <w:bookmarkEnd w:id="3968"/>
      <w:bookmarkEnd w:id="3969"/>
      <w:bookmarkEnd w:id="3970"/>
      <w:bookmarkEnd w:id="3971"/>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60D0E17B" w:rsidR="00FC68DB" w:rsidRDefault="00FC68DB" w:rsidP="00B202D2">
      <w:pPr>
        <w:pStyle w:val="Beschriftung"/>
        <w:spacing w:before="120"/>
        <w:rPr>
          <w:rFonts w:cs="Calibri"/>
          <w:szCs w:val="22"/>
          <w:lang w:eastAsia="en-GB"/>
        </w:rPr>
      </w:pPr>
      <w:bookmarkStart w:id="3972" w:name="_Toc3566467"/>
      <w:bookmarkStart w:id="3973" w:name="_Toc34747468"/>
      <w:bookmarkStart w:id="3974" w:name="_Toc77095918"/>
      <w:bookmarkStart w:id="3975" w:name="_Toc96345462"/>
      <w:r>
        <w:t xml:space="preserve">Table </w:t>
      </w:r>
      <w:r>
        <w:fldChar w:fldCharType="begin"/>
      </w:r>
      <w:r>
        <w:instrText xml:space="preserve"> SEQ Table \* ARABIC </w:instrText>
      </w:r>
      <w:r>
        <w:fldChar w:fldCharType="separate"/>
      </w:r>
      <w:r w:rsidR="00261D7A">
        <w:rPr>
          <w:noProof/>
        </w:rPr>
        <w:t>58</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3972"/>
      <w:bookmarkEnd w:id="3973"/>
      <w:bookmarkEnd w:id="3974"/>
      <w:bookmarkEnd w:id="3975"/>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54878F4" w:rsidR="00FC68DB" w:rsidRPr="001E3E2A" w:rsidRDefault="00FC68DB" w:rsidP="00B202D2">
      <w:pPr>
        <w:pStyle w:val="Beschriftung"/>
        <w:rPr>
          <w:rFonts w:cs="Calibri"/>
          <w:lang w:eastAsia="en-GB"/>
        </w:rPr>
      </w:pPr>
      <w:bookmarkStart w:id="3976" w:name="_Toc3557108"/>
      <w:bookmarkStart w:id="3977" w:name="_Toc34747359"/>
      <w:bookmarkStart w:id="3978" w:name="_Toc76030552"/>
      <w:bookmarkStart w:id="3979" w:name="_Toc94530838"/>
      <w:bookmarkStart w:id="3980" w:name="_Toc96345348"/>
      <w:r>
        <w:t xml:space="preserve">Figure </w:t>
      </w:r>
      <w:r>
        <w:fldChar w:fldCharType="begin"/>
      </w:r>
      <w:r>
        <w:instrText xml:space="preserve"> SEQ Figure \* ARABIC </w:instrText>
      </w:r>
      <w:r>
        <w:fldChar w:fldCharType="separate"/>
      </w:r>
      <w:r w:rsidR="00822F7D">
        <w:rPr>
          <w:noProof/>
        </w:rPr>
        <w:t>29</w:t>
      </w:r>
      <w:r>
        <w:fldChar w:fldCharType="end"/>
      </w:r>
      <w:r>
        <w:t>: Pre-machined or clearance hole in FDS connection</w:t>
      </w:r>
      <w:bookmarkEnd w:id="3976"/>
      <w:bookmarkEnd w:id="3977"/>
      <w:bookmarkEnd w:id="3978"/>
      <w:bookmarkEnd w:id="3979"/>
      <w:bookmarkEnd w:id="3980"/>
    </w:p>
    <w:p w14:paraId="49C4E57A" w14:textId="1489ED6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261D7A">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8B0BCE" w:rsidR="00FC68DB" w:rsidRPr="00B50C53" w:rsidRDefault="00FC68DB" w:rsidP="00B202D2">
      <w:pPr>
        <w:pStyle w:val="Beschriftung"/>
        <w:rPr>
          <w:rFonts w:cs="Calibri"/>
          <w:lang w:eastAsia="en-GB"/>
        </w:rPr>
      </w:pPr>
      <w:bookmarkStart w:id="3981" w:name="_Toc3557109"/>
      <w:bookmarkStart w:id="3982" w:name="_Toc34747360"/>
      <w:bookmarkStart w:id="3983" w:name="_Toc76030553"/>
      <w:bookmarkStart w:id="3984" w:name="_Toc94530839"/>
      <w:bookmarkStart w:id="3985" w:name="_Toc96345349"/>
      <w:r>
        <w:t xml:space="preserve">Figure </w:t>
      </w:r>
      <w:r>
        <w:fldChar w:fldCharType="begin"/>
      </w:r>
      <w:r>
        <w:instrText xml:space="preserve"> SEQ Figure \* ARABIC </w:instrText>
      </w:r>
      <w:r>
        <w:fldChar w:fldCharType="separate"/>
      </w:r>
      <w:r w:rsidR="00822F7D">
        <w:rPr>
          <w:noProof/>
        </w:rPr>
        <w:t>30</w:t>
      </w:r>
      <w:r>
        <w:fldChar w:fldCharType="end"/>
      </w:r>
      <w:r>
        <w:t>: Pilot hole on sheet metal</w:t>
      </w:r>
      <w:bookmarkEnd w:id="3981"/>
      <w:bookmarkEnd w:id="3982"/>
      <w:bookmarkEnd w:id="3983"/>
      <w:bookmarkEnd w:id="3984"/>
      <w:bookmarkEnd w:id="398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3986" w:name="_Toc413359598"/>
      <w:bookmarkStart w:id="3987" w:name="_Toc3556992"/>
      <w:bookmarkStart w:id="3988" w:name="_Toc34747242"/>
      <w:bookmarkStart w:id="3989" w:name="_Toc77102058"/>
      <w:bookmarkStart w:id="3990" w:name="_Toc96345274"/>
      <w:r w:rsidRPr="000F30B3">
        <w:t>Gum Drops</w:t>
      </w:r>
      <w:bookmarkEnd w:id="3986"/>
      <w:bookmarkEnd w:id="3987"/>
      <w:bookmarkEnd w:id="3988"/>
      <w:bookmarkEnd w:id="3989"/>
      <w:bookmarkEnd w:id="399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56D0E95"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991" w:author="Weinert, Matthias (M.)" w:date="2022-02-21T14:07:00Z">
              <w:r w:rsidR="00261D7A" w:rsidRPr="00261D7A">
                <w:rPr>
                  <w:sz w:val="20"/>
                  <w:szCs w:val="20"/>
                  <w:rPrChange w:id="3992" w:author="Weinert, Matthias (M.)" w:date="2022-02-21T14:07:00Z">
                    <w:rPr/>
                  </w:rPrChange>
                </w:rPr>
                <w:t xml:space="preserve">Custom Attributes </w:t>
              </w:r>
              <w:r w:rsidR="00261D7A" w:rsidRPr="007331A4">
                <w:t>list</w:t>
              </w:r>
            </w:ins>
            <w:del w:id="3993"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3FC34079" w14:textId="754C726B" w:rsidR="00FC68DB" w:rsidRPr="00226A3F" w:rsidRDefault="00FC68DB" w:rsidP="00B202D2">
      <w:pPr>
        <w:pStyle w:val="Beschriftung"/>
        <w:spacing w:before="120" w:after="60"/>
      </w:pPr>
      <w:bookmarkStart w:id="3994" w:name="_Toc3566468"/>
      <w:bookmarkStart w:id="3995" w:name="_Toc34747469"/>
      <w:bookmarkStart w:id="3996" w:name="_Toc77095919"/>
      <w:bookmarkStart w:id="3997" w:name="_Toc96345463"/>
      <w:r>
        <w:t xml:space="preserve">Table </w:t>
      </w:r>
      <w:r>
        <w:fldChar w:fldCharType="begin"/>
      </w:r>
      <w:r>
        <w:instrText xml:space="preserve"> SEQ Table \* ARABIC </w:instrText>
      </w:r>
      <w:r>
        <w:fldChar w:fldCharType="separate"/>
      </w:r>
      <w:r w:rsidR="00261D7A">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3994"/>
      <w:bookmarkEnd w:id="3995"/>
      <w:bookmarkEnd w:id="3996"/>
      <w:bookmarkEnd w:id="399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31AEBDF" w:rsidR="00FC68DB" w:rsidRDefault="00FC68DB" w:rsidP="00B202D2">
      <w:pPr>
        <w:pStyle w:val="Beschriftung"/>
        <w:spacing w:before="60"/>
      </w:pPr>
      <w:bookmarkStart w:id="3998" w:name="_Toc3566469"/>
      <w:bookmarkStart w:id="3999" w:name="_Toc34747470"/>
      <w:bookmarkStart w:id="4000" w:name="_Toc77095920"/>
      <w:bookmarkStart w:id="4001" w:name="_Toc96345464"/>
      <w:r>
        <w:t xml:space="preserve">Table </w:t>
      </w:r>
      <w:r>
        <w:fldChar w:fldCharType="begin"/>
      </w:r>
      <w:r>
        <w:instrText xml:space="preserve"> SEQ Table \* ARABIC </w:instrText>
      </w:r>
      <w:r>
        <w:fldChar w:fldCharType="separate"/>
      </w:r>
      <w:r w:rsidR="00261D7A">
        <w:rPr>
          <w:noProof/>
        </w:rPr>
        <w:t>60</w:t>
      </w:r>
      <w:r>
        <w:fldChar w:fldCharType="end"/>
      </w:r>
      <w:r>
        <w:t>: Attributes</w:t>
      </w:r>
      <w:r>
        <w:rPr>
          <w:noProof/>
        </w:rPr>
        <w:t xml:space="preserve"> of element </w:t>
      </w:r>
      <w:r w:rsidRPr="00611340">
        <w:rPr>
          <w:rFonts w:ascii="Courier New" w:hAnsi="Courier New" w:cs="Courier New"/>
        </w:rPr>
        <w:t>&lt;gumdrop/&gt;</w:t>
      </w:r>
      <w:bookmarkEnd w:id="3998"/>
      <w:bookmarkEnd w:id="3999"/>
      <w:bookmarkEnd w:id="4000"/>
      <w:bookmarkEnd w:id="400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327F376E"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4002" w:name="_Toc77095921"/>
      <w:bookmarkStart w:id="4003" w:name="_Toc96345465"/>
      <w:r w:rsidRPr="001F112B">
        <w:t xml:space="preserve">Table </w:t>
      </w:r>
      <w:r w:rsidRPr="001F112B">
        <w:fldChar w:fldCharType="begin"/>
      </w:r>
      <w:r w:rsidRPr="001F112B">
        <w:instrText xml:space="preserve"> SEQ Table \* ARABIC </w:instrText>
      </w:r>
      <w:r w:rsidRPr="001F112B">
        <w:fldChar w:fldCharType="separate"/>
      </w:r>
      <w:r w:rsidR="00261D7A">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4002"/>
      <w:bookmarkEnd w:id="400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4004" w:name="_Toc428456279"/>
      <w:bookmarkStart w:id="4005" w:name="_Toc3556993"/>
      <w:bookmarkStart w:id="4006" w:name="_Toc34747243"/>
      <w:bookmarkStart w:id="4007" w:name="_Toc77102059"/>
      <w:bookmarkStart w:id="4008" w:name="_Toc96345275"/>
      <w:bookmarkEnd w:id="4004"/>
      <w:r>
        <w:t>Clinches</w:t>
      </w:r>
      <w:bookmarkEnd w:id="4005"/>
      <w:bookmarkEnd w:id="4006"/>
      <w:bookmarkEnd w:id="4007"/>
      <w:bookmarkEnd w:id="400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1A673DE3" w:rsidR="00FC68DB" w:rsidRDefault="00FC68DB" w:rsidP="00B202D2">
      <w:pPr>
        <w:pStyle w:val="Beschriftung"/>
      </w:pPr>
      <w:bookmarkStart w:id="4009" w:name="_Ref428794448"/>
      <w:bookmarkStart w:id="4010" w:name="_Ref428794398"/>
      <w:bookmarkStart w:id="4011" w:name="_Toc3557111"/>
      <w:bookmarkStart w:id="4012" w:name="_Toc34747362"/>
      <w:bookmarkStart w:id="4013" w:name="_Toc76030555"/>
      <w:bookmarkStart w:id="4014" w:name="_Toc94530841"/>
      <w:bookmarkStart w:id="4015" w:name="_Toc96345350"/>
      <w:r>
        <w:t xml:space="preserve">Figure </w:t>
      </w:r>
      <w:r>
        <w:fldChar w:fldCharType="begin"/>
      </w:r>
      <w:r>
        <w:instrText xml:space="preserve"> SEQ Figure \* ARABIC </w:instrText>
      </w:r>
      <w:r>
        <w:fldChar w:fldCharType="separate"/>
      </w:r>
      <w:r w:rsidR="00822F7D">
        <w:rPr>
          <w:noProof/>
        </w:rPr>
        <w:t>31</w:t>
      </w:r>
      <w:r>
        <w:fldChar w:fldCharType="end"/>
      </w:r>
      <w:bookmarkEnd w:id="4009"/>
      <w:r>
        <w:t xml:space="preserve">: </w:t>
      </w:r>
      <w:r w:rsidRPr="00D67DC2">
        <w:t>Clinch Joint Dimensions</w:t>
      </w:r>
      <w:bookmarkEnd w:id="4010"/>
      <w:bookmarkEnd w:id="4011"/>
      <w:bookmarkEnd w:id="4012"/>
      <w:bookmarkEnd w:id="4013"/>
      <w:bookmarkEnd w:id="4014"/>
      <w:bookmarkEnd w:id="401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9443CA8" w:rsidR="00FC68DB" w:rsidRDefault="00FC68DB" w:rsidP="00B202D2">
      <w:pPr>
        <w:pStyle w:val="Beschriftung"/>
        <w:spacing w:before="120"/>
        <w:rPr>
          <w:rFonts w:cs="Calibri"/>
          <w:szCs w:val="22"/>
          <w:lang w:eastAsia="en-GB"/>
        </w:rPr>
      </w:pPr>
      <w:bookmarkStart w:id="4016" w:name="_Ref428798660"/>
      <w:bookmarkStart w:id="4017" w:name="_Toc3557112"/>
      <w:bookmarkStart w:id="4018" w:name="_Toc34747363"/>
      <w:bookmarkStart w:id="4019" w:name="_Toc76030556"/>
      <w:bookmarkStart w:id="4020" w:name="_Toc94530842"/>
      <w:bookmarkStart w:id="4021" w:name="_Toc96345351"/>
      <w:r>
        <w:t xml:space="preserve">Figure </w:t>
      </w:r>
      <w:r>
        <w:fldChar w:fldCharType="begin"/>
      </w:r>
      <w:r>
        <w:instrText xml:space="preserve"> SEQ Figure \* ARABIC </w:instrText>
      </w:r>
      <w:r>
        <w:fldChar w:fldCharType="separate"/>
      </w:r>
      <w:r w:rsidR="00822F7D">
        <w:rPr>
          <w:noProof/>
        </w:rPr>
        <w:t>32</w:t>
      </w:r>
      <w:r>
        <w:fldChar w:fldCharType="end"/>
      </w:r>
      <w:bookmarkEnd w:id="4016"/>
      <w:r>
        <w:t xml:space="preserve">: </w:t>
      </w:r>
      <w:r w:rsidR="00E64A65">
        <w:t xml:space="preserve">Two example clinch systems </w:t>
      </w:r>
      <w:sdt>
        <w:sdtPr>
          <w:id w:val="-1725829850"/>
          <w:citation/>
        </w:sdtPr>
        <w:sdtContent>
          <w:r w:rsidR="00E64A65">
            <w:fldChar w:fldCharType="begin"/>
          </w:r>
          <w:r w:rsidR="00E64A65" w:rsidRPr="00E64A65">
            <w:rPr>
              <w:lang w:val="en-US"/>
            </w:rPr>
            <w:instrText xml:space="preserve"> CITATION OHa98 \l 1031 </w:instrText>
          </w:r>
          <w:r w:rsidR="00E64A65">
            <w:fldChar w:fldCharType="separate"/>
          </w:r>
          <w:ins w:id="4022" w:author="Weinert, Matthias (M.)" w:date="2022-02-21T14:07:00Z">
            <w:r w:rsidR="00261D7A" w:rsidRPr="00261D7A">
              <w:rPr>
                <w:noProof/>
                <w:lang w:val="en-US"/>
                <w:rPrChange w:id="4023" w:author="Weinert, Matthias (M.)" w:date="2022-02-21T14:07:00Z">
                  <w:rPr>
                    <w:rFonts w:eastAsia="Times New Roman"/>
                  </w:rPr>
                </w:rPrChange>
              </w:rPr>
              <w:t>[4]</w:t>
            </w:r>
          </w:ins>
          <w:del w:id="4024" w:author="Weinert, Matthias (M.)" w:date="2022-02-16T15:44:00Z">
            <w:r w:rsidR="0050351B" w:rsidRPr="0050351B" w:rsidDel="00F16E77">
              <w:rPr>
                <w:noProof/>
                <w:lang w:val="en-US"/>
              </w:rPr>
              <w:delText>[4]</w:delText>
            </w:r>
          </w:del>
          <w:r w:rsidR="00E64A65">
            <w:fldChar w:fldCharType="end"/>
          </w:r>
        </w:sdtContent>
      </w:sdt>
      <w:r w:rsidR="00E64A65">
        <w:t xml:space="preserve"> (</w:t>
      </w:r>
      <w:r>
        <w:t>TOX (left) and BTM’s Tog-L-Loc system</w:t>
      </w:r>
      <w:bookmarkEnd w:id="4017"/>
      <w:bookmarkEnd w:id="4018"/>
      <w:bookmarkEnd w:id="4019"/>
      <w:bookmarkEnd w:id="4020"/>
      <w:r w:rsidR="00E64A65">
        <w:t>)</w:t>
      </w:r>
      <w:bookmarkEnd w:id="402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CAF46BB"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4025" w:author="Weinert, Matthias (M.)" w:date="2022-02-21T14:07:00Z">
              <w:r w:rsidR="00261D7A" w:rsidRPr="00261D7A">
                <w:rPr>
                  <w:sz w:val="20"/>
                  <w:szCs w:val="20"/>
                  <w:rPrChange w:id="4026" w:author="Weinert, Matthias (M.)" w:date="2022-02-21T14:07:00Z">
                    <w:rPr/>
                  </w:rPrChange>
                </w:rPr>
                <w:t xml:space="preserve">Custom Attributes </w:t>
              </w:r>
              <w:r w:rsidR="00261D7A" w:rsidRPr="007331A4">
                <w:t>list</w:t>
              </w:r>
            </w:ins>
            <w:del w:id="4027"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2B133A93" w14:textId="3DB53FCE" w:rsidR="00FC68DB" w:rsidRDefault="00FC68DB" w:rsidP="00B202D2">
      <w:pPr>
        <w:pStyle w:val="Beschriftung"/>
        <w:spacing w:before="120"/>
        <w:rPr>
          <w:rStyle w:val="elementdeftypeChar"/>
          <w:rFonts w:eastAsia="Calibri"/>
          <w:b w:val="0"/>
        </w:rPr>
      </w:pPr>
      <w:bookmarkStart w:id="4028" w:name="_Toc3566470"/>
      <w:bookmarkStart w:id="4029" w:name="_Toc34747471"/>
      <w:bookmarkStart w:id="4030" w:name="_Toc77095922"/>
      <w:bookmarkStart w:id="4031" w:name="_Toc96345466"/>
      <w:r>
        <w:t xml:space="preserve">Table </w:t>
      </w:r>
      <w:r>
        <w:fldChar w:fldCharType="begin"/>
      </w:r>
      <w:r>
        <w:instrText xml:space="preserve"> SEQ Table \* ARABIC </w:instrText>
      </w:r>
      <w:r>
        <w:fldChar w:fldCharType="separate"/>
      </w:r>
      <w:r w:rsidR="00261D7A">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4028"/>
      <w:bookmarkEnd w:id="4029"/>
      <w:bookmarkEnd w:id="4030"/>
      <w:bookmarkEnd w:id="403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EF74AD8" w:rsidR="00FC68DB" w:rsidRDefault="00FC68DB" w:rsidP="00B202D2">
      <w:pPr>
        <w:pStyle w:val="Beschriftung"/>
        <w:spacing w:before="120"/>
      </w:pPr>
      <w:bookmarkStart w:id="4032" w:name="_Toc3566471"/>
      <w:bookmarkStart w:id="4033" w:name="_Toc34747472"/>
      <w:bookmarkStart w:id="4034" w:name="_Toc77095923"/>
      <w:bookmarkStart w:id="4035" w:name="_Toc96345467"/>
      <w:r>
        <w:t xml:space="preserve">Table </w:t>
      </w:r>
      <w:r>
        <w:fldChar w:fldCharType="begin"/>
      </w:r>
      <w:r>
        <w:instrText xml:space="preserve"> SEQ Table \* ARABIC </w:instrText>
      </w:r>
      <w:r>
        <w:fldChar w:fldCharType="separate"/>
      </w:r>
      <w:r w:rsidR="00261D7A">
        <w:rPr>
          <w:noProof/>
        </w:rPr>
        <w:t>63</w:t>
      </w:r>
      <w:r>
        <w:fldChar w:fldCharType="end"/>
      </w:r>
      <w:r>
        <w:t xml:space="preserve">: Attributes of element </w:t>
      </w:r>
      <w:r w:rsidRPr="006239BA">
        <w:rPr>
          <w:rStyle w:val="elementdeftypeChar"/>
          <w:rFonts w:eastAsia="Calibri"/>
          <w:b w:val="0"/>
        </w:rPr>
        <w:t>&lt;clinch/&gt;</w:t>
      </w:r>
      <w:bookmarkEnd w:id="4032"/>
      <w:bookmarkEnd w:id="4033"/>
      <w:bookmarkEnd w:id="4034"/>
      <w:bookmarkEnd w:id="4035"/>
    </w:p>
    <w:p w14:paraId="1CE5F3A8" w14:textId="632A3741"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ins w:id="4036" w:author="Weinert, Matthias (M.)" w:date="2022-02-21T14:07:00Z">
            <w:r w:rsidR="00261D7A" w:rsidRPr="00261D7A">
              <w:rPr>
                <w:rFonts w:cs="Calibri"/>
                <w:noProof/>
                <w:lang w:val="en-US" w:eastAsia="en-GB"/>
                <w:rPrChange w:id="4037" w:author="Weinert, Matthias (M.)" w:date="2022-02-21T14:07:00Z">
                  <w:rPr>
                    <w:rFonts w:eastAsia="Times New Roman"/>
                  </w:rPr>
                </w:rPrChange>
              </w:rPr>
              <w:t>[4]</w:t>
            </w:r>
          </w:ins>
          <w:del w:id="4038" w:author="Weinert, Matthias (M.)" w:date="2022-02-16T15:44:00Z">
            <w:r w:rsidR="0050351B" w:rsidRPr="0050351B" w:rsidDel="00F16E77">
              <w:rPr>
                <w:rFonts w:cs="Calibri"/>
                <w:noProof/>
                <w:lang w:val="en-US" w:eastAsia="en-GB"/>
              </w:rPr>
              <w:delText>[4]</w:delText>
            </w:r>
          </w:del>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261D7A">
        <w:t xml:space="preserve">Figure </w:t>
      </w:r>
      <w:r w:rsidR="00261D7A">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5D1876D4"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261D7A">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41B8D758"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4039" w:name="_Toc3566472"/>
      <w:bookmarkStart w:id="4040" w:name="_Toc34747473"/>
      <w:bookmarkStart w:id="4041" w:name="_Toc77095924"/>
      <w:bookmarkStart w:id="4042" w:name="_Toc96345468"/>
      <w:r>
        <w:t xml:space="preserve">Table </w:t>
      </w:r>
      <w:r>
        <w:fldChar w:fldCharType="begin"/>
      </w:r>
      <w:r>
        <w:instrText xml:space="preserve"> SEQ Table \* ARABIC </w:instrText>
      </w:r>
      <w:r>
        <w:fldChar w:fldCharType="separate"/>
      </w:r>
      <w:r w:rsidR="00261D7A">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4039"/>
      <w:bookmarkEnd w:id="4040"/>
      <w:bookmarkEnd w:id="4041"/>
      <w:bookmarkEnd w:id="4042"/>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4043" w:name="_Toc3556994"/>
      <w:bookmarkStart w:id="4044" w:name="_Toc34747244"/>
      <w:bookmarkStart w:id="4045" w:name="_Toc77102060"/>
      <w:bookmarkStart w:id="4046" w:name="_Toc96345276"/>
      <w:r w:rsidRPr="00BF4695">
        <w:t>Heat Stakes / Thermal Stakes</w:t>
      </w:r>
      <w:bookmarkEnd w:id="4043"/>
      <w:bookmarkEnd w:id="4044"/>
      <w:bookmarkEnd w:id="4045"/>
      <w:bookmarkEnd w:id="404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75E7002F" w:rsidR="00FC68DB" w:rsidRDefault="00FC68DB" w:rsidP="00B202D2">
      <w:pPr>
        <w:pStyle w:val="Beschriftung"/>
        <w:spacing w:before="120"/>
      </w:pPr>
      <w:bookmarkStart w:id="4047" w:name="_Toc3557113"/>
      <w:bookmarkStart w:id="4048" w:name="_Toc34747364"/>
      <w:bookmarkStart w:id="4049" w:name="_Toc76030557"/>
      <w:bookmarkStart w:id="4050" w:name="_Toc94530843"/>
      <w:bookmarkStart w:id="4051" w:name="_Toc96345352"/>
      <w:r>
        <w:lastRenderedPageBreak/>
        <w:t xml:space="preserve">Figure </w:t>
      </w:r>
      <w:r>
        <w:fldChar w:fldCharType="begin"/>
      </w:r>
      <w:r>
        <w:instrText xml:space="preserve"> SEQ Figure \* ARABIC </w:instrText>
      </w:r>
      <w:r>
        <w:fldChar w:fldCharType="separate"/>
      </w:r>
      <w:r w:rsidR="00822F7D">
        <w:rPr>
          <w:noProof/>
        </w:rPr>
        <w:t>33</w:t>
      </w:r>
      <w:r>
        <w:fldChar w:fldCharType="end"/>
      </w:r>
      <w:r>
        <w:t xml:space="preserve">: </w:t>
      </w:r>
      <w:r w:rsidR="00F56BFA">
        <w:t>Heat Stakes: Process steps &amp; Design recommendations</w:t>
      </w:r>
      <w:bookmarkEnd w:id="4047"/>
      <w:bookmarkEnd w:id="4048"/>
      <w:bookmarkEnd w:id="4049"/>
      <w:bookmarkEnd w:id="4050"/>
      <w:bookmarkEnd w:id="405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375DED1"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4052" w:author="Weinert, Matthias (M.)" w:date="2022-02-21T14:07:00Z">
              <w:r w:rsidR="00261D7A" w:rsidRPr="00261D7A">
                <w:rPr>
                  <w:sz w:val="20"/>
                  <w:szCs w:val="20"/>
                  <w:rPrChange w:id="4053" w:author="Weinert, Matthias (M.)" w:date="2022-02-21T14:07:00Z">
                    <w:rPr/>
                  </w:rPrChange>
                </w:rPr>
                <w:t xml:space="preserve">Custom Attributes </w:t>
              </w:r>
              <w:r w:rsidR="00261D7A" w:rsidRPr="007331A4">
                <w:t>list</w:t>
              </w:r>
            </w:ins>
            <w:del w:id="4054"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3DD1847B" w14:textId="5F072439" w:rsidR="00FC68DB" w:rsidRDefault="00FC68DB" w:rsidP="00B202D2">
      <w:pPr>
        <w:pStyle w:val="Beschriftung"/>
        <w:spacing w:before="120"/>
        <w:rPr>
          <w:rStyle w:val="elementdeftypeChar"/>
          <w:rFonts w:eastAsia="Calibri"/>
          <w:b w:val="0"/>
        </w:rPr>
      </w:pPr>
      <w:bookmarkStart w:id="4055" w:name="_Toc3566473"/>
      <w:bookmarkStart w:id="4056" w:name="_Toc34747474"/>
      <w:bookmarkStart w:id="4057" w:name="_Toc77095925"/>
      <w:bookmarkStart w:id="4058" w:name="_Toc96345469"/>
      <w:r>
        <w:t xml:space="preserve">Table </w:t>
      </w:r>
      <w:r>
        <w:fldChar w:fldCharType="begin"/>
      </w:r>
      <w:r>
        <w:instrText xml:space="preserve"> SEQ Table \* ARABIC </w:instrText>
      </w:r>
      <w:r>
        <w:fldChar w:fldCharType="separate"/>
      </w:r>
      <w:r w:rsidR="00261D7A">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4055"/>
      <w:bookmarkEnd w:id="4056"/>
      <w:bookmarkEnd w:id="4057"/>
      <w:bookmarkEnd w:id="4058"/>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3F723190" w:rsidR="00FC68DB" w:rsidRDefault="00FC68DB" w:rsidP="00B202D2">
      <w:pPr>
        <w:pStyle w:val="Beschriftung"/>
        <w:spacing w:before="120"/>
      </w:pPr>
      <w:bookmarkStart w:id="4059" w:name="_Toc3566474"/>
      <w:bookmarkStart w:id="4060" w:name="_Toc34747475"/>
      <w:bookmarkStart w:id="4061" w:name="_Toc77095926"/>
      <w:bookmarkStart w:id="4062" w:name="_Toc96345470"/>
      <w:r>
        <w:t xml:space="preserve">Table </w:t>
      </w:r>
      <w:r>
        <w:fldChar w:fldCharType="begin"/>
      </w:r>
      <w:r>
        <w:instrText xml:space="preserve"> SEQ Table \* ARABIC </w:instrText>
      </w:r>
      <w:r>
        <w:fldChar w:fldCharType="separate"/>
      </w:r>
      <w:r w:rsidR="00261D7A">
        <w:rPr>
          <w:noProof/>
        </w:rPr>
        <w:t>66</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4059"/>
      <w:bookmarkEnd w:id="4060"/>
      <w:bookmarkEnd w:id="4061"/>
      <w:bookmarkEnd w:id="4062"/>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3E4E54E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261D7A">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1AEAA591"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4063" w:name="_Toc77095927"/>
      <w:bookmarkStart w:id="4064" w:name="_Toc96345471"/>
      <w:r>
        <w:t xml:space="preserve">Table </w:t>
      </w:r>
      <w:r>
        <w:fldChar w:fldCharType="begin"/>
      </w:r>
      <w:r>
        <w:instrText xml:space="preserve"> SEQ Table \* ARABIC </w:instrText>
      </w:r>
      <w:r>
        <w:fldChar w:fldCharType="separate"/>
      </w:r>
      <w:r w:rsidR="00261D7A">
        <w:rPr>
          <w:noProof/>
        </w:rPr>
        <w:t>67</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4063"/>
      <w:bookmarkEnd w:id="406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4065" w:name="_Toc3556995"/>
      <w:bookmarkStart w:id="4066" w:name="_Toc34747245"/>
      <w:bookmarkStart w:id="4067" w:name="_Toc77102061"/>
      <w:bookmarkStart w:id="4068" w:name="_Toc96345277"/>
      <w:r>
        <w:t>Clips/</w:t>
      </w:r>
      <w:r w:rsidRPr="00BF4695">
        <w:t>Snap Joints</w:t>
      </w:r>
      <w:bookmarkEnd w:id="4065"/>
      <w:bookmarkEnd w:id="4066"/>
      <w:bookmarkEnd w:id="4067"/>
      <w:bookmarkEnd w:id="406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lastRenderedPageBreak/>
        <w:drawing>
          <wp:inline distT="0" distB="0" distL="0" distR="0" wp14:anchorId="74A52A48" wp14:editId="7F53F0C8">
            <wp:extent cx="1250830" cy="1129571"/>
            <wp:effectExtent l="0" t="0" r="0" b="0"/>
            <wp:docPr id="288" name="Picture 288" descr="File:Hairpin clip.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4A214F4"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75" w:history="1">
        <w:r w:rsidRPr="0042625C">
          <w:rPr>
            <w:rStyle w:val="Hyperlink"/>
            <w:sz w:val="18"/>
            <w:lang w:val="en-US"/>
          </w:rPr>
          <w:t>http://en.wikipedia.org/wiki/File:Hairpin_clip.png</w:t>
        </w:r>
      </w:hyperlink>
    </w:p>
    <w:p w14:paraId="023289B0" w14:textId="5173B70E" w:rsidR="00FC68DB" w:rsidRDefault="00FC68DB" w:rsidP="00B202D2">
      <w:pPr>
        <w:pStyle w:val="Beschriftung"/>
        <w:spacing w:before="120"/>
      </w:pPr>
      <w:bookmarkStart w:id="4069" w:name="_Toc3557114"/>
      <w:bookmarkStart w:id="4070" w:name="_Toc34747365"/>
      <w:bookmarkStart w:id="4071" w:name="_Toc76030558"/>
      <w:bookmarkStart w:id="4072" w:name="_Toc94530844"/>
      <w:bookmarkStart w:id="4073" w:name="_Toc96345353"/>
      <w:r>
        <w:t xml:space="preserve">Figure </w:t>
      </w:r>
      <w:r>
        <w:fldChar w:fldCharType="begin"/>
      </w:r>
      <w:r>
        <w:instrText xml:space="preserve"> SEQ Figure \* ARABIC </w:instrText>
      </w:r>
      <w:r>
        <w:fldChar w:fldCharType="separate"/>
      </w:r>
      <w:r w:rsidR="00822F7D">
        <w:rPr>
          <w:noProof/>
        </w:rPr>
        <w:t>34</w:t>
      </w:r>
      <w:r>
        <w:fldChar w:fldCharType="end"/>
      </w:r>
      <w:r w:rsidRPr="0042625C">
        <w:t xml:space="preserve">: A </w:t>
      </w:r>
      <w:r>
        <w:t>"</w:t>
      </w:r>
      <w:r w:rsidRPr="0042625C">
        <w:t>Hairpin Clip</w:t>
      </w:r>
      <w:bookmarkEnd w:id="4069"/>
      <w:r>
        <w:t>"</w:t>
      </w:r>
      <w:bookmarkEnd w:id="4070"/>
      <w:bookmarkEnd w:id="4071"/>
      <w:bookmarkEnd w:id="4072"/>
      <w:bookmarkEnd w:id="4073"/>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46802" cy="959488"/>
                    </a:xfrm>
                    <a:prstGeom prst="rect">
                      <a:avLst/>
                    </a:prstGeom>
                  </pic:spPr>
                </pic:pic>
              </a:graphicData>
            </a:graphic>
          </wp:inline>
        </w:drawing>
      </w:r>
    </w:p>
    <w:p w14:paraId="05046B69" w14:textId="02866187"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77" w:history="1">
        <w:r>
          <w:rPr>
            <w:rStyle w:val="Hyperlink"/>
            <w:sz w:val="18"/>
            <w:lang w:val="en-US"/>
          </w:rPr>
          <w:t>http://commons.wikimedia.org/wiki/File:Circlips_interieur.png</w:t>
        </w:r>
      </w:hyperlink>
    </w:p>
    <w:p w14:paraId="15994C73" w14:textId="3FE96747" w:rsidR="00FC68DB" w:rsidRDefault="00FC68DB" w:rsidP="00B202D2">
      <w:pPr>
        <w:pStyle w:val="Beschriftung"/>
        <w:spacing w:before="120"/>
      </w:pPr>
      <w:bookmarkStart w:id="4074" w:name="_Toc3557115"/>
      <w:bookmarkStart w:id="4075" w:name="_Toc34747366"/>
      <w:bookmarkStart w:id="4076" w:name="_Toc76030559"/>
      <w:bookmarkStart w:id="4077" w:name="_Toc94530845"/>
      <w:bookmarkStart w:id="4078" w:name="_Toc96345354"/>
      <w:r>
        <w:t xml:space="preserve">Figure </w:t>
      </w:r>
      <w:r>
        <w:fldChar w:fldCharType="begin"/>
      </w:r>
      <w:r>
        <w:instrText xml:space="preserve"> SEQ Figure \* ARABIC </w:instrText>
      </w:r>
      <w:r>
        <w:fldChar w:fldCharType="separate"/>
      </w:r>
      <w:r w:rsidR="00822F7D">
        <w:rPr>
          <w:noProof/>
        </w:rPr>
        <w:t>35</w:t>
      </w:r>
      <w:r>
        <w:fldChar w:fldCharType="end"/>
      </w:r>
      <w:r>
        <w:t xml:space="preserve">: </w:t>
      </w:r>
      <w:r w:rsidRPr="008F3E40">
        <w:t>Internal and External Circlips</w:t>
      </w:r>
      <w:bookmarkEnd w:id="4074"/>
      <w:bookmarkEnd w:id="4075"/>
      <w:bookmarkEnd w:id="4076"/>
      <w:bookmarkEnd w:id="4077"/>
      <w:bookmarkEnd w:id="4078"/>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E8C0751" w:rsidR="00FC68DB" w:rsidRDefault="00FC68DB" w:rsidP="00B202D2">
      <w:pPr>
        <w:pStyle w:val="Beschriftung"/>
      </w:pPr>
      <w:bookmarkStart w:id="4079" w:name="_Toc3557116"/>
      <w:bookmarkStart w:id="4080" w:name="_Ref7727027"/>
      <w:bookmarkStart w:id="4081" w:name="_Toc34747367"/>
      <w:bookmarkStart w:id="4082" w:name="_Toc76030560"/>
      <w:bookmarkStart w:id="4083" w:name="_Toc94530846"/>
      <w:bookmarkStart w:id="4084" w:name="_Toc96345355"/>
      <w:r>
        <w:t xml:space="preserve">Figure </w:t>
      </w:r>
      <w:r>
        <w:fldChar w:fldCharType="begin"/>
      </w:r>
      <w:r>
        <w:instrText xml:space="preserve"> SEQ Figure \* ARABIC </w:instrText>
      </w:r>
      <w:r>
        <w:fldChar w:fldCharType="separate"/>
      </w:r>
      <w:r w:rsidR="00822F7D">
        <w:rPr>
          <w:noProof/>
        </w:rPr>
        <w:t>36</w:t>
      </w:r>
      <w:r>
        <w:fldChar w:fldCharType="end"/>
      </w:r>
      <w:r w:rsidRPr="004A2BBC">
        <w:t>: Clips Pushed into a Hole</w:t>
      </w:r>
      <w:bookmarkEnd w:id="4079"/>
      <w:bookmarkEnd w:id="4080"/>
      <w:bookmarkEnd w:id="4081"/>
      <w:bookmarkEnd w:id="4082"/>
      <w:bookmarkEnd w:id="4083"/>
      <w:bookmarkEnd w:id="4084"/>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690030C3" w:rsidR="00FC68DB" w:rsidRDefault="00FC68DB" w:rsidP="00B202D2">
      <w:pPr>
        <w:pStyle w:val="Beschriftung"/>
      </w:pPr>
      <w:bookmarkStart w:id="4085" w:name="_Toc3557117"/>
      <w:bookmarkStart w:id="4086" w:name="_Toc34747368"/>
      <w:bookmarkStart w:id="4087" w:name="_Toc76030561"/>
      <w:bookmarkStart w:id="4088" w:name="_Toc94530847"/>
      <w:bookmarkStart w:id="4089" w:name="_Toc96345356"/>
      <w:r>
        <w:t xml:space="preserve">Figure </w:t>
      </w:r>
      <w:r>
        <w:fldChar w:fldCharType="begin"/>
      </w:r>
      <w:r>
        <w:instrText xml:space="preserve"> SEQ Figure \* ARABIC </w:instrText>
      </w:r>
      <w:r>
        <w:fldChar w:fldCharType="separate"/>
      </w:r>
      <w:r w:rsidR="00822F7D">
        <w:rPr>
          <w:noProof/>
        </w:rPr>
        <w:t>37</w:t>
      </w:r>
      <w:r>
        <w:fldChar w:fldCharType="end"/>
      </w:r>
      <w:r w:rsidRPr="004A2BBC">
        <w:t xml:space="preserve">: </w:t>
      </w:r>
      <w:r w:rsidRPr="00D2720D">
        <w:t>Clips Sliding onto a Flat Surface</w:t>
      </w:r>
      <w:bookmarkEnd w:id="4085"/>
      <w:bookmarkEnd w:id="4086"/>
      <w:bookmarkEnd w:id="4087"/>
      <w:bookmarkEnd w:id="4088"/>
      <w:bookmarkEnd w:id="408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723054"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090" w:author="Weinert, Matthias (M.)" w:date="2022-02-21T14:07:00Z">
              <w:r w:rsidR="00261D7A" w:rsidRPr="00261D7A">
                <w:rPr>
                  <w:sz w:val="20"/>
                  <w:szCs w:val="20"/>
                  <w:rPrChange w:id="4091" w:author="Weinert, Matthias (M.)" w:date="2022-02-21T14:07:00Z">
                    <w:rPr/>
                  </w:rPrChange>
                </w:rPr>
                <w:t xml:space="preserve">Custom Attributes </w:t>
              </w:r>
              <w:r w:rsidR="00261D7A" w:rsidRPr="007331A4">
                <w:t>list</w:t>
              </w:r>
            </w:ins>
            <w:del w:id="409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117ADED6" w14:textId="0C126E73" w:rsidR="00FC68DB" w:rsidRDefault="00FC68DB" w:rsidP="00B202D2">
      <w:pPr>
        <w:pStyle w:val="Beschriftung"/>
        <w:spacing w:before="120"/>
        <w:rPr>
          <w:rStyle w:val="elementdeftypeChar"/>
          <w:rFonts w:eastAsia="Calibri"/>
          <w:b w:val="0"/>
        </w:rPr>
      </w:pPr>
      <w:bookmarkStart w:id="4093" w:name="_Toc3566475"/>
      <w:bookmarkStart w:id="4094" w:name="_Toc34747476"/>
      <w:bookmarkStart w:id="4095" w:name="_Toc77095928"/>
      <w:bookmarkStart w:id="4096" w:name="_Toc96345472"/>
      <w:r>
        <w:t xml:space="preserve">Table </w:t>
      </w:r>
      <w:r>
        <w:fldChar w:fldCharType="begin"/>
      </w:r>
      <w:r>
        <w:instrText xml:space="preserve"> SEQ Table \* ARABIC </w:instrText>
      </w:r>
      <w:r>
        <w:fldChar w:fldCharType="separate"/>
      </w:r>
      <w:r w:rsidR="00261D7A">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4093"/>
      <w:bookmarkEnd w:id="4094"/>
      <w:bookmarkEnd w:id="4095"/>
      <w:bookmarkEnd w:id="409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lastRenderedPageBreak/>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59AE6B3C" w:rsidR="00FC68DB" w:rsidRDefault="00FC68DB" w:rsidP="00B202D2">
      <w:pPr>
        <w:pStyle w:val="Beschriftung"/>
        <w:spacing w:before="120"/>
        <w:rPr>
          <w:rStyle w:val="elementdeftypeChar"/>
          <w:rFonts w:eastAsia="Calibri"/>
          <w:b w:val="0"/>
        </w:rPr>
      </w:pPr>
      <w:bookmarkStart w:id="4097" w:name="_Toc3566476"/>
      <w:bookmarkStart w:id="4098" w:name="_Toc34747477"/>
      <w:bookmarkStart w:id="4099" w:name="_Toc77095929"/>
      <w:bookmarkStart w:id="4100" w:name="_Toc96345473"/>
      <w:r>
        <w:t xml:space="preserve">Table </w:t>
      </w:r>
      <w:r>
        <w:fldChar w:fldCharType="begin"/>
      </w:r>
      <w:r>
        <w:instrText xml:space="preserve"> SEQ Table \* ARABIC </w:instrText>
      </w:r>
      <w:r>
        <w:fldChar w:fldCharType="separate"/>
      </w:r>
      <w:r w:rsidR="00261D7A">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4097"/>
      <w:bookmarkEnd w:id="4098"/>
      <w:bookmarkEnd w:id="4099"/>
      <w:bookmarkEnd w:id="410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44D92B67"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ins w:id="4101" w:author="Weinert, Matthias (M.)" w:date="2022-02-21T14:07:00Z">
        <w:r w:rsidR="00261D7A">
          <w:t xml:space="preserve">Figure </w:t>
        </w:r>
        <w:r w:rsidR="00261D7A">
          <w:rPr>
            <w:noProof/>
          </w:rPr>
          <w:t>36</w:t>
        </w:r>
        <w:r w:rsidR="00261D7A" w:rsidRPr="004A2BBC">
          <w:t>: Clips Pushed into a Hole</w:t>
        </w:r>
      </w:ins>
      <w:del w:id="4102" w:author="Weinert, Matthias (M.)" w:date="2022-02-16T15:43:00Z">
        <w:r w:rsidR="0050351B" w:rsidDel="00F16E77">
          <w:delText xml:space="preserve">Figure </w:delText>
        </w:r>
        <w:r w:rsidR="0050351B" w:rsidDel="00F16E77">
          <w:rPr>
            <w:noProof/>
          </w:rPr>
          <w:delText>36</w:delText>
        </w:r>
        <w:r w:rsidR="0050351B" w:rsidRPr="004A2BBC" w:rsidDel="00F16E77">
          <w:delText>: Clips Pushed into a Hole</w:delText>
        </w:r>
      </w:del>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F04E2B2"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261D7A">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65551CFB"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261D7A">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0D5640D3" w:rsidR="00FC68DB" w:rsidRDefault="00FC68DB" w:rsidP="00B202D2">
      <w:pPr>
        <w:pStyle w:val="Beschriftung"/>
        <w:spacing w:before="120"/>
        <w:rPr>
          <w:rStyle w:val="elementdeftypeChar"/>
          <w:rFonts w:eastAsia="Calibri"/>
          <w:b w:val="0"/>
        </w:rPr>
      </w:pPr>
      <w:bookmarkStart w:id="4103" w:name="_Toc3566477"/>
      <w:bookmarkStart w:id="4104" w:name="_Toc34747478"/>
      <w:bookmarkStart w:id="4105" w:name="_Toc77095930"/>
      <w:bookmarkStart w:id="4106" w:name="_Toc96345474"/>
      <w:r w:rsidRPr="00BB135A">
        <w:t xml:space="preserve">Table </w:t>
      </w:r>
      <w:r>
        <w:fldChar w:fldCharType="begin"/>
      </w:r>
      <w:r>
        <w:instrText xml:space="preserve"> SEQ Table \* ARABIC </w:instrText>
      </w:r>
      <w:r>
        <w:fldChar w:fldCharType="separate"/>
      </w:r>
      <w:r w:rsidR="00261D7A">
        <w:rPr>
          <w:noProof/>
        </w:rPr>
        <w:t>70</w:t>
      </w:r>
      <w:r>
        <w:fldChar w:fldCharType="end"/>
      </w:r>
      <w:r w:rsidRPr="00BB135A">
        <w:t xml:space="preserve">: Nested elements of element </w:t>
      </w:r>
      <w:r w:rsidRPr="00BB135A">
        <w:rPr>
          <w:rStyle w:val="elementdeftypeChar"/>
          <w:rFonts w:eastAsia="Calibri"/>
          <w:b w:val="0"/>
        </w:rPr>
        <w:t>&lt;clip/&gt;</w:t>
      </w:r>
      <w:bookmarkEnd w:id="4103"/>
      <w:bookmarkEnd w:id="4104"/>
      <w:bookmarkEnd w:id="4105"/>
      <w:bookmarkEnd w:id="4106"/>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4107" w:name="_Toc3556996"/>
      <w:bookmarkStart w:id="4108" w:name="_Toc34747246"/>
      <w:bookmarkStart w:id="4109" w:name="_Toc77102062"/>
      <w:bookmarkStart w:id="4110" w:name="_Toc96345278"/>
      <w:r w:rsidRPr="00BF4695">
        <w:t>Nails</w:t>
      </w:r>
      <w:bookmarkEnd w:id="4107"/>
      <w:bookmarkEnd w:id="4108"/>
      <w:bookmarkEnd w:id="4109"/>
      <w:bookmarkEnd w:id="4110"/>
    </w:p>
    <w:p w14:paraId="47438F84" w14:textId="5A14C1D2" w:rsidR="00FC68DB" w:rsidDel="001013FB" w:rsidRDefault="00FC68DB" w:rsidP="00B202D2">
      <w:pPr>
        <w:autoSpaceDE w:val="0"/>
        <w:autoSpaceDN w:val="0"/>
        <w:adjustRightInd w:val="0"/>
        <w:rPr>
          <w:del w:id="4111" w:author="Weinert, Matthias (M.)" w:date="2022-02-17T14:46:00Z"/>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ins w:id="4112" w:author="Weinert, Matthias (M.)" w:date="2022-02-17T14:46:00Z">
        <w:r w:rsidR="001013FB">
          <w:rPr>
            <w:noProof/>
            <w:lang w:val="en-US"/>
          </w:rPr>
          <w:t xml:space="preserve"> </w:t>
        </w:r>
      </w:ins>
    </w:p>
    <w:p w14:paraId="05E5A3C8" w14:textId="7B7C210F" w:rsidR="00FC68DB" w:rsidDel="001013FB" w:rsidRDefault="00D72B6E" w:rsidP="00FA353C">
      <w:pPr>
        <w:keepNext/>
        <w:autoSpaceDE w:val="0"/>
        <w:autoSpaceDN w:val="0"/>
        <w:adjustRightInd w:val="0"/>
        <w:spacing w:after="0"/>
        <w:jc w:val="center"/>
        <w:rPr>
          <w:del w:id="4113" w:author="Weinert, Matthias (M.)" w:date="2022-02-17T14:42:00Z"/>
          <w:rFonts w:cs="Calibri"/>
          <w:lang w:eastAsia="en-GB"/>
        </w:rPr>
      </w:pPr>
      <w:del w:id="4114" w:author="Weinert, Matthias (M.)" w:date="2022-02-17T14:42:00Z">
        <w:r w:rsidDel="001013FB">
          <w:rPr>
            <w:noProof/>
            <w:lang w:val="en-US"/>
          </w:rPr>
          <w:drawing>
            <wp:inline distT="0" distB="0" distL="0" distR="0" wp14:anchorId="57B04CB1" wp14:editId="33CD047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r w:rsidDel="001013FB">
          <w:rPr>
            <w:noProof/>
            <w:lang w:val="en-US"/>
          </w:rPr>
          <w:delText xml:space="preserve">     </w:delText>
        </w:r>
      </w:del>
    </w:p>
    <w:p w14:paraId="55C8E78D" w14:textId="198C571E" w:rsidR="00FC68DB" w:rsidRPr="002E2954" w:rsidDel="001013FB" w:rsidRDefault="00FC68DB" w:rsidP="00FA353C">
      <w:pPr>
        <w:pStyle w:val="Beschriftung"/>
        <w:keepNext/>
        <w:spacing w:before="120"/>
        <w:jc w:val="center"/>
        <w:rPr>
          <w:del w:id="4115" w:author="Weinert, Matthias (M.)" w:date="2022-02-17T14:42:00Z"/>
          <w:b/>
          <w:sz w:val="16"/>
        </w:rPr>
      </w:pPr>
      <w:del w:id="4116" w:author="Weinert, Matthias (M.)" w:date="2022-02-17T14:42:00Z">
        <w:r w:rsidRPr="002E2954" w:rsidDel="001013FB">
          <w:rPr>
            <w:sz w:val="16"/>
          </w:rPr>
          <w:delText xml:space="preserve">Source of image: </w:delText>
        </w:r>
        <w:r w:rsidR="001013FB" w:rsidDel="001013FB">
          <w:fldChar w:fldCharType="begin"/>
        </w:r>
        <w:r w:rsidR="001013FB" w:rsidDel="001013FB">
          <w:delInstrText xml:space="preserve"> HYPERLINK "http://www.boellhoff.de/files/jpg2/RIVTAC-Alu-Hybrid-low.jpg" </w:delInstrText>
        </w:r>
        <w:r w:rsidR="001013FB" w:rsidDel="001013FB">
          <w:fldChar w:fldCharType="separate"/>
        </w:r>
        <w:r w:rsidRPr="002E2954" w:rsidDel="001013FB">
          <w:rPr>
            <w:rStyle w:val="Hyperlink"/>
            <w:sz w:val="16"/>
          </w:rPr>
          <w:delText>http://www.boellhoff.de/files/jpg2/RIVTAC-Alu-Hybrid-low.jpg</w:delText>
        </w:r>
        <w:r w:rsidR="001013FB" w:rsidDel="001013FB">
          <w:rPr>
            <w:rStyle w:val="Hyperlink"/>
            <w:i w:val="0"/>
            <w:iCs w:val="0"/>
            <w:sz w:val="16"/>
          </w:rPr>
          <w:fldChar w:fldCharType="end"/>
        </w:r>
      </w:del>
    </w:p>
    <w:p w14:paraId="1767F965" w14:textId="55780E5F" w:rsidR="00FC68DB" w:rsidDel="001013FB" w:rsidRDefault="00FC68DB" w:rsidP="00B202D2">
      <w:pPr>
        <w:pStyle w:val="Beschriftung"/>
        <w:spacing w:before="120"/>
        <w:rPr>
          <w:del w:id="4117" w:author="Weinert, Matthias (M.)" w:date="2022-02-17T14:42:00Z"/>
        </w:rPr>
      </w:pPr>
      <w:bookmarkStart w:id="4118" w:name="_Toc3557118"/>
      <w:bookmarkStart w:id="4119" w:name="_Toc34747369"/>
      <w:bookmarkStart w:id="4120" w:name="_Toc76030562"/>
      <w:bookmarkStart w:id="4121" w:name="_Toc94530848"/>
      <w:del w:id="4122" w:author="Weinert, Matthias (M.)" w:date="2022-02-17T14:42:00Z">
        <w:r w:rsidDel="001013FB">
          <w:delText xml:space="preserve">Figure </w:delText>
        </w:r>
        <w:r w:rsidDel="001013FB">
          <w:rPr>
            <w:i w:val="0"/>
            <w:iCs w:val="0"/>
          </w:rPr>
          <w:fldChar w:fldCharType="begin"/>
        </w:r>
        <w:r w:rsidDel="001013FB">
          <w:delInstrText xml:space="preserve"> SEQ Figure \* ARABIC </w:delInstrText>
        </w:r>
        <w:r w:rsidDel="001013FB">
          <w:rPr>
            <w:i w:val="0"/>
            <w:iCs w:val="0"/>
          </w:rPr>
          <w:fldChar w:fldCharType="separate"/>
        </w:r>
        <w:r w:rsidR="004E6643" w:rsidDel="001013FB">
          <w:rPr>
            <w:noProof/>
          </w:rPr>
          <w:delText>38</w:delText>
        </w:r>
        <w:r w:rsidDel="001013FB">
          <w:rPr>
            <w:i w:val="0"/>
            <w:iCs w:val="0"/>
          </w:rPr>
          <w:fldChar w:fldCharType="end"/>
        </w:r>
        <w:r w:rsidDel="001013FB">
          <w:delText>: RIVTAC</w:delText>
        </w:r>
        <w:r w:rsidRPr="002E2954" w:rsidDel="001013FB">
          <w:rPr>
            <w:rFonts w:cs="Calibri"/>
            <w:sz w:val="22"/>
          </w:rPr>
          <w:delText>®</w:delText>
        </w:r>
        <w:r w:rsidDel="001013FB">
          <w:delText xml:space="preserve"> Nail</w:delText>
        </w:r>
        <w:bookmarkEnd w:id="4118"/>
        <w:bookmarkEnd w:id="4119"/>
        <w:bookmarkEnd w:id="4120"/>
        <w:bookmarkEnd w:id="4121"/>
      </w:del>
    </w:p>
    <w:p w14:paraId="0AD7641F" w14:textId="77777777" w:rsidR="00FC68DB" w:rsidRPr="002E2954" w:rsidRDefault="00FC68DB">
      <w:pPr>
        <w:autoSpaceDE w:val="0"/>
        <w:autoSpaceDN w:val="0"/>
        <w:adjustRightInd w:val="0"/>
        <w:pPrChange w:id="4123" w:author="Weinert, Matthias (M.)" w:date="2022-02-17T14:46:00Z">
          <w:pPr/>
        </w:pPrChange>
      </w:pPr>
      <w:r>
        <w:t>The components, which are connected by this type of connector,</w:t>
      </w:r>
      <w:r w:rsidRPr="00D51266">
        <w:t xml:space="preserve"> may consist of steel, aluminum, magnesium</w:t>
      </w:r>
      <w:r>
        <w:t>,</w:t>
      </w:r>
      <w:r w:rsidRPr="00D51266">
        <w:t xml:space="preserve"> or plastic</w:t>
      </w:r>
      <w:r>
        <w:t>.</w:t>
      </w:r>
    </w:p>
    <w:p w14:paraId="0428B73B" w14:textId="7E7FA8EA" w:rsidR="00FC68DB" w:rsidRPr="00FA353C" w:rsidRDefault="001013FB" w:rsidP="00FA353C">
      <w:pPr>
        <w:keepNext/>
        <w:autoSpaceDE w:val="0"/>
        <w:autoSpaceDN w:val="0"/>
        <w:adjustRightInd w:val="0"/>
        <w:spacing w:after="0"/>
        <w:jc w:val="center"/>
        <w:rPr>
          <w:rFonts w:cs="Calibri"/>
          <w:lang w:eastAsia="en-GB"/>
        </w:rPr>
      </w:pPr>
      <w:ins w:id="4124" w:author="Weinert, Matthias (M.)" w:date="2022-02-17T14:50:00Z">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ins>
      <w:del w:id="4125" w:author="Weinert, Matthias (M.)" w:date="2022-02-17T14:50:00Z">
        <w:r w:rsidR="00FC68DB" w:rsidRPr="00FA353C" w:rsidDel="001013FB">
          <w:rPr>
            <w:noProof/>
            <w:lang w:val="en-US"/>
          </w:rPr>
          <w:drawing>
            <wp:inline distT="0" distB="0" distL="0" distR="0" wp14:anchorId="4A64F80F" wp14:editId="0280188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del>
    </w:p>
    <w:p w14:paraId="290A0E3A" w14:textId="2C0F17E7" w:rsidR="00FC68DB" w:rsidRPr="00FA353C" w:rsidDel="001013FB" w:rsidRDefault="00FC68DB" w:rsidP="00FA353C">
      <w:pPr>
        <w:keepNext/>
        <w:autoSpaceDE w:val="0"/>
        <w:autoSpaceDN w:val="0"/>
        <w:adjustRightInd w:val="0"/>
        <w:spacing w:before="120"/>
        <w:jc w:val="center"/>
        <w:rPr>
          <w:del w:id="4126" w:author="Weinert, Matthias (M.)" w:date="2022-02-17T14:43:00Z"/>
          <w:rFonts w:cs="Calibri"/>
          <w:lang w:eastAsia="en-GB"/>
        </w:rPr>
      </w:pPr>
      <w:del w:id="4127" w:author="Weinert, Matthias (M.)" w:date="2022-02-17T14:43:00Z">
        <w:r w:rsidRPr="00FA353C" w:rsidDel="001013FB">
          <w:rPr>
            <w:i/>
            <w:sz w:val="16"/>
          </w:rPr>
          <w:delText>Source of image</w:delText>
        </w:r>
        <w:r w:rsidRPr="00FA353C" w:rsidDel="001013FB">
          <w:rPr>
            <w:sz w:val="16"/>
          </w:rPr>
          <w:delText xml:space="preserve">: </w:delText>
        </w:r>
        <w:r w:rsidR="001013FB" w:rsidDel="001013FB">
          <w:fldChar w:fldCharType="begin"/>
        </w:r>
        <w:r w:rsidR="001013FB" w:rsidDel="001013FB">
          <w:delInstrText xml:space="preserve"> HYPERLINK "http://www.boellhoff.de" </w:delInstrText>
        </w:r>
        <w:r w:rsidR="001013FB" w:rsidDel="001013FB">
          <w:fldChar w:fldCharType="separate"/>
        </w:r>
        <w:r w:rsidRPr="00FA353C" w:rsidDel="001013FB">
          <w:rPr>
            <w:rStyle w:val="Hyperlink"/>
            <w:sz w:val="16"/>
          </w:rPr>
          <w:delText>http://www.boellhoff.de</w:delText>
        </w:r>
        <w:r w:rsidR="001013FB" w:rsidDel="001013FB">
          <w:rPr>
            <w:rStyle w:val="Hyperlink"/>
            <w:sz w:val="16"/>
          </w:rPr>
          <w:fldChar w:fldCharType="end"/>
        </w:r>
      </w:del>
    </w:p>
    <w:p w14:paraId="01D09EF7" w14:textId="5CA207AA" w:rsidR="00FC68DB" w:rsidRDefault="00FC68DB" w:rsidP="00B202D2">
      <w:pPr>
        <w:pStyle w:val="Beschriftung"/>
        <w:spacing w:before="120"/>
      </w:pPr>
      <w:bookmarkStart w:id="4128" w:name="_Toc3557119"/>
      <w:bookmarkStart w:id="4129" w:name="_Toc34747370"/>
      <w:bookmarkStart w:id="4130" w:name="_Toc76030563"/>
      <w:bookmarkStart w:id="4131" w:name="_Toc94530849"/>
      <w:bookmarkStart w:id="4132" w:name="_Toc96345357"/>
      <w:r>
        <w:t xml:space="preserve">Figure </w:t>
      </w:r>
      <w:r>
        <w:fldChar w:fldCharType="begin"/>
      </w:r>
      <w:r>
        <w:instrText xml:space="preserve"> SEQ Figure \* ARABIC </w:instrText>
      </w:r>
      <w:r>
        <w:fldChar w:fldCharType="separate"/>
      </w:r>
      <w:ins w:id="4133" w:author="Weinert, Matthias (M.)" w:date="2022-02-21T14:07:00Z">
        <w:r w:rsidR="00261D7A">
          <w:rPr>
            <w:noProof/>
          </w:rPr>
          <w:t>38</w:t>
        </w:r>
      </w:ins>
      <w:del w:id="4134" w:author="Weinert, Matthias (M.)" w:date="2022-02-17T14:54:00Z">
        <w:r w:rsidR="004E6643" w:rsidDel="005C101E">
          <w:rPr>
            <w:noProof/>
          </w:rPr>
          <w:delText>39</w:delText>
        </w:r>
      </w:del>
      <w:r>
        <w:fldChar w:fldCharType="end"/>
      </w:r>
      <w:r>
        <w:t xml:space="preserve">: </w:t>
      </w:r>
      <w:r w:rsidRPr="00037BF9">
        <w:t xml:space="preserve">Cross Section of a </w:t>
      </w:r>
      <w:ins w:id="4135" w:author="Weinert, Matthias (M.)" w:date="2022-02-17T16:03:00Z">
        <w:r w:rsidR="002F1570">
          <w:t>n</w:t>
        </w:r>
      </w:ins>
      <w:del w:id="4136" w:author="Weinert, Matthias (M.)" w:date="2022-02-17T16:03:00Z">
        <w:r w:rsidRPr="00037BF9" w:rsidDel="002F1570">
          <w:delText>N</w:delText>
        </w:r>
      </w:del>
      <w:r w:rsidRPr="00037BF9">
        <w:t>ail</w:t>
      </w:r>
      <w:ins w:id="4137" w:author="Weinert, Matthias (M.)" w:date="2022-02-17T16:03:00Z">
        <w:r w:rsidR="002F1570">
          <w:t xml:space="preserve"> joint</w:t>
        </w:r>
      </w:ins>
      <w:del w:id="4138" w:author="Weinert, Matthias (M.)" w:date="2022-02-17T16:03:00Z">
        <w:r w:rsidRPr="00037BF9" w:rsidDel="002F1570">
          <w:delText>,</w:delText>
        </w:r>
      </w:del>
      <w:r w:rsidRPr="00037BF9">
        <w:t xml:space="preserve"> </w:t>
      </w:r>
      <w:ins w:id="4139" w:author="Weinert, Matthias (M.)" w:date="2022-02-17T16:03:00Z">
        <w:r w:rsidR="002F1570">
          <w:t>c</w:t>
        </w:r>
      </w:ins>
      <w:del w:id="4140" w:author="Weinert, Matthias (M.)" w:date="2022-02-17T16:03:00Z">
        <w:r w:rsidRPr="00037BF9" w:rsidDel="002F1570">
          <w:delText>C</w:delText>
        </w:r>
      </w:del>
      <w:r w:rsidRPr="00037BF9">
        <w:t xml:space="preserve">onnecting </w:t>
      </w:r>
      <w:ins w:id="4141" w:author="Weinert, Matthias (M.)" w:date="2022-02-17T16:03:00Z">
        <w:r w:rsidR="002F1570">
          <w:t>t</w:t>
        </w:r>
      </w:ins>
      <w:del w:id="4142" w:author="Weinert, Matthias (M.)" w:date="2022-02-17T16:03:00Z">
        <w:r w:rsidRPr="00037BF9" w:rsidDel="002F1570">
          <w:delText>T</w:delText>
        </w:r>
      </w:del>
      <w:r w:rsidRPr="00037BF9">
        <w:t>wo Sheets</w:t>
      </w:r>
      <w:bookmarkEnd w:id="4128"/>
      <w:bookmarkEnd w:id="4129"/>
      <w:bookmarkEnd w:id="4130"/>
      <w:bookmarkEnd w:id="4131"/>
      <w:bookmarkEnd w:id="413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7A3F33"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261D7A">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4143" w:author="Weinert, Matthias (M.)" w:date="2022-02-21T14:07:00Z">
              <w:r w:rsidR="00261D7A" w:rsidRPr="00261D7A">
                <w:rPr>
                  <w:sz w:val="20"/>
                  <w:szCs w:val="20"/>
                  <w:rPrChange w:id="4144" w:author="Weinert, Matthias (M.)" w:date="2022-02-21T14:07:00Z">
                    <w:rPr/>
                  </w:rPrChange>
                </w:rPr>
                <w:t xml:space="preserve">Custom Attributes </w:t>
              </w:r>
              <w:r w:rsidR="00261D7A" w:rsidRPr="007331A4">
                <w:t>list</w:t>
              </w:r>
            </w:ins>
            <w:del w:id="4145"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079FE174" w14:textId="309C6443" w:rsidR="00FC68DB" w:rsidRDefault="00FC68DB" w:rsidP="00B202D2">
      <w:pPr>
        <w:pStyle w:val="Beschriftung"/>
        <w:spacing w:before="120"/>
        <w:rPr>
          <w:rStyle w:val="elementdeftypeChar"/>
          <w:rFonts w:eastAsia="Calibri"/>
          <w:b w:val="0"/>
        </w:rPr>
      </w:pPr>
      <w:bookmarkStart w:id="4146" w:name="_Toc3566478"/>
      <w:bookmarkStart w:id="4147" w:name="_Toc34747479"/>
      <w:bookmarkStart w:id="4148" w:name="_Toc77095931"/>
      <w:bookmarkStart w:id="4149" w:name="_Toc96345475"/>
      <w:r>
        <w:t xml:space="preserve">Table </w:t>
      </w:r>
      <w:r>
        <w:fldChar w:fldCharType="begin"/>
      </w:r>
      <w:r>
        <w:instrText xml:space="preserve"> SEQ Table \* ARABIC </w:instrText>
      </w:r>
      <w:r>
        <w:fldChar w:fldCharType="separate"/>
      </w:r>
      <w:r w:rsidR="00261D7A">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4146"/>
      <w:bookmarkEnd w:id="4147"/>
      <w:bookmarkEnd w:id="4148"/>
      <w:bookmarkEnd w:id="4149"/>
    </w:p>
    <w:p w14:paraId="1B98D3D1" w14:textId="77777777" w:rsidR="00FC68DB" w:rsidRDefault="00FC68DB" w:rsidP="00B202D2">
      <w:pPr>
        <w:keepNext/>
        <w:keepLines/>
      </w:pPr>
      <w:r>
        <w:rPr>
          <w:rFonts w:cs="Calibri"/>
          <w:lang w:eastAsia="en-GB"/>
        </w:rPr>
        <w:lastRenderedPageBreak/>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4F37204B" w:rsidR="00FC68DB" w:rsidRDefault="00FC68DB" w:rsidP="00B202D2">
      <w:pPr>
        <w:pStyle w:val="Beschriftung"/>
        <w:spacing w:before="120"/>
        <w:rPr>
          <w:rStyle w:val="elementdeftypeChar"/>
          <w:rFonts w:eastAsia="Calibri"/>
          <w:b w:val="0"/>
        </w:rPr>
      </w:pPr>
      <w:bookmarkStart w:id="4150" w:name="_Toc3566479"/>
      <w:bookmarkStart w:id="4151" w:name="_Toc34747480"/>
      <w:bookmarkStart w:id="4152" w:name="_Toc77095932"/>
      <w:bookmarkStart w:id="4153" w:name="_Toc96345476"/>
      <w:r>
        <w:t xml:space="preserve">Table </w:t>
      </w:r>
      <w:r>
        <w:fldChar w:fldCharType="begin"/>
      </w:r>
      <w:r>
        <w:instrText xml:space="preserve"> SEQ Table \* ARABIC </w:instrText>
      </w:r>
      <w:r>
        <w:fldChar w:fldCharType="separate"/>
      </w:r>
      <w:r w:rsidR="00261D7A">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4150"/>
      <w:bookmarkEnd w:id="4151"/>
      <w:bookmarkEnd w:id="4152"/>
      <w:bookmarkEnd w:id="4153"/>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244C5EB3" w:rsidR="006D1F06" w:rsidRDefault="006D1F06" w:rsidP="006D1F06">
      <w:pPr>
        <w:pStyle w:val="Beschriftung"/>
        <w:rPr>
          <w:rFonts w:cs="Calibri"/>
          <w:lang w:val="en-US" w:eastAsia="en-GB"/>
        </w:rPr>
      </w:pPr>
      <w:bookmarkStart w:id="4154" w:name="_Toc96345358"/>
      <w:r>
        <w:t xml:space="preserve">Figure </w:t>
      </w:r>
      <w:r>
        <w:fldChar w:fldCharType="begin"/>
      </w:r>
      <w:r>
        <w:instrText xml:space="preserve"> SEQ Figure \* ARABIC </w:instrText>
      </w:r>
      <w:r>
        <w:fldChar w:fldCharType="separate"/>
      </w:r>
      <w:ins w:id="4155" w:author="Weinert, Matthias (M.)" w:date="2022-02-21T14:07:00Z">
        <w:r w:rsidR="00261D7A">
          <w:rPr>
            <w:noProof/>
          </w:rPr>
          <w:t>39</w:t>
        </w:r>
      </w:ins>
      <w:del w:id="4156" w:author="Weinert, Matthias (M.)" w:date="2022-02-17T14:54:00Z">
        <w:r w:rsidR="004E6643" w:rsidDel="005C101E">
          <w:rPr>
            <w:noProof/>
          </w:rPr>
          <w:delText>40</w:delText>
        </w:r>
      </w:del>
      <w:r>
        <w:fldChar w:fldCharType="end"/>
      </w:r>
      <w:r>
        <w:t>: Key measures of a nail &amp; examples of different nail types</w:t>
      </w:r>
      <w:bookmarkEnd w:id="4154"/>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lastRenderedPageBreak/>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5E61ACF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261D7A">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79D97B3" w:rsidR="00FC68DB" w:rsidRDefault="00FC68DB" w:rsidP="00B202D2">
      <w:pPr>
        <w:pStyle w:val="Beschriftung"/>
        <w:spacing w:before="120"/>
      </w:pPr>
      <w:bookmarkStart w:id="4157" w:name="_Toc3566480"/>
      <w:bookmarkStart w:id="4158" w:name="_Toc34747481"/>
      <w:bookmarkStart w:id="4159" w:name="_Toc77095933"/>
      <w:bookmarkStart w:id="4160" w:name="_Toc96345477"/>
      <w:r>
        <w:t xml:space="preserve">Table </w:t>
      </w:r>
      <w:r>
        <w:fldChar w:fldCharType="begin"/>
      </w:r>
      <w:r>
        <w:instrText xml:space="preserve"> SEQ Table \* ARABIC </w:instrText>
      </w:r>
      <w:r>
        <w:fldChar w:fldCharType="separate"/>
      </w:r>
      <w:r w:rsidR="00261D7A">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4157"/>
      <w:bookmarkEnd w:id="4158"/>
      <w:bookmarkEnd w:id="4159"/>
      <w:bookmarkEnd w:id="4160"/>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4161" w:name="_Toc77102063"/>
      <w:bookmarkStart w:id="4162" w:name="_Toc96345279"/>
      <w:bookmarkStart w:id="4163" w:name="_Toc27753609"/>
      <w:r>
        <w:t>Rotation Joints</w:t>
      </w:r>
      <w:bookmarkEnd w:id="4161"/>
      <w:bookmarkEnd w:id="416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630F5D4C"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261D7A">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4164" w:author="Weinert, Matthias (M.)" w:date="2022-02-21T14:07:00Z">
              <w:r w:rsidR="00261D7A" w:rsidRPr="00261D7A">
                <w:rPr>
                  <w:sz w:val="20"/>
                  <w:szCs w:val="20"/>
                  <w:rPrChange w:id="4165" w:author="Weinert, Matthias (M.)" w:date="2022-02-21T14:07:00Z">
                    <w:rPr/>
                  </w:rPrChange>
                </w:rPr>
                <w:t xml:space="preserve">Custom Attributes </w:t>
              </w:r>
              <w:r w:rsidR="00261D7A" w:rsidRPr="007331A4">
                <w:t>list</w:t>
              </w:r>
            </w:ins>
            <w:del w:id="4166"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12C1336E" w14:textId="049BC347" w:rsidR="00FC68DB" w:rsidRDefault="00FC68DB" w:rsidP="00B202D2">
      <w:pPr>
        <w:pStyle w:val="Beschriftung"/>
        <w:spacing w:before="120"/>
      </w:pPr>
      <w:bookmarkStart w:id="4167" w:name="_Toc77095934"/>
      <w:bookmarkStart w:id="4168" w:name="_Toc96345478"/>
      <w:r>
        <w:t xml:space="preserve">Table </w:t>
      </w:r>
      <w:r>
        <w:fldChar w:fldCharType="begin"/>
      </w:r>
      <w:r>
        <w:instrText xml:space="preserve"> SEQ Table \* ARABIC </w:instrText>
      </w:r>
      <w:r>
        <w:fldChar w:fldCharType="separate"/>
      </w:r>
      <w:r w:rsidR="00261D7A">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4167"/>
      <w:bookmarkEnd w:id="416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404F3520" w:rsidR="00FC68DB" w:rsidRDefault="00FC68DB" w:rsidP="00B202D2">
      <w:pPr>
        <w:pStyle w:val="Beschriftung"/>
      </w:pPr>
      <w:bookmarkStart w:id="4169" w:name="_Toc77095935"/>
      <w:bookmarkStart w:id="4170" w:name="_Toc96345479"/>
      <w:r>
        <w:t xml:space="preserve">Table </w:t>
      </w:r>
      <w:r>
        <w:fldChar w:fldCharType="begin"/>
      </w:r>
      <w:r>
        <w:instrText xml:space="preserve"> SEQ Table \* ARABIC </w:instrText>
      </w:r>
      <w:r>
        <w:fldChar w:fldCharType="separate"/>
      </w:r>
      <w:r w:rsidR="00261D7A">
        <w:rPr>
          <w:noProof/>
        </w:rPr>
        <w:t>75</w:t>
      </w:r>
      <w:r>
        <w:fldChar w:fldCharType="end"/>
      </w:r>
      <w:r w:rsidRPr="00501F7D">
        <w:t>: Attributes of element &lt;rotation_joint/&gt;</w:t>
      </w:r>
      <w:bookmarkEnd w:id="4169"/>
      <w:bookmarkEnd w:id="4170"/>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lastRenderedPageBreak/>
        <w:t>diameter</w:t>
      </w:r>
      <w:r w:rsidRPr="000B11EA">
        <w:t xml:space="preserve">: the diameter of the </w:t>
      </w:r>
      <w:r>
        <w:t>shaft</w:t>
      </w:r>
      <w:r w:rsidRPr="000B11EA">
        <w:t xml:space="preserve"> of the</w:t>
      </w:r>
      <w:r>
        <w:t xml:space="preserve"> rotation joint. </w:t>
      </w:r>
    </w:p>
    <w:p w14:paraId="5081B3F3" w14:textId="0FB0D36D"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261D7A">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7D9E0740" w:rsidR="00FC68DB" w:rsidRDefault="00FC68DB" w:rsidP="00B202D2">
      <w:pPr>
        <w:pStyle w:val="Beschriftung"/>
        <w:keepNext/>
        <w:keepLines/>
        <w:spacing w:before="120"/>
      </w:pPr>
      <w:bookmarkStart w:id="4171" w:name="_Toc77095936"/>
      <w:bookmarkStart w:id="4172" w:name="_Toc96345480"/>
      <w:r>
        <w:t xml:space="preserve">Table </w:t>
      </w:r>
      <w:r>
        <w:fldChar w:fldCharType="begin"/>
      </w:r>
      <w:r>
        <w:instrText xml:space="preserve"> SEQ Table \* ARABIC </w:instrText>
      </w:r>
      <w:r>
        <w:fldChar w:fldCharType="separate"/>
      </w:r>
      <w:r w:rsidR="00261D7A">
        <w:rPr>
          <w:noProof/>
        </w:rPr>
        <w:t>76</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4171"/>
      <w:bookmarkEnd w:id="4172"/>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4173" w:name="_Toc77102064"/>
      <w:bookmarkStart w:id="4174" w:name="_Toc96345280"/>
      <w:r>
        <w:t>ROTAV</w:t>
      </w:r>
      <w:bookmarkEnd w:id="4173"/>
      <w:bookmarkEnd w:id="4174"/>
    </w:p>
    <w:p w14:paraId="5A854863" w14:textId="79A00965"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ins w:id="4175" w:author="Weinert, Matthias (M.)" w:date="2022-02-21T14:07:00Z">
            <w:r w:rsidR="00261D7A" w:rsidRPr="00261D7A">
              <w:rPr>
                <w:rFonts w:asciiTheme="minorHAnsi" w:hAnsiTheme="minorHAnsi" w:cstheme="minorHAnsi"/>
                <w:noProof/>
                <w:sz w:val="22"/>
                <w:szCs w:val="22"/>
                <w:rPrChange w:id="4176" w:author="Weinert, Matthias (M.)" w:date="2022-02-21T14:07:00Z">
                  <w:rPr/>
                </w:rPrChange>
              </w:rPr>
              <w:t>[5]</w:t>
            </w:r>
          </w:ins>
          <w:del w:id="4177" w:author="Weinert, Matthias (M.)" w:date="2022-02-16T15:44:00Z">
            <w:r w:rsidR="0050351B" w:rsidRPr="0050351B" w:rsidDel="00F16E77">
              <w:rPr>
                <w:rFonts w:asciiTheme="minorHAnsi" w:hAnsiTheme="minorHAnsi" w:cstheme="minorHAnsi"/>
                <w:noProof/>
                <w:sz w:val="22"/>
                <w:szCs w:val="22"/>
              </w:rPr>
              <w:delText>[5]</w:delText>
            </w:r>
          </w:del>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FA2D0FB" w:rsidR="00FC68DB" w:rsidRPr="005C50FA" w:rsidRDefault="00FC68DB" w:rsidP="00B202D2">
      <w:pPr>
        <w:pStyle w:val="Beschriftung"/>
        <w:rPr>
          <w:color w:val="676F76"/>
          <w:sz w:val="21"/>
          <w:szCs w:val="21"/>
          <w:lang w:val="en"/>
        </w:rPr>
      </w:pPr>
      <w:bookmarkStart w:id="4178" w:name="_Toc76030564"/>
      <w:bookmarkStart w:id="4179" w:name="_Toc94530850"/>
      <w:bookmarkStart w:id="4180" w:name="_Toc96345359"/>
      <w:r>
        <w:t xml:space="preserve">Figure </w:t>
      </w:r>
      <w:r>
        <w:fldChar w:fldCharType="begin"/>
      </w:r>
      <w:r>
        <w:instrText xml:space="preserve"> SEQ Figure \* ARABIC </w:instrText>
      </w:r>
      <w:r>
        <w:fldChar w:fldCharType="separate"/>
      </w:r>
      <w:ins w:id="4181" w:author="Weinert, Matthias (M.)" w:date="2022-02-21T14:07:00Z">
        <w:r w:rsidR="00261D7A">
          <w:rPr>
            <w:noProof/>
          </w:rPr>
          <w:t>40</w:t>
        </w:r>
      </w:ins>
      <w:del w:id="4182" w:author="Weinert, Matthias (M.)" w:date="2022-02-17T14:54:00Z">
        <w:r w:rsidR="004E6643" w:rsidDel="005C101E">
          <w:rPr>
            <w:noProof/>
          </w:rPr>
          <w:delText>41</w:delText>
        </w:r>
      </w:del>
      <w:r>
        <w:fldChar w:fldCharType="end"/>
      </w:r>
      <w:r>
        <w:t>: Process of Rotation Joining (ROTAV)</w:t>
      </w:r>
      <w:bookmarkEnd w:id="4178"/>
      <w:bookmarkEnd w:id="4179"/>
      <w:r w:rsidR="00345B93">
        <w:t xml:space="preserve"> </w:t>
      </w:r>
      <w:sdt>
        <w:sdtPr>
          <w:id w:val="99845575"/>
          <w:citation/>
        </w:sdtPr>
        <w:sdtContent>
          <w:r w:rsidR="00345B93">
            <w:fldChar w:fldCharType="begin"/>
          </w:r>
          <w:r w:rsidR="00345B93">
            <w:rPr>
              <w:lang w:val="en-US"/>
            </w:rPr>
            <w:instrText xml:space="preserve">CITATION Zie19 \l 1031 </w:instrText>
          </w:r>
          <w:r w:rsidR="00345B93">
            <w:fldChar w:fldCharType="separate"/>
          </w:r>
          <w:ins w:id="4183" w:author="Weinert, Matthias (M.)" w:date="2022-02-21T14:07:00Z">
            <w:r w:rsidR="00261D7A" w:rsidRPr="00261D7A">
              <w:rPr>
                <w:noProof/>
                <w:lang w:val="en-US"/>
                <w:rPrChange w:id="4184" w:author="Weinert, Matthias (M.)" w:date="2022-02-21T14:07:00Z">
                  <w:rPr>
                    <w:rFonts w:eastAsia="Times New Roman"/>
                  </w:rPr>
                </w:rPrChange>
              </w:rPr>
              <w:t>[5]</w:t>
            </w:r>
          </w:ins>
          <w:del w:id="4185" w:author="Weinert, Matthias (M.)" w:date="2022-02-16T15:44:00Z">
            <w:r w:rsidR="0050351B" w:rsidRPr="0050351B" w:rsidDel="00F16E77">
              <w:rPr>
                <w:noProof/>
                <w:lang w:val="en-US"/>
              </w:rPr>
              <w:delText>[5]</w:delText>
            </w:r>
          </w:del>
          <w:r w:rsidR="00345B93">
            <w:fldChar w:fldCharType="end"/>
          </w:r>
        </w:sdtContent>
      </w:sdt>
      <w:bookmarkEnd w:id="4180"/>
    </w:p>
    <w:p w14:paraId="45B2311D" w14:textId="54751747" w:rsidR="00FC68DB" w:rsidRDefault="00345B93" w:rsidP="00B202D2">
      <w:pPr>
        <w:keepNext/>
        <w:jc w:val="center"/>
      </w:pPr>
      <w:r>
        <w:rPr>
          <w:noProof/>
        </w:rPr>
        <w:lastRenderedPageBreak/>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8">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909338D" w:rsidR="00FC68DB" w:rsidRDefault="00FC68DB" w:rsidP="00B202D2">
      <w:pPr>
        <w:pStyle w:val="Beschriftung"/>
      </w:pPr>
      <w:bookmarkStart w:id="4186" w:name="_Toc76030565"/>
      <w:bookmarkStart w:id="4187" w:name="_Toc94530851"/>
      <w:bookmarkStart w:id="4188" w:name="_Toc96345360"/>
      <w:r>
        <w:t xml:space="preserve">Figure </w:t>
      </w:r>
      <w:r>
        <w:fldChar w:fldCharType="begin"/>
      </w:r>
      <w:r>
        <w:instrText xml:space="preserve"> SEQ Figure \* ARABIC </w:instrText>
      </w:r>
      <w:r>
        <w:fldChar w:fldCharType="separate"/>
      </w:r>
      <w:ins w:id="4189" w:author="Weinert, Matthias (M.)" w:date="2022-02-21T14:07:00Z">
        <w:r w:rsidR="00261D7A">
          <w:rPr>
            <w:noProof/>
          </w:rPr>
          <w:t>41</w:t>
        </w:r>
      </w:ins>
      <w:del w:id="4190" w:author="Weinert, Matthias (M.)" w:date="2022-02-17T14:54:00Z">
        <w:r w:rsidR="004E6643" w:rsidDel="005C101E">
          <w:rPr>
            <w:noProof/>
          </w:rPr>
          <w:delText>42</w:delText>
        </w:r>
      </w:del>
      <w:r>
        <w:fldChar w:fldCharType="end"/>
      </w:r>
      <w:r>
        <w:t>: ROTAV connecting aluminum and steel sheets</w:t>
      </w:r>
      <w:bookmarkEnd w:id="4186"/>
      <w:bookmarkEnd w:id="4187"/>
      <w:r w:rsidR="00345B93">
        <w:t xml:space="preserve"> </w:t>
      </w:r>
      <w:sdt>
        <w:sdtPr>
          <w:id w:val="1488972495"/>
          <w:citation/>
        </w:sdtPr>
        <w:sdtContent>
          <w:r w:rsidR="00345B93">
            <w:fldChar w:fldCharType="begin"/>
          </w:r>
          <w:r w:rsidR="00345B93">
            <w:rPr>
              <w:lang w:val="en-US"/>
            </w:rPr>
            <w:instrText xml:space="preserve">CITATION Zie19 \l 1031 </w:instrText>
          </w:r>
          <w:r w:rsidR="00345B93">
            <w:fldChar w:fldCharType="separate"/>
          </w:r>
          <w:ins w:id="4191" w:author="Weinert, Matthias (M.)" w:date="2022-02-21T14:07:00Z">
            <w:r w:rsidR="00261D7A" w:rsidRPr="00261D7A">
              <w:rPr>
                <w:noProof/>
                <w:lang w:val="en-US"/>
                <w:rPrChange w:id="4192" w:author="Weinert, Matthias (M.)" w:date="2022-02-21T14:07:00Z">
                  <w:rPr>
                    <w:rFonts w:eastAsia="Times New Roman"/>
                  </w:rPr>
                </w:rPrChange>
              </w:rPr>
              <w:t>[5]</w:t>
            </w:r>
          </w:ins>
          <w:del w:id="4193" w:author="Weinert, Matthias (M.)" w:date="2022-02-16T15:44:00Z">
            <w:r w:rsidR="0050351B" w:rsidRPr="0050351B" w:rsidDel="00F16E77">
              <w:rPr>
                <w:noProof/>
                <w:lang w:val="en-US"/>
              </w:rPr>
              <w:delText>[5]</w:delText>
            </w:r>
          </w:del>
          <w:r w:rsidR="00345B93">
            <w:fldChar w:fldCharType="end"/>
          </w:r>
        </w:sdtContent>
      </w:sdt>
      <w:bookmarkEnd w:id="418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61BB27F5" w:rsidR="00FC68DB" w:rsidRPr="00F84930" w:rsidRDefault="00FC68DB" w:rsidP="00B202D2">
      <w:pPr>
        <w:pStyle w:val="Beschriftung"/>
        <w:spacing w:before="120"/>
        <w:rPr>
          <w:rFonts w:cs="Calibri"/>
          <w:szCs w:val="22"/>
          <w:lang w:eastAsia="en-GB"/>
        </w:rPr>
      </w:pPr>
      <w:bookmarkStart w:id="4194" w:name="_Toc77095937"/>
      <w:bookmarkStart w:id="4195" w:name="_Toc96345481"/>
      <w:r>
        <w:t xml:space="preserve">Table </w:t>
      </w:r>
      <w:r>
        <w:fldChar w:fldCharType="begin"/>
      </w:r>
      <w:r>
        <w:instrText xml:space="preserve"> SEQ Table \* ARABIC </w:instrText>
      </w:r>
      <w:r>
        <w:fldChar w:fldCharType="separate"/>
      </w:r>
      <w:r w:rsidR="00261D7A">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4194"/>
      <w:bookmarkEnd w:id="4195"/>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416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4196" w:name="_Toc428537246"/>
      <w:bookmarkStart w:id="4197" w:name="_Toc428969565"/>
      <w:bookmarkStart w:id="4198" w:name="_Toc429052956"/>
      <w:bookmarkStart w:id="4199" w:name="_Toc428537247"/>
      <w:bookmarkStart w:id="4200" w:name="_Toc428965632"/>
      <w:bookmarkStart w:id="4201" w:name="_Toc428969566"/>
      <w:bookmarkStart w:id="4202" w:name="_Toc429052957"/>
      <w:bookmarkStart w:id="4203" w:name="_Toc428456280"/>
      <w:bookmarkStart w:id="4204" w:name="_Toc428537248"/>
      <w:bookmarkStart w:id="4205" w:name="_Toc428969567"/>
      <w:bookmarkStart w:id="4206" w:name="_Toc429052958"/>
      <w:bookmarkStart w:id="4207" w:name="_Toc338938901"/>
      <w:bookmarkStart w:id="4208" w:name="_Toc338939097"/>
      <w:bookmarkStart w:id="4209" w:name="_Toc3556997"/>
      <w:bookmarkStart w:id="4210" w:name="_Toc34747247"/>
      <w:bookmarkStart w:id="4211" w:name="_Toc77102065"/>
      <w:bookmarkStart w:id="4212" w:name="_Toc96345281"/>
      <w:bookmarkEnd w:id="4196"/>
      <w:bookmarkEnd w:id="4197"/>
      <w:bookmarkEnd w:id="4198"/>
      <w:bookmarkEnd w:id="4199"/>
      <w:bookmarkEnd w:id="4200"/>
      <w:bookmarkEnd w:id="4201"/>
      <w:bookmarkEnd w:id="4202"/>
      <w:bookmarkEnd w:id="4203"/>
      <w:bookmarkEnd w:id="4204"/>
      <w:bookmarkEnd w:id="4205"/>
      <w:bookmarkEnd w:id="4206"/>
      <w:r w:rsidRPr="007055D9">
        <w:t>1D connections</w:t>
      </w:r>
      <w:bookmarkEnd w:id="4207"/>
      <w:bookmarkEnd w:id="4208"/>
      <w:bookmarkEnd w:id="4209"/>
      <w:bookmarkEnd w:id="4210"/>
      <w:bookmarkEnd w:id="4211"/>
      <w:bookmarkEnd w:id="4212"/>
    </w:p>
    <w:p w14:paraId="249DECC1" w14:textId="77777777" w:rsidR="00FC68DB" w:rsidRDefault="00FC68DB" w:rsidP="00B202D2">
      <w:pPr>
        <w:pStyle w:val="berschrift2"/>
      </w:pPr>
      <w:bookmarkStart w:id="4213" w:name="_Toc3556998"/>
      <w:bookmarkStart w:id="4214" w:name="_Toc34747248"/>
      <w:bookmarkStart w:id="4215" w:name="_Toc77102066"/>
      <w:bookmarkStart w:id="4216" w:name="_Toc96345282"/>
      <w:bookmarkStart w:id="4217" w:name="_Toc338938902"/>
      <w:bookmarkStart w:id="4218" w:name="_Toc338939098"/>
      <w:r w:rsidRPr="00246BE4">
        <w:t>Generic Definitions</w:t>
      </w:r>
      <w:bookmarkEnd w:id="4213"/>
      <w:bookmarkEnd w:id="4214"/>
      <w:bookmarkEnd w:id="4215"/>
      <w:bookmarkEnd w:id="4216"/>
    </w:p>
    <w:p w14:paraId="59908147" w14:textId="77777777" w:rsidR="00FC68DB" w:rsidRDefault="00FC68DB" w:rsidP="00B202D2">
      <w:pPr>
        <w:pStyle w:val="berschrift3"/>
      </w:pPr>
      <w:bookmarkStart w:id="4219" w:name="_Toc3556999"/>
      <w:bookmarkStart w:id="4220" w:name="_Toc34747249"/>
      <w:bookmarkStart w:id="4221" w:name="_Toc77102067"/>
      <w:bookmarkStart w:id="4222" w:name="_Toc96345283"/>
      <w:r>
        <w:t>Identification</w:t>
      </w:r>
      <w:bookmarkEnd w:id="4219"/>
      <w:bookmarkEnd w:id="4220"/>
      <w:bookmarkEnd w:id="4221"/>
      <w:bookmarkEnd w:id="4222"/>
    </w:p>
    <w:p w14:paraId="17BC607B" w14:textId="5AF4607D"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261D7A">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4223" w:name="_Ref414571413"/>
      <w:bookmarkStart w:id="4224" w:name="_Ref429050458"/>
      <w:bookmarkStart w:id="4225" w:name="_Toc3557000"/>
      <w:bookmarkStart w:id="4226" w:name="_Toc34747250"/>
      <w:bookmarkStart w:id="4227" w:name="_Toc77102068"/>
      <w:bookmarkStart w:id="4228" w:name="_Toc96345284"/>
      <w:r w:rsidRPr="007055D9">
        <w:t>L</w:t>
      </w:r>
      <w:bookmarkEnd w:id="4223"/>
      <w:r>
        <w:t>ocation</w:t>
      </w:r>
      <w:bookmarkEnd w:id="4224"/>
      <w:bookmarkEnd w:id="4225"/>
      <w:bookmarkEnd w:id="4226"/>
      <w:bookmarkEnd w:id="4227"/>
      <w:bookmarkEnd w:id="4228"/>
    </w:p>
    <w:p w14:paraId="69F3938A" w14:textId="3D7BBE9D" w:rsidR="00FC68DB" w:rsidRDefault="00FC68DB" w:rsidP="00B202D2">
      <w:r w:rsidRPr="007055D9">
        <w:t xml:space="preserve">The definition of the connection line is </w:t>
      </w:r>
      <w:ins w:id="4229" w:author="Weinert, Matthias (M.)" w:date="2022-02-24T10:25:00Z">
        <w:r w:rsidR="00256EF4">
          <w:t>one or m</w:t>
        </w:r>
      </w:ins>
      <w:ins w:id="4230" w:author="Weinert, Matthias (M.)" w:date="2022-02-24T10:26:00Z">
        <w:r w:rsidR="00256EF4">
          <w:t>ultiple</w:t>
        </w:r>
      </w:ins>
      <w:ins w:id="4231" w:author="Weinert, Matthias (M.)" w:date="2022-02-24T10:25:00Z">
        <w:r w:rsidR="00256EF4">
          <w:t xml:space="preserve"> polylines</w:t>
        </w:r>
      </w:ins>
      <w:ins w:id="4232" w:author="Weinert, Matthias (M.)" w:date="2022-02-24T10:27:00Z">
        <w:r w:rsidR="00256EF4">
          <w:t xml:space="preserve">. Each of the polylines is </w:t>
        </w:r>
      </w:ins>
      <w:r w:rsidRPr="007055D9">
        <w:t xml:space="preserve">described as </w:t>
      </w:r>
      <w:r w:rsidRPr="00F84930">
        <w:t>a series of points (vertices)</w:t>
      </w:r>
      <w:del w:id="4233" w:author="Weinert, Matthias (M.)" w:date="2022-02-24T10:28:00Z">
        <w:r w:rsidRPr="00F84930" w:rsidDel="00256EF4">
          <w:delText xml:space="preserve"> and </w:delText>
        </w:r>
      </w:del>
      <w:del w:id="4234" w:author="Weinert, Matthias (M.)" w:date="2022-02-24T10:25:00Z">
        <w:r w:rsidRPr="00F84930" w:rsidDel="00256EF4">
          <w:delText xml:space="preserve">thus </w:delText>
        </w:r>
      </w:del>
      <w:del w:id="4235" w:author="Weinert, Matthias (M.)" w:date="2022-02-24T10:28:00Z">
        <w:r w:rsidRPr="00F84930" w:rsidDel="00256EF4">
          <w:delText>split into segments (edges)</w:delText>
        </w:r>
      </w:del>
      <w:r w:rsidRPr="00F84930">
        <w:t>. All other curves can also be represent</w:t>
      </w:r>
      <w:r w:rsidRPr="007055D9">
        <w:t>ed with this type of representation by adding necessary points and thus approximating to the needed accuracy.</w:t>
      </w:r>
    </w:p>
    <w:p w14:paraId="40700095" w14:textId="00505F29" w:rsidR="00FC68DB" w:rsidRPr="00F105D5" w:rsidRDefault="00FC68DB" w:rsidP="00B202D2">
      <w:pPr>
        <w:rPr>
          <w:rPrChange w:id="4236" w:author="Weinert, Matthias (M.)" w:date="2022-02-24T10:22:00Z">
            <w:rPr/>
          </w:rPrChange>
        </w:rPr>
      </w:pPr>
      <w:del w:id="4237" w:author="Weinert, Matthias (M.)" w:date="2022-02-24T10:29:00Z">
        <w:r w:rsidRPr="00B60994" w:rsidDel="00256EF4">
          <w:rPr>
            <w:rFonts w:cs="Calibri"/>
            <w:lang w:eastAsia="en-GB"/>
          </w:rPr>
          <w:delText>The connection l</w:delText>
        </w:r>
        <w:r w:rsidRPr="00F105D5" w:rsidDel="00256EF4">
          <w:rPr>
            <w:rFonts w:cs="Calibri"/>
            <w:lang w:eastAsia="en-GB"/>
            <w:rPrChange w:id="4238" w:author="Weinert, Matthias (M.)" w:date="2022-02-24T10:22:00Z">
              <w:rPr>
                <w:rFonts w:cs="Calibri"/>
                <w:lang w:eastAsia="en-GB"/>
              </w:rPr>
            </w:rPrChange>
          </w:rPr>
          <w:delText xml:space="preserve">ine may consist of more than one </w:delText>
        </w:r>
      </w:del>
      <w:del w:id="4239" w:author="Weinert, Matthias (M.)" w:date="2022-02-24T10:21:00Z">
        <w:r w:rsidRPr="00F105D5" w:rsidDel="00F105D5">
          <w:rPr>
            <w:rFonts w:cs="Calibri"/>
            <w:lang w:eastAsia="en-GB"/>
            <w:rPrChange w:id="4240" w:author="Weinert, Matthias (M.)" w:date="2022-02-24T10:22:00Z">
              <w:rPr>
                <w:rFonts w:cs="Calibri"/>
                <w:lang w:eastAsia="en-GB"/>
              </w:rPr>
            </w:rPrChange>
          </w:rPr>
          <w:delText>section</w:delText>
        </w:r>
      </w:del>
      <w:del w:id="4241" w:author="Weinert, Matthias (M.)" w:date="2022-02-24T10:29:00Z">
        <w:r w:rsidRPr="00F105D5" w:rsidDel="00256EF4">
          <w:rPr>
            <w:rFonts w:cs="Calibri"/>
            <w:lang w:eastAsia="en-GB"/>
            <w:rPrChange w:id="4242" w:author="Weinert, Matthias (M.)" w:date="2022-02-24T10:22:00Z">
              <w:rPr>
                <w:rFonts w:cs="Calibri"/>
                <w:lang w:eastAsia="en-GB"/>
              </w:rPr>
            </w:rPrChange>
          </w:rPr>
          <w:delText xml:space="preserve">. </w:delText>
        </w:r>
      </w:del>
      <w:r w:rsidRPr="00F105D5">
        <w:rPr>
          <w:rFonts w:cs="Calibri"/>
          <w:lang w:eastAsia="en-GB"/>
          <w:rPrChange w:id="4243" w:author="Weinert, Matthias (M.)" w:date="2022-02-24T10:22:00Z">
            <w:rPr>
              <w:rFonts w:cs="Calibri"/>
              <w:lang w:eastAsia="en-GB"/>
            </w:rPr>
          </w:rPrChange>
        </w:rPr>
        <w:t xml:space="preserve">The </w:t>
      </w:r>
      <w:ins w:id="4244" w:author="Weinert, Matthias (M.)" w:date="2022-02-24T10:22:00Z">
        <w:r w:rsidR="00F105D5" w:rsidRPr="00F105D5">
          <w:rPr>
            <w:rFonts w:cs="Calibri"/>
            <w:lang w:eastAsia="en-GB"/>
            <w:rPrChange w:id="4245" w:author="Weinert, Matthias (M.)" w:date="2022-02-24T10:22:00Z">
              <w:rPr>
                <w:rFonts w:cs="Calibri"/>
                <w:highlight w:val="yellow"/>
                <w:lang w:eastAsia="en-GB"/>
              </w:rPr>
            </w:rPrChange>
          </w:rPr>
          <w:t>poly</w:t>
        </w:r>
      </w:ins>
      <w:ins w:id="4246" w:author="Weinert, Matthias (M.)" w:date="2022-02-24T10:24:00Z">
        <w:r w:rsidR="00256EF4">
          <w:rPr>
            <w:rFonts w:cs="Calibri"/>
            <w:lang w:eastAsia="en-GB"/>
          </w:rPr>
          <w:t>line</w:t>
        </w:r>
      </w:ins>
      <w:ins w:id="4247" w:author="Weinert, Matthias (M.)" w:date="2022-02-24T10:22:00Z">
        <w:r w:rsidR="00F105D5" w:rsidRPr="00F105D5">
          <w:rPr>
            <w:rFonts w:cs="Calibri"/>
            <w:lang w:eastAsia="en-GB"/>
            <w:rPrChange w:id="4248" w:author="Weinert, Matthias (M.)" w:date="2022-02-24T10:22:00Z">
              <w:rPr>
                <w:rFonts w:cs="Calibri"/>
                <w:highlight w:val="yellow"/>
                <w:lang w:eastAsia="en-GB"/>
              </w:rPr>
            </w:rPrChange>
          </w:rPr>
          <w:t>s</w:t>
        </w:r>
      </w:ins>
      <w:del w:id="4249" w:author="Weinert, Matthias (M.)" w:date="2022-02-24T10:22:00Z">
        <w:r w:rsidRPr="00F105D5" w:rsidDel="00F105D5">
          <w:rPr>
            <w:rFonts w:cs="Calibri"/>
            <w:lang w:eastAsia="en-GB"/>
            <w:rPrChange w:id="4250" w:author="Weinert, Matthias (M.)" w:date="2022-02-24T10:22:00Z">
              <w:rPr>
                <w:rFonts w:cs="Calibri"/>
                <w:lang w:eastAsia="en-GB"/>
              </w:rPr>
            </w:rPrChange>
          </w:rPr>
          <w:delText>sections</w:delText>
        </w:r>
      </w:del>
      <w:ins w:id="4251" w:author="Weinert, Matthias (M.)" w:date="2022-02-24T09:41:00Z">
        <w:r w:rsidR="00270CC3" w:rsidRPr="00F105D5">
          <w:rPr>
            <w:rFonts w:cs="Calibri"/>
            <w:lang w:eastAsia="en-GB"/>
            <w:rPrChange w:id="4252" w:author="Weinert, Matthias (M.)" w:date="2022-02-24T10:22:00Z">
              <w:rPr>
                <w:rFonts w:cs="Calibri"/>
                <w:highlight w:val="yellow"/>
                <w:lang w:eastAsia="en-GB"/>
              </w:rPr>
            </w:rPrChange>
          </w:rPr>
          <w:t xml:space="preserve"> do not</w:t>
        </w:r>
      </w:ins>
      <w:r w:rsidRPr="00B60994">
        <w:rPr>
          <w:rFonts w:cs="Calibri"/>
          <w:lang w:eastAsia="en-GB"/>
        </w:rPr>
        <w:t xml:space="preserve"> need </w:t>
      </w:r>
      <w:del w:id="4253" w:author="Weinert, Matthias (M.)" w:date="2022-02-24T10:29:00Z">
        <w:r w:rsidRPr="00F105D5" w:rsidDel="00256EF4">
          <w:rPr>
            <w:rFonts w:cs="Calibri"/>
            <w:lang w:eastAsia="en-GB"/>
            <w:rPrChange w:id="4254" w:author="Weinert, Matthias (M.)" w:date="2022-02-24T10:22:00Z">
              <w:rPr>
                <w:rFonts w:cs="Calibri"/>
                <w:lang w:eastAsia="en-GB"/>
              </w:rPr>
            </w:rPrChange>
          </w:rPr>
          <w:delText xml:space="preserve">not </w:delText>
        </w:r>
      </w:del>
      <w:r w:rsidRPr="00F105D5">
        <w:rPr>
          <w:rFonts w:cs="Calibri"/>
          <w:lang w:eastAsia="en-GB"/>
          <w:rPrChange w:id="4255" w:author="Weinert, Matthias (M.)" w:date="2022-02-24T10:22:00Z">
            <w:rPr>
              <w:rFonts w:cs="Calibri"/>
              <w:lang w:eastAsia="en-GB"/>
            </w:rPr>
          </w:rPrChange>
        </w:rPr>
        <w:t>be joined to each other. This is to simulate gaps along the application of a seam or an adhesive, due to crossing another weld, or an obstacle, like a hole in the connected sheets.</w:t>
      </w:r>
    </w:p>
    <w:p w14:paraId="23D319BD" w14:textId="731F978A" w:rsidR="00FC68DB" w:rsidRPr="00256EF4" w:rsidDel="00256EF4" w:rsidRDefault="00FC68DB" w:rsidP="00B202D2">
      <w:pPr>
        <w:rPr>
          <w:del w:id="4256" w:author="Weinert, Matthias (M.)" w:date="2022-02-24T10:30:00Z"/>
          <w:b/>
          <w:bCs/>
          <w:i/>
          <w:iCs/>
          <w:lang w:val="de-DE"/>
          <w:rPrChange w:id="4257" w:author="Weinert, Matthias (M.)" w:date="2022-02-24T10:30:00Z">
            <w:rPr>
              <w:del w:id="4258" w:author="Weinert, Matthias (M.)" w:date="2022-02-24T10:30:00Z"/>
              <w:b/>
              <w:bCs/>
              <w:i/>
              <w:iCs/>
              <w:lang w:val="de-DE"/>
            </w:rPr>
          </w:rPrChange>
        </w:rPr>
      </w:pPr>
      <w:del w:id="4259" w:author="Weinert, Matthias (M.)" w:date="2022-02-24T10:30:00Z">
        <w:r w:rsidRPr="00256EF4" w:rsidDel="00256EF4">
          <w:rPr>
            <w:rPrChange w:id="4260" w:author="Weinert, Matthias (M.)" w:date="2022-02-24T10:30:00Z">
              <w:rPr/>
            </w:rPrChange>
          </w:rPr>
          <w:delText xml:space="preserve">This feature could also be used in cases where a seam weld changes its </w:delText>
        </w:r>
        <w:r w:rsidRPr="00256EF4" w:rsidDel="00256EF4">
          <w:rPr>
            <w:rStyle w:val="elementdeftypeChar"/>
            <w:rFonts w:eastAsia="Calibri"/>
            <w:rPrChange w:id="4261" w:author="Weinert, Matthias (M.)" w:date="2022-02-24T10:30:00Z">
              <w:rPr>
                <w:rStyle w:val="elementdeftypeChar"/>
                <w:rFonts w:eastAsia="Calibri"/>
              </w:rPr>
            </w:rPrChange>
          </w:rPr>
          <w:delText>&lt;</w:delText>
        </w:r>
        <w:r w:rsidRPr="00256EF4" w:rsidDel="00256EF4">
          <w:rPr>
            <w:rStyle w:val="XMLElement"/>
            <w:rPrChange w:id="4262" w:author="Weinert, Matthias (M.)" w:date="2022-02-24T10:30:00Z">
              <w:rPr>
                <w:rStyle w:val="XMLElement"/>
              </w:rPr>
            </w:rPrChange>
          </w:rPr>
          <w:delText>subtype/&gt;</w:delText>
        </w:r>
        <w:r w:rsidRPr="00256EF4" w:rsidDel="00256EF4">
          <w:rPr>
            <w:rPrChange w:id="4263" w:author="Weinert, Matthias (M.)" w:date="2022-02-24T10:30:00Z">
              <w:rPr/>
            </w:rPrChange>
          </w:rPr>
          <w:delText xml:space="preserve">, seen in </w:delText>
        </w:r>
        <w:r w:rsidRPr="00256EF4" w:rsidDel="00256EF4">
          <w:rPr>
            <w:b/>
            <w:bCs/>
            <w:i/>
            <w:iCs/>
            <w:rPrChange w:id="4264" w:author="Weinert, Matthias (M.)" w:date="2022-02-24T10:30:00Z">
              <w:rPr>
                <w:b/>
                <w:bCs/>
                <w:i/>
                <w:iCs/>
              </w:rPr>
            </w:rPrChange>
          </w:rPr>
          <w:fldChar w:fldCharType="begin"/>
        </w:r>
        <w:r w:rsidRPr="00256EF4" w:rsidDel="00256EF4">
          <w:rPr>
            <w:rPrChange w:id="4265" w:author="Weinert, Matthias (M.)" w:date="2022-02-24T10:30:00Z">
              <w:rPr/>
            </w:rPrChange>
          </w:rPr>
          <w:delInstrText xml:space="preserve"> REF _Ref428965482 \h  \* MERGEFORMAT </w:delInstrText>
        </w:r>
        <w:r w:rsidRPr="00256EF4" w:rsidDel="00256EF4">
          <w:rPr>
            <w:b/>
            <w:bCs/>
            <w:i/>
            <w:iCs/>
            <w:rPrChange w:id="4266" w:author="Weinert, Matthias (M.)" w:date="2022-02-24T10:30:00Z">
              <w:rPr>
                <w:b/>
                <w:bCs/>
                <w:i/>
                <w:iCs/>
              </w:rPr>
            </w:rPrChange>
          </w:rPr>
        </w:r>
        <w:r w:rsidRPr="00256EF4" w:rsidDel="00256EF4">
          <w:rPr>
            <w:b/>
            <w:bCs/>
            <w:i/>
            <w:iCs/>
            <w:rPrChange w:id="4267" w:author="Weinert, Matthias (M.)" w:date="2022-02-24T10:30:00Z">
              <w:rPr>
                <w:b/>
                <w:bCs/>
                <w:i/>
                <w:iCs/>
              </w:rPr>
            </w:rPrChange>
          </w:rPr>
          <w:fldChar w:fldCharType="separate"/>
        </w:r>
      </w:del>
      <w:del w:id="4268" w:author="Weinert, Matthias (M.)" w:date="2022-02-16T15:43:00Z">
        <w:r w:rsidR="0050351B" w:rsidRPr="00256EF4" w:rsidDel="00F16E77">
          <w:rPr>
            <w:i/>
            <w:iCs/>
            <w:lang w:val="de-DE"/>
            <w:rPrChange w:id="4269" w:author="Weinert, Matthias (M.)" w:date="2022-02-24T10:30:00Z">
              <w:rPr>
                <w:i/>
                <w:iCs/>
                <w:lang w:val="en-US"/>
              </w:rPr>
            </w:rPrChange>
          </w:rPr>
          <w:delText xml:space="preserve">Fehler! </w:delText>
        </w:r>
        <w:r w:rsidR="0050351B" w:rsidRPr="00256EF4" w:rsidDel="00F16E77">
          <w:rPr>
            <w:i/>
            <w:iCs/>
            <w:lang w:val="de-DE"/>
            <w:rPrChange w:id="4270" w:author="Weinert, Matthias (M.)" w:date="2022-02-24T10:30:00Z">
              <w:rPr>
                <w:i/>
                <w:iCs/>
                <w:lang w:val="de-DE"/>
              </w:rPr>
            </w:rPrChange>
          </w:rPr>
          <w:delText>Verweisquelle konnte nicht gefunden werden.</w:delText>
        </w:r>
      </w:del>
      <w:del w:id="4271" w:author="Weinert, Matthias (M.)" w:date="2022-02-24T10:30:00Z">
        <w:r w:rsidRPr="00256EF4" w:rsidDel="00256EF4">
          <w:rPr>
            <w:b/>
            <w:bCs/>
            <w:i/>
            <w:iCs/>
            <w:rPrChange w:id="4272" w:author="Weinert, Matthias (M.)" w:date="2022-02-24T10:30:00Z">
              <w:rPr>
                <w:b/>
                <w:bCs/>
                <w:i/>
                <w:iCs/>
              </w:rPr>
            </w:rPrChange>
          </w:rPr>
          <w:fldChar w:fldCharType="end"/>
        </w:r>
        <w:r w:rsidRPr="00256EF4" w:rsidDel="00256EF4">
          <w:rPr>
            <w:b/>
            <w:bCs/>
            <w:i/>
            <w:iCs/>
            <w:rPrChange w:id="4273" w:author="Weinert, Matthias (M.)" w:date="2022-02-24T10:30:00Z">
              <w:rPr>
                <w:b/>
                <w:bCs/>
                <w:i/>
                <w:iCs/>
              </w:rPr>
            </w:rPrChange>
          </w:rPr>
          <w:fldChar w:fldCharType="begin"/>
        </w:r>
        <w:r w:rsidRPr="00256EF4" w:rsidDel="00256EF4">
          <w:rPr>
            <w:lang w:val="de-DE"/>
            <w:rPrChange w:id="4274" w:author="Weinert, Matthias (M.)" w:date="2022-02-24T10:30:00Z">
              <w:rPr>
                <w:lang w:val="de-DE"/>
              </w:rPr>
            </w:rPrChange>
          </w:rPr>
          <w:delInstrText xml:space="preserve"> REF _Ref428965475 \h  \* MERGEFORMAT </w:delInstrText>
        </w:r>
        <w:r w:rsidRPr="00256EF4" w:rsidDel="00256EF4">
          <w:rPr>
            <w:b/>
            <w:bCs/>
            <w:i/>
            <w:iCs/>
            <w:rPrChange w:id="4275" w:author="Weinert, Matthias (M.)" w:date="2022-02-24T10:30:00Z">
              <w:rPr>
                <w:b/>
                <w:bCs/>
                <w:i/>
                <w:iCs/>
              </w:rPr>
            </w:rPrChange>
          </w:rPr>
        </w:r>
        <w:r w:rsidRPr="00256EF4" w:rsidDel="00256EF4">
          <w:rPr>
            <w:b/>
            <w:bCs/>
            <w:i/>
            <w:iCs/>
            <w:rPrChange w:id="4276" w:author="Weinert, Matthias (M.)" w:date="2022-02-24T10:30:00Z">
              <w:rPr>
                <w:b/>
                <w:bCs/>
                <w:i/>
                <w:iCs/>
              </w:rPr>
            </w:rPrChange>
          </w:rPr>
          <w:fldChar w:fldCharType="separate"/>
        </w:r>
      </w:del>
      <w:del w:id="4277" w:author="Weinert, Matthias (M.)" w:date="2022-02-17T15:56:00Z">
        <w:r w:rsidR="005C101E" w:rsidRPr="00256EF4" w:rsidDel="002F1570">
          <w:rPr>
            <w:i/>
            <w:iCs/>
            <w:lang w:val="de-DE"/>
            <w:rPrChange w:id="4278" w:author="Weinert, Matthias (M.)" w:date="2022-02-24T10:30:00Z">
              <w:rPr>
                <w:i/>
                <w:iCs/>
                <w:lang w:val="de-DE"/>
              </w:rPr>
            </w:rPrChange>
          </w:rPr>
          <w:delText>Fehler! Verweisquelle konnte nicht gefunden werden.</w:delText>
        </w:r>
      </w:del>
      <w:del w:id="4279" w:author="Weinert, Matthias (M.)" w:date="2022-02-24T10:30:00Z">
        <w:r w:rsidRPr="00256EF4" w:rsidDel="00256EF4">
          <w:rPr>
            <w:b/>
            <w:bCs/>
            <w:i/>
            <w:iCs/>
            <w:rPrChange w:id="4280" w:author="Weinert, Matthias (M.)" w:date="2022-02-24T10:30:00Z">
              <w:rPr>
                <w:b/>
                <w:bCs/>
                <w:i/>
                <w:iCs/>
              </w:rPr>
            </w:rPrChange>
          </w:rPr>
          <w:fldChar w:fldCharType="end"/>
        </w:r>
        <w:r w:rsidRPr="00256EF4" w:rsidDel="00256EF4">
          <w:rPr>
            <w:lang w:val="de-DE"/>
            <w:rPrChange w:id="4281" w:author="Weinert, Matthias (M.)" w:date="2022-02-24T10:30:00Z">
              <w:rPr>
                <w:lang w:val="de-DE"/>
              </w:rPr>
            </w:rPrChange>
          </w:rPr>
          <w:delText>.</w:delText>
        </w:r>
      </w:del>
    </w:p>
    <w:p w14:paraId="748F37AE" w14:textId="77777777" w:rsidR="00FC68DB" w:rsidRPr="004E5916" w:rsidRDefault="00FC68DB" w:rsidP="00B202D2">
      <w:r w:rsidRPr="00256EF4">
        <w:rPr>
          <w:rPrChange w:id="4282" w:author="Weinert, Matthias (M.)" w:date="2022-02-24T10:30:00Z">
            <w:rPr/>
          </w:rPrChange>
        </w:rPr>
        <w:t xml:space="preserve">The </w:t>
      </w:r>
      <w:proofErr w:type="spellStart"/>
      <w:r w:rsidRPr="00256EF4">
        <w:rPr>
          <w:rPrChange w:id="4283" w:author="Weinert, Matthias (M.)" w:date="2022-02-24T10:30:00Z">
            <w:rPr/>
          </w:rPrChange>
        </w:rPr>
        <w:t>χMCF</w:t>
      </w:r>
      <w:proofErr w:type="spellEnd"/>
      <w:r w:rsidRPr="00256EF4">
        <w:rPr>
          <w:rPrChange w:id="4284" w:author="Weinert, Matthias (M.)" w:date="2022-02-24T10:30:00Z">
            <w:rPr/>
          </w:rPrChange>
        </w:rPr>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4D00B6AF" w:rsidR="00FC68DB" w:rsidRDefault="00FC68DB" w:rsidP="00B202D2">
      <w:pPr>
        <w:pStyle w:val="Beschriftung"/>
        <w:spacing w:before="120"/>
      </w:pPr>
      <w:bookmarkStart w:id="4285" w:name="_Toc3566481"/>
      <w:bookmarkStart w:id="4286" w:name="_Toc34747482"/>
      <w:bookmarkStart w:id="4287" w:name="_Toc77095938"/>
      <w:bookmarkStart w:id="4288" w:name="_Toc96345482"/>
      <w:r>
        <w:t xml:space="preserve">Table </w:t>
      </w:r>
      <w:r>
        <w:fldChar w:fldCharType="begin"/>
      </w:r>
      <w:r>
        <w:instrText xml:space="preserve"> SEQ Table \* ARABIC </w:instrText>
      </w:r>
      <w:r>
        <w:fldChar w:fldCharType="separate"/>
      </w:r>
      <w:r w:rsidR="00261D7A">
        <w:rPr>
          <w:noProof/>
        </w:rPr>
        <w:t>78</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4285"/>
      <w:bookmarkEnd w:id="4286"/>
      <w:bookmarkEnd w:id="4287"/>
      <w:bookmarkEnd w:id="4288"/>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E7F4BA1" w:rsidR="00FC68DB" w:rsidRDefault="00FC68DB" w:rsidP="00B202D2">
      <w:pPr>
        <w:pStyle w:val="Beschriftung"/>
        <w:spacing w:before="120"/>
      </w:pPr>
      <w:bookmarkStart w:id="4289" w:name="_Toc3566482"/>
      <w:bookmarkStart w:id="4290" w:name="_Toc34747483"/>
      <w:bookmarkStart w:id="4291" w:name="_Toc77095939"/>
      <w:bookmarkStart w:id="4292" w:name="_Toc96345483"/>
      <w:r>
        <w:lastRenderedPageBreak/>
        <w:t xml:space="preserve">Table </w:t>
      </w:r>
      <w:r>
        <w:fldChar w:fldCharType="begin"/>
      </w:r>
      <w:r>
        <w:instrText xml:space="preserve"> SEQ Table \* ARABIC </w:instrText>
      </w:r>
      <w:r>
        <w:fldChar w:fldCharType="separate"/>
      </w:r>
      <w:r w:rsidR="00261D7A">
        <w:rPr>
          <w:noProof/>
        </w:rPr>
        <w:t>79</w:t>
      </w:r>
      <w:r>
        <w:fldChar w:fldCharType="end"/>
      </w:r>
      <w:r>
        <w:t xml:space="preserve">: Nested elements of </w:t>
      </w:r>
      <w:r w:rsidRPr="00837116">
        <w:rPr>
          <w:rStyle w:val="elementdeftypeChar"/>
          <w:rFonts w:eastAsia="Calibri"/>
          <w:b w:val="0"/>
        </w:rPr>
        <w:t>&lt;loc_list&gt;</w:t>
      </w:r>
      <w:bookmarkEnd w:id="4289"/>
      <w:bookmarkEnd w:id="4290"/>
      <w:bookmarkEnd w:id="4291"/>
      <w:bookmarkEnd w:id="4292"/>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59836391" w:rsidR="00FC68DB" w:rsidRDefault="00FC68DB" w:rsidP="00B202D2">
      <w:pPr>
        <w:pStyle w:val="Beschriftung"/>
        <w:spacing w:before="120"/>
      </w:pPr>
      <w:bookmarkStart w:id="4293" w:name="_Toc3566483"/>
      <w:bookmarkStart w:id="4294" w:name="_Toc34747484"/>
      <w:bookmarkStart w:id="4295" w:name="_Toc77095940"/>
      <w:bookmarkStart w:id="4296" w:name="_Toc96345484"/>
      <w:r>
        <w:t xml:space="preserve">Table </w:t>
      </w:r>
      <w:r>
        <w:fldChar w:fldCharType="begin"/>
      </w:r>
      <w:r>
        <w:instrText xml:space="preserve"> SEQ Table \* ARABIC </w:instrText>
      </w:r>
      <w:r>
        <w:fldChar w:fldCharType="separate"/>
      </w:r>
      <w:r w:rsidR="00261D7A">
        <w:rPr>
          <w:noProof/>
        </w:rPr>
        <w:t>80</w:t>
      </w:r>
      <w:r>
        <w:fldChar w:fldCharType="end"/>
      </w:r>
      <w:r>
        <w:t xml:space="preserve">: Attributes of element </w:t>
      </w:r>
      <w:r w:rsidRPr="003E46C4">
        <w:rPr>
          <w:rStyle w:val="elementdeftypeChar"/>
          <w:rFonts w:eastAsia="Calibri"/>
          <w:b w:val="0"/>
        </w:rPr>
        <w:t>&lt;loc/&gt;</w:t>
      </w:r>
      <w:bookmarkEnd w:id="4293"/>
      <w:bookmarkEnd w:id="4294"/>
      <w:bookmarkEnd w:id="4295"/>
      <w:bookmarkEnd w:id="4296"/>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4297" w:name="_Toc432343680"/>
      <w:bookmarkStart w:id="4298" w:name="_Ref69114607"/>
      <w:bookmarkStart w:id="4299" w:name="_Ref69114623"/>
      <w:bookmarkStart w:id="4300" w:name="_Toc77102069"/>
      <w:bookmarkStart w:id="4301" w:name="_Toc3557001"/>
      <w:bookmarkStart w:id="4302" w:name="_Toc34747251"/>
      <w:r w:rsidRPr="00037F3D">
        <w:t>Intermittent Connection Lines</w:t>
      </w:r>
      <w:bookmarkEnd w:id="4297"/>
      <w:bookmarkEnd w:id="4298"/>
      <w:bookmarkEnd w:id="4299"/>
      <w:bookmarkEnd w:id="4300"/>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lastRenderedPageBreak/>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005FDFC3" w:rsidR="00FC68DB" w:rsidRDefault="00FC68DB" w:rsidP="00B202D2">
      <w:pPr>
        <w:pStyle w:val="Beschriftung"/>
      </w:pPr>
      <w:bookmarkStart w:id="4305" w:name="_Toc76030566"/>
      <w:bookmarkStart w:id="4306" w:name="_Toc94530852"/>
      <w:bookmarkStart w:id="4307" w:name="_Toc96345361"/>
      <w:r>
        <w:t xml:space="preserve">Figure </w:t>
      </w:r>
      <w:r>
        <w:fldChar w:fldCharType="begin"/>
      </w:r>
      <w:r>
        <w:instrText xml:space="preserve"> SEQ Figure \* ARABIC </w:instrText>
      </w:r>
      <w:r>
        <w:fldChar w:fldCharType="separate"/>
      </w:r>
      <w:ins w:id="4308" w:author="Weinert, Matthias (M.)" w:date="2022-02-21T14:07:00Z">
        <w:r w:rsidR="00261D7A">
          <w:rPr>
            <w:noProof/>
          </w:rPr>
          <w:t>42</w:t>
        </w:r>
      </w:ins>
      <w:del w:id="4309" w:author="Weinert, Matthias (M.)" w:date="2022-02-17T14:54:00Z">
        <w:r w:rsidR="004E6643" w:rsidDel="005C101E">
          <w:rPr>
            <w:noProof/>
          </w:rPr>
          <w:delText>43</w:delText>
        </w:r>
      </w:del>
      <w:r>
        <w:fldChar w:fldCharType="end"/>
      </w:r>
      <w:r>
        <w:t>: Terminology of a regular intermittent weld</w:t>
      </w:r>
      <w:bookmarkEnd w:id="4305"/>
      <w:bookmarkEnd w:id="4306"/>
      <w:bookmarkEnd w:id="4307"/>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0E76F8B" w:rsidR="00FC68DB" w:rsidRDefault="00FC68DB" w:rsidP="00B202D2">
      <w:pPr>
        <w:pStyle w:val="Beschriftung"/>
      </w:pPr>
      <w:bookmarkStart w:id="4310" w:name="_Toc76030567"/>
      <w:bookmarkStart w:id="4311" w:name="_Toc94530853"/>
      <w:bookmarkStart w:id="4312" w:name="_Toc96345362"/>
      <w:r>
        <w:t xml:space="preserve">Figure </w:t>
      </w:r>
      <w:r>
        <w:fldChar w:fldCharType="begin"/>
      </w:r>
      <w:r>
        <w:instrText xml:space="preserve"> SEQ Figure \* ARABIC </w:instrText>
      </w:r>
      <w:r>
        <w:fldChar w:fldCharType="separate"/>
      </w:r>
      <w:ins w:id="4313" w:author="Weinert, Matthias (M.)" w:date="2022-02-21T14:07:00Z">
        <w:r w:rsidR="00261D7A">
          <w:rPr>
            <w:noProof/>
          </w:rPr>
          <w:t>43</w:t>
        </w:r>
      </w:ins>
      <w:del w:id="4314" w:author="Weinert, Matthias (M.)" w:date="2022-02-17T14:54:00Z">
        <w:r w:rsidR="004E6643" w:rsidDel="005C101E">
          <w:rPr>
            <w:noProof/>
          </w:rPr>
          <w:delText>44</w:delText>
        </w:r>
      </w:del>
      <w:r>
        <w:fldChar w:fldCharType="end"/>
      </w:r>
      <w:r>
        <w:t>: Regular intermittent weld with first spacing and last spacing</w:t>
      </w:r>
      <w:bookmarkEnd w:id="4310"/>
      <w:bookmarkEnd w:id="4311"/>
      <w:bookmarkEnd w:id="4312"/>
    </w:p>
    <w:p w14:paraId="2FC65D2F" w14:textId="77777777" w:rsidR="00FC68DB" w:rsidRDefault="00FC68DB" w:rsidP="00B202D2">
      <w:r>
        <w:lastRenderedPageBreak/>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9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B97F8B5" w:rsidR="00FC68DB" w:rsidRPr="00F41434" w:rsidRDefault="00FC68DB" w:rsidP="00B202D2">
      <w:pPr>
        <w:keepNext/>
        <w:jc w:val="center"/>
      </w:pPr>
      <w:bookmarkStart w:id="4315" w:name="_Toc76030568"/>
      <w:bookmarkStart w:id="4316" w:name="_Toc94530854"/>
      <w:bookmarkStart w:id="4317" w:name="_Toc96345363"/>
      <w:r>
        <w:t xml:space="preserve">Figure </w:t>
      </w:r>
      <w:r>
        <w:fldChar w:fldCharType="begin"/>
      </w:r>
      <w:r>
        <w:instrText xml:space="preserve"> SEQ Figure \* ARABIC </w:instrText>
      </w:r>
      <w:r>
        <w:fldChar w:fldCharType="separate"/>
      </w:r>
      <w:ins w:id="4318" w:author="Weinert, Matthias (M.)" w:date="2022-02-21T14:07:00Z">
        <w:r w:rsidR="00261D7A">
          <w:rPr>
            <w:noProof/>
          </w:rPr>
          <w:t>44</w:t>
        </w:r>
      </w:ins>
      <w:del w:id="4319" w:author="Weinert, Matthias (M.)" w:date="2022-02-17T14:54:00Z">
        <w:r w:rsidR="004E6643" w:rsidDel="005C101E">
          <w:rPr>
            <w:noProof/>
          </w:rPr>
          <w:delText>45</w:delText>
        </w:r>
      </w:del>
      <w:r>
        <w:fldChar w:fldCharType="end"/>
      </w:r>
      <w:r>
        <w:t>: Irregular intermittent welds</w:t>
      </w:r>
      <w:bookmarkEnd w:id="4315"/>
      <w:bookmarkEnd w:id="4316"/>
      <w:bookmarkEnd w:id="431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4320"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432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6C15C722" w:rsidR="00FC68DB" w:rsidRDefault="00FC68DB" w:rsidP="00B202D2">
      <w:pPr>
        <w:pStyle w:val="Beschriftung"/>
        <w:spacing w:before="120"/>
      </w:pPr>
      <w:bookmarkStart w:id="4321" w:name="_Ref68888312"/>
      <w:bookmarkStart w:id="4322" w:name="_Toc77095941"/>
      <w:bookmarkStart w:id="4323" w:name="_Toc96345485"/>
      <w:r>
        <w:t xml:space="preserve">Table </w:t>
      </w:r>
      <w:r>
        <w:fldChar w:fldCharType="begin"/>
      </w:r>
      <w:r>
        <w:instrText xml:space="preserve"> SEQ Table \* ARABIC </w:instrText>
      </w:r>
      <w:r>
        <w:fldChar w:fldCharType="separate"/>
      </w:r>
      <w:r w:rsidR="00261D7A">
        <w:rPr>
          <w:noProof/>
        </w:rPr>
        <w:t>81</w:t>
      </w:r>
      <w:r>
        <w:fldChar w:fldCharType="end"/>
      </w:r>
      <w:bookmarkEnd w:id="432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4322"/>
      <w:bookmarkEnd w:id="432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0DA6A0E2" w:rsidR="00FC68DB" w:rsidRDefault="00FC68DB" w:rsidP="00B202D2">
      <w:pPr>
        <w:pStyle w:val="Beschriftung"/>
        <w:spacing w:before="120"/>
      </w:pPr>
      <w:bookmarkStart w:id="4324" w:name="_Toc77095942"/>
      <w:bookmarkStart w:id="4325" w:name="_Toc96345486"/>
      <w:r>
        <w:t xml:space="preserve">Table </w:t>
      </w:r>
      <w:r>
        <w:fldChar w:fldCharType="begin"/>
      </w:r>
      <w:r>
        <w:instrText xml:space="preserve"> SEQ Table \* ARABIC </w:instrText>
      </w:r>
      <w:r>
        <w:fldChar w:fldCharType="separate"/>
      </w:r>
      <w:r w:rsidR="00261D7A">
        <w:rPr>
          <w:noProof/>
        </w:rPr>
        <w:t>82</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4324"/>
      <w:bookmarkEnd w:id="4325"/>
    </w:p>
    <w:p w14:paraId="736229FE" w14:textId="6168BC67"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261D7A">
        <w:t xml:space="preserve">Table </w:t>
      </w:r>
      <w:r w:rsidR="00261D7A">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lastRenderedPageBreak/>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7298D"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7298D"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7298D"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7298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7298D"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4329" w:name="_Hlk66958266"/>
      <w:r w:rsidRPr="00AD2CFA">
        <w:rPr>
          <w:rStyle w:val="elementdeftypeChar"/>
          <w:rFonts w:eastAsia="Calibri"/>
          <w:sz w:val="24"/>
          <w:szCs w:val="24"/>
        </w:rPr>
        <w:t>&lt;regular_segments/&gt;</w:t>
      </w:r>
      <w:r w:rsidRPr="00AD2CFA">
        <w:rPr>
          <w:sz w:val="24"/>
          <w:szCs w:val="24"/>
        </w:rPr>
        <w:t xml:space="preserve"> </w:t>
      </w:r>
      <w:bookmarkEnd w:id="4329"/>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lastRenderedPageBreak/>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4330"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433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4331" w:name="_Toc77102070"/>
      <w:bookmarkStart w:id="4332" w:name="_Toc96345285"/>
      <w:r>
        <w:t>Type Specification</w:t>
      </w:r>
      <w:bookmarkEnd w:id="4301"/>
      <w:bookmarkEnd w:id="4302"/>
      <w:bookmarkEnd w:id="4331"/>
      <w:bookmarkEnd w:id="433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3CE3EC7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261D7A">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4DAFD7FE"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261D7A">
              <w:rPr>
                <w:sz w:val="20"/>
                <w:szCs w:val="20"/>
              </w:rPr>
              <w:t>7.3.1.3</w:t>
            </w:r>
            <w:r>
              <w:rPr>
                <w:sz w:val="20"/>
                <w:szCs w:val="20"/>
              </w:rPr>
              <w:fldChar w:fldCharType="end"/>
            </w:r>
          </w:p>
        </w:tc>
      </w:tr>
    </w:tbl>
    <w:p w14:paraId="0214BA1A" w14:textId="1451FEC1" w:rsidR="00FC68DB" w:rsidRPr="003038C9" w:rsidRDefault="00FC68DB" w:rsidP="00B202D2">
      <w:pPr>
        <w:pStyle w:val="Beschriftung"/>
        <w:spacing w:before="120"/>
        <w:rPr>
          <w:lang w:eastAsia="x-none"/>
        </w:rPr>
      </w:pPr>
      <w:bookmarkStart w:id="4333" w:name="_Toc3566484"/>
      <w:bookmarkStart w:id="4334" w:name="_Toc34747485"/>
      <w:bookmarkStart w:id="4335" w:name="_Toc77095943"/>
      <w:bookmarkStart w:id="4336" w:name="_Toc96345487"/>
      <w:r>
        <w:t xml:space="preserve">Table </w:t>
      </w:r>
      <w:r>
        <w:fldChar w:fldCharType="begin"/>
      </w:r>
      <w:r>
        <w:instrText xml:space="preserve"> SEQ Table \* ARABIC </w:instrText>
      </w:r>
      <w:r>
        <w:fldChar w:fldCharType="separate"/>
      </w:r>
      <w:r w:rsidR="00261D7A">
        <w:rPr>
          <w:noProof/>
        </w:rPr>
        <w:t>83</w:t>
      </w:r>
      <w:r>
        <w:fldChar w:fldCharType="end"/>
      </w:r>
      <w:r>
        <w:t xml:space="preserve">: Nested elements of element </w:t>
      </w:r>
      <w:r w:rsidRPr="00271D68">
        <w:rPr>
          <w:rFonts w:ascii="Courier New" w:hAnsi="Courier New" w:cs="Courier New"/>
          <w:kern w:val="22"/>
        </w:rPr>
        <w:t>&lt;connection_1d/&gt;</w:t>
      </w:r>
      <w:bookmarkEnd w:id="4333"/>
      <w:bookmarkEnd w:id="4334"/>
      <w:bookmarkEnd w:id="4335"/>
      <w:bookmarkEnd w:id="433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4337" w:name="_Toc3557002"/>
      <w:bookmarkStart w:id="4338" w:name="_Toc34747252"/>
      <w:bookmarkStart w:id="4339" w:name="_Toc77102071"/>
      <w:bookmarkStart w:id="4340" w:name="_Toc96345286"/>
      <w:r w:rsidRPr="007055D9">
        <w:t>Seam Weld</w:t>
      </w:r>
      <w:bookmarkEnd w:id="2979"/>
      <w:r w:rsidRPr="007055D9">
        <w:t>s</w:t>
      </w:r>
      <w:bookmarkEnd w:id="4217"/>
      <w:bookmarkEnd w:id="4218"/>
      <w:bookmarkEnd w:id="4337"/>
      <w:bookmarkEnd w:id="4338"/>
      <w:bookmarkEnd w:id="4339"/>
      <w:bookmarkEnd w:id="4340"/>
    </w:p>
    <w:p w14:paraId="3FFAA6F8" w14:textId="77777777" w:rsidR="00FC68DB" w:rsidRPr="007055D9" w:rsidRDefault="00FC68DB" w:rsidP="00B202D2">
      <w:pPr>
        <w:pStyle w:val="berschrift3"/>
      </w:pPr>
      <w:bookmarkStart w:id="4341" w:name="_Toc338938903"/>
      <w:bookmarkStart w:id="4342" w:name="_Toc338939099"/>
      <w:bookmarkStart w:id="4343" w:name="_Toc3557003"/>
      <w:bookmarkStart w:id="4344" w:name="_Toc34747253"/>
      <w:bookmarkStart w:id="4345" w:name="_Toc77102072"/>
      <w:bookmarkStart w:id="4346" w:name="_Toc96345287"/>
      <w:r w:rsidRPr="007055D9">
        <w:t>Description and Modeling Parameters</w:t>
      </w:r>
      <w:bookmarkEnd w:id="2980"/>
      <w:bookmarkEnd w:id="4341"/>
      <w:bookmarkEnd w:id="4342"/>
      <w:bookmarkEnd w:id="4343"/>
      <w:bookmarkEnd w:id="4344"/>
      <w:bookmarkEnd w:id="4345"/>
      <w:bookmarkEnd w:id="4346"/>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95663" cy="1908416"/>
                    </a:xfrm>
                    <a:prstGeom prst="rect">
                      <a:avLst/>
                    </a:prstGeom>
                  </pic:spPr>
                </pic:pic>
              </a:graphicData>
            </a:graphic>
          </wp:inline>
        </w:drawing>
      </w:r>
    </w:p>
    <w:p w14:paraId="30AD103E" w14:textId="5F4AD56D" w:rsidR="00FC68DB" w:rsidDel="001013FB" w:rsidRDefault="00FC68DB" w:rsidP="00B202D2">
      <w:pPr>
        <w:keepNext/>
        <w:jc w:val="center"/>
        <w:rPr>
          <w:del w:id="4347" w:author="Weinert, Matthias (M.)" w:date="2022-02-17T14:51:00Z"/>
        </w:rPr>
      </w:pPr>
      <w:del w:id="4348" w:author="Weinert, Matthias (M.)" w:date="2022-02-17T14:51:00Z">
        <w:r w:rsidDel="001013FB">
          <w:rPr>
            <w:rFonts w:ascii="Calibri,Italic" w:hAnsi="Calibri,Italic" w:cs="Calibri,Italic"/>
            <w:i/>
            <w:iCs/>
            <w:sz w:val="18"/>
            <w:szCs w:val="18"/>
            <w:lang w:eastAsia="en-GB"/>
          </w:rPr>
          <w:delText>Source of image: Dr. Thomas Bruder, BMW Group.</w:delText>
        </w:r>
      </w:del>
    </w:p>
    <w:p w14:paraId="7A54EB98" w14:textId="1AE3B78A" w:rsidR="00FC68DB" w:rsidRDefault="00FC68DB" w:rsidP="00B202D2">
      <w:pPr>
        <w:pStyle w:val="Beschriftung"/>
      </w:pPr>
      <w:bookmarkStart w:id="4349" w:name="_Toc3557121"/>
      <w:bookmarkStart w:id="4350" w:name="_Toc34747372"/>
      <w:bookmarkStart w:id="4351" w:name="_Toc76030570"/>
      <w:bookmarkStart w:id="4352" w:name="_Toc94530855"/>
      <w:bookmarkStart w:id="4353" w:name="_Toc96345364"/>
      <w:r w:rsidRPr="00E24A0B">
        <w:t xml:space="preserve">Figure </w:t>
      </w:r>
      <w:r w:rsidRPr="00E24A0B">
        <w:fldChar w:fldCharType="begin"/>
      </w:r>
      <w:r w:rsidRPr="00E24A0B">
        <w:instrText xml:space="preserve"> SEQ Figure \* ARABIC </w:instrText>
      </w:r>
      <w:r w:rsidRPr="00E24A0B">
        <w:fldChar w:fldCharType="separate"/>
      </w:r>
      <w:ins w:id="4354" w:author="Weinert, Matthias (M.)" w:date="2022-02-21T14:07:00Z">
        <w:r w:rsidR="00261D7A">
          <w:rPr>
            <w:noProof/>
          </w:rPr>
          <w:t>45</w:t>
        </w:r>
      </w:ins>
      <w:del w:id="4355" w:author="Weinert, Matthias (M.)" w:date="2022-02-17T14:54:00Z">
        <w:r w:rsidR="004E6643" w:rsidDel="005C101E">
          <w:rPr>
            <w:noProof/>
          </w:rPr>
          <w:delText>46</w:delText>
        </w:r>
      </w:del>
      <w:r w:rsidRPr="00E24A0B">
        <w:fldChar w:fldCharType="end"/>
      </w:r>
      <w:r w:rsidRPr="00E24A0B">
        <w:t>: Longitudinal stiffener</w:t>
      </w:r>
      <w:ins w:id="4356" w:author="Weinert, Matthias (M.)" w:date="2022-02-21T10:39:00Z">
        <w:r w:rsidR="0067674E">
          <w:t xml:space="preserve"> (</w:t>
        </w:r>
      </w:ins>
      <w:del w:id="4357" w:author="Weinert, Matthias (M.)" w:date="2022-02-21T10:39:00Z">
        <w:r w:rsidRPr="00E24A0B" w:rsidDel="0067674E">
          <w:delText>,</w:delText>
        </w:r>
      </w:del>
      <w:del w:id="4358" w:author="Weinert, Matthias (M.)" w:date="2022-02-21T10:38:00Z">
        <w:r w:rsidRPr="00E24A0B" w:rsidDel="0067674E">
          <w:delText xml:space="preserve"> </w:delText>
        </w:r>
      </w:del>
      <w:r w:rsidRPr="00E24A0B">
        <w:t>top view</w:t>
      </w:r>
      <w:bookmarkEnd w:id="4349"/>
      <w:bookmarkEnd w:id="4350"/>
      <w:bookmarkEnd w:id="4351"/>
      <w:bookmarkEnd w:id="4352"/>
      <w:ins w:id="4359" w:author="Weinert, Matthias (M.)" w:date="2022-02-21T10:39:00Z">
        <w:r w:rsidR="0067674E">
          <w:t>)</w:t>
        </w:r>
      </w:ins>
      <w:bookmarkEnd w:id="4353"/>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4360" w:name="_Toc288196463"/>
      <w:bookmarkStart w:id="4361" w:name="_Toc288200761"/>
      <w:bookmarkStart w:id="4362" w:name="_Toc338938907"/>
      <w:bookmarkStart w:id="4363" w:name="_Toc338939104"/>
      <w:bookmarkStart w:id="4364" w:name="_Toc3557004"/>
      <w:bookmarkStart w:id="4365" w:name="_Toc34747254"/>
      <w:bookmarkStart w:id="4366" w:name="_Toc77102073"/>
      <w:bookmarkStart w:id="4367" w:name="_Toc96345288"/>
      <w:bookmarkStart w:id="4368" w:name="_Toc288196487"/>
      <w:bookmarkStart w:id="4369" w:name="_Toc288200789"/>
      <w:bookmarkStart w:id="4370" w:name="_Toc338938910"/>
      <w:bookmarkStart w:id="4371" w:name="_Toc338939129"/>
      <w:r w:rsidRPr="007055D9">
        <w:t>Seam Weld Definition</w:t>
      </w:r>
      <w:bookmarkEnd w:id="4360"/>
      <w:bookmarkEnd w:id="4361"/>
      <w:bookmarkEnd w:id="4362"/>
      <w:bookmarkEnd w:id="4363"/>
      <w:r w:rsidRPr="007055D9">
        <w:t xml:space="preserve"> Overview</w:t>
      </w:r>
      <w:bookmarkEnd w:id="4364"/>
      <w:bookmarkEnd w:id="4365"/>
      <w:bookmarkEnd w:id="4366"/>
      <w:bookmarkEnd w:id="4367"/>
    </w:p>
    <w:p w14:paraId="06E53558" w14:textId="78BFFFF1" w:rsidR="00FC68DB" w:rsidRPr="007055D9" w:rsidRDefault="00FC68DB" w:rsidP="00B202D2">
      <w:r w:rsidRPr="007055D9">
        <w:t>The weld definition depends on the type of the weld. For each of the different</w:t>
      </w:r>
      <w:ins w:id="4372" w:author="Weinert, Matthias (M.)" w:date="2022-02-21T10:39:00Z">
        <w:r w:rsidR="0067674E">
          <w:t xml:space="preserve"> weld</w:t>
        </w:r>
      </w:ins>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2F462A52" w:rsidR="00FC68DB" w:rsidRPr="007055D9" w:rsidRDefault="003959AA" w:rsidP="001B01D6">
      <w:pPr>
        <w:pStyle w:val="Aufzhlungszeichen"/>
        <w:numPr>
          <w:ilvl w:val="0"/>
          <w:numId w:val="11"/>
        </w:numPr>
      </w:pPr>
      <w:ins w:id="4373" w:author="Weinert, Matthias (M.)" w:date="2022-02-21T10:43:00Z">
        <w:r>
          <w:t xml:space="preserve">Widely used </w:t>
        </w:r>
      </w:ins>
      <w:del w:id="4374" w:author="Weinert, Matthias (M.)" w:date="2022-02-21T10:41:00Z">
        <w:r w:rsidR="00FC68DB" w:rsidRPr="007055D9" w:rsidDel="003959AA">
          <w:delText>Valid</w:delText>
        </w:r>
      </w:del>
      <w:del w:id="4375" w:author="Weinert, Matthias (M.)" w:date="2022-02-21T10:43:00Z">
        <w:r w:rsidR="00FC68DB" w:rsidRPr="007055D9" w:rsidDel="003959AA">
          <w:delText xml:space="preserve"> </w:delText>
        </w:r>
      </w:del>
      <w:r w:rsidR="00FC68DB" w:rsidRPr="007055D9">
        <w:t>weld sections</w:t>
      </w:r>
      <w:ins w:id="4376" w:author="Weinert, Matthias (M.)" w:date="2022-02-21T10:43:00Z">
        <w:r>
          <w:t xml:space="preserve"> for the respective weld type</w:t>
        </w:r>
        <w:r>
          <w:br/>
          <w:t xml:space="preserve">(other section are </w:t>
        </w:r>
      </w:ins>
      <w:ins w:id="4377" w:author="Weinert, Matthias (M.)" w:date="2022-02-21T10:44:00Z">
        <w:r>
          <w:t>generally enabled</w:t>
        </w:r>
      </w:ins>
      <w:ins w:id="4378" w:author="Weinert, Matthias (M.)" w:date="2022-02-21T10:43:00Z">
        <w:r>
          <w:t xml:space="preserve"> by the </w:t>
        </w:r>
      </w:ins>
      <w:ins w:id="4379" w:author="Weinert, Matthias (M.)" w:date="2022-02-21T10:44:00Z">
        <w:r>
          <w:t>standard, but feasibility and compatibility has to be ensured by the designer)</w:t>
        </w:r>
      </w:ins>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pPr>
        <w:rPr>
          <w:ins w:id="4380" w:author="Weinert, Matthias (M.)" w:date="2022-02-16T15:42:00Z"/>
        </w:rPr>
      </w:pPr>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Pr>
        <w:rPr>
          <w:ins w:id="4381" w:author="Weinert, Matthias (M.)" w:date="2022-02-16T15:43:00Z"/>
        </w:rPr>
      </w:pPr>
    </w:p>
    <w:p w14:paraId="63E068CC" w14:textId="3D63BA2F" w:rsidR="00F16E77" w:rsidRPr="00F16E77" w:rsidRDefault="00B60994">
      <w:pPr>
        <w:jc w:val="center"/>
        <w:pPrChange w:id="4382" w:author="Weinert, Matthias (M.)" w:date="2022-02-21T12:49:00Z">
          <w:pPr/>
        </w:pPrChange>
      </w:pPr>
      <w:bookmarkStart w:id="4383" w:name="_MON_1364796837"/>
      <w:bookmarkStart w:id="4384" w:name="_MON_1364796880"/>
      <w:bookmarkStart w:id="4385" w:name="_MON_1364796906"/>
      <w:bookmarkStart w:id="4386" w:name="_MON_1364797126"/>
      <w:bookmarkStart w:id="4387" w:name="_MON_1364797186"/>
      <w:bookmarkStart w:id="4388" w:name="_MON_1364797218"/>
      <w:bookmarkStart w:id="4389" w:name="_MON_1364797858"/>
      <w:bookmarkStart w:id="4390" w:name="_MON_1364798353"/>
      <w:bookmarkStart w:id="4391" w:name="_MON_1364798519"/>
      <w:bookmarkStart w:id="4392" w:name="_MON_1364798747"/>
      <w:bookmarkStart w:id="4393" w:name="_MON_1364798771"/>
      <w:bookmarkStart w:id="4394" w:name="_MON_1364799011"/>
      <w:bookmarkStart w:id="4395" w:name="_MON_1364801153"/>
      <w:bookmarkStart w:id="4396" w:name="_MON_1364801290"/>
      <w:bookmarkStart w:id="4397" w:name="_MON_1364801615"/>
      <w:bookmarkStart w:id="4398" w:name="_MON_1364801624"/>
      <w:bookmarkStart w:id="4399" w:name="_MON_1364801706"/>
      <w:bookmarkStart w:id="4400" w:name="_MON_1364801789"/>
      <w:bookmarkStart w:id="4401" w:name="_MON_1364801849"/>
      <w:bookmarkStart w:id="4402" w:name="_MON_1364801901"/>
      <w:bookmarkStart w:id="4403" w:name="_MON_1364804394"/>
      <w:bookmarkStart w:id="4404" w:name="_MON_1364804536"/>
      <w:bookmarkStart w:id="4405" w:name="_MON_1364804660"/>
      <w:bookmarkStart w:id="4406" w:name="_MON_1364804697"/>
      <w:bookmarkStart w:id="4407" w:name="_MON_1364804737"/>
      <w:bookmarkStart w:id="4408" w:name="_MON_1364804801"/>
      <w:bookmarkStart w:id="4409" w:name="_MON_1364805030"/>
      <w:bookmarkStart w:id="4410" w:name="_MON_1364805461"/>
      <w:bookmarkStart w:id="4411" w:name="_MON_1364819404"/>
      <w:bookmarkStart w:id="4412" w:name="_MON_1364908755"/>
      <w:bookmarkStart w:id="4413" w:name="_MON_1364925659"/>
      <w:bookmarkStart w:id="4414" w:name="_MON_1364928250"/>
      <w:bookmarkStart w:id="4415" w:name="_MON_1365309185"/>
      <w:bookmarkStart w:id="4416" w:name="_MON_1365312010"/>
      <w:bookmarkStart w:id="4417" w:name="_MON_1365319861"/>
      <w:bookmarkStart w:id="4418" w:name="_MON_1365320347"/>
      <w:bookmarkStart w:id="4419" w:name="_MON_1365320586"/>
      <w:bookmarkStart w:id="4420" w:name="_MON_1365322967"/>
      <w:bookmarkStart w:id="4421" w:name="_MON_1376134054"/>
      <w:bookmarkStart w:id="4422" w:name="_MON_1376234613"/>
      <w:bookmarkStart w:id="4423" w:name="_MON_1378813652"/>
      <w:bookmarkStart w:id="4424" w:name="_MON_1378813684"/>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ins w:id="4425" w:author="Weinert, Matthias (M.)" w:date="2022-02-24T10:42:00Z">
        <w:r w:rsidRPr="00B60994">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ins>
      <w:del w:id="4426" w:author="Weinert, Matthias (M.)" w:date="2022-02-17T11:08:00Z">
        <w:r w:rsidR="00F16E77" w:rsidDel="008A0867">
          <w:fldChar w:fldCharType="begin"/>
        </w:r>
        <w:r w:rsidR="00F16E77" w:rsidDel="008A0867">
          <w:fldChar w:fldCharType="end"/>
        </w:r>
      </w:del>
    </w:p>
    <w:p w14:paraId="5E54D739" w14:textId="356471A4" w:rsidR="00FC68DB" w:rsidRDefault="00FC68DB" w:rsidP="00B202D2">
      <w:pPr>
        <w:jc w:val="center"/>
      </w:pPr>
      <w:del w:id="4427" w:author="Weinert, Matthias (M.)" w:date="2022-02-21T11:19:00Z">
        <w:r w:rsidRPr="00D72970" w:rsidDel="006344F0">
          <w:rPr>
            <w:noProof/>
            <w:lang w:val="en-US"/>
          </w:rPr>
          <w:drawing>
            <wp:inline distT="0" distB="0" distL="0" distR="0" wp14:anchorId="22C6AE8B" wp14:editId="69685DB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del>
    </w:p>
    <w:p w14:paraId="77D19652" w14:textId="202F21C4" w:rsidR="00FC68DB" w:rsidRPr="00EB74AE" w:rsidRDefault="00FC68DB" w:rsidP="00B202D2">
      <w:pPr>
        <w:pStyle w:val="Beschriftung"/>
      </w:pPr>
      <w:bookmarkStart w:id="4428" w:name="_Toc3557122"/>
      <w:bookmarkStart w:id="4429" w:name="_Toc34747373"/>
      <w:bookmarkStart w:id="4430" w:name="_Toc76030571"/>
      <w:bookmarkStart w:id="4431" w:name="_Toc94530856"/>
      <w:bookmarkStart w:id="4432" w:name="_Toc96345365"/>
      <w:r>
        <w:t xml:space="preserve">Figure </w:t>
      </w:r>
      <w:r>
        <w:fldChar w:fldCharType="begin"/>
      </w:r>
      <w:r>
        <w:instrText xml:space="preserve"> SEQ Figure \* ARABIC </w:instrText>
      </w:r>
      <w:r>
        <w:fldChar w:fldCharType="separate"/>
      </w:r>
      <w:ins w:id="4433" w:author="Weinert, Matthias (M.)" w:date="2022-02-21T14:07:00Z">
        <w:r w:rsidR="00261D7A">
          <w:rPr>
            <w:noProof/>
          </w:rPr>
          <w:t>46</w:t>
        </w:r>
      </w:ins>
      <w:del w:id="4434" w:author="Weinert, Matthias (M.)" w:date="2022-02-17T14:54:00Z">
        <w:r w:rsidR="004E6643" w:rsidDel="005C101E">
          <w:rPr>
            <w:noProof/>
          </w:rPr>
          <w:delText>47</w:delText>
        </w:r>
      </w:del>
      <w:r>
        <w:fldChar w:fldCharType="end"/>
      </w:r>
      <w:r w:rsidRPr="00EB74AE">
        <w:t>: Seam weld types and attributes</w:t>
      </w:r>
      <w:bookmarkEnd w:id="4428"/>
      <w:bookmarkEnd w:id="4429"/>
      <w:bookmarkEnd w:id="4430"/>
      <w:bookmarkEnd w:id="4431"/>
      <w:bookmarkEnd w:id="4432"/>
    </w:p>
    <w:p w14:paraId="3E80C837" w14:textId="77777777" w:rsidR="00FC68DB" w:rsidRPr="007055D9" w:rsidRDefault="00FC68DB" w:rsidP="00B202D2">
      <w:pPr>
        <w:pStyle w:val="berschrift3"/>
      </w:pPr>
      <w:bookmarkStart w:id="4435" w:name="_Toc3557005"/>
      <w:bookmarkStart w:id="4436" w:name="_Toc34747255"/>
      <w:bookmarkStart w:id="4437" w:name="_Toc77102074"/>
      <w:bookmarkStart w:id="4438" w:name="_Toc96345289"/>
      <w:r w:rsidRPr="007055D9">
        <w:lastRenderedPageBreak/>
        <w:t>Specific XML Realization</w:t>
      </w:r>
      <w:bookmarkEnd w:id="4435"/>
      <w:bookmarkEnd w:id="4436"/>
      <w:bookmarkEnd w:id="4437"/>
      <w:bookmarkEnd w:id="443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4439" w:name="XMLStructureSeamWelds"/>
      <w:bookmarkEnd w:id="443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2656B70" w:rsidR="00FC68DB" w:rsidRPr="002A57F0" w:rsidRDefault="00FC68DB" w:rsidP="00B202D2">
      <w:pPr>
        <w:pStyle w:val="Beschriftung"/>
      </w:pPr>
      <w:bookmarkStart w:id="4440" w:name="_Toc3557123"/>
      <w:bookmarkStart w:id="4441" w:name="_Toc34747374"/>
      <w:bookmarkStart w:id="4442" w:name="_Toc76030572"/>
      <w:bookmarkStart w:id="4443" w:name="_Toc94530857"/>
      <w:bookmarkStart w:id="4444" w:name="_Toc96345366"/>
      <w:r>
        <w:t xml:space="preserve">Figure </w:t>
      </w:r>
      <w:r>
        <w:fldChar w:fldCharType="begin"/>
      </w:r>
      <w:r>
        <w:instrText xml:space="preserve"> SEQ Figure \* ARABIC </w:instrText>
      </w:r>
      <w:r>
        <w:fldChar w:fldCharType="separate"/>
      </w:r>
      <w:ins w:id="4445" w:author="Weinert, Matthias (M.)" w:date="2022-02-21T14:07:00Z">
        <w:r w:rsidR="00261D7A">
          <w:rPr>
            <w:noProof/>
          </w:rPr>
          <w:t>47</w:t>
        </w:r>
      </w:ins>
      <w:del w:id="4446" w:author="Weinert, Matthias (M.)" w:date="2022-02-17T14:54:00Z">
        <w:r w:rsidR="004E6643" w:rsidDel="005C101E">
          <w:rPr>
            <w:noProof/>
          </w:rPr>
          <w:delText>48</w:delText>
        </w:r>
      </w:del>
      <w:r>
        <w:fldChar w:fldCharType="end"/>
      </w:r>
      <w:r>
        <w:t xml:space="preserve">: </w:t>
      </w:r>
      <w:r w:rsidRPr="002A57F0">
        <w:t>χMCF Structure of a Seam Weld (connection_1d)</w:t>
      </w:r>
      <w:bookmarkEnd w:id="4440"/>
      <w:bookmarkEnd w:id="4441"/>
      <w:bookmarkEnd w:id="4442"/>
      <w:bookmarkEnd w:id="4443"/>
      <w:bookmarkEnd w:id="4444"/>
    </w:p>
    <w:p w14:paraId="7D1BCE42" w14:textId="77777777" w:rsidR="00FC68DB" w:rsidRPr="007055D9" w:rsidRDefault="00FC68DB" w:rsidP="00B202D2">
      <w:pPr>
        <w:pStyle w:val="berschrift3"/>
      </w:pPr>
      <w:bookmarkStart w:id="4447" w:name="_Toc3557006"/>
      <w:bookmarkStart w:id="4448" w:name="_Toc34747256"/>
      <w:bookmarkStart w:id="4449" w:name="_Toc77102075"/>
      <w:bookmarkStart w:id="4450" w:name="_Toc96345290"/>
      <w:r w:rsidRPr="007055D9">
        <w:t>Generic Seam Weld Definition</w:t>
      </w:r>
      <w:bookmarkEnd w:id="4368"/>
      <w:bookmarkEnd w:id="4369"/>
      <w:bookmarkEnd w:id="4370"/>
      <w:bookmarkEnd w:id="4371"/>
      <w:bookmarkEnd w:id="4447"/>
      <w:bookmarkEnd w:id="4448"/>
      <w:bookmarkEnd w:id="4449"/>
      <w:bookmarkEnd w:id="4450"/>
    </w:p>
    <w:p w14:paraId="066381A2" w14:textId="77777777" w:rsidR="00FC68DB" w:rsidRPr="007055D9" w:rsidRDefault="00FC68DB" w:rsidP="00B202D2">
      <w:pPr>
        <w:pStyle w:val="berschrift4"/>
      </w:pPr>
      <w:bookmarkStart w:id="4451" w:name="_Ref414571756"/>
      <w:bookmarkStart w:id="4452" w:name="_Toc3557008"/>
      <w:bookmarkStart w:id="4453" w:name="_Toc34747258"/>
      <w:bookmarkStart w:id="4454" w:name="_Toc77102077"/>
      <w:r w:rsidRPr="007055D9">
        <w:t>Type Specification</w:t>
      </w:r>
      <w:bookmarkEnd w:id="4451"/>
      <w:bookmarkEnd w:id="4452"/>
      <w:bookmarkEnd w:id="4453"/>
      <w:bookmarkEnd w:id="445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2A6C1348" w:rsidR="00FC68DB" w:rsidRPr="006F4AA5" w:rsidRDefault="00FC68DB">
            <w:pPr>
              <w:tabs>
                <w:tab w:val="clear" w:pos="403"/>
                <w:tab w:val="left" w:pos="1367"/>
              </w:tabs>
              <w:rPr>
                <w:sz w:val="20"/>
                <w:szCs w:val="20"/>
              </w:rPr>
              <w:pPrChange w:id="4455" w:author="Weinert, Matthias (M.)" w:date="2022-02-18T11:21:00Z">
                <w:pPr/>
              </w:pPrChange>
            </w:pPr>
            <w:r w:rsidRPr="006F4AA5">
              <w:rPr>
                <w:sz w:val="20"/>
                <w:szCs w:val="20"/>
              </w:rPr>
              <w:t>1</w:t>
            </w:r>
            <w:ins w:id="4456" w:author="Weinert, Matthias (M.)" w:date="2022-02-18T11:21:00Z">
              <w:r w:rsidR="00E134BA">
                <w:rPr>
                  <w:sz w:val="20"/>
                  <w:szCs w:val="20"/>
                </w:rPr>
                <w:tab/>
              </w:r>
            </w:ins>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76E74010" w:rsidR="00FC68DB" w:rsidRDefault="00FC68DB" w:rsidP="00B202D2">
      <w:pPr>
        <w:pStyle w:val="Beschriftung"/>
        <w:spacing w:before="120"/>
      </w:pPr>
      <w:bookmarkStart w:id="4457" w:name="_Toc3566486"/>
      <w:bookmarkStart w:id="4458" w:name="_Toc34747487"/>
      <w:bookmarkStart w:id="4459" w:name="_Toc77095945"/>
      <w:bookmarkStart w:id="4460" w:name="_Toc96345488"/>
      <w:bookmarkStart w:id="4461" w:name="_Toc338939134"/>
      <w:bookmarkStart w:id="4462" w:name="_Toc288196488"/>
      <w:bookmarkStart w:id="4463" w:name="_Toc288200790"/>
      <w:bookmarkStart w:id="4464" w:name="_Toc338939130"/>
      <w:r>
        <w:t xml:space="preserve">Table </w:t>
      </w:r>
      <w:r>
        <w:fldChar w:fldCharType="begin"/>
      </w:r>
      <w:r>
        <w:instrText xml:space="preserve"> SEQ Table \* ARABIC </w:instrText>
      </w:r>
      <w:r>
        <w:fldChar w:fldCharType="separate"/>
      </w:r>
      <w:r w:rsidR="00261D7A">
        <w:rPr>
          <w:noProof/>
        </w:rPr>
        <w:t>84</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4457"/>
      <w:bookmarkEnd w:id="4458"/>
      <w:bookmarkEnd w:id="4459"/>
      <w:bookmarkEnd w:id="4460"/>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446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E38FD9A"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261D7A">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4465" w:name="_Toc288196490"/>
      <w:bookmarkStart w:id="4466" w:name="_Toc288200792"/>
      <w:bookmarkStart w:id="4467" w:name="_Toc338939132"/>
      <w:bookmarkStart w:id="4468" w:name="_Toc288196468"/>
      <w:bookmarkStart w:id="4469" w:name="_Toc288200771"/>
      <w:bookmarkStart w:id="4470" w:name="_Toc338938904"/>
      <w:bookmarkStart w:id="4471" w:name="_Toc338939100"/>
      <w:bookmarkEnd w:id="4462"/>
      <w:bookmarkEnd w:id="4463"/>
      <w:bookmarkEnd w:id="446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3DE18B42" w:rsidR="00FC68DB" w:rsidRDefault="00FC68DB" w:rsidP="00B202D2">
      <w:pPr>
        <w:pStyle w:val="Beschriftung"/>
        <w:spacing w:before="120"/>
      </w:pPr>
      <w:bookmarkStart w:id="4472" w:name="_Toc3566487"/>
      <w:bookmarkStart w:id="4473" w:name="_Toc34747488"/>
      <w:bookmarkStart w:id="4474" w:name="_Toc77095946"/>
      <w:bookmarkStart w:id="4475" w:name="_Toc96345489"/>
      <w:r>
        <w:t xml:space="preserve">Table </w:t>
      </w:r>
      <w:r>
        <w:fldChar w:fldCharType="begin"/>
      </w:r>
      <w:r>
        <w:instrText xml:space="preserve"> SEQ Table \* ARABIC </w:instrText>
      </w:r>
      <w:r>
        <w:fldChar w:fldCharType="separate"/>
      </w:r>
      <w:r w:rsidR="00261D7A">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472"/>
      <w:bookmarkEnd w:id="4473"/>
      <w:bookmarkEnd w:id="4474"/>
      <w:bookmarkEnd w:id="4475"/>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E268243" w:rsidR="00FC68DB" w:rsidRDefault="00FC68DB" w:rsidP="00B202D2">
      <w:pPr>
        <w:pStyle w:val="Beschriftung"/>
        <w:spacing w:before="120"/>
      </w:pPr>
      <w:bookmarkStart w:id="4476" w:name="_Toc3566488"/>
      <w:bookmarkStart w:id="4477" w:name="_Toc34747489"/>
      <w:bookmarkStart w:id="4478" w:name="_Toc77095947"/>
      <w:bookmarkStart w:id="4479" w:name="_Toc96345490"/>
      <w:r>
        <w:t xml:space="preserve">Table </w:t>
      </w:r>
      <w:r>
        <w:fldChar w:fldCharType="begin"/>
      </w:r>
      <w:r>
        <w:instrText xml:space="preserve"> SEQ Table \* ARABIC </w:instrText>
      </w:r>
      <w:r>
        <w:fldChar w:fldCharType="separate"/>
      </w:r>
      <w:r w:rsidR="00261D7A">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476"/>
      <w:bookmarkEnd w:id="4477"/>
      <w:bookmarkEnd w:id="4478"/>
      <w:bookmarkEnd w:id="447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4480" w:name="_Toc288196493"/>
      <w:bookmarkStart w:id="448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4482" w:name="GenericSeamWeldWeldPosition"/>
      <w:bookmarkStart w:id="4483" w:name="GenericSeamWelParameters"/>
      <w:bookmarkStart w:id="4484" w:name="GenericSeamWeldSubType"/>
      <w:bookmarkStart w:id="4485" w:name="GenericSeamWeldWeldingPosition"/>
      <w:bookmarkStart w:id="4486" w:name="_Toc3557009"/>
      <w:bookmarkStart w:id="4487" w:name="_Toc34747259"/>
      <w:bookmarkStart w:id="4488" w:name="_Toc77102078"/>
      <w:bookmarkStart w:id="4489" w:name="_Toc338938905"/>
      <w:bookmarkStart w:id="4490" w:name="_Toc338939101"/>
      <w:bookmarkStart w:id="4491" w:name="_Toc338939136"/>
      <w:bookmarkEnd w:id="4465"/>
      <w:bookmarkEnd w:id="4466"/>
      <w:bookmarkEnd w:id="4467"/>
      <w:bookmarkEnd w:id="4468"/>
      <w:bookmarkEnd w:id="4469"/>
      <w:bookmarkEnd w:id="4470"/>
      <w:bookmarkEnd w:id="4471"/>
      <w:bookmarkEnd w:id="4480"/>
      <w:bookmarkEnd w:id="4481"/>
      <w:bookmarkEnd w:id="4482"/>
      <w:bookmarkEnd w:id="4483"/>
      <w:bookmarkEnd w:id="4484"/>
      <w:bookmarkEnd w:id="4485"/>
      <w:r>
        <w:t>Weld Position and Sheet Metal Parameters</w:t>
      </w:r>
      <w:bookmarkEnd w:id="4486"/>
      <w:bookmarkEnd w:id="4487"/>
      <w:bookmarkEnd w:id="4488"/>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693EF16"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261D7A">
        <w:t>10.2.4.3</w:t>
      </w:r>
      <w:r>
        <w:fldChar w:fldCharType="end"/>
      </w:r>
      <w:r>
        <w:t xml:space="preserve"> and for Weld Position Parameters in chapter </w:t>
      </w:r>
      <w:r>
        <w:fldChar w:fldCharType="begin"/>
      </w:r>
      <w:r>
        <w:instrText xml:space="preserve"> REF _Ref397524978 \r \h </w:instrText>
      </w:r>
      <w:r>
        <w:fldChar w:fldCharType="separate"/>
      </w:r>
      <w:r w:rsidR="00261D7A">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65C5177C" w:rsidR="00FC68DB" w:rsidRPr="007055D9" w:rsidRDefault="00FC68DB" w:rsidP="00B202D2">
      <w:pPr>
        <w:pStyle w:val="Beschriftung"/>
      </w:pPr>
      <w:bookmarkStart w:id="4492" w:name="_Ref397587838"/>
      <w:bookmarkStart w:id="4493" w:name="_Toc3557124"/>
      <w:bookmarkStart w:id="4494" w:name="_Toc34747375"/>
      <w:bookmarkStart w:id="4495" w:name="_Toc76030573"/>
      <w:bookmarkStart w:id="4496" w:name="_Toc94530858"/>
      <w:bookmarkStart w:id="4497" w:name="_Toc96345367"/>
      <w:r w:rsidRPr="007055D9">
        <w:t xml:space="preserve">Figure </w:t>
      </w:r>
      <w:r>
        <w:fldChar w:fldCharType="begin"/>
      </w:r>
      <w:r>
        <w:instrText xml:space="preserve"> SEQ Figure \* ARABIC </w:instrText>
      </w:r>
      <w:r>
        <w:fldChar w:fldCharType="separate"/>
      </w:r>
      <w:ins w:id="4498" w:author="Weinert, Matthias (M.)" w:date="2022-02-21T14:07:00Z">
        <w:r w:rsidR="00261D7A">
          <w:rPr>
            <w:noProof/>
          </w:rPr>
          <w:t>48</w:t>
        </w:r>
      </w:ins>
      <w:del w:id="4499" w:author="Weinert, Matthias (M.)" w:date="2022-02-17T14:54:00Z">
        <w:r w:rsidR="004E6643" w:rsidDel="005C101E">
          <w:rPr>
            <w:noProof/>
          </w:rPr>
          <w:delText>49</w:delText>
        </w:r>
      </w:del>
      <w:r>
        <w:fldChar w:fldCharType="end"/>
      </w:r>
      <w:bookmarkEnd w:id="4492"/>
      <w:r w:rsidRPr="007055D9">
        <w:t xml:space="preserve">: Sheet Parameters vs. </w:t>
      </w:r>
      <w:r w:rsidRPr="007055D9">
        <w:rPr>
          <w:noProof/>
        </w:rPr>
        <w:t xml:space="preserve"> Weld Position Parameters</w:t>
      </w:r>
      <w:bookmarkEnd w:id="4493"/>
      <w:bookmarkEnd w:id="4494"/>
      <w:bookmarkEnd w:id="4495"/>
      <w:bookmarkEnd w:id="4496"/>
      <w:bookmarkEnd w:id="4497"/>
    </w:p>
    <w:p w14:paraId="02CCF9A7" w14:textId="77777777" w:rsidR="00FC68DB" w:rsidRDefault="00FC68DB" w:rsidP="00B202D2">
      <w:pPr>
        <w:pStyle w:val="berschrift4"/>
      </w:pPr>
      <w:bookmarkStart w:id="4500" w:name="_Toc3557010"/>
      <w:bookmarkStart w:id="4501" w:name="_Toc34747260"/>
      <w:bookmarkStart w:id="4502" w:name="_Toc77102079"/>
      <w:bookmarkStart w:id="4503" w:name="_Ref397525982"/>
      <w:r w:rsidRPr="007055D9">
        <w:t>Parameters Assigned to a Specific Sheet of the Flange</w:t>
      </w:r>
      <w:bookmarkEnd w:id="4500"/>
      <w:bookmarkEnd w:id="4501"/>
      <w:bookmarkEnd w:id="4502"/>
      <w:r w:rsidRPr="007055D9">
        <w:t xml:space="preserve"> </w:t>
      </w:r>
      <w:bookmarkEnd w:id="450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F007279" w:rsidR="00FC68DB" w:rsidRDefault="00FC68DB" w:rsidP="00B202D2">
      <w:pPr>
        <w:pStyle w:val="Beschriftung"/>
        <w:spacing w:before="120"/>
      </w:pPr>
      <w:bookmarkStart w:id="4504" w:name="_Toc3566489"/>
      <w:bookmarkStart w:id="4505" w:name="_Toc34747490"/>
      <w:bookmarkStart w:id="4506" w:name="_Toc77095948"/>
      <w:bookmarkStart w:id="4507" w:name="_Toc96345491"/>
      <w:r>
        <w:t xml:space="preserve">Table </w:t>
      </w:r>
      <w:r>
        <w:fldChar w:fldCharType="begin"/>
      </w:r>
      <w:r>
        <w:instrText xml:space="preserve"> SEQ Table \* ARABIC </w:instrText>
      </w:r>
      <w:r>
        <w:fldChar w:fldCharType="separate"/>
      </w:r>
      <w:r w:rsidR="00261D7A">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4504"/>
      <w:bookmarkEnd w:id="4505"/>
      <w:bookmarkEnd w:id="4506"/>
      <w:bookmarkEnd w:id="450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6F0B0764"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ins w:id="4508" w:author="Weinert, Matthias (M.)" w:date="2022-02-21T14:07:00Z">
        <w:r w:rsidR="00261D7A" w:rsidRPr="007055D9">
          <w:t xml:space="preserve">Figure </w:t>
        </w:r>
        <w:r w:rsidR="00261D7A">
          <w:rPr>
            <w:noProof/>
          </w:rPr>
          <w:t>48</w:t>
        </w:r>
      </w:ins>
      <w:del w:id="4509" w:author="Weinert, Matthias (M.)" w:date="2022-02-16T15:43:00Z">
        <w:r w:rsidR="0050351B" w:rsidRPr="007055D9" w:rsidDel="00F16E77">
          <w:delText xml:space="preserve">Figure </w:delText>
        </w:r>
        <w:r w:rsidR="0050351B" w:rsidDel="00F16E77">
          <w:rPr>
            <w:noProof/>
          </w:rPr>
          <w:delText>49</w:delText>
        </w:r>
      </w:del>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261D7A">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4510" w:name="_Welding_Position"/>
      <w:bookmarkStart w:id="4511" w:name="_Ref397524978"/>
      <w:bookmarkStart w:id="4512" w:name="_Toc3557011"/>
      <w:bookmarkStart w:id="4513" w:name="_Toc34747261"/>
      <w:bookmarkStart w:id="4514" w:name="_Toc77102080"/>
      <w:bookmarkEnd w:id="4510"/>
      <w:r w:rsidRPr="007055D9">
        <w:t>Welding Position</w:t>
      </w:r>
      <w:bookmarkEnd w:id="4489"/>
      <w:bookmarkEnd w:id="4490"/>
      <w:bookmarkEnd w:id="4511"/>
      <w:bookmarkEnd w:id="4512"/>
      <w:bookmarkEnd w:id="4513"/>
      <w:bookmarkEnd w:id="4514"/>
    </w:p>
    <w:p w14:paraId="0F2FE194" w14:textId="10AF3CF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ins w:id="4515" w:author="Weinert, Matthias (M.)" w:date="2022-02-21T14:07:00Z">
        <w:r w:rsidR="00261D7A" w:rsidRPr="007055D9">
          <w:t xml:space="preserve">Figure </w:t>
        </w:r>
        <w:r w:rsidR="00261D7A">
          <w:rPr>
            <w:noProof/>
          </w:rPr>
          <w:t>49</w:t>
        </w:r>
      </w:ins>
      <w:del w:id="4516" w:author="Weinert, Matthias (M.)" w:date="2022-02-16T15:43:00Z">
        <w:r w:rsidR="0050351B" w:rsidRPr="007055D9" w:rsidDel="00F16E77">
          <w:delText xml:space="preserve">Figure </w:delText>
        </w:r>
        <w:r w:rsidR="0050351B" w:rsidDel="00F16E77">
          <w:rPr>
            <w:noProof/>
          </w:rPr>
          <w:delText>50</w:delText>
        </w:r>
      </w:del>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CA58E2E"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261D7A">
        <w:t>10.2.5</w:t>
      </w:r>
      <w:r w:rsidRPr="007055D9">
        <w:fldChar w:fldCharType="end"/>
      </w:r>
      <w:r w:rsidRPr="007055D9">
        <w:t>).</w:t>
      </w:r>
    </w:p>
    <w:p w14:paraId="0A9613D9" w14:textId="77777777" w:rsidR="00FC68DB" w:rsidRPr="007055D9" w:rsidRDefault="00FC68DB" w:rsidP="00B202D2">
      <w:pPr>
        <w:keepNext/>
        <w:jc w:val="center"/>
      </w:pPr>
      <w:bookmarkStart w:id="4517"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96DF2D1" w:rsidR="00FC68DB" w:rsidRPr="007055D9" w:rsidRDefault="00FC68DB" w:rsidP="00B202D2">
      <w:pPr>
        <w:pStyle w:val="Beschriftung"/>
      </w:pPr>
      <w:bookmarkStart w:id="4518" w:name="_Ref397529286"/>
      <w:bookmarkStart w:id="4519" w:name="_Toc3557125"/>
      <w:bookmarkStart w:id="4520" w:name="_Toc34747376"/>
      <w:bookmarkStart w:id="4521" w:name="_Toc76030574"/>
      <w:bookmarkStart w:id="4522" w:name="_Toc94530859"/>
      <w:bookmarkStart w:id="4523" w:name="_Toc96345368"/>
      <w:r w:rsidRPr="007055D9">
        <w:t xml:space="preserve">Figure </w:t>
      </w:r>
      <w:bookmarkStart w:id="4524" w:name="Figure10"/>
      <w:r>
        <w:fldChar w:fldCharType="begin"/>
      </w:r>
      <w:r>
        <w:instrText xml:space="preserve"> SEQ Figure \* ARABIC </w:instrText>
      </w:r>
      <w:r>
        <w:fldChar w:fldCharType="separate"/>
      </w:r>
      <w:ins w:id="4525" w:author="Weinert, Matthias (M.)" w:date="2022-02-21T14:07:00Z">
        <w:r w:rsidR="00261D7A">
          <w:rPr>
            <w:noProof/>
          </w:rPr>
          <w:t>49</w:t>
        </w:r>
      </w:ins>
      <w:del w:id="4526" w:author="Weinert, Matthias (M.)" w:date="2022-02-17T14:54:00Z">
        <w:r w:rsidR="004E6643" w:rsidDel="005C101E">
          <w:rPr>
            <w:noProof/>
          </w:rPr>
          <w:delText>50</w:delText>
        </w:r>
      </w:del>
      <w:r>
        <w:fldChar w:fldCharType="end"/>
      </w:r>
      <w:bookmarkEnd w:id="4518"/>
      <w:bookmarkEnd w:id="4524"/>
      <w:r w:rsidRPr="007055D9">
        <w:t>: Welding Position of a Y-Joint</w:t>
      </w:r>
      <w:bookmarkEnd w:id="4519"/>
      <w:bookmarkEnd w:id="4520"/>
      <w:bookmarkEnd w:id="4521"/>
      <w:bookmarkEnd w:id="4522"/>
      <w:bookmarkEnd w:id="4523"/>
    </w:p>
    <w:p w14:paraId="793EF08A" w14:textId="77777777" w:rsidR="00FC68DB" w:rsidRPr="007055D9" w:rsidRDefault="00FC68DB" w:rsidP="00B202D2">
      <w:pPr>
        <w:pStyle w:val="berschrift5"/>
      </w:pPr>
      <w:r w:rsidRPr="007055D9">
        <w:t>Primary and Secondary Sides</w:t>
      </w:r>
      <w:bookmarkEnd w:id="4517"/>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4527" w:name="_Toc288196495"/>
      <w:bookmarkStart w:id="4528" w:name="_Toc288200797"/>
      <w:bookmarkStart w:id="4529" w:name="_Toc338939138"/>
      <w:bookmarkEnd w:id="4491"/>
      <w:r w:rsidRPr="007055D9">
        <w:t xml:space="preserve">Element </w:t>
      </w:r>
      <w:r>
        <w:t>"</w:t>
      </w:r>
      <w:r w:rsidRPr="007055D9">
        <w:t>weld_position</w:t>
      </w:r>
      <w:bookmarkEnd w:id="4527"/>
      <w:bookmarkEnd w:id="4528"/>
      <w:bookmarkEnd w:id="4529"/>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99C840D"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261D7A">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ins w:id="4530" w:author="Weinert, Matthias (M.)" w:date="2022-02-21T14:07:00Z">
              <w:r w:rsidR="00261D7A" w:rsidRPr="00261D7A">
                <w:rPr>
                  <w:sz w:val="20"/>
                  <w:szCs w:val="20"/>
                  <w:rPrChange w:id="4531" w:author="Weinert, Matthias (M.)" w:date="2022-02-21T14:07:00Z">
                    <w:rPr/>
                  </w:rPrChange>
                </w:rPr>
                <w:t>Intermittent Connection Lines</w:t>
              </w:r>
            </w:ins>
            <w:del w:id="4532" w:author="Weinert, Matthias (M.)" w:date="2022-02-16T15:43:00Z">
              <w:r w:rsidR="0050351B" w:rsidRPr="0050351B" w:rsidDel="00F16E77">
                <w:rPr>
                  <w:sz w:val="20"/>
                  <w:szCs w:val="20"/>
                </w:rPr>
                <w:delText>Intermittent Connection Lines</w:delText>
              </w:r>
            </w:del>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57FAD6B0" w:rsidR="00FC68DB" w:rsidRDefault="00FC68DB" w:rsidP="00B202D2">
      <w:pPr>
        <w:pStyle w:val="Beschriftung"/>
        <w:spacing w:before="120"/>
      </w:pPr>
      <w:bookmarkStart w:id="4533" w:name="_Toc77095949"/>
      <w:bookmarkStart w:id="4534" w:name="_Toc96345492"/>
      <w:r>
        <w:t xml:space="preserve">Table </w:t>
      </w:r>
      <w:r>
        <w:fldChar w:fldCharType="begin"/>
      </w:r>
      <w:r>
        <w:instrText xml:space="preserve"> SEQ Table \* ARABIC </w:instrText>
      </w:r>
      <w:r>
        <w:fldChar w:fldCharType="separate"/>
      </w:r>
      <w:r w:rsidR="00261D7A">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533"/>
      <w:bookmarkEnd w:id="4534"/>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6BEC6137" w:rsidR="00FC68DB" w:rsidRPr="007055D9" w:rsidRDefault="00FC68DB" w:rsidP="00B202D2">
      <w:pPr>
        <w:pStyle w:val="Beschriftung"/>
        <w:spacing w:before="120"/>
      </w:pPr>
      <w:bookmarkStart w:id="4535" w:name="_Toc3566490"/>
      <w:bookmarkStart w:id="4536" w:name="_Toc34747491"/>
      <w:bookmarkStart w:id="4537" w:name="_Toc77095950"/>
      <w:bookmarkStart w:id="4538" w:name="_Toc96345493"/>
      <w:r>
        <w:t xml:space="preserve">Table </w:t>
      </w:r>
      <w:r>
        <w:fldChar w:fldCharType="begin"/>
      </w:r>
      <w:r>
        <w:instrText xml:space="preserve"> SEQ Table \* ARABIC </w:instrText>
      </w:r>
      <w:r>
        <w:fldChar w:fldCharType="separate"/>
      </w:r>
      <w:r w:rsidR="00261D7A">
        <w:rPr>
          <w:noProof/>
        </w:rPr>
        <w:t>89</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4535"/>
      <w:bookmarkEnd w:id="4536"/>
      <w:bookmarkEnd w:id="4537"/>
      <w:bookmarkEnd w:id="453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453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453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03C06936"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ins w:id="4540" w:author="Weinert, Matthias (M.)" w:date="2022-02-21T14:07:00Z">
        <w:r w:rsidR="00261D7A">
          <w:t xml:space="preserve">Figure </w:t>
        </w:r>
        <w:r w:rsidR="00261D7A">
          <w:rPr>
            <w:noProof/>
          </w:rPr>
          <w:t>50</w:t>
        </w:r>
      </w:ins>
      <w:del w:id="4541" w:author="Weinert, Matthias (M.)" w:date="2022-02-17T14:54:00Z">
        <w:r w:rsidR="004E6643" w:rsidDel="005C101E">
          <w:delText xml:space="preserve">Figure </w:delText>
        </w:r>
        <w:r w:rsidR="004E6643" w:rsidDel="005C101E">
          <w:rPr>
            <w:noProof/>
          </w:rPr>
          <w:delText>51</w:delText>
        </w:r>
      </w:del>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311A823" w:rsidR="00FC68DB" w:rsidRPr="007055D9" w:rsidRDefault="00FC68DB" w:rsidP="00B202D2">
      <w:pPr>
        <w:pStyle w:val="Beschriftung"/>
      </w:pPr>
      <w:bookmarkStart w:id="4542" w:name="_Ref397529572"/>
      <w:bookmarkStart w:id="4543" w:name="Figure11"/>
      <w:bookmarkStart w:id="4544" w:name="_Toc3557126"/>
      <w:bookmarkStart w:id="4545" w:name="_Toc34747377"/>
      <w:bookmarkStart w:id="4546" w:name="_Toc76030575"/>
      <w:bookmarkStart w:id="4547" w:name="_Toc94530860"/>
      <w:bookmarkStart w:id="4548" w:name="_Toc96345369"/>
      <w:r>
        <w:t xml:space="preserve">Figure </w:t>
      </w:r>
      <w:r>
        <w:fldChar w:fldCharType="begin"/>
      </w:r>
      <w:r>
        <w:instrText xml:space="preserve"> SEQ Figure \* ARABIC </w:instrText>
      </w:r>
      <w:r>
        <w:fldChar w:fldCharType="separate"/>
      </w:r>
      <w:ins w:id="4549" w:author="Weinert, Matthias (M.)" w:date="2022-02-21T14:07:00Z">
        <w:r w:rsidR="00261D7A">
          <w:rPr>
            <w:noProof/>
          </w:rPr>
          <w:t>50</w:t>
        </w:r>
      </w:ins>
      <w:del w:id="4550" w:author="Weinert, Matthias (M.)" w:date="2022-02-17T14:54:00Z">
        <w:r w:rsidR="004E6643" w:rsidDel="005C101E">
          <w:rPr>
            <w:noProof/>
          </w:rPr>
          <w:delText>51</w:delText>
        </w:r>
      </w:del>
      <w:r>
        <w:fldChar w:fldCharType="end"/>
      </w:r>
      <w:bookmarkEnd w:id="4542"/>
      <w:bookmarkEnd w:id="4543"/>
      <w:r w:rsidRPr="007055D9">
        <w:t xml:space="preserve">: Welding Position </w:t>
      </w:r>
      <w:r>
        <w:t>vector direction and length</w:t>
      </w:r>
      <w:bookmarkEnd w:id="4544"/>
      <w:bookmarkEnd w:id="4545"/>
      <w:bookmarkEnd w:id="4546"/>
      <w:bookmarkEnd w:id="4547"/>
      <w:bookmarkEnd w:id="4548"/>
    </w:p>
    <w:p w14:paraId="3FD74BE5" w14:textId="77777777" w:rsidR="00FC68DB" w:rsidRPr="007055D9" w:rsidRDefault="00FC68DB" w:rsidP="00B202D2">
      <w:pPr>
        <w:pStyle w:val="berschrift5"/>
      </w:pPr>
      <w:bookmarkStart w:id="4551" w:name="_Toc338939140"/>
      <w:bookmarkStart w:id="4552" w:name="_Toc338939137"/>
      <w:bookmarkStart w:id="4553" w:name="_Toc338938906"/>
      <w:bookmarkStart w:id="4554" w:name="_Toc338939103"/>
      <w:r w:rsidRPr="007055D9">
        <w:t xml:space="preserve">Attribute </w:t>
      </w:r>
      <w:r>
        <w:t>"</w:t>
      </w:r>
      <w:r w:rsidRPr="007055D9">
        <w:t>reference</w:t>
      </w:r>
      <w:bookmarkEnd w:id="455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30E64AA3" w:rsidR="00FC68DB" w:rsidRPr="007055D9" w:rsidRDefault="00FC68DB" w:rsidP="00B202D2">
      <w:pPr>
        <w:keepNext/>
      </w:pPr>
      <w:del w:id="4555" w:author="Weinert, Matthias (M.)" w:date="2022-02-24T10:40:00Z">
        <w:r w:rsidRPr="007055D9" w:rsidDel="00B60994">
          <w:delText xml:space="preserve">Allowed </w:delText>
        </w:r>
      </w:del>
      <w:ins w:id="4556" w:author="Weinert, Matthias (M.)" w:date="2022-02-24T10:41:00Z">
        <w:r w:rsidR="00B60994">
          <w:t>Widely used</w:t>
        </w:r>
      </w:ins>
      <w:ins w:id="4557" w:author="Weinert, Matthias (M.)" w:date="2022-02-24T10:40:00Z">
        <w:r w:rsidR="00B60994" w:rsidRPr="007055D9">
          <w:t xml:space="preserve"> </w:t>
        </w:r>
      </w:ins>
      <w:r w:rsidRPr="007055D9">
        <w:t>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5AD212BC"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261D7A">
        <w:t>10.2.4.1</w:t>
      </w:r>
      <w:r>
        <w:fldChar w:fldCharType="end"/>
      </w:r>
      <w:r>
        <w:t xml:space="preserve"> </w:t>
      </w:r>
      <w:r>
        <w:fldChar w:fldCharType="begin"/>
      </w:r>
      <w:r>
        <w:instrText xml:space="preserve"> REF _Ref414571756 \h </w:instrText>
      </w:r>
      <w:r>
        <w:fldChar w:fldCharType="separate"/>
      </w:r>
      <w:r w:rsidR="00261D7A"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A582121" w:rsidR="00FC68DB" w:rsidRDefault="00FC68DB" w:rsidP="00B202D2">
      <w:pPr>
        <w:pStyle w:val="Beschriftung"/>
        <w:spacing w:before="120"/>
      </w:pPr>
      <w:bookmarkStart w:id="4558" w:name="_Toc3566491"/>
      <w:bookmarkStart w:id="4559" w:name="_Toc34747492"/>
      <w:bookmarkStart w:id="4560" w:name="_Toc77095951"/>
      <w:bookmarkStart w:id="4561" w:name="_Toc96345494"/>
      <w:bookmarkStart w:id="4562" w:name="_Toc338939148"/>
      <w:bookmarkStart w:id="4563" w:name="_Toc288196499"/>
      <w:bookmarkStart w:id="4564" w:name="_Toc288200801"/>
      <w:bookmarkEnd w:id="4552"/>
      <w:bookmarkEnd w:id="4553"/>
      <w:bookmarkEnd w:id="4554"/>
      <w:r>
        <w:t xml:space="preserve">Table </w:t>
      </w:r>
      <w:r>
        <w:fldChar w:fldCharType="begin"/>
      </w:r>
      <w:r>
        <w:instrText xml:space="preserve"> SEQ Table \* ARABIC </w:instrText>
      </w:r>
      <w:r>
        <w:fldChar w:fldCharType="separate"/>
      </w:r>
      <w:r w:rsidR="00261D7A">
        <w:rPr>
          <w:noProof/>
        </w:rPr>
        <w:t>90</w:t>
      </w:r>
      <w:r>
        <w:fldChar w:fldCharType="end"/>
      </w:r>
      <w:r>
        <w:t>: Default values of attribute "filler", dependent from attribute "technology</w:t>
      </w:r>
      <w:bookmarkEnd w:id="4558"/>
      <w:r>
        <w:t>"</w:t>
      </w:r>
      <w:bookmarkEnd w:id="4559"/>
      <w:bookmarkEnd w:id="4560"/>
      <w:bookmarkEnd w:id="456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456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4565" w:name="_Toc338939149"/>
      <w:r w:rsidRPr="007055D9">
        <w:t xml:space="preserve">Attribute </w:t>
      </w:r>
      <w:r>
        <w:t>"</w:t>
      </w:r>
      <w:r w:rsidRPr="007055D9">
        <w:t>penetration</w:t>
      </w:r>
      <w:bookmarkEnd w:id="4563"/>
      <w:bookmarkEnd w:id="4564"/>
      <w:bookmarkEnd w:id="456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4566" w:name="ModelizationWeldDefinition"/>
      <w:bookmarkStart w:id="4567" w:name="WeldDefinition"/>
      <w:bookmarkStart w:id="4568" w:name="WeldDefinitionButtWeld"/>
      <w:bookmarkStart w:id="4569" w:name="_Toc288200762"/>
      <w:bookmarkStart w:id="4570" w:name="_Toc338939106"/>
      <w:bookmarkStart w:id="4571" w:name="_Toc3557012"/>
      <w:bookmarkStart w:id="4572" w:name="_Toc34747262"/>
      <w:bookmarkStart w:id="4573" w:name="_Toc77102081"/>
      <w:bookmarkStart w:id="4574" w:name="_Toc96345291"/>
      <w:bookmarkStart w:id="4575" w:name="_Toc288196464"/>
      <w:bookmarkEnd w:id="4566"/>
      <w:bookmarkEnd w:id="4567"/>
      <w:bookmarkEnd w:id="4568"/>
      <w:r w:rsidRPr="007055D9">
        <w:t xml:space="preserve">Butt </w:t>
      </w:r>
      <w:bookmarkEnd w:id="4569"/>
      <w:r w:rsidRPr="007055D9">
        <w:t>Joint</w:t>
      </w:r>
      <w:bookmarkEnd w:id="4570"/>
      <w:bookmarkEnd w:id="4571"/>
      <w:bookmarkEnd w:id="4572"/>
      <w:bookmarkEnd w:id="4573"/>
      <w:bookmarkEnd w:id="457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4576" w:name="_Toc3557013"/>
      <w:bookmarkStart w:id="4577" w:name="_Toc34747263"/>
      <w:bookmarkStart w:id="4578"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07298D" w:rsidRPr="00362FDC" w:rsidRDefault="0007298D" w:rsidP="00FC68DB">
                              <w:pPr>
                                <w:pStyle w:val="Beschriftung"/>
                                <w:rPr>
                                  <w:noProof/>
                                  <w:szCs w:val="24"/>
                                </w:rPr>
                              </w:pPr>
                              <w:bookmarkStart w:id="4579" w:name="_Toc3557127"/>
                              <w:bookmarkStart w:id="4580" w:name="_Toc34747378"/>
                              <w:bookmarkStart w:id="4581" w:name="_Toc76030576"/>
                              <w:bookmarkStart w:id="4582" w:name="_Toc94530861"/>
                              <w:bookmarkStart w:id="4583" w:name="_Toc96345370"/>
                              <w:r>
                                <w:t xml:space="preserve">Figure </w:t>
                              </w:r>
                              <w:r>
                                <w:fldChar w:fldCharType="begin"/>
                              </w:r>
                              <w:r>
                                <w:instrText xml:space="preserve"> SEQ Figure \* ARABIC </w:instrText>
                              </w:r>
                              <w:r>
                                <w:fldChar w:fldCharType="separate"/>
                              </w:r>
                              <w:ins w:id="4584" w:author="Weinert, Matthias (M.)" w:date="2022-02-21T10:55:00Z">
                                <w:r>
                                  <w:rPr>
                                    <w:noProof/>
                                  </w:rPr>
                                  <w:t>51</w:t>
                                </w:r>
                              </w:ins>
                              <w:del w:id="4585" w:author="Weinert, Matthias (M.)" w:date="2022-02-21T10:53:00Z">
                                <w:r w:rsidDel="006344F0">
                                  <w:rPr>
                                    <w:noProof/>
                                  </w:rPr>
                                  <w:delText>52</w:delText>
                                </w:r>
                              </w:del>
                              <w:r>
                                <w:fldChar w:fldCharType="end"/>
                              </w:r>
                              <w:r>
                                <w:t>: Butt Joint Sheet Layout</w:t>
                              </w:r>
                              <w:bookmarkEnd w:id="4579"/>
                              <w:bookmarkEnd w:id="4580"/>
                              <w:bookmarkEnd w:id="4581"/>
                              <w:bookmarkEnd w:id="4582"/>
                              <w:bookmarkEnd w:id="4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05"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07298D" w:rsidRPr="00362FDC" w:rsidRDefault="0007298D" w:rsidP="00FC68DB">
                        <w:pPr>
                          <w:pStyle w:val="Beschriftung"/>
                          <w:rPr>
                            <w:noProof/>
                            <w:szCs w:val="24"/>
                          </w:rPr>
                        </w:pPr>
                        <w:bookmarkStart w:id="4586" w:name="_Toc3557127"/>
                        <w:bookmarkStart w:id="4587" w:name="_Toc34747378"/>
                        <w:bookmarkStart w:id="4588" w:name="_Toc76030576"/>
                        <w:bookmarkStart w:id="4589" w:name="_Toc94530861"/>
                        <w:bookmarkStart w:id="4590" w:name="_Toc96345370"/>
                        <w:r>
                          <w:t xml:space="preserve">Figure </w:t>
                        </w:r>
                        <w:r>
                          <w:fldChar w:fldCharType="begin"/>
                        </w:r>
                        <w:r>
                          <w:instrText xml:space="preserve"> SEQ Figure \* ARABIC </w:instrText>
                        </w:r>
                        <w:r>
                          <w:fldChar w:fldCharType="separate"/>
                        </w:r>
                        <w:ins w:id="4591" w:author="Weinert, Matthias (M.)" w:date="2022-02-21T10:55:00Z">
                          <w:r>
                            <w:rPr>
                              <w:noProof/>
                            </w:rPr>
                            <w:t>51</w:t>
                          </w:r>
                        </w:ins>
                        <w:del w:id="4592" w:author="Weinert, Matthias (M.)" w:date="2022-02-21T10:53:00Z">
                          <w:r w:rsidDel="006344F0">
                            <w:rPr>
                              <w:noProof/>
                            </w:rPr>
                            <w:delText>52</w:delText>
                          </w:r>
                        </w:del>
                        <w:r>
                          <w:fldChar w:fldCharType="end"/>
                        </w:r>
                        <w:r>
                          <w:t>: Butt Joint Sheet Layout</w:t>
                        </w:r>
                        <w:bookmarkEnd w:id="4586"/>
                        <w:bookmarkEnd w:id="4587"/>
                        <w:bookmarkEnd w:id="4588"/>
                        <w:bookmarkEnd w:id="4589"/>
                        <w:bookmarkEnd w:id="4590"/>
                      </w:p>
                    </w:txbxContent>
                  </v:textbox>
                </v:shape>
              </v:group>
            </w:pict>
          </mc:Fallback>
        </mc:AlternateContent>
      </w:r>
      <w:r w:rsidR="00FC68DB" w:rsidRPr="00654684">
        <w:rPr>
          <w:sz w:val="24"/>
        </w:rPr>
        <w:t>Sheet Parameters</w:t>
      </w:r>
      <w:bookmarkEnd w:id="4576"/>
      <w:bookmarkEnd w:id="4577"/>
      <w:bookmarkEnd w:id="4578"/>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07298D" w:rsidRPr="006C6D3C" w:rsidRDefault="0007298D" w:rsidP="00FC68DB">
                              <w:pPr>
                                <w:pStyle w:val="Beschriftung"/>
                                <w:rPr>
                                  <w:noProof/>
                                  <w:szCs w:val="24"/>
                                </w:rPr>
                              </w:pPr>
                              <w:bookmarkStart w:id="4593" w:name="_Toc3557128"/>
                              <w:bookmarkStart w:id="4594" w:name="_Toc34747379"/>
                              <w:bookmarkStart w:id="4595" w:name="_Toc76030577"/>
                              <w:bookmarkStart w:id="4596" w:name="_Toc94530862"/>
                              <w:bookmarkStart w:id="4597" w:name="_Toc96345371"/>
                              <w:r>
                                <w:t xml:space="preserve">Figure </w:t>
                              </w:r>
                              <w:r>
                                <w:fldChar w:fldCharType="begin"/>
                              </w:r>
                              <w:r>
                                <w:instrText xml:space="preserve"> SEQ Figure \* ARABIC </w:instrText>
                              </w:r>
                              <w:r>
                                <w:fldChar w:fldCharType="separate"/>
                              </w:r>
                              <w:ins w:id="4598" w:author="Weinert, Matthias (M.)" w:date="2022-02-21T10:55:00Z">
                                <w:r>
                                  <w:rPr>
                                    <w:noProof/>
                                  </w:rPr>
                                  <w:t>52</w:t>
                                </w:r>
                              </w:ins>
                              <w:del w:id="4599" w:author="Weinert, Matthias (M.)" w:date="2022-02-21T10:53:00Z">
                                <w:r w:rsidDel="006344F0">
                                  <w:rPr>
                                    <w:noProof/>
                                  </w:rPr>
                                  <w:delText>53</w:delText>
                                </w:r>
                              </w:del>
                              <w:r>
                                <w:fldChar w:fldCharType="end"/>
                              </w:r>
                              <w:r>
                                <w:t>: Butt Joint Weld parameters</w:t>
                              </w:r>
                              <w:bookmarkEnd w:id="4593"/>
                              <w:bookmarkEnd w:id="4594"/>
                              <w:bookmarkEnd w:id="4595"/>
                              <w:bookmarkEnd w:id="4596"/>
                              <w:bookmarkEnd w:id="4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07"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07298D" w:rsidRPr="006C6D3C" w:rsidRDefault="0007298D" w:rsidP="00FC68DB">
                        <w:pPr>
                          <w:pStyle w:val="Beschriftung"/>
                          <w:rPr>
                            <w:noProof/>
                            <w:szCs w:val="24"/>
                          </w:rPr>
                        </w:pPr>
                        <w:bookmarkStart w:id="4600" w:name="_Toc3557128"/>
                        <w:bookmarkStart w:id="4601" w:name="_Toc34747379"/>
                        <w:bookmarkStart w:id="4602" w:name="_Toc76030577"/>
                        <w:bookmarkStart w:id="4603" w:name="_Toc94530862"/>
                        <w:bookmarkStart w:id="4604" w:name="_Toc96345371"/>
                        <w:r>
                          <w:t xml:space="preserve">Figure </w:t>
                        </w:r>
                        <w:r>
                          <w:fldChar w:fldCharType="begin"/>
                        </w:r>
                        <w:r>
                          <w:instrText xml:space="preserve"> SEQ Figure \* ARABIC </w:instrText>
                        </w:r>
                        <w:r>
                          <w:fldChar w:fldCharType="separate"/>
                        </w:r>
                        <w:ins w:id="4605" w:author="Weinert, Matthias (M.)" w:date="2022-02-21T10:55:00Z">
                          <w:r>
                            <w:rPr>
                              <w:noProof/>
                            </w:rPr>
                            <w:t>52</w:t>
                          </w:r>
                        </w:ins>
                        <w:del w:id="4606" w:author="Weinert, Matthias (M.)" w:date="2022-02-21T10:53:00Z">
                          <w:r w:rsidDel="006344F0">
                            <w:rPr>
                              <w:noProof/>
                            </w:rPr>
                            <w:delText>53</w:delText>
                          </w:r>
                        </w:del>
                        <w:r>
                          <w:fldChar w:fldCharType="end"/>
                        </w:r>
                        <w:r>
                          <w:t>: Butt Joint Weld parameters</w:t>
                        </w:r>
                        <w:bookmarkEnd w:id="4600"/>
                        <w:bookmarkEnd w:id="4601"/>
                        <w:bookmarkEnd w:id="4602"/>
                        <w:bookmarkEnd w:id="4603"/>
                        <w:bookmarkEnd w:id="4604"/>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4607" w:name="_Toc3557014"/>
      <w:bookmarkStart w:id="4608" w:name="_Toc34747264"/>
      <w:bookmarkStart w:id="4609" w:name="_Toc77102083"/>
      <w:r w:rsidRPr="00654684">
        <w:rPr>
          <w:sz w:val="24"/>
        </w:rPr>
        <w:t>Weld Parameters</w:t>
      </w:r>
      <w:bookmarkEnd w:id="4607"/>
      <w:bookmarkEnd w:id="4608"/>
      <w:bookmarkEnd w:id="46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2934CF23" w:rsidR="00FC68DB" w:rsidRDefault="00FC68DB" w:rsidP="00B202D2">
      <w:pPr>
        <w:pStyle w:val="Beschriftung"/>
        <w:spacing w:before="120"/>
      </w:pPr>
      <w:bookmarkStart w:id="4610" w:name="_Toc3566492"/>
      <w:bookmarkStart w:id="4611" w:name="_Toc34747493"/>
      <w:bookmarkStart w:id="4612" w:name="_Toc77095952"/>
      <w:bookmarkStart w:id="4613" w:name="_Toc96345495"/>
      <w:r>
        <w:t xml:space="preserve">Table </w:t>
      </w:r>
      <w:r>
        <w:fldChar w:fldCharType="begin"/>
      </w:r>
      <w:r>
        <w:instrText xml:space="preserve"> SEQ Table \* ARABIC </w:instrText>
      </w:r>
      <w:r>
        <w:fldChar w:fldCharType="separate"/>
      </w:r>
      <w:r w:rsidR="00261D7A">
        <w:rPr>
          <w:noProof/>
        </w:rPr>
        <w:t>91</w:t>
      </w:r>
      <w:r>
        <w:fldChar w:fldCharType="end"/>
      </w:r>
      <w:r>
        <w:t>: Parameters of Butt Joint Weld</w:t>
      </w:r>
      <w:bookmarkEnd w:id="4610"/>
      <w:bookmarkEnd w:id="4611"/>
      <w:bookmarkEnd w:id="4612"/>
      <w:bookmarkEnd w:id="461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4614" w:name="_Toc338939151"/>
      <w:bookmarkStart w:id="4615" w:name="_Toc3557015"/>
      <w:bookmarkStart w:id="4616" w:name="_Toc34747265"/>
      <w:bookmarkStart w:id="4617" w:name="_Toc77102084"/>
      <w:r w:rsidRPr="007055D9">
        <w:t>Attributes</w:t>
      </w:r>
      <w:bookmarkEnd w:id="4614"/>
      <w:bookmarkEnd w:id="4615"/>
      <w:bookmarkEnd w:id="4616"/>
      <w:bookmarkEnd w:id="4617"/>
    </w:p>
    <w:p w14:paraId="75987F07" w14:textId="77777777" w:rsidR="00FC68DB" w:rsidRPr="007055D9" w:rsidRDefault="00FC68DB" w:rsidP="00B202D2">
      <w:pPr>
        <w:pStyle w:val="berschrift5"/>
      </w:pPr>
      <w:bookmarkStart w:id="4618" w:name="_Toc338939153"/>
      <w:r w:rsidRPr="007055D9">
        <w:t xml:space="preserve">Attribute </w:t>
      </w:r>
      <w:r>
        <w:t>"</w:t>
      </w:r>
      <w:r w:rsidRPr="007055D9">
        <w:t>base</w:t>
      </w:r>
      <w:bookmarkEnd w:id="461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4619" w:name="_Toc338939154"/>
      <w:r w:rsidRPr="007055D9">
        <w:t xml:space="preserve">Attribute </w:t>
      </w:r>
      <w:r>
        <w:t>"</w:t>
      </w:r>
      <w:r w:rsidRPr="007055D9">
        <w:t>technology</w:t>
      </w:r>
      <w:bookmarkEnd w:id="461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4620" w:name="_Toc288196505"/>
      <w:bookmarkStart w:id="4621" w:name="_Toc288200807"/>
      <w:bookmarkStart w:id="4622" w:name="_Toc338939155"/>
      <w:bookmarkStart w:id="4623" w:name="_Toc3557016"/>
      <w:bookmarkStart w:id="4624" w:name="_Toc34747266"/>
      <w:bookmarkStart w:id="4625" w:name="_Toc77102085"/>
      <w:r w:rsidRPr="007055D9">
        <w:t xml:space="preserve">Element </w:t>
      </w:r>
      <w:r>
        <w:t>"</w:t>
      </w:r>
      <w:r w:rsidRPr="007055D9">
        <w:t>weld_position</w:t>
      </w:r>
      <w:bookmarkEnd w:id="4620"/>
      <w:bookmarkEnd w:id="4621"/>
      <w:bookmarkEnd w:id="4622"/>
      <w:bookmarkEnd w:id="4623"/>
      <w:r>
        <w:t>"</w:t>
      </w:r>
      <w:bookmarkEnd w:id="4624"/>
      <w:bookmarkEnd w:id="4625"/>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3F534A8" w:rsidR="00FC68DB" w:rsidRDefault="00FC68DB" w:rsidP="00B202D2">
      <w:pPr>
        <w:pStyle w:val="Beschriftung"/>
        <w:spacing w:before="120"/>
      </w:pPr>
      <w:bookmarkStart w:id="4626" w:name="_Toc3566493"/>
      <w:bookmarkStart w:id="4627" w:name="_Toc34747494"/>
      <w:bookmarkStart w:id="4628" w:name="_Toc77095953"/>
      <w:bookmarkStart w:id="4629" w:name="_Toc96345496"/>
      <w:bookmarkStart w:id="4630" w:name="_Toc288196507"/>
      <w:bookmarkStart w:id="4631" w:name="_Toc288200809"/>
      <w:bookmarkStart w:id="4632" w:name="_Toc338939157"/>
      <w:r>
        <w:t xml:space="preserve">Table </w:t>
      </w:r>
      <w:r>
        <w:fldChar w:fldCharType="begin"/>
      </w:r>
      <w:r>
        <w:instrText xml:space="preserve"> SEQ Table \* ARABIC </w:instrText>
      </w:r>
      <w:r>
        <w:fldChar w:fldCharType="separate"/>
      </w:r>
      <w:r w:rsidR="00261D7A">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4626"/>
      <w:bookmarkEnd w:id="4627"/>
      <w:bookmarkEnd w:id="4628"/>
      <w:bookmarkEnd w:id="4629"/>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8768519"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261D7A">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4630"/>
      <w:bookmarkEnd w:id="4631"/>
      <w:bookmarkEnd w:id="463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40ABDD9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261D7A">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4633" w:name="_Toc338939158"/>
      <w:r w:rsidRPr="007055D9">
        <w:t xml:space="preserve">Attribute </w:t>
      </w:r>
      <w:r>
        <w:t>"</w:t>
      </w:r>
      <w:r w:rsidRPr="007055D9">
        <w:t>width</w:t>
      </w:r>
      <w:bookmarkEnd w:id="463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4634" w:name="_Toc338939159"/>
      <w:r w:rsidRPr="007055D9">
        <w:t xml:space="preserve">Attribute </w:t>
      </w:r>
      <w:r>
        <w:t>"</w:t>
      </w:r>
      <w:r w:rsidRPr="007055D9">
        <w:t>filler</w:t>
      </w:r>
      <w:bookmarkEnd w:id="463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4635" w:name="WeldDefinitionCornerWeld"/>
      <w:bookmarkStart w:id="4636" w:name="_Toc288200763"/>
      <w:bookmarkStart w:id="4637" w:name="_Toc338939107"/>
      <w:bookmarkEnd w:id="4635"/>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4638" w:name="_Toc414263397"/>
      <w:bookmarkStart w:id="4639" w:name="_Toc3557017"/>
      <w:bookmarkStart w:id="4640" w:name="_Toc34747267"/>
      <w:bookmarkStart w:id="4641" w:name="_Toc77102086"/>
      <w:bookmarkEnd w:id="4638"/>
      <w:r w:rsidRPr="007055D9">
        <w:t xml:space="preserve">Element </w:t>
      </w:r>
      <w:r>
        <w:t>"sheet_parameter</w:t>
      </w:r>
      <w:bookmarkEnd w:id="4639"/>
      <w:r>
        <w:t>"</w:t>
      </w:r>
      <w:bookmarkEnd w:id="4640"/>
      <w:bookmarkEnd w:id="4641"/>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EF9E772" w:rsidR="00FC68DB" w:rsidRDefault="00FC68DB" w:rsidP="00B202D2">
      <w:pPr>
        <w:pStyle w:val="Beschriftung"/>
        <w:spacing w:before="120"/>
      </w:pPr>
      <w:bookmarkStart w:id="4642" w:name="_Toc3566494"/>
      <w:bookmarkStart w:id="4643" w:name="_Toc34747495"/>
      <w:bookmarkStart w:id="4644" w:name="_Toc77095954"/>
      <w:bookmarkStart w:id="4645" w:name="_Toc96345497"/>
      <w:r>
        <w:t xml:space="preserve">Table </w:t>
      </w:r>
      <w:r>
        <w:fldChar w:fldCharType="begin"/>
      </w:r>
      <w:r>
        <w:instrText xml:space="preserve"> SEQ Table \* ARABIC </w:instrText>
      </w:r>
      <w:r>
        <w:fldChar w:fldCharType="separate"/>
      </w:r>
      <w:r w:rsidR="00261D7A">
        <w:rPr>
          <w:noProof/>
        </w:rPr>
        <w:t>93</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4642"/>
      <w:bookmarkEnd w:id="4643"/>
      <w:bookmarkEnd w:id="4644"/>
      <w:bookmarkEnd w:id="4645"/>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4646" w:name="_Toc3557018"/>
      <w:bookmarkStart w:id="4647" w:name="_Toc34747268"/>
      <w:bookmarkStart w:id="4648" w:name="_Toc77102087"/>
      <w:bookmarkStart w:id="4649" w:name="_Toc96345292"/>
      <w:r w:rsidRPr="007055D9">
        <w:t>Corner Weld</w:t>
      </w:r>
      <w:bookmarkEnd w:id="4636"/>
      <w:bookmarkEnd w:id="4637"/>
      <w:bookmarkEnd w:id="4646"/>
      <w:bookmarkEnd w:id="4647"/>
      <w:bookmarkEnd w:id="4648"/>
      <w:bookmarkEnd w:id="4649"/>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4650" w:name="_Toc34747269"/>
      <w:bookmarkStart w:id="4651" w:name="_Toc77102088"/>
      <w:bookmarkStart w:id="4652"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07298D" w:rsidRPr="00796AD7" w:rsidRDefault="0007298D" w:rsidP="00FC68DB">
                              <w:pPr>
                                <w:pStyle w:val="Beschriftung"/>
                                <w:rPr>
                                  <w:noProof/>
                                  <w:szCs w:val="24"/>
                                </w:rPr>
                              </w:pPr>
                              <w:bookmarkStart w:id="4653" w:name="_Toc3557129"/>
                              <w:bookmarkStart w:id="4654" w:name="_Toc34747380"/>
                              <w:bookmarkStart w:id="4655" w:name="_Toc76030578"/>
                              <w:bookmarkStart w:id="4656" w:name="_Toc94530863"/>
                              <w:bookmarkStart w:id="4657" w:name="_Toc96345372"/>
                              <w:r>
                                <w:t xml:space="preserve">Figure </w:t>
                              </w:r>
                              <w:r>
                                <w:fldChar w:fldCharType="begin"/>
                              </w:r>
                              <w:r>
                                <w:instrText xml:space="preserve"> SEQ Figure \* ARABIC </w:instrText>
                              </w:r>
                              <w:r>
                                <w:fldChar w:fldCharType="separate"/>
                              </w:r>
                              <w:ins w:id="4658" w:author="Weinert, Matthias (M.)" w:date="2022-02-21T10:55:00Z">
                                <w:r>
                                  <w:rPr>
                                    <w:noProof/>
                                  </w:rPr>
                                  <w:t>53</w:t>
                                </w:r>
                              </w:ins>
                              <w:del w:id="4659" w:author="Weinert, Matthias (M.)" w:date="2022-02-21T10:53:00Z">
                                <w:r w:rsidDel="006344F0">
                                  <w:rPr>
                                    <w:noProof/>
                                  </w:rPr>
                                  <w:delText>54</w:delText>
                                </w:r>
                              </w:del>
                              <w:r>
                                <w:fldChar w:fldCharType="end"/>
                              </w:r>
                              <w:r>
                                <w:t>: Corner Weld Sheet Layout</w:t>
                              </w:r>
                              <w:bookmarkEnd w:id="4653"/>
                              <w:bookmarkEnd w:id="4654"/>
                              <w:bookmarkEnd w:id="4655"/>
                              <w:bookmarkEnd w:id="4656"/>
                              <w:bookmarkEnd w:id="4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09"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07298D" w:rsidRPr="00796AD7" w:rsidRDefault="0007298D" w:rsidP="00FC68DB">
                        <w:pPr>
                          <w:pStyle w:val="Beschriftung"/>
                          <w:rPr>
                            <w:noProof/>
                            <w:szCs w:val="24"/>
                          </w:rPr>
                        </w:pPr>
                        <w:bookmarkStart w:id="4660" w:name="_Toc3557129"/>
                        <w:bookmarkStart w:id="4661" w:name="_Toc34747380"/>
                        <w:bookmarkStart w:id="4662" w:name="_Toc76030578"/>
                        <w:bookmarkStart w:id="4663" w:name="_Toc94530863"/>
                        <w:bookmarkStart w:id="4664" w:name="_Toc96345372"/>
                        <w:r>
                          <w:t xml:space="preserve">Figure </w:t>
                        </w:r>
                        <w:r>
                          <w:fldChar w:fldCharType="begin"/>
                        </w:r>
                        <w:r>
                          <w:instrText xml:space="preserve"> SEQ Figure \* ARABIC </w:instrText>
                        </w:r>
                        <w:r>
                          <w:fldChar w:fldCharType="separate"/>
                        </w:r>
                        <w:ins w:id="4665" w:author="Weinert, Matthias (M.)" w:date="2022-02-21T10:55:00Z">
                          <w:r>
                            <w:rPr>
                              <w:noProof/>
                            </w:rPr>
                            <w:t>53</w:t>
                          </w:r>
                        </w:ins>
                        <w:del w:id="4666" w:author="Weinert, Matthias (M.)" w:date="2022-02-21T10:53:00Z">
                          <w:r w:rsidDel="006344F0">
                            <w:rPr>
                              <w:noProof/>
                            </w:rPr>
                            <w:delText>54</w:delText>
                          </w:r>
                        </w:del>
                        <w:r>
                          <w:fldChar w:fldCharType="end"/>
                        </w:r>
                        <w:r>
                          <w:t>: Corner Weld Sheet Layout</w:t>
                        </w:r>
                        <w:bookmarkEnd w:id="4660"/>
                        <w:bookmarkEnd w:id="4661"/>
                        <w:bookmarkEnd w:id="4662"/>
                        <w:bookmarkEnd w:id="4663"/>
                        <w:bookmarkEnd w:id="4664"/>
                      </w:p>
                    </w:txbxContent>
                  </v:textbox>
                </v:shape>
              </v:group>
            </w:pict>
          </mc:Fallback>
        </mc:AlternateContent>
      </w:r>
      <w:r>
        <w:t>Simple Corner Weld</w:t>
      </w:r>
      <w:bookmarkEnd w:id="4650"/>
      <w:bookmarkEnd w:id="4651"/>
    </w:p>
    <w:p w14:paraId="2DDB54CC" w14:textId="77777777" w:rsidR="00FC68DB" w:rsidRPr="007055D9" w:rsidRDefault="00FC68DB" w:rsidP="00B202D2">
      <w:pPr>
        <w:pStyle w:val="berschrift5"/>
      </w:pPr>
      <w:r w:rsidRPr="007055D9">
        <w:t>Sheet Parameters</w:t>
      </w:r>
      <w:bookmarkEnd w:id="46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4667" w:name="_Toc3557020"/>
      <w:r w:rsidRPr="007055D9">
        <w:lastRenderedPageBreak/>
        <w:t>Weld Parameters</w:t>
      </w:r>
      <w:bookmarkEnd w:id="4667"/>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1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07298D" w:rsidRPr="00067927" w:rsidRDefault="0007298D" w:rsidP="00FC68DB">
                              <w:pPr>
                                <w:pStyle w:val="Beschriftung"/>
                                <w:rPr>
                                  <w:noProof/>
                                  <w:szCs w:val="24"/>
                                </w:rPr>
                              </w:pPr>
                              <w:bookmarkStart w:id="4668" w:name="_Toc3557130"/>
                              <w:bookmarkStart w:id="4669" w:name="_Toc34747381"/>
                              <w:bookmarkStart w:id="4670" w:name="_Toc76030579"/>
                              <w:bookmarkStart w:id="4671" w:name="_Toc94530864"/>
                              <w:bookmarkStart w:id="4672" w:name="_Toc96345373"/>
                              <w:r>
                                <w:t xml:space="preserve">Figure </w:t>
                              </w:r>
                              <w:r>
                                <w:fldChar w:fldCharType="begin"/>
                              </w:r>
                              <w:r>
                                <w:instrText xml:space="preserve"> SEQ Figure \* ARABIC </w:instrText>
                              </w:r>
                              <w:r>
                                <w:fldChar w:fldCharType="separate"/>
                              </w:r>
                              <w:ins w:id="4673" w:author="Weinert, Matthias (M.)" w:date="2022-02-21T10:55:00Z">
                                <w:r>
                                  <w:rPr>
                                    <w:noProof/>
                                  </w:rPr>
                                  <w:t>54</w:t>
                                </w:r>
                              </w:ins>
                              <w:del w:id="4674" w:author="Weinert, Matthias (M.)" w:date="2022-02-21T10:53:00Z">
                                <w:r w:rsidDel="006344F0">
                                  <w:rPr>
                                    <w:noProof/>
                                  </w:rPr>
                                  <w:delText>55</w:delText>
                                </w:r>
                              </w:del>
                              <w:r>
                                <w:fldChar w:fldCharType="end"/>
                              </w:r>
                              <w:r>
                                <w:t>: Corner Weld Parameters</w:t>
                              </w:r>
                              <w:bookmarkEnd w:id="4668"/>
                              <w:bookmarkEnd w:id="4669"/>
                              <w:bookmarkEnd w:id="4670"/>
                              <w:bookmarkEnd w:id="4671"/>
                              <w:bookmarkEnd w:id="4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11"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07298D" w:rsidRPr="00067927" w:rsidRDefault="0007298D" w:rsidP="00FC68DB">
                        <w:pPr>
                          <w:pStyle w:val="Beschriftung"/>
                          <w:rPr>
                            <w:noProof/>
                            <w:szCs w:val="24"/>
                          </w:rPr>
                        </w:pPr>
                        <w:bookmarkStart w:id="4675" w:name="_Toc3557130"/>
                        <w:bookmarkStart w:id="4676" w:name="_Toc34747381"/>
                        <w:bookmarkStart w:id="4677" w:name="_Toc76030579"/>
                        <w:bookmarkStart w:id="4678" w:name="_Toc94530864"/>
                        <w:bookmarkStart w:id="4679" w:name="_Toc96345373"/>
                        <w:r>
                          <w:t xml:space="preserve">Figure </w:t>
                        </w:r>
                        <w:r>
                          <w:fldChar w:fldCharType="begin"/>
                        </w:r>
                        <w:r>
                          <w:instrText xml:space="preserve"> SEQ Figure \* ARABIC </w:instrText>
                        </w:r>
                        <w:r>
                          <w:fldChar w:fldCharType="separate"/>
                        </w:r>
                        <w:ins w:id="4680" w:author="Weinert, Matthias (M.)" w:date="2022-02-21T10:55:00Z">
                          <w:r>
                            <w:rPr>
                              <w:noProof/>
                            </w:rPr>
                            <w:t>54</w:t>
                          </w:r>
                        </w:ins>
                        <w:del w:id="4681" w:author="Weinert, Matthias (M.)" w:date="2022-02-21T10:53:00Z">
                          <w:r w:rsidDel="006344F0">
                            <w:rPr>
                              <w:noProof/>
                            </w:rPr>
                            <w:delText>55</w:delText>
                          </w:r>
                        </w:del>
                        <w:r>
                          <w:fldChar w:fldCharType="end"/>
                        </w:r>
                        <w:r>
                          <w:t>: Corner Weld Parameters</w:t>
                        </w:r>
                        <w:bookmarkEnd w:id="4675"/>
                        <w:bookmarkEnd w:id="4676"/>
                        <w:bookmarkEnd w:id="4677"/>
                        <w:bookmarkEnd w:id="4678"/>
                        <w:bookmarkEnd w:id="4679"/>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12" o:title=""/>
          </v:shape>
          <o:OLEObject Type="Embed" ProgID="Equation.3" ShapeID="_x0000_i1026" DrawAspect="Content" ObjectID="_1707210399" r:id="rId11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8145792" w:rsidR="00FC68DB" w:rsidRDefault="00FC68DB" w:rsidP="00B202D2">
      <w:pPr>
        <w:pStyle w:val="Beschriftung"/>
        <w:spacing w:before="120"/>
      </w:pPr>
      <w:bookmarkStart w:id="4682" w:name="_Toc3566495"/>
      <w:bookmarkStart w:id="4683" w:name="_Toc34747496"/>
      <w:bookmarkStart w:id="4684" w:name="_Toc77095955"/>
      <w:bookmarkStart w:id="4685" w:name="_Toc96345498"/>
      <w:r>
        <w:t xml:space="preserve">Table </w:t>
      </w:r>
      <w:r>
        <w:fldChar w:fldCharType="begin"/>
      </w:r>
      <w:r>
        <w:instrText xml:space="preserve"> SEQ Table \* ARABIC </w:instrText>
      </w:r>
      <w:r>
        <w:fldChar w:fldCharType="separate"/>
      </w:r>
      <w:r w:rsidR="00261D7A">
        <w:rPr>
          <w:noProof/>
        </w:rPr>
        <w:t>94</w:t>
      </w:r>
      <w:r>
        <w:fldChar w:fldCharType="end"/>
      </w:r>
      <w:r>
        <w:t>: Parameters of Simple Corner Weld</w:t>
      </w:r>
      <w:bookmarkEnd w:id="4682"/>
      <w:bookmarkEnd w:id="4683"/>
      <w:bookmarkEnd w:id="4684"/>
      <w:bookmarkEnd w:id="4685"/>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4686" w:name="_Toc34747270"/>
      <w:bookmarkStart w:id="4687" w:name="_Toc77102089"/>
      <w:r>
        <w:t>Double Corner Weld</w:t>
      </w:r>
      <w:bookmarkEnd w:id="4686"/>
      <w:bookmarkEnd w:id="468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0963F365" w:rsidR="00FC68DB" w:rsidRPr="00C330B4" w:rsidRDefault="00FC68DB" w:rsidP="00B202D2">
            <w:pPr>
              <w:jc w:val="center"/>
              <w:rPr>
                <w:sz w:val="20"/>
                <w:szCs w:val="20"/>
              </w:rPr>
            </w:pPr>
            <w:bookmarkStart w:id="4688" w:name="_Toc76030580"/>
            <w:bookmarkStart w:id="4689" w:name="_Toc94530865"/>
            <w:bookmarkStart w:id="4690" w:name="_Toc9634537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ins w:id="4691" w:author="Weinert, Matthias (M.)" w:date="2022-02-21T14:07:00Z">
              <w:r w:rsidR="00261D7A">
                <w:rPr>
                  <w:noProof/>
                  <w:sz w:val="20"/>
                  <w:szCs w:val="20"/>
                </w:rPr>
                <w:t>55</w:t>
              </w:r>
            </w:ins>
            <w:del w:id="4692" w:author="Weinert, Matthias (M.)" w:date="2022-02-17T14:54:00Z">
              <w:r w:rsidR="004E6643" w:rsidDel="005C101E">
                <w:rPr>
                  <w:noProof/>
                  <w:sz w:val="20"/>
                  <w:szCs w:val="20"/>
                </w:rPr>
                <w:delText>56</w:delText>
              </w:r>
            </w:del>
            <w:r w:rsidRPr="00C330B4">
              <w:rPr>
                <w:sz w:val="20"/>
                <w:szCs w:val="20"/>
              </w:rPr>
              <w:fldChar w:fldCharType="end"/>
            </w:r>
            <w:r w:rsidRPr="00C330B4">
              <w:rPr>
                <w:sz w:val="20"/>
                <w:szCs w:val="20"/>
              </w:rPr>
              <w:t>: Corner Weld Sheet Layout</w:t>
            </w:r>
            <w:bookmarkEnd w:id="4688"/>
            <w:bookmarkEnd w:id="4689"/>
            <w:bookmarkEnd w:id="4690"/>
          </w:p>
        </w:tc>
        <w:tc>
          <w:tcPr>
            <w:tcW w:w="4605" w:type="dxa"/>
            <w:shd w:val="clear" w:color="auto" w:fill="auto"/>
          </w:tcPr>
          <w:p w14:paraId="37E17878" w14:textId="23370918" w:rsidR="00FC68DB" w:rsidRPr="00C330B4" w:rsidRDefault="00FC68DB" w:rsidP="00B202D2">
            <w:pPr>
              <w:jc w:val="center"/>
              <w:rPr>
                <w:sz w:val="20"/>
                <w:szCs w:val="20"/>
              </w:rPr>
            </w:pPr>
            <w:bookmarkStart w:id="4693" w:name="_Toc76030581"/>
            <w:bookmarkStart w:id="4694" w:name="_Toc94530866"/>
            <w:bookmarkStart w:id="4695" w:name="_Toc9634537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ins w:id="4696" w:author="Weinert, Matthias (M.)" w:date="2022-02-21T14:07:00Z">
              <w:r w:rsidR="00261D7A">
                <w:rPr>
                  <w:noProof/>
                  <w:sz w:val="20"/>
                  <w:szCs w:val="20"/>
                </w:rPr>
                <w:t>56</w:t>
              </w:r>
            </w:ins>
            <w:del w:id="4697" w:author="Weinert, Matthias (M.)" w:date="2022-02-17T14:54:00Z">
              <w:r w:rsidR="004E6643" w:rsidDel="005C101E">
                <w:rPr>
                  <w:noProof/>
                  <w:sz w:val="20"/>
                  <w:szCs w:val="20"/>
                </w:rPr>
                <w:delText>57</w:delText>
              </w:r>
            </w:del>
            <w:r w:rsidRPr="00C330B4">
              <w:rPr>
                <w:sz w:val="20"/>
                <w:szCs w:val="20"/>
              </w:rPr>
              <w:fldChar w:fldCharType="end"/>
            </w:r>
            <w:r w:rsidRPr="00C330B4">
              <w:rPr>
                <w:sz w:val="20"/>
                <w:szCs w:val="20"/>
              </w:rPr>
              <w:t>: Double Corner Weld Parameters</w:t>
            </w:r>
            <w:bookmarkEnd w:id="4693"/>
            <w:bookmarkEnd w:id="4694"/>
            <w:bookmarkEnd w:id="4695"/>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12" o:title=""/>
          </v:shape>
          <o:OLEObject Type="Embed" ProgID="Equation.3" ShapeID="_x0000_i1027" DrawAspect="Content" ObjectID="_1707210400" r:id="rId116"/>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21CDFF8D" w:rsidR="00FC68DB" w:rsidRDefault="00FC68DB" w:rsidP="00B202D2">
      <w:pPr>
        <w:pStyle w:val="Beschriftung"/>
        <w:spacing w:before="120"/>
      </w:pPr>
      <w:bookmarkStart w:id="4698" w:name="_Toc34747497"/>
      <w:bookmarkStart w:id="4699" w:name="_Toc77095956"/>
      <w:bookmarkStart w:id="4700" w:name="_Toc96345499"/>
      <w:r>
        <w:t xml:space="preserve">Table </w:t>
      </w:r>
      <w:r>
        <w:fldChar w:fldCharType="begin"/>
      </w:r>
      <w:r>
        <w:instrText xml:space="preserve"> SEQ Table \* ARABIC </w:instrText>
      </w:r>
      <w:r>
        <w:fldChar w:fldCharType="separate"/>
      </w:r>
      <w:r w:rsidR="00261D7A">
        <w:rPr>
          <w:noProof/>
        </w:rPr>
        <w:t>95</w:t>
      </w:r>
      <w:r>
        <w:fldChar w:fldCharType="end"/>
      </w:r>
      <w:r>
        <w:t>: Parameters of Double Corner Weld</w:t>
      </w:r>
      <w:bookmarkEnd w:id="4698"/>
      <w:bookmarkEnd w:id="4699"/>
      <w:bookmarkEnd w:id="4700"/>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4701" w:name="_Toc338939161"/>
      <w:bookmarkStart w:id="4702" w:name="_Toc3557021"/>
      <w:bookmarkStart w:id="4703" w:name="_Toc34747271"/>
      <w:bookmarkStart w:id="4704" w:name="_Toc77102090"/>
      <w:r w:rsidRPr="007055D9">
        <w:t>Attributes</w:t>
      </w:r>
      <w:bookmarkEnd w:id="4701"/>
      <w:bookmarkEnd w:id="4702"/>
      <w:bookmarkEnd w:id="4703"/>
      <w:bookmarkEnd w:id="4704"/>
    </w:p>
    <w:p w14:paraId="117D2FF0" w14:textId="77777777" w:rsidR="00FC68DB" w:rsidRPr="007055D9" w:rsidRDefault="00FC68DB" w:rsidP="00B202D2">
      <w:pPr>
        <w:pStyle w:val="berschrift5"/>
      </w:pPr>
      <w:bookmarkStart w:id="4705" w:name="_Toc338939163"/>
      <w:r w:rsidRPr="007055D9">
        <w:t xml:space="preserve">Attribute </w:t>
      </w:r>
      <w:r>
        <w:t>"</w:t>
      </w:r>
      <w:r w:rsidRPr="007055D9">
        <w:t>base</w:t>
      </w:r>
      <w:bookmarkEnd w:id="4705"/>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4706" w:name="_Toc338939164"/>
      <w:r w:rsidRPr="007055D9">
        <w:t xml:space="preserve">Attribute </w:t>
      </w:r>
      <w:r>
        <w:t>"</w:t>
      </w:r>
      <w:r w:rsidRPr="007055D9">
        <w:t>technology</w:t>
      </w:r>
      <w:bookmarkEnd w:id="4706"/>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4707" w:name="_Toc338939165"/>
      <w:bookmarkStart w:id="4708" w:name="_Toc3557022"/>
      <w:bookmarkStart w:id="4709" w:name="_Toc34747272"/>
      <w:bookmarkStart w:id="4710" w:name="_Toc77102091"/>
      <w:r w:rsidRPr="007055D9">
        <w:lastRenderedPageBreak/>
        <w:t xml:space="preserve">Element </w:t>
      </w:r>
      <w:r>
        <w:t>"</w:t>
      </w:r>
      <w:r w:rsidRPr="007055D9">
        <w:t>weld_position</w:t>
      </w:r>
      <w:bookmarkEnd w:id="4707"/>
      <w:bookmarkEnd w:id="4708"/>
      <w:r>
        <w:t>"</w:t>
      </w:r>
      <w:bookmarkEnd w:id="4709"/>
      <w:bookmarkEnd w:id="4710"/>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C61C346" w:rsidR="00FC68DB" w:rsidRDefault="00FC68DB" w:rsidP="00B202D2">
      <w:pPr>
        <w:pStyle w:val="Beschriftung"/>
        <w:spacing w:before="120"/>
      </w:pPr>
      <w:bookmarkStart w:id="4711" w:name="_Toc3566496"/>
      <w:bookmarkStart w:id="4712" w:name="_Toc34747498"/>
      <w:bookmarkStart w:id="4713" w:name="_Toc77095957"/>
      <w:bookmarkStart w:id="4714" w:name="_Toc96345500"/>
      <w:bookmarkStart w:id="4715" w:name="_Toc338939167"/>
      <w:r>
        <w:t xml:space="preserve">Table </w:t>
      </w:r>
      <w:r>
        <w:fldChar w:fldCharType="begin"/>
      </w:r>
      <w:r>
        <w:instrText xml:space="preserve"> SEQ Table \* ARABIC </w:instrText>
      </w:r>
      <w:r>
        <w:fldChar w:fldCharType="separate"/>
      </w:r>
      <w:r w:rsidR="00261D7A">
        <w:rPr>
          <w:noProof/>
        </w:rPr>
        <w:t>96</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4711"/>
      <w:bookmarkEnd w:id="4712"/>
      <w:bookmarkEnd w:id="4713"/>
      <w:bookmarkEnd w:id="471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6B6A9AE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261D7A">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ins w:id="4716" w:author="Weinert, Matthias (M.)" w:date="2022-02-21T14:07:00Z">
        <w:r w:rsidR="00261D7A" w:rsidRPr="00261D7A">
          <w:rPr>
            <w:b w:val="0"/>
            <w:rPrChange w:id="4717" w:author="Weinert, Matthias (M.)" w:date="2022-02-21T14:07:00Z">
              <w:rPr/>
            </w:rPrChange>
          </w:rPr>
          <w:t>Welding Position</w:t>
        </w:r>
      </w:ins>
      <w:del w:id="4718" w:author="Weinert, Matthias (M.)" w:date="2022-02-16T15:43:00Z">
        <w:r w:rsidR="0050351B" w:rsidRPr="0050351B" w:rsidDel="00F16E77">
          <w:rPr>
            <w:b w:val="0"/>
          </w:rPr>
          <w:delText>Welding Position</w:delText>
        </w:r>
      </w:del>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471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4719" w:name="_Toc338939168"/>
      <w:r w:rsidRPr="007055D9">
        <w:t xml:space="preserve">Attribute </w:t>
      </w:r>
      <w:r>
        <w:t>"</w:t>
      </w:r>
      <w:r w:rsidRPr="007055D9">
        <w:t>thickness</w:t>
      </w:r>
      <w:bookmarkEnd w:id="471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B32AAB9" w:rsidR="00FC68DB" w:rsidRDefault="00FC68DB" w:rsidP="00B202D2">
      <w:pPr>
        <w:pStyle w:val="Beschriftung"/>
        <w:spacing w:before="120"/>
      </w:pPr>
      <w:bookmarkStart w:id="4720" w:name="_Toc3566497"/>
      <w:bookmarkStart w:id="4721" w:name="_Toc34747499"/>
      <w:bookmarkStart w:id="4722" w:name="_Toc77095958"/>
      <w:bookmarkStart w:id="4723" w:name="_Toc96345501"/>
      <w:bookmarkStart w:id="4724" w:name="_Toc338939169"/>
      <w:r>
        <w:t xml:space="preserve">Table </w:t>
      </w:r>
      <w:r>
        <w:fldChar w:fldCharType="begin"/>
      </w:r>
      <w:r>
        <w:instrText xml:space="preserve"> SEQ Table \* ARABIC </w:instrText>
      </w:r>
      <w:r>
        <w:fldChar w:fldCharType="separate"/>
      </w:r>
      <w:r w:rsidR="00261D7A">
        <w:rPr>
          <w:noProof/>
        </w:rPr>
        <w:t>97</w:t>
      </w:r>
      <w:r>
        <w:fldChar w:fldCharType="end"/>
      </w:r>
      <w:r>
        <w:t xml:space="preserve">: Values of Attribute </w:t>
      </w:r>
      <w:r w:rsidRPr="008F3D94">
        <w:rPr>
          <w:rStyle w:val="elementdeftypeChar"/>
          <w:rFonts w:eastAsia="Calibri"/>
          <w:b w:val="0"/>
        </w:rPr>
        <w:t>section</w:t>
      </w:r>
      <w:bookmarkEnd w:id="4720"/>
      <w:bookmarkEnd w:id="4721"/>
      <w:bookmarkEnd w:id="4722"/>
      <w:bookmarkEnd w:id="4723"/>
    </w:p>
    <w:p w14:paraId="5AEAFFD0" w14:textId="77777777" w:rsidR="00FC68DB" w:rsidRPr="007055D9" w:rsidRDefault="00FC68DB" w:rsidP="00B202D2">
      <w:pPr>
        <w:pStyle w:val="berschrift5"/>
      </w:pPr>
      <w:r w:rsidRPr="007055D9">
        <w:t xml:space="preserve">Attribute </w:t>
      </w:r>
      <w:r>
        <w:t>"</w:t>
      </w:r>
      <w:r w:rsidRPr="007055D9">
        <w:t>angle</w:t>
      </w:r>
      <w:bookmarkEnd w:id="472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675222BC" w:rsidR="00FC68DB" w:rsidRDefault="00FC68DB" w:rsidP="00B202D2">
      <w:pPr>
        <w:pStyle w:val="Beschriftung"/>
        <w:spacing w:before="120"/>
      </w:pPr>
      <w:bookmarkStart w:id="4725" w:name="_Toc3566498"/>
      <w:bookmarkStart w:id="4726" w:name="_Toc34747500"/>
      <w:bookmarkStart w:id="4727" w:name="_Toc77095959"/>
      <w:bookmarkStart w:id="4728" w:name="_Toc96345502"/>
      <w:bookmarkStart w:id="4729" w:name="_Toc338939170"/>
      <w:r>
        <w:t xml:space="preserve">Table </w:t>
      </w:r>
      <w:r>
        <w:fldChar w:fldCharType="begin"/>
      </w:r>
      <w:r>
        <w:instrText xml:space="preserve"> SEQ Table \* ARABIC </w:instrText>
      </w:r>
      <w:r>
        <w:fldChar w:fldCharType="separate"/>
      </w:r>
      <w:r w:rsidR="00261D7A">
        <w:rPr>
          <w:noProof/>
        </w:rPr>
        <w:t>98</w:t>
      </w:r>
      <w:r>
        <w:fldChar w:fldCharType="end"/>
      </w:r>
      <w:r>
        <w:t xml:space="preserve">: Values of Attribute </w:t>
      </w:r>
      <w:r>
        <w:rPr>
          <w:rStyle w:val="elementdeftypeChar"/>
          <w:rFonts w:eastAsia="Calibri"/>
          <w:b w:val="0"/>
        </w:rPr>
        <w:t>angle</w:t>
      </w:r>
      <w:bookmarkEnd w:id="4725"/>
      <w:bookmarkEnd w:id="4726"/>
      <w:bookmarkEnd w:id="4727"/>
      <w:bookmarkEnd w:id="4728"/>
    </w:p>
    <w:p w14:paraId="2C2E1B11" w14:textId="77777777" w:rsidR="00FC68DB" w:rsidRPr="007055D9" w:rsidRDefault="00FC68DB" w:rsidP="00B202D2">
      <w:pPr>
        <w:pStyle w:val="berschrift5"/>
      </w:pPr>
      <w:r w:rsidRPr="007055D9">
        <w:t xml:space="preserve">Attribute </w:t>
      </w:r>
      <w:r>
        <w:t>"</w:t>
      </w:r>
      <w:r w:rsidRPr="007055D9">
        <w:t>shape</w:t>
      </w:r>
      <w:bookmarkEnd w:id="472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4730" w:name="_Toc338939171"/>
      <w:r w:rsidRPr="007055D9">
        <w:t xml:space="preserve">Attribute </w:t>
      </w:r>
      <w:r>
        <w:t>"</w:t>
      </w:r>
      <w:r w:rsidRPr="007055D9">
        <w:t>penetration</w:t>
      </w:r>
      <w:bookmarkEnd w:id="473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4731" w:name="_Toc338939173"/>
      <w:r w:rsidRPr="007055D9">
        <w:t xml:space="preserve">Attribute </w:t>
      </w:r>
      <w:r>
        <w:t>"</w:t>
      </w:r>
      <w:r w:rsidRPr="007055D9">
        <w:t>filler</w:t>
      </w:r>
      <w:bookmarkEnd w:id="473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4732" w:name="WeldDefinitionEdgeWeld"/>
      <w:bookmarkStart w:id="4733" w:name="_Toc3557023"/>
      <w:bookmarkStart w:id="4734" w:name="_Toc34747273"/>
      <w:bookmarkStart w:id="4735" w:name="_Toc77102092"/>
      <w:bookmarkStart w:id="4736" w:name="_Toc288200764"/>
      <w:bookmarkStart w:id="4737" w:name="_Toc338939108"/>
      <w:bookmarkEnd w:id="4732"/>
      <w:r w:rsidRPr="007055D9">
        <w:t xml:space="preserve">Element </w:t>
      </w:r>
      <w:r>
        <w:t>"sheet_parameter</w:t>
      </w:r>
      <w:bookmarkEnd w:id="4733"/>
      <w:r>
        <w:t>"</w:t>
      </w:r>
      <w:bookmarkEnd w:id="4734"/>
      <w:bookmarkEnd w:id="4735"/>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4BBE2F9" w:rsidR="00FC68DB" w:rsidRDefault="00FC68DB" w:rsidP="00B202D2">
      <w:pPr>
        <w:pStyle w:val="Beschriftung"/>
        <w:spacing w:before="120"/>
      </w:pPr>
      <w:bookmarkStart w:id="4738" w:name="_Toc3566499"/>
      <w:bookmarkStart w:id="4739" w:name="_Toc34747501"/>
      <w:bookmarkStart w:id="4740" w:name="_Toc77095960"/>
      <w:bookmarkStart w:id="4741" w:name="_Toc96345503"/>
      <w:r>
        <w:t xml:space="preserve">Table </w:t>
      </w:r>
      <w:r>
        <w:fldChar w:fldCharType="begin"/>
      </w:r>
      <w:r>
        <w:instrText xml:space="preserve"> SEQ Table \* ARABIC </w:instrText>
      </w:r>
      <w:r>
        <w:fldChar w:fldCharType="separate"/>
      </w:r>
      <w:r w:rsidR="00261D7A">
        <w:rPr>
          <w:noProof/>
        </w:rPr>
        <w:t>99</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4738"/>
      <w:bookmarkEnd w:id="4739"/>
      <w:bookmarkEnd w:id="4740"/>
      <w:bookmarkEnd w:id="474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4742" w:name="_Toc3557024"/>
      <w:bookmarkStart w:id="4743" w:name="_Toc34747274"/>
      <w:bookmarkStart w:id="4744" w:name="_Toc77102093"/>
      <w:bookmarkStart w:id="4745" w:name="_Toc96345293"/>
      <w:r w:rsidRPr="007055D9">
        <w:t>Edge Weld</w:t>
      </w:r>
      <w:bookmarkEnd w:id="4736"/>
      <w:bookmarkEnd w:id="4737"/>
      <w:bookmarkEnd w:id="4742"/>
      <w:bookmarkEnd w:id="4743"/>
      <w:bookmarkEnd w:id="4744"/>
      <w:bookmarkEnd w:id="4745"/>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4746" w:name="_Toc3557025"/>
      <w:bookmarkStart w:id="4747" w:name="_Toc34747275"/>
      <w:bookmarkStart w:id="4748"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4746"/>
      <w:bookmarkEnd w:id="4747"/>
      <w:bookmarkEnd w:id="474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07298D" w:rsidRPr="00AF7673" w:rsidRDefault="0007298D" w:rsidP="00FC68DB">
                            <w:pPr>
                              <w:pStyle w:val="Beschriftung"/>
                              <w:keepNext/>
                              <w:keepLines/>
                              <w:rPr>
                                <w:b/>
                                <w:bCs/>
                                <w:noProof/>
                                <w:sz w:val="26"/>
                                <w:szCs w:val="28"/>
                              </w:rPr>
                            </w:pPr>
                            <w:bookmarkStart w:id="4749" w:name="_Toc3557131"/>
                            <w:bookmarkStart w:id="4750" w:name="_Toc34747384"/>
                            <w:bookmarkStart w:id="4751" w:name="_Toc76030582"/>
                            <w:bookmarkStart w:id="4752" w:name="_Toc94530867"/>
                            <w:bookmarkStart w:id="4753" w:name="_Toc96345376"/>
                            <w:r>
                              <w:t xml:space="preserve">Figure </w:t>
                            </w:r>
                            <w:r>
                              <w:fldChar w:fldCharType="begin"/>
                            </w:r>
                            <w:r>
                              <w:instrText xml:space="preserve"> SEQ Figure \* ARABIC </w:instrText>
                            </w:r>
                            <w:r>
                              <w:fldChar w:fldCharType="separate"/>
                            </w:r>
                            <w:ins w:id="4754" w:author="Weinert, Matthias (M.)" w:date="2022-02-21T10:55:00Z">
                              <w:r>
                                <w:rPr>
                                  <w:noProof/>
                                </w:rPr>
                                <w:t>57</w:t>
                              </w:r>
                            </w:ins>
                            <w:del w:id="4755" w:author="Weinert, Matthias (M.)" w:date="2022-02-21T10:53:00Z">
                              <w:r w:rsidDel="006344F0">
                                <w:rPr>
                                  <w:noProof/>
                                </w:rPr>
                                <w:delText>58</w:delText>
                              </w:r>
                            </w:del>
                            <w:r>
                              <w:fldChar w:fldCharType="end"/>
                            </w:r>
                            <w:r>
                              <w:t>: Edge Weld Sheet Layout</w:t>
                            </w:r>
                            <w:bookmarkEnd w:id="4749"/>
                            <w:bookmarkEnd w:id="4750"/>
                            <w:bookmarkEnd w:id="4751"/>
                            <w:bookmarkEnd w:id="4752"/>
                            <w:bookmarkEnd w:id="4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51CB7761" w:rsidR="0007298D" w:rsidRPr="00AF7673" w:rsidRDefault="0007298D" w:rsidP="00FC68DB">
                      <w:pPr>
                        <w:pStyle w:val="Beschriftung"/>
                        <w:keepNext/>
                        <w:keepLines/>
                        <w:rPr>
                          <w:b/>
                          <w:bCs/>
                          <w:noProof/>
                          <w:sz w:val="26"/>
                          <w:szCs w:val="28"/>
                        </w:rPr>
                      </w:pPr>
                      <w:bookmarkStart w:id="4756" w:name="_Toc3557131"/>
                      <w:bookmarkStart w:id="4757" w:name="_Toc34747384"/>
                      <w:bookmarkStart w:id="4758" w:name="_Toc76030582"/>
                      <w:bookmarkStart w:id="4759" w:name="_Toc94530867"/>
                      <w:bookmarkStart w:id="4760" w:name="_Toc96345376"/>
                      <w:r>
                        <w:t xml:space="preserve">Figure </w:t>
                      </w:r>
                      <w:r>
                        <w:fldChar w:fldCharType="begin"/>
                      </w:r>
                      <w:r>
                        <w:instrText xml:space="preserve"> SEQ Figure \* ARABIC </w:instrText>
                      </w:r>
                      <w:r>
                        <w:fldChar w:fldCharType="separate"/>
                      </w:r>
                      <w:ins w:id="4761" w:author="Weinert, Matthias (M.)" w:date="2022-02-21T10:55:00Z">
                        <w:r>
                          <w:rPr>
                            <w:noProof/>
                          </w:rPr>
                          <w:t>57</w:t>
                        </w:r>
                      </w:ins>
                      <w:del w:id="4762" w:author="Weinert, Matthias (M.)" w:date="2022-02-21T10:53:00Z">
                        <w:r w:rsidDel="006344F0">
                          <w:rPr>
                            <w:noProof/>
                          </w:rPr>
                          <w:delText>58</w:delText>
                        </w:r>
                      </w:del>
                      <w:r>
                        <w:fldChar w:fldCharType="end"/>
                      </w:r>
                      <w:r>
                        <w:t>: Edge Weld Sheet Layout</w:t>
                      </w:r>
                      <w:bookmarkEnd w:id="4756"/>
                      <w:bookmarkEnd w:id="4757"/>
                      <w:bookmarkEnd w:id="4758"/>
                      <w:bookmarkEnd w:id="4759"/>
                      <w:bookmarkEnd w:id="476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4763" w:name="_Toc3557026"/>
      <w:bookmarkStart w:id="4764" w:name="_Toc34747276"/>
      <w:bookmarkStart w:id="4765"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4763"/>
      <w:bookmarkEnd w:id="4764"/>
      <w:bookmarkEnd w:id="476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07298D" w:rsidRPr="00213139" w:rsidRDefault="0007298D" w:rsidP="00FC68DB">
                            <w:pPr>
                              <w:pStyle w:val="Beschriftung"/>
                              <w:rPr>
                                <w:b/>
                                <w:bCs/>
                                <w:noProof/>
                                <w:sz w:val="26"/>
                                <w:szCs w:val="28"/>
                              </w:rPr>
                            </w:pPr>
                            <w:bookmarkStart w:id="4766" w:name="_Toc3557132"/>
                            <w:bookmarkStart w:id="4767" w:name="_Toc34747385"/>
                            <w:bookmarkStart w:id="4768" w:name="_Toc76030583"/>
                            <w:bookmarkStart w:id="4769" w:name="_Toc94530868"/>
                            <w:bookmarkStart w:id="4770" w:name="_Toc96345377"/>
                            <w:r>
                              <w:t xml:space="preserve">Figure </w:t>
                            </w:r>
                            <w:r>
                              <w:fldChar w:fldCharType="begin"/>
                            </w:r>
                            <w:r>
                              <w:instrText xml:space="preserve"> SEQ Figure \* ARABIC </w:instrText>
                            </w:r>
                            <w:r>
                              <w:fldChar w:fldCharType="separate"/>
                            </w:r>
                            <w:ins w:id="4771" w:author="Weinert, Matthias (M.)" w:date="2022-02-21T10:55:00Z">
                              <w:r>
                                <w:rPr>
                                  <w:noProof/>
                                </w:rPr>
                                <w:t>58</w:t>
                              </w:r>
                            </w:ins>
                            <w:del w:id="4772" w:author="Weinert, Matthias (M.)" w:date="2022-02-21T10:53:00Z">
                              <w:r w:rsidDel="006344F0">
                                <w:rPr>
                                  <w:noProof/>
                                </w:rPr>
                                <w:delText>59</w:delText>
                              </w:r>
                            </w:del>
                            <w:r>
                              <w:fldChar w:fldCharType="end"/>
                            </w:r>
                            <w:r>
                              <w:t>: Edge Weld parameters</w:t>
                            </w:r>
                            <w:bookmarkEnd w:id="4766"/>
                            <w:bookmarkEnd w:id="4767"/>
                            <w:bookmarkEnd w:id="4768"/>
                            <w:bookmarkEnd w:id="4769"/>
                            <w:bookmarkEnd w:id="4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44A82AE" w:rsidR="0007298D" w:rsidRPr="00213139" w:rsidRDefault="0007298D" w:rsidP="00FC68DB">
                      <w:pPr>
                        <w:pStyle w:val="Beschriftung"/>
                        <w:rPr>
                          <w:b/>
                          <w:bCs/>
                          <w:noProof/>
                          <w:sz w:val="26"/>
                          <w:szCs w:val="28"/>
                        </w:rPr>
                      </w:pPr>
                      <w:bookmarkStart w:id="4773" w:name="_Toc3557132"/>
                      <w:bookmarkStart w:id="4774" w:name="_Toc34747385"/>
                      <w:bookmarkStart w:id="4775" w:name="_Toc76030583"/>
                      <w:bookmarkStart w:id="4776" w:name="_Toc94530868"/>
                      <w:bookmarkStart w:id="4777" w:name="_Toc96345377"/>
                      <w:r>
                        <w:t xml:space="preserve">Figure </w:t>
                      </w:r>
                      <w:r>
                        <w:fldChar w:fldCharType="begin"/>
                      </w:r>
                      <w:r>
                        <w:instrText xml:space="preserve"> SEQ Figure \* ARABIC </w:instrText>
                      </w:r>
                      <w:r>
                        <w:fldChar w:fldCharType="separate"/>
                      </w:r>
                      <w:ins w:id="4778" w:author="Weinert, Matthias (M.)" w:date="2022-02-21T10:55:00Z">
                        <w:r>
                          <w:rPr>
                            <w:noProof/>
                          </w:rPr>
                          <w:t>58</w:t>
                        </w:r>
                      </w:ins>
                      <w:del w:id="4779" w:author="Weinert, Matthias (M.)" w:date="2022-02-21T10:53:00Z">
                        <w:r w:rsidDel="006344F0">
                          <w:rPr>
                            <w:noProof/>
                          </w:rPr>
                          <w:delText>59</w:delText>
                        </w:r>
                      </w:del>
                      <w:r>
                        <w:fldChar w:fldCharType="end"/>
                      </w:r>
                      <w:r>
                        <w:t>: Edge Weld parameters</w:t>
                      </w:r>
                      <w:bookmarkEnd w:id="4773"/>
                      <w:bookmarkEnd w:id="4774"/>
                      <w:bookmarkEnd w:id="4775"/>
                      <w:bookmarkEnd w:id="4776"/>
                      <w:bookmarkEnd w:id="4777"/>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B75D660" w:rsidR="00FC68DB" w:rsidRDefault="00FC68DB" w:rsidP="00B202D2">
      <w:pPr>
        <w:pStyle w:val="Beschriftung"/>
        <w:spacing w:before="120"/>
      </w:pPr>
      <w:bookmarkStart w:id="4780" w:name="_Toc3566500"/>
      <w:bookmarkStart w:id="4781" w:name="_Toc34747502"/>
      <w:bookmarkStart w:id="4782" w:name="_Toc77095961"/>
      <w:bookmarkStart w:id="4783" w:name="_Toc96345504"/>
      <w:r>
        <w:t xml:space="preserve">Table </w:t>
      </w:r>
      <w:r>
        <w:fldChar w:fldCharType="begin"/>
      </w:r>
      <w:r>
        <w:instrText xml:space="preserve"> SEQ Table \* ARABIC </w:instrText>
      </w:r>
      <w:r>
        <w:fldChar w:fldCharType="separate"/>
      </w:r>
      <w:r w:rsidR="00261D7A">
        <w:rPr>
          <w:noProof/>
        </w:rPr>
        <w:t>100</w:t>
      </w:r>
      <w:r>
        <w:fldChar w:fldCharType="end"/>
      </w:r>
      <w:r>
        <w:t>: Parameters of Edge Weld</w:t>
      </w:r>
      <w:bookmarkEnd w:id="4780"/>
      <w:bookmarkEnd w:id="4781"/>
      <w:bookmarkEnd w:id="4782"/>
      <w:bookmarkEnd w:id="4783"/>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4784" w:name="_Toc338939175"/>
      <w:bookmarkStart w:id="4785" w:name="_Toc3557027"/>
      <w:bookmarkStart w:id="4786" w:name="_Toc34747277"/>
      <w:bookmarkStart w:id="4787" w:name="_Toc77102096"/>
      <w:r w:rsidRPr="007055D9">
        <w:t>Attributes</w:t>
      </w:r>
      <w:bookmarkEnd w:id="4784"/>
      <w:bookmarkEnd w:id="4785"/>
      <w:bookmarkEnd w:id="4786"/>
      <w:bookmarkEnd w:id="4787"/>
    </w:p>
    <w:p w14:paraId="39DE4992" w14:textId="77777777" w:rsidR="00FC68DB" w:rsidRPr="007055D9" w:rsidRDefault="00FC68DB" w:rsidP="00B202D2">
      <w:pPr>
        <w:pStyle w:val="berschrift5"/>
      </w:pPr>
      <w:bookmarkStart w:id="4788" w:name="_Toc338939177"/>
      <w:r w:rsidRPr="007055D9">
        <w:t xml:space="preserve">Attribute </w:t>
      </w:r>
      <w:r>
        <w:t>"</w:t>
      </w:r>
      <w:r w:rsidRPr="007055D9">
        <w:t>base</w:t>
      </w:r>
      <w:bookmarkEnd w:id="4788"/>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4789" w:name="_Toc338939178"/>
      <w:r w:rsidRPr="007055D9">
        <w:t xml:space="preserve">Attribute </w:t>
      </w:r>
      <w:r>
        <w:t>"</w:t>
      </w:r>
      <w:r w:rsidRPr="007055D9">
        <w:t>technology</w:t>
      </w:r>
      <w:bookmarkEnd w:id="4789"/>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4790" w:name="_Toc338939179"/>
      <w:bookmarkStart w:id="4791" w:name="_Toc3557028"/>
      <w:bookmarkStart w:id="4792" w:name="_Toc34747278"/>
      <w:bookmarkStart w:id="4793" w:name="_Toc77102097"/>
      <w:r w:rsidRPr="007055D9">
        <w:t xml:space="preserve">Element </w:t>
      </w:r>
      <w:r>
        <w:t>"</w:t>
      </w:r>
      <w:r w:rsidRPr="007055D9">
        <w:t>weld_position</w:t>
      </w:r>
      <w:bookmarkEnd w:id="4790"/>
      <w:bookmarkEnd w:id="4791"/>
      <w:r>
        <w:t>"</w:t>
      </w:r>
      <w:bookmarkEnd w:id="4792"/>
      <w:bookmarkEnd w:id="4793"/>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0E6228B8" w:rsidR="00FC68DB" w:rsidRDefault="00FC68DB" w:rsidP="00B202D2">
      <w:pPr>
        <w:pStyle w:val="Beschriftung"/>
        <w:spacing w:before="120"/>
      </w:pPr>
      <w:bookmarkStart w:id="4794" w:name="_Toc3566501"/>
      <w:bookmarkStart w:id="4795" w:name="_Toc34747503"/>
      <w:bookmarkStart w:id="4796" w:name="_Toc77095962"/>
      <w:bookmarkStart w:id="4797" w:name="_Toc96345505"/>
      <w:r>
        <w:t xml:space="preserve">Table </w:t>
      </w:r>
      <w:r>
        <w:fldChar w:fldCharType="begin"/>
      </w:r>
      <w:r>
        <w:instrText xml:space="preserve"> SEQ Table \* ARABIC </w:instrText>
      </w:r>
      <w:r>
        <w:fldChar w:fldCharType="separate"/>
      </w:r>
      <w:r w:rsidR="00261D7A">
        <w:rPr>
          <w:noProof/>
        </w:rPr>
        <w:t>101</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4794"/>
      <w:bookmarkEnd w:id="4795"/>
      <w:bookmarkEnd w:id="4796"/>
      <w:bookmarkEnd w:id="479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2823B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261D7A">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ins w:id="4798" w:author="Weinert, Matthias (M.)" w:date="2022-02-21T14:07:00Z">
        <w:r w:rsidR="00261D7A" w:rsidRPr="00261D7A">
          <w:rPr>
            <w:b w:val="0"/>
            <w:rPrChange w:id="4799" w:author="Weinert, Matthias (M.)" w:date="2022-02-21T14:07:00Z">
              <w:rPr/>
            </w:rPrChange>
          </w:rPr>
          <w:t>Welding Position</w:t>
        </w:r>
      </w:ins>
      <w:del w:id="4800" w:author="Weinert, Matthias (M.)" w:date="2022-02-16T15:43:00Z">
        <w:r w:rsidR="0050351B" w:rsidRPr="0050351B" w:rsidDel="00F16E77">
          <w:rPr>
            <w:b w:val="0"/>
          </w:rPr>
          <w:delText>Welding Position</w:delText>
        </w:r>
      </w:del>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1E547BE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261D7A">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4801" w:name="_Toc338939182"/>
      <w:r w:rsidRPr="007055D9">
        <w:t xml:space="preserve">Attribute </w:t>
      </w:r>
      <w:r>
        <w:t>"</w:t>
      </w:r>
      <w:r w:rsidRPr="007055D9">
        <w:t>width</w:t>
      </w:r>
      <w:bookmarkEnd w:id="4801"/>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4802" w:name="_Toc338939184"/>
      <w:r w:rsidRPr="007055D9">
        <w:t xml:space="preserve">Attribute </w:t>
      </w:r>
      <w:r>
        <w:t>"</w:t>
      </w:r>
      <w:r w:rsidRPr="007055D9">
        <w:t>filler</w:t>
      </w:r>
      <w:bookmarkEnd w:id="4802"/>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4803" w:name="WeldDefinitionIWeld"/>
      <w:bookmarkStart w:id="4804" w:name="_Toc3557029"/>
      <w:bookmarkStart w:id="4805" w:name="_Toc34747279"/>
      <w:bookmarkStart w:id="4806" w:name="_Toc77102098"/>
      <w:bookmarkStart w:id="4807" w:name="_Toc288200765"/>
      <w:bookmarkStart w:id="4808" w:name="_Toc338939109"/>
      <w:bookmarkEnd w:id="4803"/>
      <w:r w:rsidRPr="007055D9">
        <w:t xml:space="preserve">Element </w:t>
      </w:r>
      <w:r>
        <w:t>"sheet_parameter</w:t>
      </w:r>
      <w:bookmarkEnd w:id="4804"/>
      <w:r>
        <w:t>"</w:t>
      </w:r>
      <w:bookmarkEnd w:id="4805"/>
      <w:bookmarkEnd w:id="4806"/>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3934AF32" w:rsidR="00FC68DB" w:rsidRDefault="00FC68DB" w:rsidP="00B202D2">
      <w:pPr>
        <w:pStyle w:val="Beschriftung"/>
        <w:spacing w:before="120"/>
      </w:pPr>
      <w:bookmarkStart w:id="4809" w:name="_Toc3566502"/>
      <w:bookmarkStart w:id="4810" w:name="_Toc34747504"/>
      <w:bookmarkStart w:id="4811" w:name="_Toc77095963"/>
      <w:bookmarkStart w:id="4812" w:name="_Toc96345506"/>
      <w:r>
        <w:t xml:space="preserve">Table </w:t>
      </w:r>
      <w:r>
        <w:fldChar w:fldCharType="begin"/>
      </w:r>
      <w:r>
        <w:instrText xml:space="preserve"> SEQ Table \* ARABIC </w:instrText>
      </w:r>
      <w:r>
        <w:fldChar w:fldCharType="separate"/>
      </w:r>
      <w:r w:rsidR="00261D7A">
        <w:rPr>
          <w:noProof/>
        </w:rPr>
        <w:t>102</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4809"/>
      <w:bookmarkEnd w:id="4810"/>
      <w:bookmarkEnd w:id="4811"/>
      <w:bookmarkEnd w:id="4812"/>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4813" w:name="_Toc3557030"/>
      <w:bookmarkStart w:id="4814" w:name="_Toc34747280"/>
      <w:bookmarkStart w:id="4815" w:name="_Toc77102099"/>
      <w:bookmarkStart w:id="4816" w:name="_Toc96345294"/>
      <w:r w:rsidRPr="007055D9">
        <w:t>I-Weld</w:t>
      </w:r>
      <w:bookmarkEnd w:id="4807"/>
      <w:bookmarkEnd w:id="4808"/>
      <w:bookmarkEnd w:id="4813"/>
      <w:bookmarkEnd w:id="4814"/>
      <w:bookmarkEnd w:id="4815"/>
      <w:bookmarkEnd w:id="4816"/>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4817" w:name="_Toc3557031"/>
      <w:bookmarkStart w:id="4818" w:name="_Toc34747281"/>
      <w:bookmarkStart w:id="4819" w:name="_Toc77102100"/>
      <w:r w:rsidRPr="007055D9">
        <w:t>Sheet Parameters</w:t>
      </w:r>
      <w:bookmarkEnd w:id="4817"/>
      <w:bookmarkEnd w:id="4818"/>
      <w:bookmarkEnd w:id="481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4820" w:name="_Toc3557032"/>
      <w:bookmarkStart w:id="4821" w:name="_Toc34747282"/>
      <w:bookmarkStart w:id="4822" w:name="_Toc77102101"/>
      <w:r w:rsidRPr="007055D9">
        <w:t>Weld Parameters</w:t>
      </w:r>
      <w:bookmarkEnd w:id="4820"/>
      <w:bookmarkEnd w:id="4821"/>
      <w:bookmarkEnd w:id="482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2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38B031F" w:rsidR="00FC68DB" w:rsidRPr="00C330B4" w:rsidRDefault="00FC68DB" w:rsidP="00B202D2">
            <w:pPr>
              <w:pStyle w:val="Beschriftung"/>
            </w:pPr>
            <w:bookmarkStart w:id="4823" w:name="_Toc76030584"/>
            <w:bookmarkStart w:id="4824" w:name="_Toc94530869"/>
            <w:bookmarkStart w:id="4825" w:name="_Toc96345378"/>
            <w:r>
              <w:t xml:space="preserve">Figure </w:t>
            </w:r>
            <w:r>
              <w:fldChar w:fldCharType="begin"/>
            </w:r>
            <w:r>
              <w:instrText xml:space="preserve"> SEQ Figure \* ARABIC </w:instrText>
            </w:r>
            <w:r>
              <w:fldChar w:fldCharType="separate"/>
            </w:r>
            <w:ins w:id="4826" w:author="Weinert, Matthias (M.)" w:date="2022-02-21T14:07:00Z">
              <w:r w:rsidR="00261D7A">
                <w:rPr>
                  <w:noProof/>
                </w:rPr>
                <w:t>59</w:t>
              </w:r>
            </w:ins>
            <w:del w:id="4827" w:author="Weinert, Matthias (M.)" w:date="2022-02-17T14:54:00Z">
              <w:r w:rsidR="004E6643" w:rsidDel="005C101E">
                <w:rPr>
                  <w:noProof/>
                </w:rPr>
                <w:delText>60</w:delText>
              </w:r>
            </w:del>
            <w:r>
              <w:fldChar w:fldCharType="end"/>
            </w:r>
            <w:r>
              <w:t>: I-Weld Sheet Layout</w:t>
            </w:r>
            <w:bookmarkEnd w:id="4823"/>
            <w:bookmarkEnd w:id="4824"/>
            <w:bookmarkEnd w:id="4825"/>
            <w:r>
              <w:t xml:space="preserve">  </w:t>
            </w:r>
          </w:p>
        </w:tc>
        <w:tc>
          <w:tcPr>
            <w:tcW w:w="4605" w:type="dxa"/>
            <w:shd w:val="clear" w:color="auto" w:fill="auto"/>
          </w:tcPr>
          <w:p w14:paraId="2984DFB8" w14:textId="6EC9C555" w:rsidR="00FC68DB" w:rsidRPr="00066EE3" w:rsidRDefault="00FC68DB" w:rsidP="00B202D2">
            <w:pPr>
              <w:pStyle w:val="Beschriftung"/>
              <w:rPr>
                <w:bCs/>
              </w:rPr>
            </w:pPr>
            <w:bookmarkStart w:id="4828" w:name="_Toc76030585"/>
            <w:bookmarkStart w:id="4829" w:name="_Toc94530870"/>
            <w:bookmarkStart w:id="4830" w:name="_Toc96345379"/>
            <w:r w:rsidRPr="00D84132">
              <w:t xml:space="preserve">Figure </w:t>
            </w:r>
            <w:r w:rsidRPr="00D84132">
              <w:fldChar w:fldCharType="begin"/>
            </w:r>
            <w:r w:rsidRPr="00D84132">
              <w:instrText xml:space="preserve"> SEQ Figure \* ARABIC </w:instrText>
            </w:r>
            <w:r w:rsidRPr="00D84132">
              <w:fldChar w:fldCharType="separate"/>
            </w:r>
            <w:ins w:id="4831" w:author="Weinert, Matthias (M.)" w:date="2022-02-21T14:07:00Z">
              <w:r w:rsidR="00261D7A">
                <w:rPr>
                  <w:noProof/>
                </w:rPr>
                <w:t>60</w:t>
              </w:r>
            </w:ins>
            <w:del w:id="4832" w:author="Weinert, Matthias (M.)" w:date="2022-02-17T14:54:00Z">
              <w:r w:rsidR="004E6643" w:rsidDel="005C101E">
                <w:rPr>
                  <w:noProof/>
                </w:rPr>
                <w:delText>61</w:delText>
              </w:r>
            </w:del>
            <w:r w:rsidRPr="00D84132">
              <w:fldChar w:fldCharType="end"/>
            </w:r>
            <w:r w:rsidRPr="00D84132">
              <w:t>: I-Weld Parameters</w:t>
            </w:r>
            <w:bookmarkEnd w:id="4828"/>
            <w:bookmarkEnd w:id="4829"/>
            <w:bookmarkEnd w:id="483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2ABA08B" w:rsidR="00FC68DB" w:rsidRDefault="00FC68DB" w:rsidP="00B202D2">
      <w:pPr>
        <w:pStyle w:val="Beschriftung"/>
        <w:spacing w:before="120"/>
      </w:pPr>
      <w:bookmarkStart w:id="4833" w:name="_Toc3566503"/>
      <w:bookmarkStart w:id="4834" w:name="_Toc34747505"/>
      <w:bookmarkStart w:id="4835" w:name="_Toc77095964"/>
      <w:bookmarkStart w:id="4836" w:name="_Toc96345507"/>
      <w:r>
        <w:t xml:space="preserve">Table </w:t>
      </w:r>
      <w:r>
        <w:fldChar w:fldCharType="begin"/>
      </w:r>
      <w:r>
        <w:instrText xml:space="preserve"> SEQ Table \* ARABIC </w:instrText>
      </w:r>
      <w:r>
        <w:fldChar w:fldCharType="separate"/>
      </w:r>
      <w:r w:rsidR="00261D7A">
        <w:rPr>
          <w:noProof/>
        </w:rPr>
        <w:t>103</w:t>
      </w:r>
      <w:r>
        <w:fldChar w:fldCharType="end"/>
      </w:r>
      <w:r>
        <w:t>: Parameters of I-Weld</w:t>
      </w:r>
      <w:bookmarkEnd w:id="4833"/>
      <w:bookmarkEnd w:id="4834"/>
      <w:bookmarkEnd w:id="4835"/>
      <w:bookmarkEnd w:id="483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4837" w:name="_Toc338939186"/>
      <w:bookmarkStart w:id="4838" w:name="_Toc3557033"/>
      <w:bookmarkStart w:id="4839" w:name="_Toc34747283"/>
      <w:bookmarkStart w:id="4840" w:name="_Toc77102102"/>
      <w:r w:rsidRPr="007055D9">
        <w:t>Attributes</w:t>
      </w:r>
      <w:bookmarkEnd w:id="4837"/>
      <w:bookmarkEnd w:id="4838"/>
      <w:bookmarkEnd w:id="4839"/>
      <w:bookmarkEnd w:id="4840"/>
    </w:p>
    <w:p w14:paraId="547A1CA7" w14:textId="77777777" w:rsidR="00FC68DB" w:rsidRPr="007055D9" w:rsidRDefault="00FC68DB" w:rsidP="00B202D2">
      <w:pPr>
        <w:pStyle w:val="berschrift5"/>
      </w:pPr>
      <w:bookmarkStart w:id="4841" w:name="_Toc338939188"/>
      <w:r w:rsidRPr="007055D9">
        <w:t xml:space="preserve">Attribute </w:t>
      </w:r>
      <w:r>
        <w:t>"</w:t>
      </w:r>
      <w:r w:rsidRPr="007055D9">
        <w:t>base</w:t>
      </w:r>
      <w:bookmarkEnd w:id="484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4842" w:name="_Toc338939189"/>
      <w:r w:rsidRPr="007055D9">
        <w:t xml:space="preserve">Attribute </w:t>
      </w:r>
      <w:r>
        <w:t>"</w:t>
      </w:r>
      <w:r w:rsidRPr="007055D9">
        <w:t>technology</w:t>
      </w:r>
      <w:bookmarkEnd w:id="484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4843" w:name="_Toc338939190"/>
      <w:bookmarkStart w:id="4844" w:name="_Toc3557034"/>
      <w:bookmarkStart w:id="4845" w:name="_Toc34747284"/>
      <w:bookmarkStart w:id="4846" w:name="_Toc77102103"/>
      <w:r w:rsidRPr="007055D9">
        <w:t xml:space="preserve">Element </w:t>
      </w:r>
      <w:r>
        <w:t>"</w:t>
      </w:r>
      <w:r w:rsidRPr="007055D9">
        <w:t>weld_position</w:t>
      </w:r>
      <w:bookmarkEnd w:id="4843"/>
      <w:bookmarkEnd w:id="4844"/>
      <w:r>
        <w:t>"</w:t>
      </w:r>
      <w:bookmarkEnd w:id="4845"/>
      <w:bookmarkEnd w:id="4846"/>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174A510F" w:rsidR="00FC68DB" w:rsidRDefault="00FC68DB" w:rsidP="00B202D2">
      <w:pPr>
        <w:pStyle w:val="Beschriftung"/>
        <w:spacing w:before="120"/>
      </w:pPr>
      <w:bookmarkStart w:id="4847" w:name="_Toc3566504"/>
      <w:bookmarkStart w:id="4848" w:name="_Toc34747506"/>
      <w:bookmarkStart w:id="4849" w:name="_Toc77095965"/>
      <w:bookmarkStart w:id="4850" w:name="_Toc96345508"/>
      <w:bookmarkStart w:id="4851" w:name="_Toc338939192"/>
      <w:r>
        <w:t xml:space="preserve">Table </w:t>
      </w:r>
      <w:r>
        <w:fldChar w:fldCharType="begin"/>
      </w:r>
      <w:r>
        <w:instrText xml:space="preserve"> SEQ Table \* ARABIC </w:instrText>
      </w:r>
      <w:r>
        <w:fldChar w:fldCharType="separate"/>
      </w:r>
      <w:r w:rsidR="00261D7A">
        <w:rPr>
          <w:noProof/>
        </w:rPr>
        <w:t>104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4847"/>
      <w:bookmarkEnd w:id="4848"/>
      <w:bookmarkEnd w:id="4849"/>
      <w:bookmarkEnd w:id="485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41DE28A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261D7A">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485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4852" w:name="_Toc338939194"/>
      <w:r w:rsidRPr="007055D9">
        <w:t xml:space="preserve">Attribute </w:t>
      </w:r>
      <w:r>
        <w:t>"</w:t>
      </w:r>
      <w:r w:rsidRPr="007055D9">
        <w:t>filler</w:t>
      </w:r>
      <w:bookmarkEnd w:id="485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4853" w:name="WeldDefinitionOverlapWeld"/>
      <w:bookmarkStart w:id="4854" w:name="_Toc3557035"/>
      <w:bookmarkStart w:id="4855" w:name="_Toc34747285"/>
      <w:bookmarkStart w:id="4856" w:name="_Toc77102104"/>
      <w:bookmarkStart w:id="4857" w:name="_Toc288200766"/>
      <w:bookmarkStart w:id="4858" w:name="_Toc338939110"/>
      <w:bookmarkEnd w:id="4853"/>
      <w:r w:rsidRPr="007055D9">
        <w:t xml:space="preserve">Element </w:t>
      </w:r>
      <w:r>
        <w:t>"sheet_parameter</w:t>
      </w:r>
      <w:bookmarkEnd w:id="4854"/>
      <w:r>
        <w:t>"</w:t>
      </w:r>
      <w:bookmarkEnd w:id="4855"/>
      <w:bookmarkEnd w:id="4856"/>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05A1F9E" w:rsidR="00FC68DB" w:rsidRDefault="00FC68DB" w:rsidP="00B202D2">
      <w:pPr>
        <w:pStyle w:val="Beschriftung"/>
        <w:spacing w:before="120"/>
      </w:pPr>
      <w:bookmarkStart w:id="4859" w:name="_Toc3566505"/>
      <w:bookmarkStart w:id="4860" w:name="_Toc34747507"/>
      <w:bookmarkStart w:id="4861" w:name="_Toc77095966"/>
      <w:bookmarkStart w:id="4862" w:name="_Toc96345509"/>
      <w:r>
        <w:t xml:space="preserve">Table </w:t>
      </w:r>
      <w:r>
        <w:fldChar w:fldCharType="begin"/>
      </w:r>
      <w:r>
        <w:instrText xml:space="preserve"> SEQ Table \* ARABIC </w:instrText>
      </w:r>
      <w:r>
        <w:fldChar w:fldCharType="separate"/>
      </w:r>
      <w:r w:rsidR="00261D7A">
        <w:rPr>
          <w:noProof/>
        </w:rPr>
        <w:t>105</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4859"/>
      <w:bookmarkEnd w:id="4860"/>
      <w:bookmarkEnd w:id="4861"/>
      <w:bookmarkEnd w:id="4862"/>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4863" w:name="_Toc3557036"/>
      <w:bookmarkStart w:id="4864" w:name="_Toc34747286"/>
      <w:bookmarkStart w:id="4865" w:name="_Toc77102105"/>
      <w:bookmarkStart w:id="4866" w:name="_Toc96345295"/>
      <w:r w:rsidRPr="007055D9">
        <w:lastRenderedPageBreak/>
        <w:t>Overlap Weld</w:t>
      </w:r>
      <w:bookmarkEnd w:id="4857"/>
      <w:bookmarkEnd w:id="4858"/>
      <w:bookmarkEnd w:id="4863"/>
      <w:bookmarkEnd w:id="4864"/>
      <w:bookmarkEnd w:id="4865"/>
      <w:bookmarkEnd w:id="4866"/>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4867" w:name="_Toc3557037"/>
      <w:bookmarkStart w:id="4868" w:name="_Toc34747287"/>
      <w:bookmarkStart w:id="4869" w:name="_Toc77102106"/>
      <w:r w:rsidRPr="007055D9">
        <w:t>Simple Overlap Weld</w:t>
      </w:r>
      <w:bookmarkEnd w:id="4867"/>
      <w:bookmarkEnd w:id="4868"/>
      <w:bookmarkEnd w:id="486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07298D" w:rsidRPr="0079510C" w:rsidRDefault="0007298D" w:rsidP="00FC68DB">
                            <w:pPr>
                              <w:pStyle w:val="Beschriftung"/>
                              <w:rPr>
                                <w:noProof/>
                                <w:sz w:val="24"/>
                                <w:szCs w:val="26"/>
                              </w:rPr>
                            </w:pPr>
                            <w:bookmarkStart w:id="4870" w:name="_Toc3557135"/>
                            <w:bookmarkStart w:id="4871" w:name="_Toc34747388"/>
                            <w:bookmarkStart w:id="4872" w:name="_Toc76030586"/>
                            <w:bookmarkStart w:id="4873" w:name="_Toc94530871"/>
                            <w:bookmarkStart w:id="4874" w:name="_Toc96345380"/>
                            <w:r>
                              <w:t xml:space="preserve">Figure </w:t>
                            </w:r>
                            <w:r>
                              <w:fldChar w:fldCharType="begin"/>
                            </w:r>
                            <w:r>
                              <w:instrText xml:space="preserve"> SEQ Figure \* ARABIC </w:instrText>
                            </w:r>
                            <w:r>
                              <w:fldChar w:fldCharType="separate"/>
                            </w:r>
                            <w:ins w:id="4875" w:author="Weinert, Matthias (M.)" w:date="2022-02-21T10:55:00Z">
                              <w:r>
                                <w:rPr>
                                  <w:noProof/>
                                </w:rPr>
                                <w:t>61</w:t>
                              </w:r>
                            </w:ins>
                            <w:del w:id="4876" w:author="Weinert, Matthias (M.)" w:date="2022-02-21T10:53:00Z">
                              <w:r w:rsidDel="006344F0">
                                <w:rPr>
                                  <w:noProof/>
                                </w:rPr>
                                <w:delText>62</w:delText>
                              </w:r>
                            </w:del>
                            <w:r>
                              <w:fldChar w:fldCharType="end"/>
                            </w:r>
                            <w:r>
                              <w:t>: Overlap Weld Sheet Layout</w:t>
                            </w:r>
                            <w:bookmarkEnd w:id="4870"/>
                            <w:bookmarkEnd w:id="4871"/>
                            <w:bookmarkEnd w:id="4872"/>
                            <w:bookmarkEnd w:id="4873"/>
                            <w:bookmarkEnd w:id="4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034BEFDB" w:rsidR="0007298D" w:rsidRPr="0079510C" w:rsidRDefault="0007298D" w:rsidP="00FC68DB">
                      <w:pPr>
                        <w:pStyle w:val="Beschriftung"/>
                        <w:rPr>
                          <w:noProof/>
                          <w:sz w:val="24"/>
                          <w:szCs w:val="26"/>
                        </w:rPr>
                      </w:pPr>
                      <w:bookmarkStart w:id="4877" w:name="_Toc3557135"/>
                      <w:bookmarkStart w:id="4878" w:name="_Toc34747388"/>
                      <w:bookmarkStart w:id="4879" w:name="_Toc76030586"/>
                      <w:bookmarkStart w:id="4880" w:name="_Toc94530871"/>
                      <w:bookmarkStart w:id="4881" w:name="_Toc96345380"/>
                      <w:r>
                        <w:t xml:space="preserve">Figure </w:t>
                      </w:r>
                      <w:r>
                        <w:fldChar w:fldCharType="begin"/>
                      </w:r>
                      <w:r>
                        <w:instrText xml:space="preserve"> SEQ Figure \* ARABIC </w:instrText>
                      </w:r>
                      <w:r>
                        <w:fldChar w:fldCharType="separate"/>
                      </w:r>
                      <w:ins w:id="4882" w:author="Weinert, Matthias (M.)" w:date="2022-02-21T10:55:00Z">
                        <w:r>
                          <w:rPr>
                            <w:noProof/>
                          </w:rPr>
                          <w:t>61</w:t>
                        </w:r>
                      </w:ins>
                      <w:del w:id="4883" w:author="Weinert, Matthias (M.)" w:date="2022-02-21T10:53:00Z">
                        <w:r w:rsidDel="006344F0">
                          <w:rPr>
                            <w:noProof/>
                          </w:rPr>
                          <w:delText>62</w:delText>
                        </w:r>
                      </w:del>
                      <w:r>
                        <w:fldChar w:fldCharType="end"/>
                      </w:r>
                      <w:r>
                        <w:t>: Overlap Weld Sheet Layout</w:t>
                      </w:r>
                      <w:bookmarkEnd w:id="4877"/>
                      <w:bookmarkEnd w:id="4878"/>
                      <w:bookmarkEnd w:id="4879"/>
                      <w:bookmarkEnd w:id="4880"/>
                      <w:bookmarkEnd w:id="4881"/>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2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07298D" w:rsidRPr="00A00F34" w:rsidRDefault="0007298D" w:rsidP="00FC68DB">
                            <w:pPr>
                              <w:pStyle w:val="Beschriftung"/>
                              <w:rPr>
                                <w:noProof/>
                                <w:szCs w:val="24"/>
                              </w:rPr>
                            </w:pPr>
                            <w:bookmarkStart w:id="4884" w:name="_Toc3557136"/>
                            <w:bookmarkStart w:id="4885" w:name="_Toc34747389"/>
                            <w:bookmarkStart w:id="4886" w:name="_Toc76030587"/>
                            <w:bookmarkStart w:id="4887" w:name="_Toc94530872"/>
                            <w:bookmarkStart w:id="4888" w:name="_Toc96345381"/>
                            <w:r>
                              <w:t xml:space="preserve">Figure </w:t>
                            </w:r>
                            <w:r>
                              <w:fldChar w:fldCharType="begin"/>
                            </w:r>
                            <w:r>
                              <w:instrText xml:space="preserve"> SEQ Figure \* ARABIC </w:instrText>
                            </w:r>
                            <w:r>
                              <w:fldChar w:fldCharType="separate"/>
                            </w:r>
                            <w:ins w:id="4889" w:author="Weinert, Matthias (M.)" w:date="2022-02-21T10:55:00Z">
                              <w:r>
                                <w:rPr>
                                  <w:noProof/>
                                </w:rPr>
                                <w:t>62</w:t>
                              </w:r>
                            </w:ins>
                            <w:del w:id="4890" w:author="Weinert, Matthias (M.)" w:date="2022-02-21T10:53:00Z">
                              <w:r w:rsidDel="006344F0">
                                <w:rPr>
                                  <w:noProof/>
                                </w:rPr>
                                <w:delText>63</w:delText>
                              </w:r>
                            </w:del>
                            <w:r>
                              <w:fldChar w:fldCharType="end"/>
                            </w:r>
                            <w:r>
                              <w:t>: Overlap Weld Parameters</w:t>
                            </w:r>
                            <w:bookmarkEnd w:id="4884"/>
                            <w:bookmarkEnd w:id="4885"/>
                            <w:bookmarkEnd w:id="4886"/>
                            <w:bookmarkEnd w:id="4887"/>
                            <w:bookmarkEnd w:id="4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5B563756" w:rsidR="0007298D" w:rsidRPr="00A00F34" w:rsidRDefault="0007298D" w:rsidP="00FC68DB">
                      <w:pPr>
                        <w:pStyle w:val="Beschriftung"/>
                        <w:rPr>
                          <w:noProof/>
                          <w:szCs w:val="24"/>
                        </w:rPr>
                      </w:pPr>
                      <w:bookmarkStart w:id="4891" w:name="_Toc3557136"/>
                      <w:bookmarkStart w:id="4892" w:name="_Toc34747389"/>
                      <w:bookmarkStart w:id="4893" w:name="_Toc76030587"/>
                      <w:bookmarkStart w:id="4894" w:name="_Toc94530872"/>
                      <w:bookmarkStart w:id="4895" w:name="_Toc96345381"/>
                      <w:r>
                        <w:t xml:space="preserve">Figure </w:t>
                      </w:r>
                      <w:r>
                        <w:fldChar w:fldCharType="begin"/>
                      </w:r>
                      <w:r>
                        <w:instrText xml:space="preserve"> SEQ Figure \* ARABIC </w:instrText>
                      </w:r>
                      <w:r>
                        <w:fldChar w:fldCharType="separate"/>
                      </w:r>
                      <w:ins w:id="4896" w:author="Weinert, Matthias (M.)" w:date="2022-02-21T10:55:00Z">
                        <w:r>
                          <w:rPr>
                            <w:noProof/>
                          </w:rPr>
                          <w:t>62</w:t>
                        </w:r>
                      </w:ins>
                      <w:del w:id="4897" w:author="Weinert, Matthias (M.)" w:date="2022-02-21T10:53:00Z">
                        <w:r w:rsidDel="006344F0">
                          <w:rPr>
                            <w:noProof/>
                          </w:rPr>
                          <w:delText>63</w:delText>
                        </w:r>
                      </w:del>
                      <w:r>
                        <w:fldChar w:fldCharType="end"/>
                      </w:r>
                      <w:r>
                        <w:t>: Overlap Weld Parameters</w:t>
                      </w:r>
                      <w:bookmarkEnd w:id="4891"/>
                      <w:bookmarkEnd w:id="4892"/>
                      <w:bookmarkEnd w:id="4893"/>
                      <w:bookmarkEnd w:id="4894"/>
                      <w:bookmarkEnd w:id="489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pt;height:33.7pt" o:ole="">
            <v:imagedata r:id="rId123" o:title=""/>
          </v:shape>
          <o:OLEObject Type="Embed" ProgID="Equation.3" ShapeID="_x0000_i1028" DrawAspect="Content" ObjectID="_1707210401" r:id="rId124"/>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6A3C4AAE" w:rsidR="00FC68DB" w:rsidRDefault="00FC68DB" w:rsidP="00B202D2">
      <w:pPr>
        <w:pStyle w:val="Beschriftung"/>
        <w:spacing w:before="120"/>
      </w:pPr>
      <w:bookmarkStart w:id="4898" w:name="_Toc3566506"/>
      <w:bookmarkStart w:id="4899" w:name="_Toc34747508"/>
      <w:bookmarkStart w:id="4900" w:name="_Toc77095967"/>
      <w:bookmarkStart w:id="4901" w:name="_Toc96345510"/>
      <w:r>
        <w:t xml:space="preserve">Table </w:t>
      </w:r>
      <w:r>
        <w:fldChar w:fldCharType="begin"/>
      </w:r>
      <w:r>
        <w:instrText xml:space="preserve"> SEQ Table \* ARABIC </w:instrText>
      </w:r>
      <w:r>
        <w:fldChar w:fldCharType="separate"/>
      </w:r>
      <w:r w:rsidR="00261D7A">
        <w:rPr>
          <w:noProof/>
        </w:rPr>
        <w:t>106</w:t>
      </w:r>
      <w:r>
        <w:fldChar w:fldCharType="end"/>
      </w:r>
      <w:r>
        <w:t>: Parameters of Overlap Weld</w:t>
      </w:r>
      <w:bookmarkEnd w:id="4898"/>
      <w:bookmarkEnd w:id="4899"/>
      <w:bookmarkEnd w:id="4900"/>
      <w:bookmarkEnd w:id="490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4902" w:name="_Toc338939112"/>
      <w:bookmarkStart w:id="4903" w:name="_Toc3557038"/>
      <w:bookmarkStart w:id="4904" w:name="_Toc34747288"/>
      <w:bookmarkStart w:id="4905" w:name="_Toc77102107"/>
      <w:r w:rsidRPr="007055D9">
        <w:t>Single Sided Double Overlap Weld</w:t>
      </w:r>
      <w:bookmarkEnd w:id="4902"/>
      <w:bookmarkEnd w:id="4903"/>
      <w:bookmarkEnd w:id="4904"/>
      <w:bookmarkEnd w:id="490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07298D" w:rsidRPr="008B5970" w:rsidRDefault="0007298D" w:rsidP="00FC68DB">
                            <w:pPr>
                              <w:pStyle w:val="Beschriftung"/>
                              <w:rPr>
                                <w:noProof/>
                                <w:sz w:val="24"/>
                                <w:szCs w:val="26"/>
                              </w:rPr>
                            </w:pPr>
                            <w:bookmarkStart w:id="4906" w:name="_Toc3557137"/>
                            <w:bookmarkStart w:id="4907" w:name="_Toc34747390"/>
                            <w:bookmarkStart w:id="4908" w:name="_Toc76030588"/>
                            <w:bookmarkStart w:id="4909" w:name="_Toc94530873"/>
                            <w:bookmarkStart w:id="4910" w:name="_Toc96345382"/>
                            <w:r>
                              <w:t xml:space="preserve">Figure </w:t>
                            </w:r>
                            <w:r>
                              <w:fldChar w:fldCharType="begin"/>
                            </w:r>
                            <w:r>
                              <w:instrText xml:space="preserve"> SEQ Figure \* ARABIC </w:instrText>
                            </w:r>
                            <w:r>
                              <w:fldChar w:fldCharType="separate"/>
                            </w:r>
                            <w:ins w:id="4911" w:author="Weinert, Matthias (M.)" w:date="2022-02-21T10:55:00Z">
                              <w:r>
                                <w:rPr>
                                  <w:noProof/>
                                </w:rPr>
                                <w:t>63</w:t>
                              </w:r>
                            </w:ins>
                            <w:del w:id="4912" w:author="Weinert, Matthias (M.)" w:date="2022-02-21T10:53:00Z">
                              <w:r w:rsidDel="006344F0">
                                <w:rPr>
                                  <w:noProof/>
                                </w:rPr>
                                <w:delText>64</w:delText>
                              </w:r>
                            </w:del>
                            <w:r>
                              <w:fldChar w:fldCharType="end"/>
                            </w:r>
                            <w:r>
                              <w:t xml:space="preserve">: </w:t>
                            </w:r>
                            <w:r w:rsidRPr="007055D9">
                              <w:t>Single Sided Double Overlap Weld</w:t>
                            </w:r>
                            <w:bookmarkEnd w:id="4906"/>
                            <w:bookmarkEnd w:id="4907"/>
                            <w:bookmarkEnd w:id="4908"/>
                            <w:bookmarkEnd w:id="4909"/>
                            <w:bookmarkEnd w:id="4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3D87918D" w:rsidR="0007298D" w:rsidRPr="008B5970" w:rsidRDefault="0007298D" w:rsidP="00FC68DB">
                      <w:pPr>
                        <w:pStyle w:val="Beschriftung"/>
                        <w:rPr>
                          <w:noProof/>
                          <w:sz w:val="24"/>
                          <w:szCs w:val="26"/>
                        </w:rPr>
                      </w:pPr>
                      <w:bookmarkStart w:id="4913" w:name="_Toc3557137"/>
                      <w:bookmarkStart w:id="4914" w:name="_Toc34747390"/>
                      <w:bookmarkStart w:id="4915" w:name="_Toc76030588"/>
                      <w:bookmarkStart w:id="4916" w:name="_Toc94530873"/>
                      <w:bookmarkStart w:id="4917" w:name="_Toc96345382"/>
                      <w:r>
                        <w:t xml:space="preserve">Figure </w:t>
                      </w:r>
                      <w:r>
                        <w:fldChar w:fldCharType="begin"/>
                      </w:r>
                      <w:r>
                        <w:instrText xml:space="preserve"> SEQ Figure \* ARABIC </w:instrText>
                      </w:r>
                      <w:r>
                        <w:fldChar w:fldCharType="separate"/>
                      </w:r>
                      <w:ins w:id="4918" w:author="Weinert, Matthias (M.)" w:date="2022-02-21T10:55:00Z">
                        <w:r>
                          <w:rPr>
                            <w:noProof/>
                          </w:rPr>
                          <w:t>63</w:t>
                        </w:r>
                      </w:ins>
                      <w:del w:id="4919" w:author="Weinert, Matthias (M.)" w:date="2022-02-21T10:53:00Z">
                        <w:r w:rsidDel="006344F0">
                          <w:rPr>
                            <w:noProof/>
                          </w:rPr>
                          <w:delText>64</w:delText>
                        </w:r>
                      </w:del>
                      <w:r>
                        <w:fldChar w:fldCharType="end"/>
                      </w:r>
                      <w:r>
                        <w:t xml:space="preserve">: </w:t>
                      </w:r>
                      <w:r w:rsidRPr="007055D9">
                        <w:t>Single Sided Double Overlap Weld</w:t>
                      </w:r>
                      <w:bookmarkEnd w:id="4913"/>
                      <w:bookmarkEnd w:id="4914"/>
                      <w:bookmarkEnd w:id="4915"/>
                      <w:bookmarkEnd w:id="4916"/>
                      <w:bookmarkEnd w:id="4917"/>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2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2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07298D" w:rsidRPr="008D09AE" w:rsidRDefault="0007298D" w:rsidP="00FC68DB">
                            <w:pPr>
                              <w:pStyle w:val="Beschriftung"/>
                              <w:rPr>
                                <w:noProof/>
                                <w:szCs w:val="24"/>
                              </w:rPr>
                            </w:pPr>
                            <w:bookmarkStart w:id="4920" w:name="_Toc3557138"/>
                            <w:bookmarkStart w:id="4921" w:name="_Toc34747391"/>
                            <w:bookmarkStart w:id="4922" w:name="_Toc76030589"/>
                            <w:bookmarkStart w:id="4923" w:name="_Toc94530874"/>
                            <w:bookmarkStart w:id="4924" w:name="_Toc96345383"/>
                            <w:r>
                              <w:t xml:space="preserve">Figure </w:t>
                            </w:r>
                            <w:r>
                              <w:fldChar w:fldCharType="begin"/>
                            </w:r>
                            <w:r>
                              <w:instrText xml:space="preserve"> SEQ Figure \* ARABIC </w:instrText>
                            </w:r>
                            <w:r>
                              <w:fldChar w:fldCharType="separate"/>
                            </w:r>
                            <w:ins w:id="4925" w:author="Weinert, Matthias (M.)" w:date="2022-02-21T10:55:00Z">
                              <w:r>
                                <w:rPr>
                                  <w:noProof/>
                                </w:rPr>
                                <w:t>64</w:t>
                              </w:r>
                            </w:ins>
                            <w:del w:id="4926" w:author="Weinert, Matthias (M.)" w:date="2022-02-21T10:53:00Z">
                              <w:r w:rsidDel="006344F0">
                                <w:rPr>
                                  <w:noProof/>
                                </w:rPr>
                                <w:delText>65</w:delText>
                              </w:r>
                            </w:del>
                            <w:r>
                              <w:fldChar w:fldCharType="end"/>
                            </w:r>
                            <w:r>
                              <w:t>: Overlap Weld Parameters</w:t>
                            </w:r>
                            <w:bookmarkEnd w:id="4920"/>
                            <w:bookmarkEnd w:id="4921"/>
                            <w:bookmarkEnd w:id="4922"/>
                            <w:bookmarkEnd w:id="4923"/>
                            <w:bookmarkEnd w:id="4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5FA08A5D" w:rsidR="0007298D" w:rsidRPr="008D09AE" w:rsidRDefault="0007298D" w:rsidP="00FC68DB">
                      <w:pPr>
                        <w:pStyle w:val="Beschriftung"/>
                        <w:rPr>
                          <w:noProof/>
                          <w:szCs w:val="24"/>
                        </w:rPr>
                      </w:pPr>
                      <w:bookmarkStart w:id="4927" w:name="_Toc3557138"/>
                      <w:bookmarkStart w:id="4928" w:name="_Toc34747391"/>
                      <w:bookmarkStart w:id="4929" w:name="_Toc76030589"/>
                      <w:bookmarkStart w:id="4930" w:name="_Toc94530874"/>
                      <w:bookmarkStart w:id="4931" w:name="_Toc96345383"/>
                      <w:r>
                        <w:t xml:space="preserve">Figure </w:t>
                      </w:r>
                      <w:r>
                        <w:fldChar w:fldCharType="begin"/>
                      </w:r>
                      <w:r>
                        <w:instrText xml:space="preserve"> SEQ Figure \* ARABIC </w:instrText>
                      </w:r>
                      <w:r>
                        <w:fldChar w:fldCharType="separate"/>
                      </w:r>
                      <w:ins w:id="4932" w:author="Weinert, Matthias (M.)" w:date="2022-02-21T10:55:00Z">
                        <w:r>
                          <w:rPr>
                            <w:noProof/>
                          </w:rPr>
                          <w:t>64</w:t>
                        </w:r>
                      </w:ins>
                      <w:del w:id="4933" w:author="Weinert, Matthias (M.)" w:date="2022-02-21T10:53:00Z">
                        <w:r w:rsidDel="006344F0">
                          <w:rPr>
                            <w:noProof/>
                          </w:rPr>
                          <w:delText>65</w:delText>
                        </w:r>
                      </w:del>
                      <w:r>
                        <w:fldChar w:fldCharType="end"/>
                      </w:r>
                      <w:r>
                        <w:t>: Overlap Weld Parameters</w:t>
                      </w:r>
                      <w:bookmarkEnd w:id="4927"/>
                      <w:bookmarkEnd w:id="4928"/>
                      <w:bookmarkEnd w:id="4929"/>
                      <w:bookmarkEnd w:id="4930"/>
                      <w:bookmarkEnd w:id="493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8.3pt" o:ole="">
            <v:imagedata r:id="rId112" o:title=""/>
          </v:shape>
          <o:OLEObject Type="Embed" ProgID="Equation.3" ShapeID="_x0000_i1029" DrawAspect="Content" ObjectID="_1707210402" r:id="rId12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B65EE24" w:rsidR="00FC68DB" w:rsidRDefault="00FC68DB" w:rsidP="00B202D2">
      <w:pPr>
        <w:pStyle w:val="Beschriftung"/>
        <w:spacing w:before="120"/>
      </w:pPr>
      <w:bookmarkStart w:id="4934" w:name="_Toc3566507"/>
      <w:bookmarkStart w:id="4935" w:name="_Toc34747509"/>
      <w:bookmarkStart w:id="4936" w:name="_Toc77095968"/>
      <w:bookmarkStart w:id="4937" w:name="_Toc96345511"/>
      <w:r>
        <w:t xml:space="preserve">Table </w:t>
      </w:r>
      <w:r>
        <w:fldChar w:fldCharType="begin"/>
      </w:r>
      <w:r>
        <w:instrText xml:space="preserve"> SEQ Table \* ARABIC </w:instrText>
      </w:r>
      <w:r>
        <w:fldChar w:fldCharType="separate"/>
      </w:r>
      <w:r w:rsidR="00261D7A">
        <w:rPr>
          <w:noProof/>
        </w:rPr>
        <w:t>107</w:t>
      </w:r>
      <w:r>
        <w:fldChar w:fldCharType="end"/>
      </w:r>
      <w:r>
        <w:t xml:space="preserve">: Parameters of </w:t>
      </w:r>
      <w:r w:rsidRPr="007055D9">
        <w:t>Single Sided Double Overlap Weld</w:t>
      </w:r>
      <w:bookmarkEnd w:id="4934"/>
      <w:bookmarkEnd w:id="4935"/>
      <w:bookmarkEnd w:id="4936"/>
      <w:bookmarkEnd w:id="4937"/>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4938" w:name="_Toc338939113"/>
      <w:bookmarkStart w:id="4939" w:name="_Toc3557039"/>
      <w:bookmarkStart w:id="4940" w:name="_Toc34747289"/>
      <w:bookmarkStart w:id="4941" w:name="_Toc77102108"/>
      <w:r w:rsidRPr="007055D9">
        <w:t>Double Sided Double Overlap Weld</w:t>
      </w:r>
      <w:bookmarkEnd w:id="4938"/>
      <w:bookmarkEnd w:id="4939"/>
      <w:bookmarkEnd w:id="4940"/>
      <w:bookmarkEnd w:id="4941"/>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07298D" w:rsidRPr="000A25D4" w:rsidRDefault="0007298D" w:rsidP="00FC68DB">
                            <w:pPr>
                              <w:pStyle w:val="Beschriftung"/>
                              <w:rPr>
                                <w:noProof/>
                                <w:sz w:val="24"/>
                                <w:szCs w:val="26"/>
                              </w:rPr>
                            </w:pPr>
                            <w:bookmarkStart w:id="4942" w:name="_Toc3557139"/>
                            <w:bookmarkStart w:id="4943" w:name="_Toc34747392"/>
                            <w:bookmarkStart w:id="4944" w:name="_Toc76030590"/>
                            <w:bookmarkStart w:id="4945" w:name="_Toc94530875"/>
                            <w:bookmarkStart w:id="4946" w:name="_Toc96345384"/>
                            <w:r>
                              <w:t xml:space="preserve">Figure </w:t>
                            </w:r>
                            <w:r>
                              <w:fldChar w:fldCharType="begin"/>
                            </w:r>
                            <w:r>
                              <w:instrText xml:space="preserve"> SEQ Figure \* ARABIC </w:instrText>
                            </w:r>
                            <w:r>
                              <w:fldChar w:fldCharType="separate"/>
                            </w:r>
                            <w:ins w:id="4947" w:author="Weinert, Matthias (M.)" w:date="2022-02-21T10:55:00Z">
                              <w:r>
                                <w:rPr>
                                  <w:noProof/>
                                </w:rPr>
                                <w:t>65</w:t>
                              </w:r>
                            </w:ins>
                            <w:del w:id="4948" w:author="Weinert, Matthias (M.)" w:date="2022-02-21T10:53:00Z">
                              <w:r w:rsidDel="006344F0">
                                <w:rPr>
                                  <w:noProof/>
                                </w:rPr>
                                <w:delText>66</w:delText>
                              </w:r>
                            </w:del>
                            <w:r>
                              <w:fldChar w:fldCharType="end"/>
                            </w:r>
                            <w:r>
                              <w:t xml:space="preserve">: </w:t>
                            </w:r>
                            <w:r w:rsidRPr="007055D9">
                              <w:t>Double Sided Double Overlap Weld</w:t>
                            </w:r>
                            <w:bookmarkEnd w:id="4942"/>
                            <w:bookmarkEnd w:id="4943"/>
                            <w:bookmarkEnd w:id="4944"/>
                            <w:bookmarkEnd w:id="4945"/>
                            <w:bookmarkEnd w:id="4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3416CA7C" w:rsidR="0007298D" w:rsidRPr="000A25D4" w:rsidRDefault="0007298D" w:rsidP="00FC68DB">
                      <w:pPr>
                        <w:pStyle w:val="Beschriftung"/>
                        <w:rPr>
                          <w:noProof/>
                          <w:sz w:val="24"/>
                          <w:szCs w:val="26"/>
                        </w:rPr>
                      </w:pPr>
                      <w:bookmarkStart w:id="4949" w:name="_Toc3557139"/>
                      <w:bookmarkStart w:id="4950" w:name="_Toc34747392"/>
                      <w:bookmarkStart w:id="4951" w:name="_Toc76030590"/>
                      <w:bookmarkStart w:id="4952" w:name="_Toc94530875"/>
                      <w:bookmarkStart w:id="4953" w:name="_Toc96345384"/>
                      <w:r>
                        <w:t xml:space="preserve">Figure </w:t>
                      </w:r>
                      <w:r>
                        <w:fldChar w:fldCharType="begin"/>
                      </w:r>
                      <w:r>
                        <w:instrText xml:space="preserve"> SEQ Figure \* ARABIC </w:instrText>
                      </w:r>
                      <w:r>
                        <w:fldChar w:fldCharType="separate"/>
                      </w:r>
                      <w:ins w:id="4954" w:author="Weinert, Matthias (M.)" w:date="2022-02-21T10:55:00Z">
                        <w:r>
                          <w:rPr>
                            <w:noProof/>
                          </w:rPr>
                          <w:t>65</w:t>
                        </w:r>
                      </w:ins>
                      <w:del w:id="4955" w:author="Weinert, Matthias (M.)" w:date="2022-02-21T10:53:00Z">
                        <w:r w:rsidDel="006344F0">
                          <w:rPr>
                            <w:noProof/>
                          </w:rPr>
                          <w:delText>66</w:delText>
                        </w:r>
                      </w:del>
                      <w:r>
                        <w:fldChar w:fldCharType="end"/>
                      </w:r>
                      <w:r>
                        <w:t xml:space="preserve">: </w:t>
                      </w:r>
                      <w:r w:rsidRPr="007055D9">
                        <w:t>Double Sided Double Overlap Weld</w:t>
                      </w:r>
                      <w:bookmarkEnd w:id="4949"/>
                      <w:bookmarkEnd w:id="4950"/>
                      <w:bookmarkEnd w:id="4951"/>
                      <w:bookmarkEnd w:id="4952"/>
                      <w:bookmarkEnd w:id="4953"/>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2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3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07298D" w:rsidRPr="00F739B3" w:rsidRDefault="0007298D" w:rsidP="00FC68DB">
                            <w:pPr>
                              <w:pStyle w:val="Beschriftung"/>
                              <w:rPr>
                                <w:noProof/>
                                <w:szCs w:val="24"/>
                              </w:rPr>
                            </w:pPr>
                            <w:bookmarkStart w:id="4956" w:name="_Toc3557140"/>
                            <w:bookmarkStart w:id="4957" w:name="_Toc34747393"/>
                            <w:bookmarkStart w:id="4958" w:name="_Toc76030591"/>
                            <w:bookmarkStart w:id="4959" w:name="_Toc94530876"/>
                            <w:bookmarkStart w:id="4960" w:name="_Toc96345385"/>
                            <w:r>
                              <w:t xml:space="preserve">Figure </w:t>
                            </w:r>
                            <w:r>
                              <w:fldChar w:fldCharType="begin"/>
                            </w:r>
                            <w:r>
                              <w:instrText xml:space="preserve"> SEQ Figure \* ARABIC </w:instrText>
                            </w:r>
                            <w:r>
                              <w:fldChar w:fldCharType="separate"/>
                            </w:r>
                            <w:ins w:id="4961" w:author="Weinert, Matthias (M.)" w:date="2022-02-21T10:55:00Z">
                              <w:r>
                                <w:rPr>
                                  <w:noProof/>
                                </w:rPr>
                                <w:t>66</w:t>
                              </w:r>
                            </w:ins>
                            <w:del w:id="4962"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4956"/>
                            <w:bookmarkEnd w:id="4957"/>
                            <w:bookmarkEnd w:id="4958"/>
                            <w:bookmarkEnd w:id="4959"/>
                            <w:bookmarkEnd w:id="4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4BEDEF42" w:rsidR="0007298D" w:rsidRPr="00F739B3" w:rsidRDefault="0007298D" w:rsidP="00FC68DB">
                      <w:pPr>
                        <w:pStyle w:val="Beschriftung"/>
                        <w:rPr>
                          <w:noProof/>
                          <w:szCs w:val="24"/>
                        </w:rPr>
                      </w:pPr>
                      <w:bookmarkStart w:id="4963" w:name="_Toc3557140"/>
                      <w:bookmarkStart w:id="4964" w:name="_Toc34747393"/>
                      <w:bookmarkStart w:id="4965" w:name="_Toc76030591"/>
                      <w:bookmarkStart w:id="4966" w:name="_Toc94530876"/>
                      <w:bookmarkStart w:id="4967" w:name="_Toc96345385"/>
                      <w:r>
                        <w:t xml:space="preserve">Figure </w:t>
                      </w:r>
                      <w:r>
                        <w:fldChar w:fldCharType="begin"/>
                      </w:r>
                      <w:r>
                        <w:instrText xml:space="preserve"> SEQ Figure \* ARABIC </w:instrText>
                      </w:r>
                      <w:r>
                        <w:fldChar w:fldCharType="separate"/>
                      </w:r>
                      <w:ins w:id="4968" w:author="Weinert, Matthias (M.)" w:date="2022-02-21T10:55:00Z">
                        <w:r>
                          <w:rPr>
                            <w:noProof/>
                          </w:rPr>
                          <w:t>66</w:t>
                        </w:r>
                      </w:ins>
                      <w:del w:id="4969"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4963"/>
                      <w:bookmarkEnd w:id="4964"/>
                      <w:bookmarkEnd w:id="4965"/>
                      <w:bookmarkEnd w:id="4966"/>
                      <w:bookmarkEnd w:id="4967"/>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8.3pt" o:ole="">
            <v:imagedata r:id="rId112" o:title=""/>
          </v:shape>
          <o:OLEObject Type="Embed" ProgID="Equation.3" ShapeID="_x0000_i1030" DrawAspect="Content" ObjectID="_1707210403" r:id="rId13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0144968" w:rsidR="00FC68DB" w:rsidRDefault="00FC68DB" w:rsidP="00B202D2">
      <w:pPr>
        <w:pStyle w:val="Beschriftung"/>
        <w:spacing w:before="120"/>
      </w:pPr>
      <w:bookmarkStart w:id="4970" w:name="_Toc3566508"/>
      <w:bookmarkStart w:id="4971" w:name="_Toc34747510"/>
      <w:bookmarkStart w:id="4972" w:name="_Toc77095969"/>
      <w:bookmarkStart w:id="4973" w:name="_Toc96345512"/>
      <w:r>
        <w:t xml:space="preserve">Table </w:t>
      </w:r>
      <w:r>
        <w:fldChar w:fldCharType="begin"/>
      </w:r>
      <w:r>
        <w:instrText xml:space="preserve"> SEQ Table \* ARABIC </w:instrText>
      </w:r>
      <w:r>
        <w:fldChar w:fldCharType="separate"/>
      </w:r>
      <w:r w:rsidR="00261D7A">
        <w:rPr>
          <w:noProof/>
        </w:rPr>
        <w:t>108</w:t>
      </w:r>
      <w:r>
        <w:fldChar w:fldCharType="end"/>
      </w:r>
      <w:r>
        <w:t xml:space="preserve">: Parameters of </w:t>
      </w:r>
      <w:r w:rsidRPr="007055D9">
        <w:t>Double Sided Double Overlap Weld</w:t>
      </w:r>
      <w:bookmarkEnd w:id="4970"/>
      <w:bookmarkEnd w:id="4971"/>
      <w:bookmarkEnd w:id="4972"/>
      <w:bookmarkEnd w:id="497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4974" w:name="_Toc338939196"/>
      <w:bookmarkStart w:id="4975" w:name="_Toc3557040"/>
      <w:bookmarkStart w:id="4976" w:name="_Toc34747290"/>
      <w:bookmarkStart w:id="4977" w:name="_Toc77102109"/>
      <w:r w:rsidRPr="007055D9">
        <w:t>Attributes</w:t>
      </w:r>
      <w:bookmarkEnd w:id="4974"/>
      <w:bookmarkEnd w:id="4975"/>
      <w:bookmarkEnd w:id="4976"/>
      <w:bookmarkEnd w:id="4977"/>
    </w:p>
    <w:p w14:paraId="4EF2ED14" w14:textId="77777777" w:rsidR="00FC68DB" w:rsidRPr="007055D9" w:rsidRDefault="00FC68DB" w:rsidP="00B202D2">
      <w:pPr>
        <w:pStyle w:val="berschrift5"/>
      </w:pPr>
      <w:bookmarkStart w:id="4978" w:name="_Toc338939198"/>
      <w:r w:rsidRPr="007055D9">
        <w:t xml:space="preserve">Attribute </w:t>
      </w:r>
      <w:r>
        <w:t>"</w:t>
      </w:r>
      <w:r w:rsidRPr="007055D9">
        <w:t>base</w:t>
      </w:r>
      <w:bookmarkEnd w:id="497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4979" w:name="_Toc338939199"/>
      <w:r w:rsidRPr="007055D9">
        <w:t xml:space="preserve">Attribute </w:t>
      </w:r>
      <w:r>
        <w:t>"</w:t>
      </w:r>
      <w:r w:rsidRPr="007055D9">
        <w:t>technology</w:t>
      </w:r>
      <w:bookmarkEnd w:id="497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4980" w:name="_Toc338939200"/>
      <w:bookmarkStart w:id="4981" w:name="_Toc3557041"/>
      <w:bookmarkStart w:id="4982" w:name="_Toc34747291"/>
      <w:bookmarkStart w:id="4983" w:name="_Toc77102110"/>
      <w:r w:rsidRPr="007055D9">
        <w:t xml:space="preserve">Element </w:t>
      </w:r>
      <w:r>
        <w:t>"</w:t>
      </w:r>
      <w:r w:rsidRPr="007055D9">
        <w:t>weld_position</w:t>
      </w:r>
      <w:bookmarkEnd w:id="4980"/>
      <w:bookmarkEnd w:id="4981"/>
      <w:r>
        <w:t>"</w:t>
      </w:r>
      <w:bookmarkEnd w:id="4982"/>
      <w:bookmarkEnd w:id="4983"/>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7C5DA49" w:rsidR="00FC68DB" w:rsidRDefault="00FC68DB" w:rsidP="00B202D2">
      <w:pPr>
        <w:pStyle w:val="Beschriftung"/>
        <w:spacing w:before="120"/>
      </w:pPr>
      <w:bookmarkStart w:id="4984" w:name="_Toc3566509"/>
      <w:bookmarkStart w:id="4985" w:name="_Toc34747511"/>
      <w:bookmarkStart w:id="4986" w:name="_Toc77095970"/>
      <w:bookmarkStart w:id="4987" w:name="_Toc96345513"/>
      <w:bookmarkStart w:id="4988" w:name="_Toc338939203"/>
      <w:r>
        <w:t xml:space="preserve">Table </w:t>
      </w:r>
      <w:r>
        <w:fldChar w:fldCharType="begin"/>
      </w:r>
      <w:r>
        <w:instrText xml:space="preserve"> SEQ Table \* ARABIC </w:instrText>
      </w:r>
      <w:r>
        <w:fldChar w:fldCharType="separate"/>
      </w:r>
      <w:r w:rsidR="00261D7A">
        <w:rPr>
          <w:noProof/>
        </w:rPr>
        <w:t>109</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4984"/>
      <w:bookmarkEnd w:id="4985"/>
      <w:bookmarkEnd w:id="4986"/>
      <w:bookmarkEnd w:id="498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4333638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261D7A">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4989" w:author="Weinert, Matthias (M.)" w:date="2022-02-21T14:07:00Z">
        <w:r w:rsidR="00261D7A" w:rsidRPr="00261D7A">
          <w:rPr>
            <w:b w:val="0"/>
            <w:rPrChange w:id="4990" w:author="Weinert, Matthias (M.)" w:date="2022-02-21T14:07:00Z">
              <w:rPr/>
            </w:rPrChange>
          </w:rPr>
          <w:t>Welding Position</w:t>
        </w:r>
      </w:ins>
      <w:del w:id="4991"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498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4992" w:name="_Toc338939204"/>
      <w:r w:rsidRPr="007055D9">
        <w:t xml:space="preserve">Attribute </w:t>
      </w:r>
      <w:r>
        <w:t>"</w:t>
      </w:r>
      <w:r w:rsidRPr="007055D9">
        <w:t>thickness</w:t>
      </w:r>
      <w:bookmarkEnd w:id="49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4993" w:name="_Toc338939205"/>
      <w:r w:rsidRPr="007055D9">
        <w:t xml:space="preserve">Attribute </w:t>
      </w:r>
      <w:r>
        <w:t>"</w:t>
      </w:r>
      <w:r w:rsidRPr="007055D9">
        <w:t>angle</w:t>
      </w:r>
      <w:bookmarkEnd w:id="49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4994" w:name="_Toc338939206"/>
      <w:r w:rsidRPr="007055D9">
        <w:t xml:space="preserve">Attribute </w:t>
      </w:r>
      <w:r>
        <w:t>"</w:t>
      </w:r>
      <w:r w:rsidRPr="007055D9">
        <w:t>shape</w:t>
      </w:r>
      <w:bookmarkEnd w:id="49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4995" w:name="_Toc338939207"/>
      <w:r w:rsidRPr="007055D9">
        <w:t xml:space="preserve">Attribute </w:t>
      </w:r>
      <w:r>
        <w:t>"</w:t>
      </w:r>
      <w:r w:rsidRPr="007055D9">
        <w:t>penetration</w:t>
      </w:r>
      <w:bookmarkEnd w:id="49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4996" w:name="_Toc338939209"/>
      <w:r w:rsidRPr="007055D9">
        <w:t xml:space="preserve">Attribute </w:t>
      </w:r>
      <w:r>
        <w:t>"</w:t>
      </w:r>
      <w:r w:rsidRPr="007055D9">
        <w:t>filler</w:t>
      </w:r>
      <w:bookmarkEnd w:id="49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4997" w:name="WeldDefinitionYJoint"/>
      <w:bookmarkStart w:id="4998" w:name="_Toc3557042"/>
      <w:bookmarkStart w:id="4999" w:name="_Toc34747292"/>
      <w:bookmarkStart w:id="5000" w:name="_Toc77102111"/>
      <w:bookmarkStart w:id="5001" w:name="_Toc288200767"/>
      <w:bookmarkStart w:id="5002" w:name="_Toc338939114"/>
      <w:bookmarkEnd w:id="4997"/>
      <w:r w:rsidRPr="007055D9">
        <w:t xml:space="preserve">Element </w:t>
      </w:r>
      <w:r>
        <w:t>"sheet_parameter</w:t>
      </w:r>
      <w:bookmarkEnd w:id="4998"/>
      <w:r>
        <w:t>"</w:t>
      </w:r>
      <w:bookmarkEnd w:id="4999"/>
      <w:bookmarkEnd w:id="5000"/>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39448A4" w:rsidR="00FC68DB" w:rsidRDefault="00FC68DB" w:rsidP="00B202D2">
      <w:pPr>
        <w:pStyle w:val="Beschriftung"/>
        <w:spacing w:before="120"/>
      </w:pPr>
      <w:bookmarkStart w:id="5003" w:name="_Toc3566510"/>
      <w:bookmarkStart w:id="5004" w:name="_Toc34747512"/>
      <w:bookmarkStart w:id="5005" w:name="_Toc77095971"/>
      <w:bookmarkStart w:id="5006" w:name="_Toc96345514"/>
      <w:r>
        <w:t xml:space="preserve">Table </w:t>
      </w:r>
      <w:r>
        <w:fldChar w:fldCharType="begin"/>
      </w:r>
      <w:r>
        <w:instrText xml:space="preserve"> SEQ Table \* ARABIC </w:instrText>
      </w:r>
      <w:r>
        <w:fldChar w:fldCharType="separate"/>
      </w:r>
      <w:r w:rsidR="00261D7A">
        <w:rPr>
          <w:noProof/>
        </w:rPr>
        <w:t>110</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5003"/>
      <w:bookmarkEnd w:id="5004"/>
      <w:bookmarkEnd w:id="5005"/>
      <w:bookmarkEnd w:id="5006"/>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5007" w:name="_Toc3557043"/>
      <w:bookmarkStart w:id="5008" w:name="_Toc34747293"/>
      <w:bookmarkStart w:id="5009" w:name="_Toc77102112"/>
      <w:bookmarkStart w:id="5010" w:name="_Toc96345296"/>
      <w:r w:rsidRPr="007055D9">
        <w:t>Y-Joint</w:t>
      </w:r>
      <w:bookmarkEnd w:id="5001"/>
      <w:bookmarkEnd w:id="5002"/>
      <w:bookmarkEnd w:id="5007"/>
      <w:bookmarkEnd w:id="5008"/>
      <w:bookmarkEnd w:id="5009"/>
      <w:bookmarkEnd w:id="5010"/>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5013" w:name="_Toc3557044"/>
      <w:bookmarkStart w:id="5014" w:name="_Toc34747294"/>
      <w:bookmarkStart w:id="5015" w:name="_Toc77102113"/>
      <w:r w:rsidRPr="007055D9">
        <w:t>Sheet Parameters</w:t>
      </w:r>
      <w:bookmarkEnd w:id="5013"/>
      <w:bookmarkEnd w:id="5014"/>
      <w:bookmarkEnd w:id="501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5016" w:name="_Toc3557045"/>
      <w:bookmarkStart w:id="5017" w:name="_Toc34747295"/>
      <w:bookmarkStart w:id="5018" w:name="_Toc77102114"/>
      <w:r w:rsidRPr="007055D9">
        <w:t>Weld Parameters</w:t>
      </w:r>
      <w:bookmarkEnd w:id="5016"/>
      <w:bookmarkEnd w:id="5017"/>
      <w:bookmarkEnd w:id="5018"/>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3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3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4"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3089158" w:rsidR="00FC68DB" w:rsidRPr="00C330B4" w:rsidRDefault="00FC68DB" w:rsidP="00B202D2">
            <w:pPr>
              <w:pStyle w:val="Beschriftung"/>
            </w:pPr>
            <w:bookmarkStart w:id="5019" w:name="_Ref7931629"/>
            <w:bookmarkStart w:id="5020" w:name="_Toc76030592"/>
            <w:bookmarkStart w:id="5021" w:name="_Toc94530877"/>
            <w:bookmarkStart w:id="5022" w:name="_Toc96345386"/>
            <w:r>
              <w:t xml:space="preserve">Figure </w:t>
            </w:r>
            <w:r>
              <w:fldChar w:fldCharType="begin"/>
            </w:r>
            <w:r>
              <w:instrText xml:space="preserve"> SEQ Figure \* ARABIC </w:instrText>
            </w:r>
            <w:r>
              <w:fldChar w:fldCharType="separate"/>
            </w:r>
            <w:ins w:id="5023" w:author="Weinert, Matthias (M.)" w:date="2022-02-21T14:07:00Z">
              <w:r w:rsidR="00261D7A">
                <w:rPr>
                  <w:noProof/>
                </w:rPr>
                <w:t>67</w:t>
              </w:r>
            </w:ins>
            <w:del w:id="5024" w:author="Weinert, Matthias (M.)" w:date="2022-02-17T14:54:00Z">
              <w:r w:rsidR="004E6643" w:rsidDel="005C101E">
                <w:rPr>
                  <w:noProof/>
                </w:rPr>
                <w:delText>68</w:delText>
              </w:r>
            </w:del>
            <w:r>
              <w:fldChar w:fldCharType="end"/>
            </w:r>
            <w:bookmarkEnd w:id="5019"/>
            <w:r>
              <w:t>: Y-Joint Sheet Layout</w:t>
            </w:r>
            <w:bookmarkEnd w:id="5020"/>
            <w:bookmarkEnd w:id="5021"/>
            <w:bookmarkEnd w:id="5022"/>
            <w:r>
              <w:t xml:space="preserve"> </w:t>
            </w:r>
          </w:p>
        </w:tc>
        <w:tc>
          <w:tcPr>
            <w:tcW w:w="4605" w:type="dxa"/>
            <w:shd w:val="clear" w:color="auto" w:fill="auto"/>
          </w:tcPr>
          <w:p w14:paraId="0705A4F3" w14:textId="17E9991D" w:rsidR="00FC68DB" w:rsidRPr="00066EE3" w:rsidRDefault="00FC68DB" w:rsidP="00B202D2">
            <w:pPr>
              <w:pStyle w:val="Beschriftung"/>
              <w:rPr>
                <w:bCs/>
              </w:rPr>
            </w:pPr>
            <w:bookmarkStart w:id="5025" w:name="_Toc76030593"/>
            <w:bookmarkStart w:id="5026" w:name="_Toc94530878"/>
            <w:bookmarkStart w:id="5027" w:name="_Toc96345387"/>
            <w:r>
              <w:t xml:space="preserve">Figure </w:t>
            </w:r>
            <w:r>
              <w:fldChar w:fldCharType="begin"/>
            </w:r>
            <w:r>
              <w:instrText xml:space="preserve"> SEQ Figure \* ARABIC </w:instrText>
            </w:r>
            <w:r>
              <w:fldChar w:fldCharType="separate"/>
            </w:r>
            <w:ins w:id="5028" w:author="Weinert, Matthias (M.)" w:date="2022-02-21T14:07:00Z">
              <w:r w:rsidR="00261D7A">
                <w:rPr>
                  <w:noProof/>
                </w:rPr>
                <w:t>68</w:t>
              </w:r>
            </w:ins>
            <w:del w:id="5029" w:author="Weinert, Matthias (M.)" w:date="2022-02-17T14:54:00Z">
              <w:r w:rsidR="004E6643" w:rsidDel="005C101E">
                <w:rPr>
                  <w:noProof/>
                </w:rPr>
                <w:delText>69</w:delText>
              </w:r>
            </w:del>
            <w:r>
              <w:fldChar w:fldCharType="end"/>
            </w:r>
            <w:r>
              <w:t>: Parameters of Y-Joint Weld</w:t>
            </w:r>
            <w:bookmarkEnd w:id="5025"/>
            <w:bookmarkEnd w:id="5026"/>
            <w:bookmarkEnd w:id="5027"/>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8.3pt" o:ole="">
            <v:imagedata r:id="rId112" o:title=""/>
          </v:shape>
          <o:OLEObject Type="Embed" ProgID="Equation.3" ShapeID="_x0000_i1031" DrawAspect="Content" ObjectID="_1707210404" r:id="rId13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2C3BA5BF" w:rsidR="00FC68DB" w:rsidRDefault="00FC68DB" w:rsidP="00B202D2">
      <w:pPr>
        <w:pStyle w:val="Beschriftung"/>
        <w:spacing w:before="120"/>
      </w:pPr>
      <w:bookmarkStart w:id="5030" w:name="_Toc3566511"/>
      <w:bookmarkStart w:id="5031" w:name="_Toc34747513"/>
      <w:bookmarkStart w:id="5032" w:name="_Toc77095972"/>
      <w:bookmarkStart w:id="5033" w:name="_Toc96345515"/>
      <w:bookmarkStart w:id="5034" w:name="_Toc338939211"/>
      <w:r>
        <w:t xml:space="preserve">Table </w:t>
      </w:r>
      <w:r>
        <w:fldChar w:fldCharType="begin"/>
      </w:r>
      <w:r>
        <w:instrText xml:space="preserve"> SEQ Table \* ARABIC </w:instrText>
      </w:r>
      <w:r>
        <w:fldChar w:fldCharType="separate"/>
      </w:r>
      <w:r w:rsidR="00261D7A">
        <w:rPr>
          <w:noProof/>
        </w:rPr>
        <w:t>111</w:t>
      </w:r>
      <w:r>
        <w:fldChar w:fldCharType="end"/>
      </w:r>
      <w:r>
        <w:t>: Parameters of Y-Joint</w:t>
      </w:r>
      <w:bookmarkEnd w:id="5030"/>
      <w:bookmarkEnd w:id="5031"/>
      <w:bookmarkEnd w:id="5032"/>
      <w:bookmarkEnd w:id="5033"/>
    </w:p>
    <w:p w14:paraId="449B6B32" w14:textId="77777777" w:rsidR="00FC68DB" w:rsidRPr="007055D9" w:rsidRDefault="00FC68DB" w:rsidP="00B202D2">
      <w:pPr>
        <w:pStyle w:val="berschrift4"/>
      </w:pPr>
      <w:bookmarkStart w:id="5035" w:name="_Toc3557046"/>
      <w:bookmarkStart w:id="5036" w:name="_Toc34747296"/>
      <w:bookmarkStart w:id="5037" w:name="_Toc77102115"/>
      <w:r w:rsidRPr="007055D9">
        <w:lastRenderedPageBreak/>
        <w:t>Attributes</w:t>
      </w:r>
      <w:bookmarkEnd w:id="5034"/>
      <w:bookmarkEnd w:id="5035"/>
      <w:bookmarkEnd w:id="5036"/>
      <w:bookmarkEnd w:id="5037"/>
    </w:p>
    <w:p w14:paraId="196C39A1" w14:textId="77777777" w:rsidR="00FC68DB" w:rsidRPr="007055D9" w:rsidRDefault="00FC68DB" w:rsidP="00B202D2">
      <w:pPr>
        <w:pStyle w:val="berschrift5"/>
      </w:pPr>
      <w:bookmarkStart w:id="5038" w:name="_Toc338939213"/>
      <w:r w:rsidRPr="007055D9">
        <w:t xml:space="preserve">Attribute </w:t>
      </w:r>
      <w:r>
        <w:t>"</w:t>
      </w:r>
      <w:r w:rsidRPr="007055D9">
        <w:t>base</w:t>
      </w:r>
      <w:bookmarkEnd w:id="503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5039" w:name="_Toc338939214"/>
      <w:r w:rsidRPr="007055D9">
        <w:t xml:space="preserve">Attribute </w:t>
      </w:r>
      <w:r>
        <w:t>"</w:t>
      </w:r>
      <w:r w:rsidRPr="007055D9">
        <w:t>technology</w:t>
      </w:r>
      <w:bookmarkEnd w:id="503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5040" w:name="_Toc338939215"/>
      <w:bookmarkStart w:id="5041" w:name="_Toc3557047"/>
      <w:bookmarkStart w:id="5042" w:name="_Toc34747297"/>
      <w:bookmarkStart w:id="5043" w:name="_Toc77102116"/>
      <w:r w:rsidRPr="007055D9">
        <w:t xml:space="preserve">Element </w:t>
      </w:r>
      <w:r>
        <w:t>"</w:t>
      </w:r>
      <w:r w:rsidRPr="007055D9">
        <w:t>weld_position</w:t>
      </w:r>
      <w:bookmarkEnd w:id="5040"/>
      <w:bookmarkEnd w:id="5041"/>
      <w:r>
        <w:t>"</w:t>
      </w:r>
      <w:bookmarkEnd w:id="5042"/>
      <w:bookmarkEnd w:id="5043"/>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3CB6B09D" w:rsidR="00FC68DB" w:rsidRDefault="00FC68DB" w:rsidP="00B202D2">
      <w:pPr>
        <w:pStyle w:val="Beschriftung"/>
        <w:spacing w:before="120"/>
      </w:pPr>
      <w:bookmarkStart w:id="5044" w:name="_Toc3566512"/>
      <w:bookmarkStart w:id="5045" w:name="_Toc34747514"/>
      <w:bookmarkStart w:id="5046" w:name="_Toc77095973"/>
      <w:bookmarkStart w:id="5047" w:name="_Toc96345516"/>
      <w:bookmarkStart w:id="5048" w:name="_Toc338939218"/>
      <w:r>
        <w:t xml:space="preserve">Table </w:t>
      </w:r>
      <w:r>
        <w:fldChar w:fldCharType="begin"/>
      </w:r>
      <w:r>
        <w:instrText xml:space="preserve"> SEQ Table \* ARABIC </w:instrText>
      </w:r>
      <w:r>
        <w:fldChar w:fldCharType="separate"/>
      </w:r>
      <w:r w:rsidR="00261D7A">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5044"/>
      <w:bookmarkEnd w:id="5045"/>
      <w:bookmarkEnd w:id="5046"/>
      <w:bookmarkEnd w:id="5047"/>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3A67032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261D7A">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5048"/>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5049" w:name="_Toc338939219"/>
      <w:r w:rsidRPr="007055D9">
        <w:t xml:space="preserve">Attribute </w:t>
      </w:r>
      <w:r>
        <w:t>"</w:t>
      </w:r>
      <w:r w:rsidRPr="007055D9">
        <w:t>thickness</w:t>
      </w:r>
      <w:bookmarkEnd w:id="5049"/>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036779E0" w:rsidR="00FC68DB" w:rsidRDefault="00FC68DB" w:rsidP="00B202D2">
      <w:pPr>
        <w:pStyle w:val="Beschriftung"/>
        <w:spacing w:before="120"/>
      </w:pPr>
      <w:bookmarkStart w:id="5050" w:name="_Toc3566513"/>
      <w:bookmarkStart w:id="5051" w:name="_Toc34747515"/>
      <w:bookmarkStart w:id="5052" w:name="_Toc77095974"/>
      <w:bookmarkStart w:id="5053" w:name="_Toc96345517"/>
      <w:bookmarkStart w:id="5054" w:name="_Toc338939220"/>
      <w:r>
        <w:t xml:space="preserve">Table </w:t>
      </w:r>
      <w:r>
        <w:fldChar w:fldCharType="begin"/>
      </w:r>
      <w:r>
        <w:instrText xml:space="preserve"> SEQ Table \* ARABIC </w:instrText>
      </w:r>
      <w:r>
        <w:fldChar w:fldCharType="separate"/>
      </w:r>
      <w:r w:rsidR="00261D7A">
        <w:rPr>
          <w:noProof/>
        </w:rPr>
        <w:t>113</w:t>
      </w:r>
      <w:r>
        <w:fldChar w:fldCharType="end"/>
      </w:r>
      <w:r>
        <w:t xml:space="preserve">: Value Dependency of Attribute </w:t>
      </w:r>
      <w:r>
        <w:rPr>
          <w:rStyle w:val="elementdeftypeChar"/>
          <w:rFonts w:eastAsia="Calibri"/>
          <w:b w:val="0"/>
        </w:rPr>
        <w:t>thickness</w:t>
      </w:r>
      <w:bookmarkEnd w:id="5050"/>
      <w:bookmarkEnd w:id="5051"/>
      <w:bookmarkEnd w:id="5052"/>
      <w:bookmarkEnd w:id="5053"/>
    </w:p>
    <w:p w14:paraId="6D37B18D" w14:textId="77777777" w:rsidR="00FC68DB" w:rsidRPr="007055D9" w:rsidRDefault="00FC68DB" w:rsidP="00B202D2">
      <w:pPr>
        <w:pStyle w:val="berschrift5"/>
      </w:pPr>
      <w:r w:rsidRPr="007055D9">
        <w:t xml:space="preserve">Attribute </w:t>
      </w:r>
      <w:r>
        <w:t>"</w:t>
      </w:r>
      <w:r w:rsidRPr="007055D9">
        <w:t>angle</w:t>
      </w:r>
      <w:bookmarkEnd w:id="505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5055" w:name="_Toc338939221"/>
      <w:r w:rsidRPr="007055D9">
        <w:t xml:space="preserve">Attribute </w:t>
      </w:r>
      <w:r>
        <w:t>"</w:t>
      </w:r>
      <w:r w:rsidRPr="007055D9">
        <w:t>penetration</w:t>
      </w:r>
      <w:bookmarkEnd w:id="505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5056" w:name="_Toc338939223"/>
      <w:r w:rsidRPr="007055D9">
        <w:t xml:space="preserve">Attribute </w:t>
      </w:r>
      <w:r>
        <w:t>"</w:t>
      </w:r>
      <w:r w:rsidRPr="007055D9">
        <w:t>shape</w:t>
      </w:r>
      <w:bookmarkEnd w:id="505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5057" w:name="_Toc338939224"/>
      <w:r w:rsidRPr="007055D9">
        <w:t xml:space="preserve">Attribute </w:t>
      </w:r>
      <w:r>
        <w:t>"</w:t>
      </w:r>
      <w:r w:rsidRPr="007055D9">
        <w:t>filler</w:t>
      </w:r>
      <w:bookmarkEnd w:id="505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5058" w:name="_Toc3557048"/>
      <w:bookmarkStart w:id="5059" w:name="_Toc34747298"/>
      <w:bookmarkStart w:id="5060" w:name="_Toc77102117"/>
      <w:r w:rsidRPr="007055D9">
        <w:t xml:space="preserve">Element </w:t>
      </w:r>
      <w:r>
        <w:t>"sheet_parameter</w:t>
      </w:r>
      <w:bookmarkEnd w:id="5058"/>
      <w:r>
        <w:t>"</w:t>
      </w:r>
      <w:bookmarkEnd w:id="5059"/>
      <w:bookmarkEnd w:id="5060"/>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44A01087" w:rsidR="00FC68DB" w:rsidRDefault="00FC68DB" w:rsidP="00B202D2">
      <w:pPr>
        <w:pStyle w:val="Beschriftung"/>
        <w:spacing w:before="120"/>
      </w:pPr>
      <w:bookmarkStart w:id="5061" w:name="_Toc3566514"/>
      <w:bookmarkStart w:id="5062" w:name="_Toc34747516"/>
      <w:bookmarkStart w:id="5063" w:name="_Toc77095975"/>
      <w:bookmarkStart w:id="5064" w:name="_Toc96345518"/>
      <w:r>
        <w:t xml:space="preserve">Table </w:t>
      </w:r>
      <w:r>
        <w:fldChar w:fldCharType="begin"/>
      </w:r>
      <w:r>
        <w:instrText xml:space="preserve"> SEQ Table \* ARABIC </w:instrText>
      </w:r>
      <w:r>
        <w:fldChar w:fldCharType="separate"/>
      </w:r>
      <w:r w:rsidR="00261D7A">
        <w:rPr>
          <w:noProof/>
        </w:rPr>
        <w:t>114</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5061"/>
      <w:bookmarkEnd w:id="5062"/>
      <w:bookmarkEnd w:id="5063"/>
      <w:bookmarkEnd w:id="5064"/>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5065" w:name="WeldDefinitionKJoint"/>
      <w:bookmarkStart w:id="5066" w:name="_Toc338939115"/>
      <w:bookmarkStart w:id="5067" w:name="_Toc3557049"/>
      <w:bookmarkStart w:id="5068" w:name="_Toc34747299"/>
      <w:bookmarkStart w:id="5069" w:name="_Toc77102118"/>
      <w:bookmarkStart w:id="5070" w:name="_Toc96345297"/>
      <w:bookmarkEnd w:id="5065"/>
      <w:r w:rsidRPr="007055D9">
        <w:t>K-Joint</w:t>
      </w:r>
      <w:bookmarkEnd w:id="5066"/>
      <w:bookmarkEnd w:id="5067"/>
      <w:bookmarkEnd w:id="5068"/>
      <w:bookmarkEnd w:id="5069"/>
      <w:bookmarkEnd w:id="5070"/>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5073" w:name="_Toc3557050"/>
      <w:bookmarkStart w:id="5074" w:name="_Toc34747300"/>
      <w:bookmarkStart w:id="5075" w:name="_Toc77102119"/>
      <w:r w:rsidRPr="007055D9">
        <w:t>Sheet Parameters</w:t>
      </w:r>
      <w:bookmarkEnd w:id="5073"/>
      <w:bookmarkEnd w:id="5074"/>
      <w:bookmarkEnd w:id="507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07298D" w:rsidRPr="003670AB" w:rsidRDefault="0007298D" w:rsidP="00FC68DB">
                            <w:pPr>
                              <w:pStyle w:val="Beschriftung"/>
                              <w:rPr>
                                <w:b/>
                                <w:bCs/>
                                <w:noProof/>
                                <w:sz w:val="26"/>
                                <w:szCs w:val="28"/>
                              </w:rPr>
                            </w:pPr>
                            <w:bookmarkStart w:id="5076" w:name="_Ref7932243"/>
                            <w:bookmarkStart w:id="5077" w:name="_Toc3557143"/>
                            <w:bookmarkStart w:id="5078" w:name="_Ref7932230"/>
                            <w:bookmarkStart w:id="5079" w:name="_Toc34747396"/>
                            <w:bookmarkStart w:id="5080" w:name="_Toc76030594"/>
                            <w:bookmarkStart w:id="5081" w:name="_Toc94530879"/>
                            <w:bookmarkStart w:id="5082" w:name="_Toc96345388"/>
                            <w:r>
                              <w:t xml:space="preserve">Figure </w:t>
                            </w:r>
                            <w:r>
                              <w:fldChar w:fldCharType="begin"/>
                            </w:r>
                            <w:r>
                              <w:instrText xml:space="preserve"> SEQ Figure \* ARABIC </w:instrText>
                            </w:r>
                            <w:r>
                              <w:fldChar w:fldCharType="separate"/>
                            </w:r>
                            <w:ins w:id="5083" w:author="Weinert, Matthias (M.)" w:date="2022-02-21T10:55:00Z">
                              <w:r>
                                <w:rPr>
                                  <w:noProof/>
                                </w:rPr>
                                <w:t>69</w:t>
                              </w:r>
                            </w:ins>
                            <w:del w:id="5084" w:author="Weinert, Matthias (M.)" w:date="2022-02-21T10:53:00Z">
                              <w:r w:rsidDel="006344F0">
                                <w:rPr>
                                  <w:noProof/>
                                </w:rPr>
                                <w:delText>70</w:delText>
                              </w:r>
                            </w:del>
                            <w:r>
                              <w:fldChar w:fldCharType="end"/>
                            </w:r>
                            <w:bookmarkEnd w:id="5076"/>
                            <w:r>
                              <w:t>: K-Joint Sheet Layout</w:t>
                            </w:r>
                            <w:bookmarkEnd w:id="5077"/>
                            <w:bookmarkEnd w:id="5078"/>
                            <w:bookmarkEnd w:id="5079"/>
                            <w:bookmarkEnd w:id="5080"/>
                            <w:bookmarkEnd w:id="5081"/>
                            <w:bookmarkEnd w:id="5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30DC5190" w:rsidR="0007298D" w:rsidRPr="003670AB" w:rsidRDefault="0007298D" w:rsidP="00FC68DB">
                      <w:pPr>
                        <w:pStyle w:val="Beschriftung"/>
                        <w:rPr>
                          <w:b/>
                          <w:bCs/>
                          <w:noProof/>
                          <w:sz w:val="26"/>
                          <w:szCs w:val="28"/>
                        </w:rPr>
                      </w:pPr>
                      <w:bookmarkStart w:id="5085" w:name="_Ref7932243"/>
                      <w:bookmarkStart w:id="5086" w:name="_Toc3557143"/>
                      <w:bookmarkStart w:id="5087" w:name="_Ref7932230"/>
                      <w:bookmarkStart w:id="5088" w:name="_Toc34747396"/>
                      <w:bookmarkStart w:id="5089" w:name="_Toc76030594"/>
                      <w:bookmarkStart w:id="5090" w:name="_Toc94530879"/>
                      <w:bookmarkStart w:id="5091" w:name="_Toc96345388"/>
                      <w:r>
                        <w:t xml:space="preserve">Figure </w:t>
                      </w:r>
                      <w:r>
                        <w:fldChar w:fldCharType="begin"/>
                      </w:r>
                      <w:r>
                        <w:instrText xml:space="preserve"> SEQ Figure \* ARABIC </w:instrText>
                      </w:r>
                      <w:r>
                        <w:fldChar w:fldCharType="separate"/>
                      </w:r>
                      <w:ins w:id="5092" w:author="Weinert, Matthias (M.)" w:date="2022-02-21T10:55:00Z">
                        <w:r>
                          <w:rPr>
                            <w:noProof/>
                          </w:rPr>
                          <w:t>69</w:t>
                        </w:r>
                      </w:ins>
                      <w:del w:id="5093" w:author="Weinert, Matthias (M.)" w:date="2022-02-21T10:53:00Z">
                        <w:r w:rsidDel="006344F0">
                          <w:rPr>
                            <w:noProof/>
                          </w:rPr>
                          <w:delText>70</w:delText>
                        </w:r>
                      </w:del>
                      <w:r>
                        <w:fldChar w:fldCharType="end"/>
                      </w:r>
                      <w:bookmarkEnd w:id="5085"/>
                      <w:r>
                        <w:t>: K-Joint Sheet Layout</w:t>
                      </w:r>
                      <w:bookmarkEnd w:id="5086"/>
                      <w:bookmarkEnd w:id="5087"/>
                      <w:bookmarkEnd w:id="5088"/>
                      <w:bookmarkEnd w:id="5089"/>
                      <w:bookmarkEnd w:id="5090"/>
                      <w:bookmarkEnd w:id="509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5094" w:name="_Toc3557051"/>
      <w:bookmarkStart w:id="5095" w:name="_Toc34747301"/>
      <w:bookmarkStart w:id="5096" w:name="_Toc77102120"/>
      <w:r w:rsidRPr="007055D9">
        <w:lastRenderedPageBreak/>
        <w:t>Weld Parameters</w:t>
      </w:r>
      <w:bookmarkEnd w:id="5094"/>
      <w:bookmarkEnd w:id="5095"/>
      <w:bookmarkEnd w:id="5096"/>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07298D" w:rsidRPr="00C21C59" w:rsidRDefault="0007298D" w:rsidP="00FC68DB">
                            <w:pPr>
                              <w:pStyle w:val="Beschriftung"/>
                              <w:rPr>
                                <w:noProof/>
                                <w:szCs w:val="24"/>
                              </w:rPr>
                            </w:pPr>
                            <w:bookmarkStart w:id="5097" w:name="_Toc3557144"/>
                            <w:bookmarkStart w:id="5098" w:name="_Toc34747397"/>
                            <w:bookmarkStart w:id="5099" w:name="_Toc76030595"/>
                            <w:bookmarkStart w:id="5100" w:name="_Toc94530880"/>
                            <w:bookmarkStart w:id="5101" w:name="_Toc96345389"/>
                            <w:r>
                              <w:t xml:space="preserve">Figure </w:t>
                            </w:r>
                            <w:r>
                              <w:fldChar w:fldCharType="begin"/>
                            </w:r>
                            <w:r>
                              <w:instrText xml:space="preserve"> SEQ Figure \* ARABIC </w:instrText>
                            </w:r>
                            <w:r>
                              <w:fldChar w:fldCharType="separate"/>
                            </w:r>
                            <w:ins w:id="5102" w:author="Weinert, Matthias (M.)" w:date="2022-02-21T10:55:00Z">
                              <w:r>
                                <w:rPr>
                                  <w:noProof/>
                                </w:rPr>
                                <w:t>70</w:t>
                              </w:r>
                            </w:ins>
                            <w:del w:id="5103" w:author="Weinert, Matthias (M.)" w:date="2022-02-21T10:53:00Z">
                              <w:r w:rsidDel="006344F0">
                                <w:rPr>
                                  <w:noProof/>
                                </w:rPr>
                                <w:delText>71</w:delText>
                              </w:r>
                            </w:del>
                            <w:r>
                              <w:fldChar w:fldCharType="end"/>
                            </w:r>
                            <w:r>
                              <w:t>: Parameters of K-Joint Weld</w:t>
                            </w:r>
                            <w:bookmarkEnd w:id="5097"/>
                            <w:bookmarkEnd w:id="5098"/>
                            <w:bookmarkEnd w:id="5099"/>
                            <w:bookmarkEnd w:id="5100"/>
                            <w:bookmarkEnd w:id="5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397029A" w:rsidR="0007298D" w:rsidRPr="00C21C59" w:rsidRDefault="0007298D" w:rsidP="00FC68DB">
                      <w:pPr>
                        <w:pStyle w:val="Beschriftung"/>
                        <w:rPr>
                          <w:noProof/>
                          <w:szCs w:val="24"/>
                        </w:rPr>
                      </w:pPr>
                      <w:bookmarkStart w:id="5104" w:name="_Toc3557144"/>
                      <w:bookmarkStart w:id="5105" w:name="_Toc34747397"/>
                      <w:bookmarkStart w:id="5106" w:name="_Toc76030595"/>
                      <w:bookmarkStart w:id="5107" w:name="_Toc94530880"/>
                      <w:bookmarkStart w:id="5108" w:name="_Toc96345389"/>
                      <w:r>
                        <w:t xml:space="preserve">Figure </w:t>
                      </w:r>
                      <w:r>
                        <w:fldChar w:fldCharType="begin"/>
                      </w:r>
                      <w:r>
                        <w:instrText xml:space="preserve"> SEQ Figure \* ARABIC </w:instrText>
                      </w:r>
                      <w:r>
                        <w:fldChar w:fldCharType="separate"/>
                      </w:r>
                      <w:ins w:id="5109" w:author="Weinert, Matthias (M.)" w:date="2022-02-21T10:55:00Z">
                        <w:r>
                          <w:rPr>
                            <w:noProof/>
                          </w:rPr>
                          <w:t>70</w:t>
                        </w:r>
                      </w:ins>
                      <w:del w:id="5110" w:author="Weinert, Matthias (M.)" w:date="2022-02-21T10:53:00Z">
                        <w:r w:rsidDel="006344F0">
                          <w:rPr>
                            <w:noProof/>
                          </w:rPr>
                          <w:delText>71</w:delText>
                        </w:r>
                      </w:del>
                      <w:r>
                        <w:fldChar w:fldCharType="end"/>
                      </w:r>
                      <w:r>
                        <w:t>: Parameters of K-Joint Weld</w:t>
                      </w:r>
                      <w:bookmarkEnd w:id="5104"/>
                      <w:bookmarkEnd w:id="5105"/>
                      <w:bookmarkEnd w:id="5106"/>
                      <w:bookmarkEnd w:id="5107"/>
                      <w:bookmarkEnd w:id="5108"/>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95pt;height:38.3pt" o:ole="">
            <v:imagedata r:id="rId112" o:title=""/>
          </v:shape>
          <o:OLEObject Type="Embed" ProgID="Equation.3" ShapeID="_x0000_i1032" DrawAspect="Content" ObjectID="_1707210405" r:id="rId138"/>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716B7D5" w:rsidR="00FC68DB" w:rsidRPr="007055D9" w:rsidRDefault="00FC68DB" w:rsidP="00B202D2">
      <w:pPr>
        <w:pStyle w:val="Beschriftung"/>
        <w:spacing w:before="120"/>
      </w:pPr>
      <w:bookmarkStart w:id="5111" w:name="_Toc3566515"/>
      <w:bookmarkStart w:id="5112" w:name="_Toc34747517"/>
      <w:bookmarkStart w:id="5113" w:name="_Toc77095976"/>
      <w:bookmarkStart w:id="5114" w:name="_Toc96345519"/>
      <w:r>
        <w:t xml:space="preserve">Table </w:t>
      </w:r>
      <w:r>
        <w:fldChar w:fldCharType="begin"/>
      </w:r>
      <w:r>
        <w:instrText xml:space="preserve"> SEQ Table \* ARABIC </w:instrText>
      </w:r>
      <w:r>
        <w:fldChar w:fldCharType="separate"/>
      </w:r>
      <w:r w:rsidR="00261D7A">
        <w:rPr>
          <w:noProof/>
        </w:rPr>
        <w:t>115</w:t>
      </w:r>
      <w:r>
        <w:fldChar w:fldCharType="end"/>
      </w:r>
      <w:r>
        <w:t>: Parameters of K-Joint</w:t>
      </w:r>
      <w:bookmarkEnd w:id="5111"/>
      <w:bookmarkEnd w:id="5112"/>
      <w:bookmarkEnd w:id="5113"/>
      <w:bookmarkEnd w:id="511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5115" w:name="_Toc338939226"/>
      <w:bookmarkStart w:id="5116" w:name="_Toc3557052"/>
      <w:bookmarkStart w:id="5117" w:name="_Toc34747302"/>
      <w:bookmarkStart w:id="5118" w:name="_Toc77102121"/>
      <w:r w:rsidRPr="007055D9">
        <w:t>Attributes</w:t>
      </w:r>
      <w:bookmarkEnd w:id="5115"/>
      <w:bookmarkEnd w:id="5116"/>
      <w:bookmarkEnd w:id="5117"/>
      <w:bookmarkEnd w:id="5118"/>
    </w:p>
    <w:p w14:paraId="5D24B36D" w14:textId="77777777" w:rsidR="00FC68DB" w:rsidRPr="007055D9" w:rsidRDefault="00FC68DB" w:rsidP="00B202D2">
      <w:pPr>
        <w:pStyle w:val="berschrift5"/>
      </w:pPr>
      <w:bookmarkStart w:id="5119" w:name="_Toc338939228"/>
      <w:r w:rsidRPr="007055D9">
        <w:t xml:space="preserve">Attribute </w:t>
      </w:r>
      <w:r>
        <w:t>"</w:t>
      </w:r>
      <w:r w:rsidRPr="007055D9">
        <w:t>base</w:t>
      </w:r>
      <w:bookmarkEnd w:id="511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5120" w:name="_Toc338939229"/>
      <w:r w:rsidRPr="007055D9">
        <w:t xml:space="preserve">Attribute </w:t>
      </w:r>
      <w:r>
        <w:t>"</w:t>
      </w:r>
      <w:r w:rsidRPr="007055D9">
        <w:t>technology</w:t>
      </w:r>
      <w:bookmarkEnd w:id="512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5121" w:name="_Toc338939230"/>
      <w:bookmarkStart w:id="5122" w:name="_Toc3557053"/>
      <w:bookmarkStart w:id="5123" w:name="_Toc34747303"/>
      <w:bookmarkStart w:id="5124" w:name="_Toc77102122"/>
      <w:r w:rsidRPr="007055D9">
        <w:t xml:space="preserve">Element </w:t>
      </w:r>
      <w:r>
        <w:t>"</w:t>
      </w:r>
      <w:r w:rsidRPr="007055D9">
        <w:t>weld_position</w:t>
      </w:r>
      <w:bookmarkEnd w:id="5121"/>
      <w:bookmarkEnd w:id="5122"/>
      <w:r>
        <w:t>"</w:t>
      </w:r>
      <w:bookmarkEnd w:id="5123"/>
      <w:bookmarkEnd w:id="5124"/>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70BFCDA2" w:rsidR="00FC68DB" w:rsidRDefault="00FC68DB" w:rsidP="00B202D2">
      <w:pPr>
        <w:pStyle w:val="Beschriftung"/>
        <w:spacing w:before="120"/>
      </w:pPr>
      <w:bookmarkStart w:id="5125" w:name="_Toc3566516"/>
      <w:bookmarkStart w:id="5126" w:name="_Toc34747518"/>
      <w:bookmarkStart w:id="5127" w:name="_Toc77095977"/>
      <w:bookmarkStart w:id="5128" w:name="_Toc96345520"/>
      <w:bookmarkStart w:id="5129" w:name="_Toc338939233"/>
      <w:r>
        <w:t xml:space="preserve">Table </w:t>
      </w:r>
      <w:r>
        <w:fldChar w:fldCharType="begin"/>
      </w:r>
      <w:r>
        <w:instrText xml:space="preserve"> SEQ Table \* ARABIC </w:instrText>
      </w:r>
      <w:r>
        <w:fldChar w:fldCharType="separate"/>
      </w:r>
      <w:r w:rsidR="00261D7A">
        <w:rPr>
          <w:noProof/>
        </w:rPr>
        <w:t>116</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5125"/>
      <w:bookmarkEnd w:id="5126"/>
      <w:bookmarkEnd w:id="5127"/>
      <w:bookmarkEnd w:id="5128"/>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19C712CA"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261D7A">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5130" w:author="Weinert, Matthias (M.)" w:date="2022-02-21T14:07:00Z">
        <w:r w:rsidR="00261D7A" w:rsidRPr="00261D7A">
          <w:rPr>
            <w:b w:val="0"/>
            <w:rPrChange w:id="5131" w:author="Weinert, Matthias (M.)" w:date="2022-02-21T14:07:00Z">
              <w:rPr/>
            </w:rPrChange>
          </w:rPr>
          <w:t>Welding Position</w:t>
        </w:r>
      </w:ins>
      <w:del w:id="5132"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5129"/>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5133" w:name="_Toc338939234"/>
      <w:r w:rsidRPr="007055D9">
        <w:t xml:space="preserve">Attribute </w:t>
      </w:r>
      <w:r>
        <w:t>"</w:t>
      </w:r>
      <w:r w:rsidRPr="007055D9">
        <w:t>thickness</w:t>
      </w:r>
      <w:bookmarkEnd w:id="5133"/>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7AD96D28" w:rsidR="00FC68DB" w:rsidRDefault="00FC68DB" w:rsidP="00B202D2">
      <w:pPr>
        <w:pStyle w:val="Beschriftung"/>
        <w:spacing w:before="120"/>
      </w:pPr>
      <w:bookmarkStart w:id="5134" w:name="_Toc3566517"/>
      <w:bookmarkStart w:id="5135" w:name="_Toc34747519"/>
      <w:bookmarkStart w:id="5136" w:name="_Toc77095978"/>
      <w:bookmarkStart w:id="5137" w:name="_Toc96345521"/>
      <w:bookmarkStart w:id="5138" w:name="_Toc338939235"/>
      <w:r>
        <w:t xml:space="preserve">Table </w:t>
      </w:r>
      <w:r>
        <w:fldChar w:fldCharType="begin"/>
      </w:r>
      <w:r>
        <w:instrText xml:space="preserve"> SEQ Table \* ARABIC </w:instrText>
      </w:r>
      <w:r>
        <w:fldChar w:fldCharType="separate"/>
      </w:r>
      <w:r w:rsidR="00261D7A">
        <w:rPr>
          <w:noProof/>
        </w:rPr>
        <w:t>117</w:t>
      </w:r>
      <w:r>
        <w:fldChar w:fldCharType="end"/>
      </w:r>
      <w:r>
        <w:t xml:space="preserve">: Value Dependency of Attribute </w:t>
      </w:r>
      <w:r>
        <w:rPr>
          <w:rStyle w:val="elementdeftypeChar"/>
          <w:rFonts w:eastAsia="Calibri"/>
          <w:b w:val="0"/>
        </w:rPr>
        <w:t>thickness</w:t>
      </w:r>
      <w:bookmarkEnd w:id="5134"/>
      <w:bookmarkEnd w:id="5135"/>
      <w:bookmarkEnd w:id="5136"/>
      <w:bookmarkEnd w:id="5137"/>
    </w:p>
    <w:p w14:paraId="435000B6" w14:textId="77777777" w:rsidR="00FC68DB" w:rsidRPr="007055D9" w:rsidRDefault="00FC68DB" w:rsidP="00B202D2">
      <w:pPr>
        <w:pStyle w:val="berschrift5"/>
      </w:pPr>
      <w:r w:rsidRPr="007055D9">
        <w:t xml:space="preserve">Attribute </w:t>
      </w:r>
      <w:r>
        <w:t>"</w:t>
      </w:r>
      <w:r w:rsidRPr="007055D9">
        <w:t>angle</w:t>
      </w:r>
      <w:bookmarkEnd w:id="5138"/>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5139" w:name="_Toc338939236"/>
      <w:r w:rsidRPr="007055D9">
        <w:t xml:space="preserve">Attribute </w:t>
      </w:r>
      <w:r>
        <w:t>"</w:t>
      </w:r>
      <w:r w:rsidRPr="007055D9">
        <w:t>penetration</w:t>
      </w:r>
      <w:bookmarkEnd w:id="5139"/>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5140" w:name="_Toc338939238"/>
      <w:r w:rsidRPr="007055D9">
        <w:lastRenderedPageBreak/>
        <w:t xml:space="preserve">Attribute </w:t>
      </w:r>
      <w:r>
        <w:t>"</w:t>
      </w:r>
      <w:r w:rsidRPr="007055D9">
        <w:t>shape</w:t>
      </w:r>
      <w:bookmarkEnd w:id="5140"/>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5141" w:name="_Toc338939239"/>
      <w:r w:rsidRPr="007055D9">
        <w:t xml:space="preserve">Attribute </w:t>
      </w:r>
      <w:r>
        <w:t>"</w:t>
      </w:r>
      <w:r w:rsidRPr="007055D9">
        <w:t>filler</w:t>
      </w:r>
      <w:bookmarkEnd w:id="5141"/>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5142" w:name="WeldDefinitionCrossJoint"/>
      <w:bookmarkStart w:id="5143" w:name="_Ref397588351"/>
      <w:bookmarkStart w:id="5144" w:name="_Toc3557054"/>
      <w:bookmarkStart w:id="5145" w:name="_Toc34747304"/>
      <w:bookmarkStart w:id="5146" w:name="_Toc77102123"/>
      <w:bookmarkStart w:id="5147" w:name="_Toc338939116"/>
      <w:bookmarkEnd w:id="5142"/>
      <w:r w:rsidRPr="007055D9">
        <w:t xml:space="preserve">Element </w:t>
      </w:r>
      <w:r>
        <w:t>"sheet_parameter</w:t>
      </w:r>
      <w:bookmarkEnd w:id="5143"/>
      <w:bookmarkEnd w:id="5144"/>
      <w:r>
        <w:t>"</w:t>
      </w:r>
      <w:bookmarkEnd w:id="5145"/>
      <w:bookmarkEnd w:id="5146"/>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802E3EF" w:rsidR="00FC68DB" w:rsidRDefault="00FC68DB" w:rsidP="00B202D2">
      <w:pPr>
        <w:pStyle w:val="Beschriftung"/>
        <w:spacing w:before="120"/>
      </w:pPr>
      <w:bookmarkStart w:id="5148" w:name="_Toc3566518"/>
      <w:bookmarkStart w:id="5149" w:name="_Toc34747520"/>
      <w:bookmarkStart w:id="5150" w:name="_Toc77095979"/>
      <w:bookmarkStart w:id="5151" w:name="_Toc96345522"/>
      <w:r>
        <w:t xml:space="preserve">Table </w:t>
      </w:r>
      <w:r>
        <w:fldChar w:fldCharType="begin"/>
      </w:r>
      <w:r>
        <w:instrText xml:space="preserve"> SEQ Table \* ARABIC </w:instrText>
      </w:r>
      <w:r>
        <w:fldChar w:fldCharType="separate"/>
      </w:r>
      <w:r w:rsidR="00261D7A">
        <w:rPr>
          <w:noProof/>
        </w:rPr>
        <w:t>118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5148"/>
      <w:bookmarkEnd w:id="5149"/>
      <w:bookmarkEnd w:id="5150"/>
      <w:bookmarkEnd w:id="5151"/>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5152" w:name="_Toc3557055"/>
      <w:bookmarkStart w:id="5153" w:name="_Toc34747305"/>
      <w:bookmarkStart w:id="5154" w:name="_Toc77102124"/>
      <w:bookmarkStart w:id="5155" w:name="_Toc96345298"/>
      <w:r>
        <w:t>Cruciform Joint</w:t>
      </w:r>
      <w:bookmarkEnd w:id="5147"/>
      <w:bookmarkEnd w:id="5152"/>
      <w:bookmarkEnd w:id="5153"/>
      <w:bookmarkEnd w:id="5154"/>
      <w:bookmarkEnd w:id="515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5156" w:name="GenericSeamWeldWeldingTechnology"/>
      <w:bookmarkEnd w:id="5156"/>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5157" w:name="_Toc3557056"/>
      <w:bookmarkStart w:id="5158" w:name="_Toc34747306"/>
      <w:bookmarkStart w:id="5159"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5157"/>
      <w:bookmarkEnd w:id="5158"/>
      <w:bookmarkEnd w:id="515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5160" w:name="_Toc3557057"/>
      <w:bookmarkStart w:id="5161" w:name="_Toc34747307"/>
      <w:bookmarkStart w:id="5162"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07298D" w:rsidRPr="00412853" w:rsidRDefault="0007298D" w:rsidP="00FC68DB">
                            <w:pPr>
                              <w:pStyle w:val="Beschriftung"/>
                              <w:rPr>
                                <w:noProof/>
                                <w:szCs w:val="24"/>
                              </w:rPr>
                            </w:pPr>
                            <w:bookmarkStart w:id="5163" w:name="_Toc3557145"/>
                            <w:bookmarkStart w:id="5164" w:name="_Toc34747398"/>
                            <w:bookmarkStart w:id="5165" w:name="_Toc76030596"/>
                            <w:bookmarkStart w:id="5166" w:name="_Toc94530881"/>
                            <w:bookmarkStart w:id="5167" w:name="_Toc96345390"/>
                            <w:r>
                              <w:t xml:space="preserve">Figure </w:t>
                            </w:r>
                            <w:r>
                              <w:fldChar w:fldCharType="begin"/>
                            </w:r>
                            <w:r>
                              <w:instrText xml:space="preserve"> SEQ Figure \* ARABIC </w:instrText>
                            </w:r>
                            <w:r>
                              <w:fldChar w:fldCharType="separate"/>
                            </w:r>
                            <w:ins w:id="5168" w:author="Weinert, Matthias (M.)" w:date="2022-02-21T10:55:00Z">
                              <w:r>
                                <w:rPr>
                                  <w:noProof/>
                                </w:rPr>
                                <w:t>71</w:t>
                              </w:r>
                            </w:ins>
                            <w:del w:id="5169" w:author="Weinert, Matthias (M.)" w:date="2022-02-21T10:53:00Z">
                              <w:r w:rsidDel="006344F0">
                                <w:rPr>
                                  <w:noProof/>
                                </w:rPr>
                                <w:delText>72</w:delText>
                              </w:r>
                            </w:del>
                            <w:r>
                              <w:fldChar w:fldCharType="end"/>
                            </w:r>
                            <w:r>
                              <w:t>: Cruciform Joint Sheet Layout</w:t>
                            </w:r>
                            <w:bookmarkEnd w:id="5163"/>
                            <w:bookmarkEnd w:id="5164"/>
                            <w:bookmarkEnd w:id="5165"/>
                            <w:bookmarkEnd w:id="5166"/>
                            <w:bookmarkEnd w:id="5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3B6655D9" w:rsidR="0007298D" w:rsidRPr="00412853" w:rsidRDefault="0007298D" w:rsidP="00FC68DB">
                      <w:pPr>
                        <w:pStyle w:val="Beschriftung"/>
                        <w:rPr>
                          <w:noProof/>
                          <w:szCs w:val="24"/>
                        </w:rPr>
                      </w:pPr>
                      <w:bookmarkStart w:id="5170" w:name="_Toc3557145"/>
                      <w:bookmarkStart w:id="5171" w:name="_Toc34747398"/>
                      <w:bookmarkStart w:id="5172" w:name="_Toc76030596"/>
                      <w:bookmarkStart w:id="5173" w:name="_Toc94530881"/>
                      <w:bookmarkStart w:id="5174" w:name="_Toc96345390"/>
                      <w:r>
                        <w:t xml:space="preserve">Figure </w:t>
                      </w:r>
                      <w:r>
                        <w:fldChar w:fldCharType="begin"/>
                      </w:r>
                      <w:r>
                        <w:instrText xml:space="preserve"> SEQ Figure \* ARABIC </w:instrText>
                      </w:r>
                      <w:r>
                        <w:fldChar w:fldCharType="separate"/>
                      </w:r>
                      <w:ins w:id="5175" w:author="Weinert, Matthias (M.)" w:date="2022-02-21T10:55:00Z">
                        <w:r>
                          <w:rPr>
                            <w:noProof/>
                          </w:rPr>
                          <w:t>71</w:t>
                        </w:r>
                      </w:ins>
                      <w:del w:id="5176" w:author="Weinert, Matthias (M.)" w:date="2022-02-21T10:53:00Z">
                        <w:r w:rsidDel="006344F0">
                          <w:rPr>
                            <w:noProof/>
                          </w:rPr>
                          <w:delText>72</w:delText>
                        </w:r>
                      </w:del>
                      <w:r>
                        <w:fldChar w:fldCharType="end"/>
                      </w:r>
                      <w:r>
                        <w:t>: Cruciform Joint Sheet Layout</w:t>
                      </w:r>
                      <w:bookmarkEnd w:id="5170"/>
                      <w:bookmarkEnd w:id="5171"/>
                      <w:bookmarkEnd w:id="5172"/>
                      <w:bookmarkEnd w:id="5173"/>
                      <w:bookmarkEnd w:id="5174"/>
                    </w:p>
                  </w:txbxContent>
                </v:textbox>
              </v:shape>
            </w:pict>
          </mc:Fallback>
        </mc:AlternateContent>
      </w:r>
      <w:r w:rsidRPr="007055D9">
        <w:t>Weld Parameters</w:t>
      </w:r>
      <w:bookmarkEnd w:id="5160"/>
      <w:bookmarkEnd w:id="5161"/>
      <w:bookmarkEnd w:id="5162"/>
    </w:p>
    <w:p w14:paraId="67FB726C" w14:textId="77777777" w:rsidR="00FC68DB" w:rsidRPr="007055D9" w:rsidRDefault="00FC68DB" w:rsidP="00B202D2">
      <w:r>
        <w:rPr>
          <w:noProof/>
          <w:lang w:val="en-US"/>
        </w:rPr>
        <w:drawing>
          <wp:anchor distT="0" distB="0" distL="114300" distR="114300" simplePos="0" relativeHeight="25165260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95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568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404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07298D" w:rsidRPr="006E5062" w:rsidRDefault="0007298D" w:rsidP="00FC68DB">
                            <w:pPr>
                              <w:pStyle w:val="Beschriftung"/>
                              <w:rPr>
                                <w:noProof/>
                                <w:szCs w:val="24"/>
                              </w:rPr>
                            </w:pPr>
                            <w:bookmarkStart w:id="5177" w:name="_Toc3557146"/>
                            <w:bookmarkStart w:id="5178" w:name="_Toc34747399"/>
                            <w:bookmarkStart w:id="5179" w:name="_Toc76030597"/>
                            <w:bookmarkStart w:id="5180" w:name="_Toc94530882"/>
                            <w:bookmarkStart w:id="5181" w:name="_Toc96345391"/>
                            <w:r>
                              <w:t xml:space="preserve">Figure </w:t>
                            </w:r>
                            <w:r>
                              <w:fldChar w:fldCharType="begin"/>
                            </w:r>
                            <w:r>
                              <w:instrText xml:space="preserve"> SEQ Figure \* ARABIC </w:instrText>
                            </w:r>
                            <w:r>
                              <w:fldChar w:fldCharType="separate"/>
                            </w:r>
                            <w:ins w:id="5182" w:author="Weinert, Matthias (M.)" w:date="2022-02-21T10:55:00Z">
                              <w:r>
                                <w:rPr>
                                  <w:noProof/>
                                </w:rPr>
                                <w:t>72</w:t>
                              </w:r>
                            </w:ins>
                            <w:del w:id="5183" w:author="Weinert, Matthias (M.)" w:date="2022-02-21T10:53:00Z">
                              <w:r w:rsidDel="006344F0">
                                <w:rPr>
                                  <w:noProof/>
                                </w:rPr>
                                <w:delText>73</w:delText>
                              </w:r>
                            </w:del>
                            <w:r>
                              <w:fldChar w:fldCharType="end"/>
                            </w:r>
                            <w:r>
                              <w:t>: Parameters of Cruciform Joint</w:t>
                            </w:r>
                            <w:bookmarkEnd w:id="5177"/>
                            <w:bookmarkEnd w:id="5178"/>
                            <w:bookmarkEnd w:id="5179"/>
                            <w:bookmarkEnd w:id="5180"/>
                            <w:bookmarkEnd w:id="5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3173A2CF" w:rsidR="0007298D" w:rsidRPr="006E5062" w:rsidRDefault="0007298D" w:rsidP="00FC68DB">
                      <w:pPr>
                        <w:pStyle w:val="Beschriftung"/>
                        <w:rPr>
                          <w:noProof/>
                          <w:szCs w:val="24"/>
                        </w:rPr>
                      </w:pPr>
                      <w:bookmarkStart w:id="5184" w:name="_Toc3557146"/>
                      <w:bookmarkStart w:id="5185" w:name="_Toc34747399"/>
                      <w:bookmarkStart w:id="5186" w:name="_Toc76030597"/>
                      <w:bookmarkStart w:id="5187" w:name="_Toc94530882"/>
                      <w:bookmarkStart w:id="5188" w:name="_Toc96345391"/>
                      <w:r>
                        <w:t xml:space="preserve">Figure </w:t>
                      </w:r>
                      <w:r>
                        <w:fldChar w:fldCharType="begin"/>
                      </w:r>
                      <w:r>
                        <w:instrText xml:space="preserve"> SEQ Figure \* ARABIC </w:instrText>
                      </w:r>
                      <w:r>
                        <w:fldChar w:fldCharType="separate"/>
                      </w:r>
                      <w:ins w:id="5189" w:author="Weinert, Matthias (M.)" w:date="2022-02-21T10:55:00Z">
                        <w:r>
                          <w:rPr>
                            <w:noProof/>
                          </w:rPr>
                          <w:t>72</w:t>
                        </w:r>
                      </w:ins>
                      <w:del w:id="5190" w:author="Weinert, Matthias (M.)" w:date="2022-02-21T10:53:00Z">
                        <w:r w:rsidDel="006344F0">
                          <w:rPr>
                            <w:noProof/>
                          </w:rPr>
                          <w:delText>73</w:delText>
                        </w:r>
                      </w:del>
                      <w:r>
                        <w:fldChar w:fldCharType="end"/>
                      </w:r>
                      <w:r>
                        <w:t>: Parameters of Cruciform Joint</w:t>
                      </w:r>
                      <w:bookmarkEnd w:id="5184"/>
                      <w:bookmarkEnd w:id="5185"/>
                      <w:bookmarkEnd w:id="5186"/>
                      <w:bookmarkEnd w:id="5187"/>
                      <w:bookmarkEnd w:id="518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8pt;height:38.3pt" o:ole="">
            <v:imagedata r:id="rId112" o:title=""/>
          </v:shape>
          <o:OLEObject Type="Embed" ProgID="Equation.3" ShapeID="_x0000_i1033" DrawAspect="Content" ObjectID="_1707210406" r:id="rId14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3C1B04E1" w:rsidR="00FC68DB" w:rsidRDefault="00FC68DB" w:rsidP="00B202D2">
      <w:pPr>
        <w:pStyle w:val="Beschriftung"/>
        <w:spacing w:before="120"/>
      </w:pPr>
      <w:bookmarkStart w:id="5191" w:name="_Toc3566519"/>
      <w:bookmarkStart w:id="5192" w:name="_Toc34747521"/>
      <w:bookmarkStart w:id="5193" w:name="_Toc77095980"/>
      <w:bookmarkStart w:id="5194" w:name="_Toc96345523"/>
      <w:bookmarkStart w:id="5195" w:name="_Toc338939241"/>
      <w:bookmarkStart w:id="5196" w:name="_Toc288196482"/>
      <w:bookmarkStart w:id="5197" w:name="_Toc288200784"/>
      <w:bookmarkStart w:id="5198" w:name="_Toc338938909"/>
      <w:bookmarkStart w:id="5199" w:name="_Toc338939128"/>
      <w:bookmarkEnd w:id="4575"/>
      <w:r>
        <w:t xml:space="preserve">Table </w:t>
      </w:r>
      <w:r>
        <w:fldChar w:fldCharType="begin"/>
      </w:r>
      <w:r>
        <w:instrText xml:space="preserve"> SEQ Table \* ARABIC </w:instrText>
      </w:r>
      <w:r>
        <w:fldChar w:fldCharType="separate"/>
      </w:r>
      <w:r w:rsidR="00261D7A">
        <w:rPr>
          <w:noProof/>
        </w:rPr>
        <w:t>119</w:t>
      </w:r>
      <w:r>
        <w:fldChar w:fldCharType="end"/>
      </w:r>
      <w:r>
        <w:t>: Parameters of Cruciform Joint</w:t>
      </w:r>
      <w:bookmarkEnd w:id="5191"/>
      <w:bookmarkEnd w:id="5192"/>
      <w:bookmarkEnd w:id="5193"/>
      <w:bookmarkEnd w:id="5194"/>
    </w:p>
    <w:p w14:paraId="67851E1D" w14:textId="77777777" w:rsidR="00FC68DB" w:rsidRPr="007055D9" w:rsidRDefault="00FC68DB" w:rsidP="00B202D2">
      <w:pPr>
        <w:pStyle w:val="berschrift4"/>
      </w:pPr>
      <w:bookmarkStart w:id="5200" w:name="_Toc3557058"/>
      <w:bookmarkStart w:id="5201" w:name="_Toc34747308"/>
      <w:bookmarkStart w:id="5202" w:name="_Toc77102127"/>
      <w:r w:rsidRPr="007055D9">
        <w:t>Attributes</w:t>
      </w:r>
      <w:bookmarkEnd w:id="5195"/>
      <w:bookmarkEnd w:id="5200"/>
      <w:bookmarkEnd w:id="5201"/>
      <w:bookmarkEnd w:id="5202"/>
    </w:p>
    <w:p w14:paraId="78E13020" w14:textId="77777777" w:rsidR="00FC68DB" w:rsidRPr="007055D9" w:rsidRDefault="00FC68DB" w:rsidP="00B202D2">
      <w:pPr>
        <w:pStyle w:val="berschrift5"/>
      </w:pPr>
      <w:bookmarkStart w:id="5203" w:name="_Toc338939243"/>
      <w:r w:rsidRPr="007055D9">
        <w:t xml:space="preserve">Attribute </w:t>
      </w:r>
      <w:r>
        <w:t>"</w:t>
      </w:r>
      <w:r w:rsidRPr="007055D9">
        <w:t>base</w:t>
      </w:r>
      <w:bookmarkEnd w:id="520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5204" w:name="_Toc338939244"/>
      <w:r w:rsidRPr="007055D9">
        <w:t xml:space="preserve">Attribute </w:t>
      </w:r>
      <w:r>
        <w:t>"</w:t>
      </w:r>
      <w:r w:rsidRPr="007055D9">
        <w:t>technology</w:t>
      </w:r>
      <w:bookmarkEnd w:id="520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5205" w:name="_Toc338939245"/>
      <w:bookmarkStart w:id="5206" w:name="_Toc3557059"/>
      <w:bookmarkStart w:id="5207" w:name="_Toc34747309"/>
      <w:bookmarkStart w:id="5208" w:name="_Toc77102128"/>
      <w:r w:rsidRPr="007055D9">
        <w:t xml:space="preserve">Element </w:t>
      </w:r>
      <w:r>
        <w:t>"</w:t>
      </w:r>
      <w:r w:rsidRPr="007055D9">
        <w:t>weld_position</w:t>
      </w:r>
      <w:bookmarkEnd w:id="5205"/>
      <w:bookmarkEnd w:id="5206"/>
      <w:r>
        <w:t>"</w:t>
      </w:r>
      <w:bookmarkEnd w:id="5207"/>
      <w:bookmarkEnd w:id="5208"/>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26C26FEF" w:rsidR="00FC68DB" w:rsidRDefault="00FC68DB" w:rsidP="00B202D2">
      <w:pPr>
        <w:pStyle w:val="Beschriftung"/>
        <w:spacing w:before="120"/>
      </w:pPr>
      <w:bookmarkStart w:id="5209" w:name="_Toc3566520"/>
      <w:bookmarkStart w:id="5210" w:name="_Toc34747522"/>
      <w:bookmarkStart w:id="5211" w:name="_Toc77095981"/>
      <w:bookmarkStart w:id="5212" w:name="_Toc96345524"/>
      <w:bookmarkStart w:id="5213" w:name="_Toc338939248"/>
      <w:r>
        <w:t xml:space="preserve">Table </w:t>
      </w:r>
      <w:r>
        <w:fldChar w:fldCharType="begin"/>
      </w:r>
      <w:r>
        <w:instrText xml:space="preserve"> SEQ Table \* ARABIC </w:instrText>
      </w:r>
      <w:r>
        <w:fldChar w:fldCharType="separate"/>
      </w:r>
      <w:r w:rsidR="00261D7A">
        <w:rPr>
          <w:noProof/>
        </w:rPr>
        <w:t>120</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5209"/>
      <w:bookmarkEnd w:id="5210"/>
      <w:bookmarkEnd w:id="5211"/>
      <w:bookmarkEnd w:id="5212"/>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6C9367EE"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261D7A">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5214" w:author="Weinert, Matthias (M.)" w:date="2022-02-21T14:07:00Z">
        <w:r w:rsidR="00261D7A" w:rsidRPr="00261D7A">
          <w:rPr>
            <w:b w:val="0"/>
            <w:rPrChange w:id="5215" w:author="Weinert, Matthias (M.)" w:date="2022-02-21T14:07:00Z">
              <w:rPr/>
            </w:rPrChange>
          </w:rPr>
          <w:t>Welding Position</w:t>
        </w:r>
      </w:ins>
      <w:del w:id="5216"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521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5217" w:name="_Toc338939249"/>
      <w:r w:rsidRPr="007055D9">
        <w:t xml:space="preserve">Attribute </w:t>
      </w:r>
      <w:r>
        <w:t>"</w:t>
      </w:r>
      <w:r w:rsidRPr="007055D9">
        <w:t>thickness</w:t>
      </w:r>
      <w:bookmarkEnd w:id="521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0811273" w:rsidR="00FC68DB" w:rsidRDefault="00FC68DB" w:rsidP="00B202D2">
      <w:pPr>
        <w:pStyle w:val="Beschriftung"/>
        <w:spacing w:before="120"/>
      </w:pPr>
      <w:bookmarkStart w:id="5218" w:name="_Toc3566521"/>
      <w:bookmarkStart w:id="5219" w:name="_Toc34747523"/>
      <w:bookmarkStart w:id="5220" w:name="_Toc77095982"/>
      <w:bookmarkStart w:id="5221" w:name="_Toc96345525"/>
      <w:bookmarkStart w:id="5222" w:name="_Toc338939250"/>
      <w:r>
        <w:t xml:space="preserve">Table </w:t>
      </w:r>
      <w:r>
        <w:fldChar w:fldCharType="begin"/>
      </w:r>
      <w:r>
        <w:instrText xml:space="preserve"> SEQ Table \* ARABIC </w:instrText>
      </w:r>
      <w:r>
        <w:fldChar w:fldCharType="separate"/>
      </w:r>
      <w:r w:rsidR="00261D7A">
        <w:rPr>
          <w:noProof/>
        </w:rPr>
        <w:t>121</w:t>
      </w:r>
      <w:r>
        <w:fldChar w:fldCharType="end"/>
      </w:r>
      <w:r>
        <w:t xml:space="preserve">: Value Dependency of Attribute </w:t>
      </w:r>
      <w:r>
        <w:rPr>
          <w:rStyle w:val="elementdeftypeChar"/>
          <w:rFonts w:eastAsia="Calibri"/>
          <w:b w:val="0"/>
        </w:rPr>
        <w:t>thickness</w:t>
      </w:r>
      <w:bookmarkEnd w:id="5218"/>
      <w:bookmarkEnd w:id="5219"/>
      <w:bookmarkEnd w:id="5220"/>
      <w:bookmarkEnd w:id="5221"/>
    </w:p>
    <w:p w14:paraId="7171C538" w14:textId="77777777" w:rsidR="00FC68DB" w:rsidRPr="007055D9" w:rsidRDefault="00FC68DB" w:rsidP="00B202D2">
      <w:pPr>
        <w:pStyle w:val="berschrift5"/>
      </w:pPr>
      <w:r w:rsidRPr="007055D9">
        <w:t xml:space="preserve">Attribute </w:t>
      </w:r>
      <w:r>
        <w:t>"</w:t>
      </w:r>
      <w:r w:rsidRPr="007055D9">
        <w:t>angle</w:t>
      </w:r>
      <w:bookmarkEnd w:id="5222"/>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5223" w:name="_Toc338939251"/>
      <w:r w:rsidRPr="007055D9">
        <w:t xml:space="preserve">Attribute </w:t>
      </w:r>
      <w:r>
        <w:t>"</w:t>
      </w:r>
      <w:r w:rsidRPr="007055D9">
        <w:t>penetration</w:t>
      </w:r>
      <w:bookmarkEnd w:id="522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5224" w:name="_Toc338939253"/>
      <w:r w:rsidRPr="007055D9">
        <w:t xml:space="preserve">Attribute </w:t>
      </w:r>
      <w:r>
        <w:t>"</w:t>
      </w:r>
      <w:r w:rsidRPr="007055D9">
        <w:t>shape</w:t>
      </w:r>
      <w:bookmarkEnd w:id="522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5225" w:name="_Toc338939254"/>
      <w:r w:rsidRPr="007055D9">
        <w:t xml:space="preserve">Attribute </w:t>
      </w:r>
      <w:r>
        <w:t>"</w:t>
      </w:r>
      <w:r w:rsidRPr="007055D9">
        <w:t>filler</w:t>
      </w:r>
      <w:bookmarkEnd w:id="522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5226" w:name="GenericSeamWeldWeld"/>
      <w:bookmarkStart w:id="5227" w:name="_Toc3557060"/>
      <w:bookmarkStart w:id="5228" w:name="_Toc34747310"/>
      <w:bookmarkStart w:id="5229" w:name="_Toc77102129"/>
      <w:bookmarkStart w:id="5230" w:name="_Toc338938919"/>
      <w:bookmarkStart w:id="5231" w:name="_Toc338939255"/>
      <w:bookmarkEnd w:id="5196"/>
      <w:bookmarkEnd w:id="5197"/>
      <w:bookmarkEnd w:id="5198"/>
      <w:bookmarkEnd w:id="5199"/>
      <w:bookmarkEnd w:id="5226"/>
      <w:r w:rsidRPr="007055D9">
        <w:t xml:space="preserve">Element </w:t>
      </w:r>
      <w:r>
        <w:t>"sheet_parameter</w:t>
      </w:r>
      <w:bookmarkEnd w:id="5227"/>
      <w:r>
        <w:t>"</w:t>
      </w:r>
      <w:bookmarkEnd w:id="5228"/>
      <w:bookmarkEnd w:id="5229"/>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2C807" w:rsidR="00FC68DB" w:rsidRDefault="00FC68DB" w:rsidP="00B202D2">
      <w:pPr>
        <w:pStyle w:val="Beschriftung"/>
        <w:spacing w:before="120"/>
      </w:pPr>
      <w:bookmarkStart w:id="5232" w:name="_Toc3566522"/>
      <w:bookmarkStart w:id="5233" w:name="_Toc34747524"/>
      <w:bookmarkStart w:id="5234" w:name="_Toc77095983"/>
      <w:bookmarkStart w:id="5235" w:name="_Toc96345526"/>
      <w:r>
        <w:t xml:space="preserve">Table </w:t>
      </w:r>
      <w:r>
        <w:fldChar w:fldCharType="begin"/>
      </w:r>
      <w:r>
        <w:instrText xml:space="preserve"> SEQ Table \* ARABIC </w:instrText>
      </w:r>
      <w:r>
        <w:fldChar w:fldCharType="separate"/>
      </w:r>
      <w:r w:rsidR="00261D7A">
        <w:rPr>
          <w:noProof/>
        </w:rPr>
        <w:t>122</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5232"/>
      <w:bookmarkEnd w:id="5233"/>
      <w:bookmarkEnd w:id="5234"/>
      <w:bookmarkEnd w:id="5235"/>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5236" w:name="_Toc413861928"/>
      <w:bookmarkStart w:id="5237" w:name="_Toc3557061"/>
      <w:bookmarkStart w:id="5238" w:name="_Toc34747311"/>
      <w:bookmarkStart w:id="5239" w:name="_Toc77102130"/>
      <w:bookmarkStart w:id="5240" w:name="_Toc96345299"/>
      <w:bookmarkStart w:id="5241" w:name="_Toc413359615"/>
      <w:bookmarkStart w:id="5242" w:name="_Toc338938920"/>
      <w:bookmarkStart w:id="5243" w:name="_Toc338939256"/>
      <w:bookmarkStart w:id="5244" w:name="_Toc391571769"/>
      <w:bookmarkEnd w:id="5230"/>
      <w:bookmarkEnd w:id="5231"/>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07298D" w:rsidRPr="000E4598" w:rsidRDefault="0007298D" w:rsidP="00FC68DB">
                              <w:pPr>
                                <w:pStyle w:val="Beschriftung"/>
                                <w:rPr>
                                  <w:noProof/>
                                  <w:sz w:val="30"/>
                                  <w:szCs w:val="26"/>
                                </w:rPr>
                              </w:pPr>
                              <w:bookmarkStart w:id="5245" w:name="_Toc3557147"/>
                              <w:bookmarkStart w:id="5246" w:name="_Toc34747400"/>
                              <w:bookmarkStart w:id="5247" w:name="_Toc76030598"/>
                              <w:bookmarkStart w:id="5248" w:name="_Toc94530883"/>
                              <w:bookmarkStart w:id="5249" w:name="_Toc96345392"/>
                              <w:r>
                                <w:t xml:space="preserve">Figure </w:t>
                              </w:r>
                              <w:r>
                                <w:fldChar w:fldCharType="begin"/>
                              </w:r>
                              <w:r>
                                <w:instrText xml:space="preserve"> SEQ Figure \* ARABIC </w:instrText>
                              </w:r>
                              <w:r>
                                <w:fldChar w:fldCharType="separate"/>
                              </w:r>
                              <w:ins w:id="5250" w:author="Weinert, Matthias (M.)" w:date="2022-02-21T10:55:00Z">
                                <w:r>
                                  <w:rPr>
                                    <w:noProof/>
                                  </w:rPr>
                                  <w:t>73</w:t>
                                </w:r>
                              </w:ins>
                              <w:del w:id="5251" w:author="Weinert, Matthias (M.)" w:date="2022-02-21T10:53:00Z">
                                <w:r w:rsidDel="006344F0">
                                  <w:rPr>
                                    <w:noProof/>
                                  </w:rPr>
                                  <w:delText>74</w:delText>
                                </w:r>
                              </w:del>
                              <w:r>
                                <w:fldChar w:fldCharType="end"/>
                              </w:r>
                              <w:r>
                                <w:t>: Flared Joint Sheet Layout</w:t>
                              </w:r>
                              <w:bookmarkEnd w:id="5245"/>
                              <w:bookmarkEnd w:id="5246"/>
                              <w:bookmarkEnd w:id="5247"/>
                              <w:bookmarkEnd w:id="5248"/>
                              <w:bookmarkEnd w:id="5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43"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07298D" w:rsidRPr="000E4598" w:rsidRDefault="0007298D" w:rsidP="00FC68DB">
                        <w:pPr>
                          <w:pStyle w:val="Beschriftung"/>
                          <w:rPr>
                            <w:noProof/>
                            <w:sz w:val="30"/>
                            <w:szCs w:val="26"/>
                          </w:rPr>
                        </w:pPr>
                        <w:bookmarkStart w:id="5252" w:name="_Toc3557147"/>
                        <w:bookmarkStart w:id="5253" w:name="_Toc34747400"/>
                        <w:bookmarkStart w:id="5254" w:name="_Toc76030598"/>
                        <w:bookmarkStart w:id="5255" w:name="_Toc94530883"/>
                        <w:bookmarkStart w:id="5256" w:name="_Toc96345392"/>
                        <w:r>
                          <w:t xml:space="preserve">Figure </w:t>
                        </w:r>
                        <w:r>
                          <w:fldChar w:fldCharType="begin"/>
                        </w:r>
                        <w:r>
                          <w:instrText xml:space="preserve"> SEQ Figure \* ARABIC </w:instrText>
                        </w:r>
                        <w:r>
                          <w:fldChar w:fldCharType="separate"/>
                        </w:r>
                        <w:ins w:id="5257" w:author="Weinert, Matthias (M.)" w:date="2022-02-21T10:55:00Z">
                          <w:r>
                            <w:rPr>
                              <w:noProof/>
                            </w:rPr>
                            <w:t>73</w:t>
                          </w:r>
                        </w:ins>
                        <w:del w:id="5258" w:author="Weinert, Matthias (M.)" w:date="2022-02-21T10:53:00Z">
                          <w:r w:rsidDel="006344F0">
                            <w:rPr>
                              <w:noProof/>
                            </w:rPr>
                            <w:delText>74</w:delText>
                          </w:r>
                        </w:del>
                        <w:r>
                          <w:fldChar w:fldCharType="end"/>
                        </w:r>
                        <w:r>
                          <w:t>: Flared Joint Sheet Layout</w:t>
                        </w:r>
                        <w:bookmarkEnd w:id="5252"/>
                        <w:bookmarkEnd w:id="5253"/>
                        <w:bookmarkEnd w:id="5254"/>
                        <w:bookmarkEnd w:id="5255"/>
                        <w:bookmarkEnd w:id="5256"/>
                      </w:p>
                    </w:txbxContent>
                  </v:textbox>
                </v:shape>
              </v:group>
            </w:pict>
          </mc:Fallback>
        </mc:AlternateContent>
      </w:r>
      <w:r w:rsidRPr="00226A3F">
        <w:t>Flared Joint</w:t>
      </w:r>
      <w:bookmarkEnd w:id="5236"/>
      <w:bookmarkEnd w:id="5237"/>
      <w:bookmarkEnd w:id="5238"/>
      <w:bookmarkEnd w:id="5239"/>
      <w:bookmarkEnd w:id="5240"/>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07298D" w:rsidRPr="000C12FE" w:rsidRDefault="0007298D" w:rsidP="00FC68DB">
                              <w:pPr>
                                <w:pStyle w:val="Beschriftung"/>
                                <w:rPr>
                                  <w:i w:val="0"/>
                                  <w:iCs w:val="0"/>
                                  <w:noProof/>
                                  <w:sz w:val="24"/>
                                  <w:szCs w:val="26"/>
                                  <w:lang w:val="x-none"/>
                                </w:rPr>
                              </w:pPr>
                              <w:bookmarkStart w:id="5259" w:name="_Toc3557148"/>
                              <w:bookmarkStart w:id="5260" w:name="_Toc34747401"/>
                              <w:bookmarkStart w:id="5261" w:name="_Toc76030599"/>
                              <w:bookmarkStart w:id="5262" w:name="_Toc94530884"/>
                              <w:bookmarkStart w:id="5263" w:name="_Toc96345393"/>
                              <w:r>
                                <w:t xml:space="preserve">Figure </w:t>
                              </w:r>
                              <w:r>
                                <w:fldChar w:fldCharType="begin"/>
                              </w:r>
                              <w:r>
                                <w:instrText xml:space="preserve"> SEQ Figure \* ARABIC </w:instrText>
                              </w:r>
                              <w:r>
                                <w:fldChar w:fldCharType="separate"/>
                              </w:r>
                              <w:ins w:id="5264" w:author="Weinert, Matthias (M.)" w:date="2022-02-21T10:55:00Z">
                                <w:r>
                                  <w:rPr>
                                    <w:noProof/>
                                  </w:rPr>
                                  <w:t>74</w:t>
                                </w:r>
                              </w:ins>
                              <w:del w:id="5265" w:author="Weinert, Matthias (M.)" w:date="2022-02-21T10:53:00Z">
                                <w:r w:rsidDel="006344F0">
                                  <w:rPr>
                                    <w:noProof/>
                                  </w:rPr>
                                  <w:delText>75</w:delText>
                                </w:r>
                              </w:del>
                              <w:r>
                                <w:fldChar w:fldCharType="end"/>
                              </w:r>
                              <w:r>
                                <w:t>: Parameters of Flared Joint Weld</w:t>
                              </w:r>
                              <w:bookmarkEnd w:id="5259"/>
                              <w:bookmarkEnd w:id="5260"/>
                              <w:bookmarkEnd w:id="5261"/>
                              <w:bookmarkEnd w:id="5262"/>
                              <w:bookmarkEnd w:id="5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45"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07298D" w:rsidRPr="000C12FE" w:rsidRDefault="0007298D" w:rsidP="00FC68DB">
                        <w:pPr>
                          <w:pStyle w:val="Beschriftung"/>
                          <w:rPr>
                            <w:i w:val="0"/>
                            <w:iCs w:val="0"/>
                            <w:noProof/>
                            <w:sz w:val="24"/>
                            <w:szCs w:val="26"/>
                            <w:lang w:val="x-none"/>
                          </w:rPr>
                        </w:pPr>
                        <w:bookmarkStart w:id="5266" w:name="_Toc3557148"/>
                        <w:bookmarkStart w:id="5267" w:name="_Toc34747401"/>
                        <w:bookmarkStart w:id="5268" w:name="_Toc76030599"/>
                        <w:bookmarkStart w:id="5269" w:name="_Toc94530884"/>
                        <w:bookmarkStart w:id="5270" w:name="_Toc96345393"/>
                        <w:r>
                          <w:t xml:space="preserve">Figure </w:t>
                        </w:r>
                        <w:r>
                          <w:fldChar w:fldCharType="begin"/>
                        </w:r>
                        <w:r>
                          <w:instrText xml:space="preserve"> SEQ Figure \* ARABIC </w:instrText>
                        </w:r>
                        <w:r>
                          <w:fldChar w:fldCharType="separate"/>
                        </w:r>
                        <w:ins w:id="5271" w:author="Weinert, Matthias (M.)" w:date="2022-02-21T10:55:00Z">
                          <w:r>
                            <w:rPr>
                              <w:noProof/>
                            </w:rPr>
                            <w:t>74</w:t>
                          </w:r>
                        </w:ins>
                        <w:del w:id="5272" w:author="Weinert, Matthias (M.)" w:date="2022-02-21T10:53:00Z">
                          <w:r w:rsidDel="006344F0">
                            <w:rPr>
                              <w:noProof/>
                            </w:rPr>
                            <w:delText>75</w:delText>
                          </w:r>
                        </w:del>
                        <w:r>
                          <w:fldChar w:fldCharType="end"/>
                        </w:r>
                        <w:r>
                          <w:t>: Parameters of Flared Joint Weld</w:t>
                        </w:r>
                        <w:bookmarkEnd w:id="5266"/>
                        <w:bookmarkEnd w:id="5267"/>
                        <w:bookmarkEnd w:id="5268"/>
                        <w:bookmarkEnd w:id="5269"/>
                        <w:bookmarkEnd w:id="527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745FD22" w:rsidR="00FC68DB" w:rsidRDefault="00FC68DB" w:rsidP="00B202D2">
      <w:pPr>
        <w:pStyle w:val="Beschriftung"/>
        <w:spacing w:before="120"/>
      </w:pPr>
      <w:bookmarkStart w:id="5273" w:name="_Toc3566523"/>
      <w:bookmarkStart w:id="5274" w:name="_Toc34747525"/>
      <w:bookmarkStart w:id="5275" w:name="_Toc77095984"/>
      <w:bookmarkStart w:id="5276" w:name="_Toc96345527"/>
      <w:r>
        <w:t xml:space="preserve">Table </w:t>
      </w:r>
      <w:r>
        <w:fldChar w:fldCharType="begin"/>
      </w:r>
      <w:r>
        <w:instrText xml:space="preserve"> SEQ Table \* ARABIC </w:instrText>
      </w:r>
      <w:r>
        <w:fldChar w:fldCharType="separate"/>
      </w:r>
      <w:r w:rsidR="00261D7A">
        <w:rPr>
          <w:noProof/>
        </w:rPr>
        <w:t>123</w:t>
      </w:r>
      <w:r>
        <w:fldChar w:fldCharType="end"/>
      </w:r>
      <w:r>
        <w:t>: Parameters of Flared joint</w:t>
      </w:r>
      <w:bookmarkEnd w:id="5273"/>
      <w:bookmarkEnd w:id="5274"/>
      <w:bookmarkEnd w:id="5275"/>
      <w:bookmarkEnd w:id="527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5277" w:name="_Toc3557062"/>
      <w:bookmarkStart w:id="5278" w:name="_Toc34747312"/>
      <w:bookmarkStart w:id="5279" w:name="_Toc77102131"/>
      <w:r>
        <w:t>Attributes</w:t>
      </w:r>
      <w:bookmarkEnd w:id="5277"/>
      <w:bookmarkEnd w:id="5278"/>
      <w:bookmarkEnd w:id="527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5280" w:name="_Toc3557063"/>
      <w:bookmarkStart w:id="5281" w:name="_Toc34747313"/>
      <w:bookmarkStart w:id="5282" w:name="_Toc77102132"/>
      <w:r>
        <w:t>Element "weld_position</w:t>
      </w:r>
      <w:bookmarkEnd w:id="5280"/>
      <w:r>
        <w:t>"</w:t>
      </w:r>
      <w:bookmarkEnd w:id="5281"/>
      <w:bookmarkEnd w:id="5282"/>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683E1CD" w:rsidR="00FC68DB" w:rsidRDefault="00FC68DB" w:rsidP="00B202D2">
      <w:pPr>
        <w:pStyle w:val="Beschriftung"/>
        <w:spacing w:before="120"/>
      </w:pPr>
      <w:bookmarkStart w:id="5283" w:name="_Toc3566524"/>
      <w:bookmarkStart w:id="5284" w:name="_Toc34747526"/>
      <w:bookmarkStart w:id="5285" w:name="_Toc77095985"/>
      <w:bookmarkStart w:id="5286" w:name="_Toc96345528"/>
      <w:r>
        <w:t xml:space="preserve">Table </w:t>
      </w:r>
      <w:r>
        <w:fldChar w:fldCharType="begin"/>
      </w:r>
      <w:r>
        <w:instrText xml:space="preserve"> SEQ Table \* ARABIC </w:instrText>
      </w:r>
      <w:r>
        <w:fldChar w:fldCharType="separate"/>
      </w:r>
      <w:r w:rsidR="00261D7A">
        <w:rPr>
          <w:noProof/>
        </w:rPr>
        <w:t>124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5283"/>
      <w:bookmarkEnd w:id="5284"/>
      <w:bookmarkEnd w:id="5285"/>
      <w:bookmarkEnd w:id="5286"/>
      <w:r>
        <w:t xml:space="preserve"> </w:t>
      </w:r>
    </w:p>
    <w:p w14:paraId="789EC919" w14:textId="77777777" w:rsidR="00FC68DB" w:rsidRDefault="00FC68DB" w:rsidP="00B202D2">
      <w:pPr>
        <w:pStyle w:val="berschrift5"/>
      </w:pPr>
      <w:r>
        <w:t>Attributes "u, x, y, z, reference"</w:t>
      </w:r>
    </w:p>
    <w:p w14:paraId="7E95BEBC" w14:textId="236C1FD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5287" w:name="_Toc3557064"/>
      <w:bookmarkStart w:id="5288" w:name="_Toc34747314"/>
      <w:bookmarkStart w:id="5289" w:name="_Toc77102133"/>
      <w:r>
        <w:t>Element "sheet_parameter</w:t>
      </w:r>
      <w:bookmarkEnd w:id="5287"/>
      <w:r>
        <w:t>"</w:t>
      </w:r>
      <w:bookmarkEnd w:id="5288"/>
      <w:bookmarkEnd w:id="5289"/>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474EB088" w:rsidR="00FC68DB" w:rsidRDefault="00FC68DB" w:rsidP="00B202D2">
      <w:pPr>
        <w:pStyle w:val="Beschriftung"/>
        <w:spacing w:before="120"/>
      </w:pPr>
      <w:bookmarkStart w:id="5290" w:name="_Toc3566525"/>
      <w:bookmarkStart w:id="5291" w:name="_Toc34747527"/>
      <w:bookmarkStart w:id="5292" w:name="_Toc77095986"/>
      <w:bookmarkStart w:id="5293" w:name="_Toc96345529"/>
      <w:r>
        <w:t xml:space="preserve">Table </w:t>
      </w:r>
      <w:r>
        <w:fldChar w:fldCharType="begin"/>
      </w:r>
      <w:r>
        <w:instrText xml:space="preserve"> SEQ Table \* ARABIC </w:instrText>
      </w:r>
      <w:r>
        <w:fldChar w:fldCharType="separate"/>
      </w:r>
      <w:r w:rsidR="00261D7A">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5290"/>
      <w:bookmarkEnd w:id="5291"/>
      <w:bookmarkEnd w:id="5292"/>
      <w:bookmarkEnd w:id="529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5294" w:name="_Ref414345739"/>
      <w:bookmarkStart w:id="5295" w:name="_Ref414345749"/>
      <w:bookmarkStart w:id="5296" w:name="_Ref414345786"/>
      <w:bookmarkStart w:id="5297" w:name="_Ref414345798"/>
      <w:bookmarkStart w:id="5298" w:name="_Toc3557065"/>
      <w:bookmarkStart w:id="5299" w:name="_Toc34747315"/>
      <w:bookmarkStart w:id="5300" w:name="_Toc77102134"/>
      <w:bookmarkStart w:id="5301" w:name="_Toc96345300"/>
      <w:r w:rsidRPr="00226A3F">
        <w:t>Adhesive Lines</w:t>
      </w:r>
      <w:bookmarkEnd w:id="5241"/>
      <w:bookmarkEnd w:id="5294"/>
      <w:bookmarkEnd w:id="5295"/>
      <w:bookmarkEnd w:id="5296"/>
      <w:bookmarkEnd w:id="5297"/>
      <w:bookmarkEnd w:id="5298"/>
      <w:bookmarkEnd w:id="5299"/>
      <w:bookmarkEnd w:id="5300"/>
      <w:bookmarkEnd w:id="530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ED9E32"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261D7A">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53075F0"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302" w:author="Weinert, Matthias (M.)" w:date="2022-02-21T14:07:00Z">
              <w:r w:rsidR="00261D7A" w:rsidRPr="00261D7A">
                <w:rPr>
                  <w:sz w:val="20"/>
                  <w:szCs w:val="20"/>
                  <w:rPrChange w:id="5303" w:author="Weinert, Matthias (M.)" w:date="2022-02-21T14:07:00Z">
                    <w:rPr/>
                  </w:rPrChange>
                </w:rPr>
                <w:t xml:space="preserve">Custom Attributes </w:t>
              </w:r>
              <w:r w:rsidR="00261D7A" w:rsidRPr="007331A4">
                <w:t>list</w:t>
              </w:r>
            </w:ins>
            <w:del w:id="5304"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44EC40B4" w14:textId="709E9F99" w:rsidR="00FC68DB" w:rsidRDefault="00FC68DB" w:rsidP="00B202D2">
      <w:pPr>
        <w:pStyle w:val="Beschriftung"/>
        <w:spacing w:before="120"/>
      </w:pPr>
      <w:bookmarkStart w:id="5305" w:name="_Toc3566527"/>
      <w:bookmarkStart w:id="5306" w:name="_Toc34747529"/>
      <w:bookmarkStart w:id="5307" w:name="_Toc77095988"/>
      <w:bookmarkStart w:id="5308" w:name="_Toc96345530"/>
      <w:r>
        <w:t xml:space="preserve">Table </w:t>
      </w:r>
      <w:r>
        <w:fldChar w:fldCharType="begin"/>
      </w:r>
      <w:r>
        <w:instrText xml:space="preserve"> SEQ Table \* ARABIC </w:instrText>
      </w:r>
      <w:r>
        <w:fldChar w:fldCharType="separate"/>
      </w:r>
      <w:r w:rsidR="00261D7A">
        <w:rPr>
          <w:noProof/>
        </w:rPr>
        <w:t>126</w:t>
      </w:r>
      <w:r>
        <w:fldChar w:fldCharType="end"/>
      </w:r>
      <w:r>
        <w:t xml:space="preserve">: Nested elements of </w:t>
      </w:r>
      <w:r w:rsidRPr="00AA1695">
        <w:rPr>
          <w:rStyle w:val="elementdeftypeChar"/>
          <w:rFonts w:eastAsia="Calibri"/>
          <w:b w:val="0"/>
        </w:rPr>
        <w:t>&lt;connection_1d/&gt;</w:t>
      </w:r>
      <w:bookmarkEnd w:id="5305"/>
      <w:bookmarkEnd w:id="5306"/>
      <w:bookmarkEnd w:id="5307"/>
      <w:bookmarkEnd w:id="5308"/>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EEAB312" w:rsidR="00FC68DB" w:rsidRDefault="00FC68DB" w:rsidP="00B202D2">
      <w:pPr>
        <w:pStyle w:val="Beschriftung"/>
        <w:spacing w:before="120"/>
        <w:rPr>
          <w:rFonts w:ascii="Courier New" w:hAnsi="Courier New"/>
        </w:rPr>
      </w:pPr>
      <w:bookmarkStart w:id="5309" w:name="_Toc3566528"/>
      <w:bookmarkStart w:id="5310" w:name="_Toc34747530"/>
      <w:bookmarkStart w:id="5311" w:name="_Toc77095989"/>
      <w:bookmarkStart w:id="5312" w:name="_Toc96345531"/>
      <w:r>
        <w:t xml:space="preserve">Table </w:t>
      </w:r>
      <w:r>
        <w:fldChar w:fldCharType="begin"/>
      </w:r>
      <w:r>
        <w:instrText xml:space="preserve"> SEQ Table \* ARABIC </w:instrText>
      </w:r>
      <w:r>
        <w:fldChar w:fldCharType="separate"/>
      </w:r>
      <w:r w:rsidR="00261D7A">
        <w:rPr>
          <w:noProof/>
        </w:rPr>
        <w:t>127</w:t>
      </w:r>
      <w:r>
        <w:fldChar w:fldCharType="end"/>
      </w:r>
      <w:r>
        <w:t xml:space="preserve">: Attributes of element </w:t>
      </w:r>
      <w:r w:rsidRPr="00D66FF0">
        <w:rPr>
          <w:rFonts w:ascii="Courier New" w:hAnsi="Courier New" w:cs="Courier New"/>
        </w:rPr>
        <w:t>&lt;adhesive_line/&gt;</w:t>
      </w:r>
      <w:bookmarkEnd w:id="5309"/>
      <w:bookmarkEnd w:id="5310"/>
      <w:bookmarkEnd w:id="5311"/>
      <w:bookmarkEnd w:id="5312"/>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5B736BE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261D7A">
        <w:t>10.1.2</w:t>
      </w:r>
      <w:r>
        <w:fldChar w:fldCharType="end"/>
      </w:r>
      <w:r>
        <w:t> </w:t>
      </w:r>
      <w:r>
        <w:fldChar w:fldCharType="begin"/>
      </w:r>
      <w:r>
        <w:instrText xml:space="preserve"> REF _Ref429050458 \h </w:instrText>
      </w:r>
      <w:r>
        <w:fldChar w:fldCharType="separate"/>
      </w:r>
      <w:ins w:id="5313" w:author="Weinert, Matthias (M.)" w:date="2022-02-21T14:07:00Z">
        <w:r w:rsidR="00261D7A" w:rsidRPr="007055D9">
          <w:t>L</w:t>
        </w:r>
        <w:r w:rsidR="00261D7A">
          <w:t>ocation</w:t>
        </w:r>
      </w:ins>
      <w:del w:id="5314" w:author="Weinert, Matthias (M.)" w:date="2022-02-16T15:43:00Z">
        <w:r w:rsidR="0050351B" w:rsidRPr="007055D9" w:rsidDel="00F16E77">
          <w:delText>L</w:delText>
        </w:r>
        <w:r w:rsidR="0050351B" w:rsidDel="00F16E77">
          <w:delText>ocation</w:delText>
        </w:r>
      </w:del>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4F45A04B"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261D7A">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ins w:id="5315" w:author="Weinert, Matthias (M.)" w:date="2022-02-21T14:07:00Z">
        <w:r w:rsidR="00261D7A" w:rsidRPr="00261D7A">
          <w:rPr>
            <w:rStyle w:val="Hervorhebung"/>
            <w:rPrChange w:id="5316" w:author="Weinert, Matthias (M.)" w:date="2022-02-21T14:07:00Z">
              <w:rPr/>
            </w:rPrChange>
          </w:rPr>
          <w:t xml:space="preserve">User Specific Data </w:t>
        </w:r>
        <w:r w:rsidR="00261D7A" w:rsidRPr="00261D7A">
          <w:rPr>
            <w:rStyle w:val="Hervorhebung"/>
            <w:rPrChange w:id="5317" w:author="Weinert, Matthias (M.)" w:date="2022-02-21T14:07:00Z">
              <w:rPr>
                <w:rFonts w:ascii="Courier New" w:hAnsi="Courier New" w:cs="Courier New"/>
                <w:i/>
                <w:sz w:val="26"/>
                <w:szCs w:val="28"/>
                <w:lang w:eastAsia="de-DE"/>
              </w:rPr>
            </w:rPrChange>
          </w:rPr>
          <w:t>&lt;</w:t>
        </w:r>
        <w:proofErr w:type="spellStart"/>
        <w:r w:rsidR="00261D7A" w:rsidRPr="00261D7A">
          <w:rPr>
            <w:rStyle w:val="Hervorhebung"/>
            <w:rPrChange w:id="5318" w:author="Weinert, Matthias (M.)" w:date="2022-02-21T14:07:00Z">
              <w:rPr>
                <w:rFonts w:ascii="Courier New" w:hAnsi="Courier New" w:cs="Courier New"/>
                <w:i/>
                <w:sz w:val="26"/>
                <w:szCs w:val="28"/>
                <w:lang w:eastAsia="de-DE"/>
              </w:rPr>
            </w:rPrChange>
          </w:rPr>
          <w:t>appdata</w:t>
        </w:r>
        <w:proofErr w:type="spellEnd"/>
        <w:r w:rsidR="00261D7A" w:rsidRPr="00261D7A">
          <w:rPr>
            <w:rStyle w:val="Hervorhebung"/>
            <w:rPrChange w:id="5319" w:author="Weinert, Matthias (M.)" w:date="2022-02-21T14:07:00Z">
              <w:rPr>
                <w:rFonts w:ascii="Courier New" w:hAnsi="Courier New" w:cs="Courier New"/>
                <w:i/>
                <w:sz w:val="26"/>
                <w:szCs w:val="28"/>
                <w:lang w:eastAsia="de-DE"/>
              </w:rPr>
            </w:rPrChange>
          </w:rPr>
          <w:t>/</w:t>
        </w:r>
        <w:r w:rsidR="00261D7A" w:rsidRPr="00F54521">
          <w:rPr>
            <w:rFonts w:ascii="Courier New" w:hAnsi="Courier New" w:cs="Courier New"/>
            <w:i/>
            <w:sz w:val="26"/>
            <w:szCs w:val="28"/>
          </w:rPr>
          <w:t>&gt;</w:t>
        </w:r>
      </w:ins>
      <w:del w:id="5320" w:author="Weinert, Matthias (M.)" w:date="2022-02-16T15:43:00Z">
        <w:r w:rsidR="0050351B" w:rsidRPr="0050351B" w:rsidDel="00F16E77">
          <w:rPr>
            <w:rStyle w:val="Hervorhebung"/>
          </w:rPr>
          <w:delText>User Specific Data &lt;appdata/</w:delText>
        </w:r>
        <w:r w:rsidR="0050351B" w:rsidRPr="0050351B" w:rsidDel="00F16E77">
          <w:rPr>
            <w:rFonts w:ascii="Courier New" w:hAnsi="Courier New" w:cs="Courier New"/>
            <w:i/>
            <w:sz w:val="26"/>
            <w:szCs w:val="28"/>
          </w:rPr>
          <w:delText>&gt;</w:delText>
        </w:r>
      </w:del>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09BC9B04"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261D7A">
        <w:t>7.2.2</w:t>
      </w:r>
      <w:r>
        <w:fldChar w:fldCharType="end"/>
      </w:r>
      <w:r>
        <w:t> </w:t>
      </w:r>
      <w:r>
        <w:fldChar w:fldCharType="begin"/>
      </w:r>
      <w:r>
        <w:instrText xml:space="preserve"> REF _Ref414560131 \h  \* MERGEFORMAT </w:instrText>
      </w:r>
      <w:r>
        <w:fldChar w:fldCharType="separate"/>
      </w:r>
      <w:ins w:id="5321" w:author="Weinert, Matthias (M.)" w:date="2022-02-21T14:07:00Z">
        <w:r w:rsidR="00261D7A" w:rsidRPr="007055D9">
          <w:t xml:space="preserve">Finite Element Specific Data </w:t>
        </w:r>
        <w:r w:rsidR="00261D7A" w:rsidRPr="00261D7A">
          <w:rPr>
            <w:rFonts w:ascii="Courier New" w:hAnsi="Courier New" w:cs="Courier New"/>
            <w:b/>
            <w:i/>
            <w:rPrChange w:id="5322" w:author="Weinert, Matthias (M.)" w:date="2022-02-21T14:07:00Z">
              <w:rPr>
                <w:rFonts w:ascii="Courier New" w:hAnsi="Courier New" w:cs="Courier New"/>
                <w:i/>
                <w:sz w:val="26"/>
                <w:szCs w:val="28"/>
                <w:lang w:eastAsia="de-DE"/>
              </w:rPr>
            </w:rPrChange>
          </w:rPr>
          <w:t>&lt;</w:t>
        </w:r>
        <w:proofErr w:type="spellStart"/>
        <w:r w:rsidR="00261D7A" w:rsidRPr="00261D7A">
          <w:rPr>
            <w:rFonts w:ascii="Courier New" w:hAnsi="Courier New" w:cs="Courier New"/>
            <w:b/>
            <w:i/>
            <w:rPrChange w:id="5323" w:author="Weinert, Matthias (M.)" w:date="2022-02-21T14:07:00Z">
              <w:rPr>
                <w:rFonts w:ascii="Courier New" w:hAnsi="Courier New" w:cs="Courier New"/>
                <w:i/>
                <w:sz w:val="26"/>
                <w:szCs w:val="28"/>
                <w:lang w:eastAsia="de-DE"/>
              </w:rPr>
            </w:rPrChange>
          </w:rPr>
          <w:t>femdata</w:t>
        </w:r>
        <w:proofErr w:type="spellEnd"/>
        <w:r w:rsidR="00261D7A" w:rsidRPr="00261D7A">
          <w:rPr>
            <w:rFonts w:ascii="Courier New" w:hAnsi="Courier New" w:cs="Courier New"/>
            <w:b/>
            <w:i/>
            <w:rPrChange w:id="5324" w:author="Weinert, Matthias (M.)" w:date="2022-02-21T14:07:00Z">
              <w:rPr>
                <w:rFonts w:ascii="Courier New" w:hAnsi="Courier New" w:cs="Courier New"/>
                <w:i/>
                <w:sz w:val="26"/>
                <w:szCs w:val="28"/>
                <w:lang w:eastAsia="de-DE"/>
              </w:rPr>
            </w:rPrChange>
          </w:rPr>
          <w:t>/&gt;</w:t>
        </w:r>
      </w:ins>
      <w:del w:id="5325"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5326" w:name="_Toc428279602"/>
      <w:bookmarkStart w:id="5327" w:name="_Toc428456348"/>
      <w:bookmarkStart w:id="5328" w:name="_Toc428537316"/>
      <w:bookmarkStart w:id="5329" w:name="_Toc428969638"/>
      <w:bookmarkStart w:id="5330" w:name="_Toc429053029"/>
      <w:bookmarkStart w:id="5331" w:name="_Toc413861930"/>
      <w:bookmarkStart w:id="5332" w:name="_Toc3557066"/>
      <w:bookmarkStart w:id="5333" w:name="_Toc34747316"/>
      <w:bookmarkStart w:id="5334" w:name="_Toc77102135"/>
      <w:bookmarkStart w:id="5335" w:name="_Toc96345301"/>
      <w:bookmarkStart w:id="5336" w:name="_Toc413359617"/>
      <w:bookmarkEnd w:id="5326"/>
      <w:bookmarkEnd w:id="5327"/>
      <w:bookmarkEnd w:id="5328"/>
      <w:bookmarkEnd w:id="5329"/>
      <w:bookmarkEnd w:id="5330"/>
      <w:r w:rsidRPr="00226A3F">
        <w:lastRenderedPageBreak/>
        <w:t>Hemming Flanges</w:t>
      </w:r>
      <w:bookmarkEnd w:id="5331"/>
      <w:bookmarkEnd w:id="5332"/>
      <w:bookmarkEnd w:id="5333"/>
      <w:bookmarkEnd w:id="5334"/>
      <w:bookmarkEnd w:id="5335"/>
    </w:p>
    <w:p w14:paraId="7D310584" w14:textId="77777777" w:rsidR="00FC68DB" w:rsidRDefault="00FC68DB" w:rsidP="00B202D2">
      <w:pPr>
        <w:pStyle w:val="berschrift3"/>
      </w:pPr>
      <w:bookmarkStart w:id="5337" w:name="_Toc413861931"/>
      <w:bookmarkStart w:id="5338" w:name="_Toc3557067"/>
      <w:bookmarkStart w:id="5339" w:name="_Toc34747317"/>
      <w:bookmarkStart w:id="5340" w:name="_Toc77102136"/>
      <w:bookmarkStart w:id="5341" w:name="_Toc96345302"/>
      <w:r>
        <w:t>Introduction</w:t>
      </w:r>
      <w:bookmarkEnd w:id="5337"/>
      <w:bookmarkEnd w:id="5338"/>
      <w:bookmarkEnd w:id="5339"/>
      <w:bookmarkEnd w:id="5340"/>
      <w:bookmarkEnd w:id="534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FE7FB58" w:rsidR="00FC68DB" w:rsidRDefault="00FC68DB" w:rsidP="00B202D2">
      <w:pPr>
        <w:pStyle w:val="Beschriftung"/>
        <w:rPr>
          <w:b/>
          <w:u w:val="single"/>
        </w:rPr>
      </w:pPr>
      <w:bookmarkStart w:id="5342" w:name="_Ref413858805"/>
      <w:bookmarkStart w:id="5343" w:name="_Toc413861952"/>
      <w:bookmarkStart w:id="5344" w:name="_Toc3557149"/>
      <w:bookmarkStart w:id="5345" w:name="_Toc34747402"/>
      <w:bookmarkStart w:id="5346" w:name="_Toc76030600"/>
      <w:bookmarkStart w:id="5347" w:name="_Toc94530885"/>
      <w:bookmarkStart w:id="5348" w:name="_Toc96345394"/>
      <w:r>
        <w:t xml:space="preserve">Figure </w:t>
      </w:r>
      <w:r>
        <w:fldChar w:fldCharType="begin"/>
      </w:r>
      <w:r>
        <w:instrText xml:space="preserve"> SEQ Figure \* ARABIC </w:instrText>
      </w:r>
      <w:r>
        <w:fldChar w:fldCharType="separate"/>
      </w:r>
      <w:ins w:id="5349" w:author="Weinert, Matthias (M.)" w:date="2022-02-21T14:07:00Z">
        <w:r w:rsidR="00261D7A">
          <w:rPr>
            <w:noProof/>
          </w:rPr>
          <w:t>75</w:t>
        </w:r>
      </w:ins>
      <w:del w:id="5350" w:author="Weinert, Matthias (M.)" w:date="2022-02-17T14:54:00Z">
        <w:r w:rsidR="004E6643" w:rsidDel="005C101E">
          <w:rPr>
            <w:noProof/>
          </w:rPr>
          <w:delText>76</w:delText>
        </w:r>
      </w:del>
      <w:r>
        <w:fldChar w:fldCharType="end"/>
      </w:r>
      <w:bookmarkEnd w:id="5342"/>
      <w:r>
        <w:t>: The Three Regions of a Hemming</w:t>
      </w:r>
      <w:bookmarkEnd w:id="5343"/>
      <w:bookmarkEnd w:id="5344"/>
      <w:bookmarkEnd w:id="5345"/>
      <w:bookmarkEnd w:id="5346"/>
      <w:bookmarkEnd w:id="5347"/>
      <w:bookmarkEnd w:id="534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75809E8" w:rsidR="00FC68DB" w:rsidRPr="00EB3687" w:rsidRDefault="00FC68DB" w:rsidP="00B202D2">
      <w:pPr>
        <w:pStyle w:val="Beschriftung"/>
        <w:rPr>
          <w:noProof/>
          <w:lang w:eastAsia="en-GB"/>
        </w:rPr>
      </w:pPr>
      <w:bookmarkStart w:id="5351" w:name="_Ref413850590"/>
      <w:bookmarkStart w:id="5352" w:name="_Toc413861953"/>
      <w:bookmarkStart w:id="5353" w:name="_Toc3557150"/>
      <w:bookmarkStart w:id="5354" w:name="_Toc34747403"/>
      <w:bookmarkStart w:id="5355" w:name="_Toc76030601"/>
      <w:bookmarkStart w:id="5356" w:name="_Toc94530886"/>
      <w:bookmarkStart w:id="5357" w:name="_Toc96345395"/>
      <w:r>
        <w:t xml:space="preserve">Figure </w:t>
      </w:r>
      <w:r>
        <w:fldChar w:fldCharType="begin"/>
      </w:r>
      <w:r>
        <w:instrText xml:space="preserve"> SEQ Figure \* ARABIC </w:instrText>
      </w:r>
      <w:r>
        <w:fldChar w:fldCharType="separate"/>
      </w:r>
      <w:ins w:id="5358" w:author="Weinert, Matthias (M.)" w:date="2022-02-21T14:07:00Z">
        <w:r w:rsidR="00261D7A">
          <w:rPr>
            <w:noProof/>
          </w:rPr>
          <w:t>76</w:t>
        </w:r>
      </w:ins>
      <w:del w:id="5359" w:author="Weinert, Matthias (M.)" w:date="2022-02-17T14:54:00Z">
        <w:r w:rsidR="004E6643" w:rsidDel="005C101E">
          <w:rPr>
            <w:noProof/>
          </w:rPr>
          <w:delText>77</w:delText>
        </w:r>
      </w:del>
      <w:r>
        <w:fldChar w:fldCharType="end"/>
      </w:r>
      <w:bookmarkEnd w:id="535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5352"/>
      <w:bookmarkEnd w:id="5353"/>
      <w:bookmarkEnd w:id="5354"/>
      <w:bookmarkEnd w:id="5355"/>
      <w:bookmarkEnd w:id="5356"/>
      <w:bookmarkEnd w:id="5357"/>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3998AB3" w:rsidR="00FC68DB" w:rsidRPr="00803403" w:rsidRDefault="00FC68DB" w:rsidP="00B202D2">
      <w:pPr>
        <w:pStyle w:val="Beschriftung"/>
      </w:pPr>
      <w:bookmarkStart w:id="5360" w:name="_Toc413861954"/>
      <w:bookmarkStart w:id="5361" w:name="_Toc3557151"/>
      <w:bookmarkStart w:id="5362" w:name="_Toc34747404"/>
      <w:bookmarkStart w:id="5363" w:name="_Toc76030602"/>
      <w:bookmarkStart w:id="5364" w:name="_Toc94530887"/>
      <w:bookmarkStart w:id="5365" w:name="_Toc96345396"/>
      <w:r w:rsidRPr="005231A8">
        <w:t xml:space="preserve">Figure </w:t>
      </w:r>
      <w:r>
        <w:fldChar w:fldCharType="begin"/>
      </w:r>
      <w:r>
        <w:instrText xml:space="preserve"> SEQ Figure \* ARABIC </w:instrText>
      </w:r>
      <w:r>
        <w:fldChar w:fldCharType="separate"/>
      </w:r>
      <w:ins w:id="5366" w:author="Weinert, Matthias (M.)" w:date="2022-02-21T14:07:00Z">
        <w:r w:rsidR="00261D7A">
          <w:rPr>
            <w:noProof/>
          </w:rPr>
          <w:t>77</w:t>
        </w:r>
      </w:ins>
      <w:del w:id="5367" w:author="Weinert, Matthias (M.)" w:date="2022-02-17T14:54:00Z">
        <w:r w:rsidR="004E6643" w:rsidDel="005C101E">
          <w:rPr>
            <w:noProof/>
          </w:rPr>
          <w:delText>78</w:delText>
        </w:r>
      </w:del>
      <w:r>
        <w:fldChar w:fldCharType="end"/>
      </w:r>
      <w:r w:rsidRPr="005231A8">
        <w:t>: Adhesive Path Differs from Root Path</w:t>
      </w:r>
      <w:bookmarkEnd w:id="5360"/>
      <w:bookmarkEnd w:id="5361"/>
      <w:bookmarkEnd w:id="5362"/>
      <w:bookmarkEnd w:id="5363"/>
      <w:bookmarkEnd w:id="5364"/>
      <w:bookmarkEnd w:id="536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1E18884" w:rsidR="00FC68DB" w:rsidRPr="00EB3687" w:rsidRDefault="00FC68DB" w:rsidP="00B202D2">
      <w:pPr>
        <w:pStyle w:val="Beschriftung"/>
        <w:rPr>
          <w:noProof/>
          <w:lang w:eastAsia="en-GB"/>
        </w:rPr>
      </w:pPr>
      <w:bookmarkStart w:id="5368" w:name="_Toc3557152"/>
      <w:bookmarkStart w:id="5369" w:name="_Toc34747405"/>
      <w:bookmarkStart w:id="5370" w:name="_Toc76030603"/>
      <w:bookmarkStart w:id="5371" w:name="_Toc94530888"/>
      <w:bookmarkStart w:id="5372" w:name="_Toc96345397"/>
      <w:r>
        <w:t xml:space="preserve">Figure </w:t>
      </w:r>
      <w:r>
        <w:fldChar w:fldCharType="begin"/>
      </w:r>
      <w:r>
        <w:instrText xml:space="preserve"> SEQ Figure \* ARABIC </w:instrText>
      </w:r>
      <w:r>
        <w:fldChar w:fldCharType="separate"/>
      </w:r>
      <w:ins w:id="5373" w:author="Weinert, Matthias (M.)" w:date="2022-02-21T14:07:00Z">
        <w:r w:rsidR="00261D7A">
          <w:rPr>
            <w:noProof/>
          </w:rPr>
          <w:t>78</w:t>
        </w:r>
      </w:ins>
      <w:del w:id="5374" w:author="Weinert, Matthias (M.)" w:date="2022-02-17T14:54:00Z">
        <w:r w:rsidR="004E6643" w:rsidDel="005C101E">
          <w:rPr>
            <w:noProof/>
          </w:rPr>
          <w:delText>79</w:delText>
        </w:r>
      </w:del>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5368"/>
      <w:bookmarkEnd w:id="5369"/>
      <w:bookmarkEnd w:id="5370"/>
      <w:bookmarkEnd w:id="5371"/>
      <w:bookmarkEnd w:id="537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5375" w:name="_Toc413861932"/>
      <w:bookmarkStart w:id="5376" w:name="_Toc3557068"/>
      <w:bookmarkStart w:id="5377" w:name="_Toc34747318"/>
      <w:bookmarkStart w:id="5378" w:name="_Toc77102137"/>
      <w:bookmarkStart w:id="5379" w:name="_Toc9634530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5375"/>
      <w:bookmarkEnd w:id="5376"/>
      <w:bookmarkEnd w:id="5377"/>
      <w:bookmarkEnd w:id="5378"/>
      <w:bookmarkEnd w:id="5379"/>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39DC8F2"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261D7A">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60316BB"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380" w:author="Weinert, Matthias (M.)" w:date="2022-02-21T14:07:00Z">
              <w:r w:rsidR="00261D7A" w:rsidRPr="00261D7A">
                <w:rPr>
                  <w:sz w:val="20"/>
                  <w:szCs w:val="20"/>
                  <w:rPrChange w:id="5381" w:author="Weinert, Matthias (M.)" w:date="2022-02-21T14:07:00Z">
                    <w:rPr/>
                  </w:rPrChange>
                </w:rPr>
                <w:t xml:space="preserve">Custom Attributes </w:t>
              </w:r>
              <w:r w:rsidR="00261D7A" w:rsidRPr="007331A4">
                <w:t>list</w:t>
              </w:r>
            </w:ins>
            <w:del w:id="538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3C012A34" w14:textId="22595CEA" w:rsidR="00FC68DB" w:rsidRDefault="00FC68DB" w:rsidP="00B202D2">
      <w:pPr>
        <w:pStyle w:val="Beschriftung"/>
        <w:spacing w:before="120"/>
      </w:pPr>
      <w:bookmarkStart w:id="5383" w:name="_Toc3566530"/>
      <w:bookmarkStart w:id="5384" w:name="_Toc34747532"/>
      <w:bookmarkStart w:id="5385" w:name="_Toc77095991"/>
      <w:bookmarkStart w:id="5386" w:name="_Toc96345532"/>
      <w:r>
        <w:t xml:space="preserve">Table </w:t>
      </w:r>
      <w:r>
        <w:fldChar w:fldCharType="begin"/>
      </w:r>
      <w:r>
        <w:instrText xml:space="preserve"> SEQ Table \* ARABIC </w:instrText>
      </w:r>
      <w:r>
        <w:fldChar w:fldCharType="separate"/>
      </w:r>
      <w:r w:rsidR="00261D7A">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5383"/>
      <w:bookmarkEnd w:id="5384"/>
      <w:bookmarkEnd w:id="5385"/>
      <w:bookmarkEnd w:id="5386"/>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6D22A47B"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261D7A">
        <w:t>10.1.2</w:t>
      </w:r>
      <w:r>
        <w:fldChar w:fldCharType="end"/>
      </w:r>
      <w:r>
        <w:t> </w:t>
      </w:r>
      <w:r>
        <w:fldChar w:fldCharType="begin"/>
      </w:r>
      <w:r>
        <w:instrText xml:space="preserve"> REF _Ref429050458 \h </w:instrText>
      </w:r>
      <w:r>
        <w:fldChar w:fldCharType="separate"/>
      </w:r>
      <w:ins w:id="5387" w:author="Weinert, Matthias (M.)" w:date="2022-02-21T14:07:00Z">
        <w:r w:rsidR="00261D7A" w:rsidRPr="007055D9">
          <w:t>L</w:t>
        </w:r>
        <w:r w:rsidR="00261D7A">
          <w:t>ocation</w:t>
        </w:r>
      </w:ins>
      <w:del w:id="5388" w:author="Weinert, Matthias (M.)" w:date="2022-02-16T15:43:00Z">
        <w:r w:rsidR="0050351B" w:rsidRPr="007055D9" w:rsidDel="00F16E77">
          <w:delText>L</w:delText>
        </w:r>
        <w:r w:rsidR="0050351B" w:rsidDel="00F16E77">
          <w:delText>ocation</w:delText>
        </w:r>
      </w:del>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445A63F1"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261D7A">
        <w:t>7.2.1</w:t>
      </w:r>
      <w:r>
        <w:fldChar w:fldCharType="end"/>
      </w:r>
      <w:r>
        <w:t> </w:t>
      </w:r>
      <w:r>
        <w:fldChar w:fldCharType="begin"/>
      </w:r>
      <w:r>
        <w:instrText xml:space="preserve"> REF _Ref429053268 \h  \* MERGEFORMAT </w:instrText>
      </w:r>
      <w:r>
        <w:fldChar w:fldCharType="separate"/>
      </w:r>
      <w:ins w:id="5389" w:author="Weinert, Matthias (M.)" w:date="2022-02-21T14:07:00Z">
        <w:r w:rsidR="00261D7A" w:rsidRPr="007055D9">
          <w:t xml:space="preserve">User Specific Data </w:t>
        </w:r>
        <w:r w:rsidR="00261D7A" w:rsidRPr="00261D7A">
          <w:rPr>
            <w:rStyle w:val="Hervorhebung"/>
            <w:rPrChange w:id="5390" w:author="Weinert, Matthias (M.)" w:date="2022-02-21T14:07:00Z">
              <w:rPr>
                <w:rFonts w:ascii="Courier New" w:hAnsi="Courier New" w:cs="Courier New"/>
                <w:i/>
                <w:sz w:val="26"/>
                <w:szCs w:val="28"/>
                <w:lang w:eastAsia="de-DE"/>
              </w:rPr>
            </w:rPrChange>
          </w:rPr>
          <w:t>&lt;</w:t>
        </w:r>
        <w:proofErr w:type="spellStart"/>
        <w:r w:rsidR="00261D7A" w:rsidRPr="00261D7A">
          <w:rPr>
            <w:rStyle w:val="Hervorhebung"/>
            <w:rPrChange w:id="5391" w:author="Weinert, Matthias (M.)" w:date="2022-02-21T14:07:00Z">
              <w:rPr>
                <w:rFonts w:ascii="Courier New" w:hAnsi="Courier New" w:cs="Courier New"/>
                <w:i/>
                <w:sz w:val="26"/>
                <w:szCs w:val="28"/>
                <w:lang w:eastAsia="de-DE"/>
              </w:rPr>
            </w:rPrChange>
          </w:rPr>
          <w:t>appdata</w:t>
        </w:r>
        <w:proofErr w:type="spellEnd"/>
        <w:r w:rsidR="00261D7A" w:rsidRPr="00261D7A">
          <w:rPr>
            <w:rStyle w:val="Hervorhebung"/>
            <w:rPrChange w:id="5392" w:author="Weinert, Matthias (M.)" w:date="2022-02-21T14:07:00Z">
              <w:rPr>
                <w:rFonts w:ascii="Courier New" w:hAnsi="Courier New" w:cs="Courier New"/>
                <w:i/>
                <w:sz w:val="26"/>
                <w:szCs w:val="28"/>
                <w:lang w:eastAsia="de-DE"/>
              </w:rPr>
            </w:rPrChange>
          </w:rPr>
          <w:t>/</w:t>
        </w:r>
        <w:r w:rsidR="00261D7A" w:rsidRPr="00F54521">
          <w:rPr>
            <w:rFonts w:ascii="Courier New" w:hAnsi="Courier New" w:cs="Courier New"/>
            <w:i/>
            <w:sz w:val="26"/>
            <w:szCs w:val="28"/>
          </w:rPr>
          <w:t>&gt;</w:t>
        </w:r>
      </w:ins>
      <w:del w:id="5393" w:author="Weinert, Matthias (M.)" w:date="2022-02-16T15:43:00Z">
        <w:r w:rsidR="0050351B" w:rsidRPr="007055D9" w:rsidDel="00F16E77">
          <w:delText xml:space="preserve">User Specific Data </w:delText>
        </w:r>
        <w:r w:rsidR="0050351B" w:rsidRPr="0050351B" w:rsidDel="00F16E77">
          <w:rPr>
            <w:rStyle w:val="Hervorhebung"/>
          </w:rPr>
          <w:delText>&lt;appdata/</w:delText>
        </w:r>
        <w:r w:rsidR="0050351B" w:rsidRPr="0050351B" w:rsidDel="00F16E77">
          <w:rPr>
            <w:rFonts w:ascii="Courier New" w:hAnsi="Courier New" w:cs="Courier New"/>
            <w:i/>
            <w:sz w:val="26"/>
            <w:szCs w:val="28"/>
          </w:rPr>
          <w:delText>&gt;</w:delText>
        </w:r>
      </w:del>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3A21EB84"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261D7A">
        <w:t>7.2.2</w:t>
      </w:r>
      <w:r>
        <w:fldChar w:fldCharType="end"/>
      </w:r>
      <w:r>
        <w:t> </w:t>
      </w:r>
      <w:r>
        <w:fldChar w:fldCharType="begin"/>
      </w:r>
      <w:r>
        <w:instrText xml:space="preserve"> REF _Ref414560131 \h  \* MERGEFORMAT </w:instrText>
      </w:r>
      <w:r>
        <w:fldChar w:fldCharType="separate"/>
      </w:r>
      <w:ins w:id="5394" w:author="Weinert, Matthias (M.)" w:date="2022-02-21T14:07:00Z">
        <w:r w:rsidR="00261D7A" w:rsidRPr="007055D9">
          <w:t xml:space="preserve">Finite Element Specific Data </w:t>
        </w:r>
        <w:r w:rsidR="00261D7A" w:rsidRPr="00261D7A">
          <w:rPr>
            <w:rFonts w:ascii="Courier New" w:hAnsi="Courier New" w:cs="Courier New"/>
            <w:b/>
            <w:i/>
            <w:rPrChange w:id="5395" w:author="Weinert, Matthias (M.)" w:date="2022-02-21T14:07:00Z">
              <w:rPr>
                <w:rFonts w:ascii="Courier New" w:hAnsi="Courier New" w:cs="Courier New"/>
                <w:i/>
                <w:sz w:val="26"/>
                <w:szCs w:val="28"/>
                <w:lang w:eastAsia="de-DE"/>
              </w:rPr>
            </w:rPrChange>
          </w:rPr>
          <w:t>&lt;</w:t>
        </w:r>
        <w:proofErr w:type="spellStart"/>
        <w:r w:rsidR="00261D7A" w:rsidRPr="00261D7A">
          <w:rPr>
            <w:rFonts w:ascii="Courier New" w:hAnsi="Courier New" w:cs="Courier New"/>
            <w:b/>
            <w:i/>
            <w:rPrChange w:id="5396" w:author="Weinert, Matthias (M.)" w:date="2022-02-21T14:07:00Z">
              <w:rPr>
                <w:rFonts w:ascii="Courier New" w:hAnsi="Courier New" w:cs="Courier New"/>
                <w:i/>
                <w:sz w:val="26"/>
                <w:szCs w:val="28"/>
                <w:lang w:eastAsia="de-DE"/>
              </w:rPr>
            </w:rPrChange>
          </w:rPr>
          <w:t>femdata</w:t>
        </w:r>
        <w:proofErr w:type="spellEnd"/>
        <w:r w:rsidR="00261D7A" w:rsidRPr="00261D7A">
          <w:rPr>
            <w:rFonts w:ascii="Courier New" w:hAnsi="Courier New" w:cs="Courier New"/>
            <w:b/>
            <w:i/>
            <w:rPrChange w:id="5397" w:author="Weinert, Matthias (M.)" w:date="2022-02-21T14:07:00Z">
              <w:rPr>
                <w:rFonts w:ascii="Courier New" w:hAnsi="Courier New" w:cs="Courier New"/>
                <w:i/>
                <w:sz w:val="26"/>
                <w:szCs w:val="28"/>
                <w:lang w:eastAsia="de-DE"/>
              </w:rPr>
            </w:rPrChange>
          </w:rPr>
          <w:t>/&gt;</w:t>
        </w:r>
      </w:ins>
      <w:del w:id="5398"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4256E078" w:rsidR="00FC68DB" w:rsidRDefault="00FC68DB" w:rsidP="00B202D2">
      <w:pPr>
        <w:pStyle w:val="Beschriftung"/>
        <w:spacing w:before="120"/>
      </w:pPr>
      <w:bookmarkStart w:id="5399" w:name="_Toc413861979"/>
      <w:bookmarkStart w:id="5400" w:name="_Toc3566531"/>
      <w:bookmarkStart w:id="5401" w:name="_Toc34747533"/>
      <w:bookmarkStart w:id="5402" w:name="_Toc77095992"/>
      <w:bookmarkStart w:id="5403" w:name="_Toc96345533"/>
      <w:r>
        <w:t xml:space="preserve">Table </w:t>
      </w:r>
      <w:r>
        <w:fldChar w:fldCharType="begin"/>
      </w:r>
      <w:r>
        <w:instrText xml:space="preserve"> SEQ Table \* ARABIC </w:instrText>
      </w:r>
      <w:r>
        <w:fldChar w:fldCharType="separate"/>
      </w:r>
      <w:r w:rsidR="00261D7A">
        <w:rPr>
          <w:noProof/>
        </w:rPr>
        <w:t>129</w:t>
      </w:r>
      <w:r>
        <w:fldChar w:fldCharType="end"/>
      </w:r>
      <w:r>
        <w:t xml:space="preserve">: Attributes of element </w:t>
      </w:r>
      <w:r w:rsidRPr="00F51947">
        <w:rPr>
          <w:rStyle w:val="elementdeftypeChar"/>
          <w:rFonts w:eastAsia="Calibri"/>
          <w:b w:val="0"/>
        </w:rPr>
        <w:t>&lt;hemming/&gt;</w:t>
      </w:r>
      <w:bookmarkEnd w:id="5399"/>
      <w:bookmarkEnd w:id="5400"/>
      <w:bookmarkEnd w:id="5401"/>
      <w:bookmarkEnd w:id="5402"/>
      <w:bookmarkEnd w:id="5403"/>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28E8EDF9"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261D7A">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ins w:id="5404" w:author="Weinert, Matthias (M.)" w:date="2022-02-21T14:07:00Z">
        <w:r w:rsidR="00261D7A" w:rsidRPr="00261D7A">
          <w:rPr>
            <w:lang w:val="en-US"/>
            <w:rPrChange w:id="5405" w:author="Weinert, Matthias (M.)" w:date="2022-02-21T14:07:00Z">
              <w:rPr/>
            </w:rPrChange>
          </w:rPr>
          <w:t>Element</w:t>
        </w:r>
        <w:r w:rsidR="00261D7A" w:rsidRPr="00261D7A">
          <w:rPr>
            <w:rStyle w:val="Hervorhebung"/>
            <w:lang w:val="en-US"/>
            <w:rPrChange w:id="5406" w:author="Weinert, Matthias (M.)" w:date="2022-02-21T14:07:00Z">
              <w:rPr/>
            </w:rPrChange>
          </w:rPr>
          <w:t xml:space="preserve"> </w:t>
        </w:r>
        <w:r w:rsidR="00261D7A" w:rsidRPr="00261D7A">
          <w:rPr>
            <w:rStyle w:val="Hervorhebung"/>
            <w:lang w:val="en-US"/>
            <w:rPrChange w:id="5407" w:author="Weinert, Matthias (M.)" w:date="2022-02-21T14:07:00Z">
              <w:rPr>
                <w:rFonts w:ascii="Courier New" w:hAnsi="Courier New" w:cs="Courier New"/>
              </w:rPr>
            </w:rPrChange>
          </w:rPr>
          <w:t>&lt;part/&gt;</w:t>
        </w:r>
      </w:ins>
      <w:del w:id="5408" w:author="Weinert, Matthias (M.)" w:date="2022-02-16T15:43:00Z">
        <w:r w:rsidR="0050351B" w:rsidRPr="0050351B" w:rsidDel="00F16E77">
          <w:rPr>
            <w:lang w:val="en-US"/>
          </w:rPr>
          <w:delText>Element</w:delText>
        </w:r>
        <w:r w:rsidR="0050351B" w:rsidRPr="0050351B" w:rsidDel="00F16E77">
          <w:rPr>
            <w:rStyle w:val="Hervorhebung"/>
            <w:lang w:val="en-US"/>
          </w:rPr>
          <w:delText xml:space="preserve"> &lt;part/&gt;</w:delText>
        </w:r>
      </w:del>
      <w:r>
        <w:rPr>
          <w:lang w:val="en-US"/>
        </w:rPr>
        <w:fldChar w:fldCharType="end"/>
      </w:r>
      <w:r>
        <w:rPr>
          <w:lang w:val="en-US"/>
        </w:rPr>
        <w:t>.</w:t>
      </w:r>
    </w:p>
    <w:p w14:paraId="39586273" w14:textId="1D3F01F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261D7A">
        <w:t>10.2.4.1</w:t>
      </w:r>
      <w:r>
        <w:fldChar w:fldCharType="end"/>
      </w:r>
      <w:r>
        <w:t xml:space="preserve"> </w:t>
      </w:r>
      <w:r>
        <w:fldChar w:fldCharType="begin"/>
      </w:r>
      <w:r>
        <w:instrText xml:space="preserve"> REF _Ref414571756 \h  \* MERGEFORMAT </w:instrText>
      </w:r>
      <w:r>
        <w:fldChar w:fldCharType="separate"/>
      </w:r>
      <w:r w:rsidR="00261D7A"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E5739AB" w:rsidR="00FC68DB" w:rsidRDefault="00FC68DB" w:rsidP="00B202D2">
      <w:pPr>
        <w:pStyle w:val="Beschriftung"/>
        <w:spacing w:before="120"/>
      </w:pPr>
      <w:bookmarkStart w:id="5409" w:name="_Toc413861980"/>
      <w:bookmarkStart w:id="5410" w:name="_Toc3566532"/>
      <w:bookmarkStart w:id="5411" w:name="_Toc34747534"/>
      <w:bookmarkStart w:id="5412" w:name="_Toc77095993"/>
      <w:bookmarkStart w:id="5413" w:name="_Toc96345534"/>
      <w:r>
        <w:t xml:space="preserve">Table </w:t>
      </w:r>
      <w:r>
        <w:fldChar w:fldCharType="begin"/>
      </w:r>
      <w:r>
        <w:instrText xml:space="preserve"> SEQ Table \* ARABIC </w:instrText>
      </w:r>
      <w:r>
        <w:fldChar w:fldCharType="separate"/>
      </w:r>
      <w:r w:rsidR="00261D7A">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5409"/>
      <w:bookmarkEnd w:id="5410"/>
      <w:bookmarkEnd w:id="5411"/>
      <w:bookmarkEnd w:id="5412"/>
      <w:bookmarkEnd w:id="541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C3FDA8F" w:rsidR="00FC68DB" w:rsidRDefault="00FC68DB" w:rsidP="00B202D2">
      <w:pPr>
        <w:pStyle w:val="Beschriftung"/>
        <w:spacing w:before="120"/>
      </w:pPr>
      <w:bookmarkStart w:id="5414" w:name="_Toc413861981"/>
      <w:bookmarkStart w:id="5415" w:name="_Toc3566533"/>
      <w:bookmarkStart w:id="5416" w:name="_Toc34747535"/>
      <w:bookmarkStart w:id="5417" w:name="_Toc77095994"/>
      <w:bookmarkStart w:id="5418" w:name="_Toc96345535"/>
      <w:r>
        <w:t xml:space="preserve">Table </w:t>
      </w:r>
      <w:r>
        <w:fldChar w:fldCharType="begin"/>
      </w:r>
      <w:r>
        <w:instrText xml:space="preserve"> SEQ Table \* ARABIC </w:instrText>
      </w:r>
      <w:r>
        <w:fldChar w:fldCharType="separate"/>
      </w:r>
      <w:r w:rsidR="00261D7A">
        <w:rPr>
          <w:noProof/>
        </w:rPr>
        <w:t>131</w:t>
      </w:r>
      <w:r>
        <w:fldChar w:fldCharType="end"/>
      </w:r>
      <w:r>
        <w:t>: Attributes of element</w:t>
      </w:r>
      <w:r w:rsidRPr="00226A3F">
        <w:t xml:space="preserve"> </w:t>
      </w:r>
      <w:r w:rsidRPr="0079141E">
        <w:rPr>
          <w:rStyle w:val="elementdeftypeChar"/>
          <w:rFonts w:eastAsia="Calibri"/>
          <w:b w:val="0"/>
        </w:rPr>
        <w:t>&lt;region/&gt;</w:t>
      </w:r>
      <w:bookmarkEnd w:id="5414"/>
      <w:bookmarkEnd w:id="5415"/>
      <w:bookmarkEnd w:id="5416"/>
      <w:bookmarkEnd w:id="5417"/>
      <w:bookmarkEnd w:id="541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24901DCA"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ins w:id="5419" w:author="Weinert, Matthias (M.)" w:date="2022-02-21T14:07:00Z">
        <w:r w:rsidR="00261D7A">
          <w:t xml:space="preserve">Figure </w:t>
        </w:r>
        <w:r w:rsidR="00261D7A">
          <w:rPr>
            <w:noProof/>
          </w:rPr>
          <w:t>75</w:t>
        </w:r>
      </w:ins>
      <w:del w:id="5420" w:author="Weinert, Matthias (M.)" w:date="2022-02-17T14:54:00Z">
        <w:r w:rsidR="004E6643" w:rsidDel="005C101E">
          <w:delText xml:space="preserve">Figure </w:delText>
        </w:r>
        <w:r w:rsidR="004E6643" w:rsidDel="005C101E">
          <w:rPr>
            <w:noProof/>
          </w:rPr>
          <w:delText>76</w:delText>
        </w:r>
      </w:del>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1B2C03F0"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261D7A">
        <w:rPr>
          <w:lang w:val="en-US"/>
        </w:rPr>
        <w:t>7.3.1.1</w:t>
      </w:r>
      <w:r w:rsidRPr="00C45A3A">
        <w:fldChar w:fldCharType="end"/>
      </w:r>
      <w:r w:rsidRPr="0033379A">
        <w:rPr>
          <w:lang w:val="en-US"/>
        </w:rPr>
        <w:t>) where the region’s adhesive connects to.</w:t>
      </w:r>
    </w:p>
    <w:p w14:paraId="2E0C5882" w14:textId="46FA9B3D"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261D7A">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0036BC48" w:rsidR="00FC68DB" w:rsidRDefault="00FC68DB" w:rsidP="00B202D2">
      <w:pPr>
        <w:pStyle w:val="Beschriftung"/>
        <w:spacing w:before="120"/>
        <w:rPr>
          <w:rFonts w:cs="Courier New"/>
          <w:szCs w:val="22"/>
        </w:rPr>
      </w:pPr>
      <w:bookmarkStart w:id="5421" w:name="_Toc3566534"/>
      <w:bookmarkStart w:id="5422" w:name="_Toc34747536"/>
      <w:bookmarkStart w:id="5423" w:name="_Toc77095995"/>
      <w:bookmarkStart w:id="5424" w:name="_Toc96345536"/>
      <w:r>
        <w:t xml:space="preserve">Table </w:t>
      </w:r>
      <w:r>
        <w:fldChar w:fldCharType="begin"/>
      </w:r>
      <w:r>
        <w:instrText xml:space="preserve"> SEQ Table \* ARABIC </w:instrText>
      </w:r>
      <w:r>
        <w:fldChar w:fldCharType="separate"/>
      </w:r>
      <w:r w:rsidR="00261D7A">
        <w:rPr>
          <w:noProof/>
        </w:rPr>
        <w:t>132</w:t>
      </w:r>
      <w:r>
        <w:fldChar w:fldCharType="end"/>
      </w:r>
      <w:r>
        <w:t>: Nested elements of element</w:t>
      </w:r>
      <w:r w:rsidRPr="00226A3F">
        <w:t xml:space="preserve"> </w:t>
      </w:r>
      <w:r w:rsidRPr="0079141E">
        <w:rPr>
          <w:rStyle w:val="elementdeftypeChar"/>
          <w:rFonts w:eastAsia="Calibri"/>
          <w:b w:val="0"/>
        </w:rPr>
        <w:t>&lt;region/&gt;</w:t>
      </w:r>
      <w:bookmarkEnd w:id="5421"/>
      <w:bookmarkEnd w:id="5422"/>
      <w:bookmarkEnd w:id="5423"/>
      <w:bookmarkEnd w:id="5424"/>
      <w:r w:rsidRPr="0079141E">
        <w:rPr>
          <w:rStyle w:val="elementdeftypeChar"/>
          <w:rFonts w:eastAsia="Calibri"/>
          <w:b w:val="0"/>
        </w:rPr>
        <w:t xml:space="preserve"> </w:t>
      </w:r>
    </w:p>
    <w:p w14:paraId="2DD7785C" w14:textId="4A6A3E2B"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261D7A">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261D7A"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261D7A">
        <w:t>11.2</w:t>
      </w:r>
      <w:r>
        <w:fldChar w:fldCharType="end"/>
      </w:r>
      <w:r>
        <w:t xml:space="preserve"> </w:t>
      </w:r>
      <w:r>
        <w:fldChar w:fldCharType="begin"/>
      </w:r>
      <w:r>
        <w:instrText xml:space="preserve"> REF _Ref429051261 \h  \* MERGEFORMAT </w:instrText>
      </w:r>
      <w:r>
        <w:fldChar w:fldCharType="separate"/>
      </w:r>
      <w:ins w:id="5425" w:author="Weinert, Matthias (M.)" w:date="2022-02-21T14:07:00Z">
        <w:r w:rsidR="00261D7A" w:rsidRPr="00226A3F">
          <w:t xml:space="preserve">Adhesive </w:t>
        </w:r>
        <w:r w:rsidR="00261D7A">
          <w:t>F</w:t>
        </w:r>
        <w:r w:rsidR="00261D7A" w:rsidRPr="00226A3F">
          <w:t>aces</w:t>
        </w:r>
      </w:ins>
      <w:del w:id="5426" w:author="Weinert, Matthias (M.)" w:date="2022-02-16T15:43:00Z">
        <w:r w:rsidR="0050351B" w:rsidRPr="00226A3F" w:rsidDel="00F16E77">
          <w:delText xml:space="preserve">Adhesive </w:delText>
        </w:r>
        <w:r w:rsidR="0050351B" w:rsidDel="00F16E77">
          <w:delText>F</w:delText>
        </w:r>
        <w:r w:rsidR="0050351B" w:rsidRPr="00226A3F" w:rsidDel="00F16E77">
          <w:delText>aces</w:delText>
        </w:r>
      </w:del>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5427" w:name="_Toc428537321"/>
      <w:bookmarkStart w:id="5428" w:name="_Toc428969643"/>
      <w:bookmarkStart w:id="5429" w:name="_Toc429053034"/>
      <w:bookmarkStart w:id="5430" w:name="_Toc428537324"/>
      <w:bookmarkStart w:id="5431" w:name="_Toc428969646"/>
      <w:bookmarkStart w:id="5432" w:name="_Toc429053037"/>
      <w:bookmarkStart w:id="5433" w:name="_Toc428537325"/>
      <w:bookmarkStart w:id="5434" w:name="_Toc428969647"/>
      <w:bookmarkStart w:id="5435" w:name="_Toc429053038"/>
      <w:bookmarkStart w:id="5436" w:name="_Toc428537328"/>
      <w:bookmarkStart w:id="5437" w:name="_Toc428969650"/>
      <w:bookmarkStart w:id="5438" w:name="_Toc429053041"/>
      <w:bookmarkStart w:id="5439" w:name="_Toc428537330"/>
      <w:bookmarkStart w:id="5440" w:name="_Toc428969652"/>
      <w:bookmarkStart w:id="5441" w:name="_Toc429053043"/>
      <w:bookmarkStart w:id="5442" w:name="_Toc3557069"/>
      <w:bookmarkStart w:id="5443" w:name="_Toc34747319"/>
      <w:bookmarkStart w:id="5444" w:name="_Toc77102138"/>
      <w:bookmarkStart w:id="5445" w:name="_Toc96345304"/>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r w:rsidRPr="00226A3F">
        <w:t>Sequence Connections</w:t>
      </w:r>
      <w:bookmarkEnd w:id="5336"/>
      <w:bookmarkEnd w:id="5442"/>
      <w:bookmarkEnd w:id="5443"/>
      <w:bookmarkEnd w:id="5444"/>
      <w:bookmarkEnd w:id="544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CEFC73" w:rsidR="00FC68DB" w:rsidRPr="00226A3F" w:rsidRDefault="00FC68DB" w:rsidP="00B202D2">
      <w:pPr>
        <w:pStyle w:val="Beschriftung"/>
      </w:pPr>
      <w:bookmarkStart w:id="5446" w:name="_Toc413359638"/>
      <w:bookmarkStart w:id="5447" w:name="_Toc3557153"/>
      <w:bookmarkStart w:id="5448" w:name="_Toc34747406"/>
      <w:bookmarkStart w:id="5449" w:name="_Toc76030604"/>
      <w:bookmarkStart w:id="5450" w:name="_Toc94530889"/>
      <w:bookmarkStart w:id="5451" w:name="_Toc96345398"/>
      <w:r>
        <w:t xml:space="preserve">Figure </w:t>
      </w:r>
      <w:r>
        <w:fldChar w:fldCharType="begin"/>
      </w:r>
      <w:r>
        <w:instrText xml:space="preserve"> SEQ Figure \* ARABIC </w:instrText>
      </w:r>
      <w:r>
        <w:fldChar w:fldCharType="separate"/>
      </w:r>
      <w:ins w:id="5452" w:author="Weinert, Matthias (M.)" w:date="2022-02-21T14:07:00Z">
        <w:r w:rsidR="00261D7A">
          <w:rPr>
            <w:noProof/>
          </w:rPr>
          <w:t>79</w:t>
        </w:r>
      </w:ins>
      <w:del w:id="5453" w:author="Weinert, Matthias (M.)" w:date="2022-02-17T14:54:00Z">
        <w:r w:rsidR="004E6643" w:rsidDel="005C101E">
          <w:rPr>
            <w:noProof/>
          </w:rPr>
          <w:delText>80</w:delText>
        </w:r>
      </w:del>
      <w:r>
        <w:fldChar w:fldCharType="end"/>
      </w:r>
      <w:r>
        <w:t>: Sequence without margin</w:t>
      </w:r>
      <w:bookmarkEnd w:id="5446"/>
      <w:bookmarkEnd w:id="5447"/>
      <w:bookmarkEnd w:id="5448"/>
      <w:bookmarkEnd w:id="5449"/>
      <w:bookmarkEnd w:id="5450"/>
      <w:bookmarkEnd w:id="545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47B19D8" w:rsidR="00FC68DB" w:rsidRPr="000F7EEA" w:rsidRDefault="00FC68DB" w:rsidP="00B202D2">
      <w:pPr>
        <w:pStyle w:val="Beschriftung"/>
        <w:rPr>
          <w:noProof/>
          <w:lang w:eastAsia="en-GB"/>
        </w:rPr>
      </w:pPr>
      <w:bookmarkStart w:id="5454" w:name="_Toc413359639"/>
      <w:bookmarkStart w:id="5455" w:name="_Toc3557154"/>
      <w:bookmarkStart w:id="5456" w:name="_Toc34747407"/>
      <w:bookmarkStart w:id="5457" w:name="_Toc76030605"/>
      <w:bookmarkStart w:id="5458" w:name="_Toc94530890"/>
      <w:bookmarkStart w:id="5459" w:name="_Toc96345399"/>
      <w:r>
        <w:t xml:space="preserve">Figure </w:t>
      </w:r>
      <w:r>
        <w:fldChar w:fldCharType="begin"/>
      </w:r>
      <w:r>
        <w:instrText xml:space="preserve"> SEQ Figure \* ARABIC </w:instrText>
      </w:r>
      <w:r>
        <w:fldChar w:fldCharType="separate"/>
      </w:r>
      <w:ins w:id="5460" w:author="Weinert, Matthias (M.)" w:date="2022-02-21T14:07:00Z">
        <w:r w:rsidR="00261D7A">
          <w:rPr>
            <w:noProof/>
          </w:rPr>
          <w:t>80</w:t>
        </w:r>
      </w:ins>
      <w:del w:id="5461" w:author="Weinert, Matthias (M.)" w:date="2022-02-17T14:54:00Z">
        <w:r w:rsidR="004E6643" w:rsidDel="005C101E">
          <w:rPr>
            <w:noProof/>
          </w:rPr>
          <w:delText>81</w:delText>
        </w:r>
      </w:del>
      <w:r>
        <w:fldChar w:fldCharType="end"/>
      </w:r>
      <w:r>
        <w:t>: Sequence with</w:t>
      </w:r>
      <w:r w:rsidRPr="003F0822">
        <w:t xml:space="preserve"> margin</w:t>
      </w:r>
      <w:bookmarkEnd w:id="5454"/>
      <w:r>
        <w:t xml:space="preserve"> and spacing</w:t>
      </w:r>
      <w:bookmarkEnd w:id="5455"/>
      <w:bookmarkEnd w:id="5456"/>
      <w:bookmarkEnd w:id="5457"/>
      <w:bookmarkEnd w:id="5458"/>
      <w:bookmarkEnd w:id="545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1169073C" w:rsidR="00FC68DB" w:rsidRPr="000F7EEA" w:rsidRDefault="00FC68DB" w:rsidP="00B202D2">
      <w:pPr>
        <w:pStyle w:val="Beschriftung"/>
        <w:rPr>
          <w:noProof/>
          <w:lang w:eastAsia="en-GB"/>
        </w:rPr>
      </w:pPr>
      <w:bookmarkStart w:id="5462" w:name="_Toc3557155"/>
      <w:bookmarkStart w:id="5463" w:name="_Toc34747408"/>
      <w:bookmarkStart w:id="5464" w:name="_Toc76030606"/>
      <w:bookmarkStart w:id="5465" w:name="_Toc94530891"/>
      <w:bookmarkStart w:id="5466" w:name="_Toc96345400"/>
      <w:r>
        <w:t xml:space="preserve">Figure </w:t>
      </w:r>
      <w:r>
        <w:fldChar w:fldCharType="begin"/>
      </w:r>
      <w:r>
        <w:instrText xml:space="preserve"> SEQ Figure \* ARABIC </w:instrText>
      </w:r>
      <w:r>
        <w:fldChar w:fldCharType="separate"/>
      </w:r>
      <w:ins w:id="5467" w:author="Weinert, Matthias (M.)" w:date="2022-02-21T14:07:00Z">
        <w:r w:rsidR="00261D7A">
          <w:rPr>
            <w:noProof/>
          </w:rPr>
          <w:t>81</w:t>
        </w:r>
      </w:ins>
      <w:del w:id="5468" w:author="Weinert, Matthias (M.)" w:date="2022-02-17T14:54:00Z">
        <w:r w:rsidR="004E6643" w:rsidDel="005C101E">
          <w:rPr>
            <w:noProof/>
          </w:rPr>
          <w:delText>82</w:delText>
        </w:r>
      </w:del>
      <w:r>
        <w:fldChar w:fldCharType="end"/>
      </w:r>
      <w:r>
        <w:t>: Margin relaxation</w:t>
      </w:r>
      <w:bookmarkEnd w:id="5462"/>
      <w:bookmarkEnd w:id="5463"/>
      <w:bookmarkEnd w:id="5464"/>
      <w:bookmarkEnd w:id="5465"/>
      <w:bookmarkEnd w:id="546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25B0BA34" w:rsidR="00FC68DB" w:rsidRPr="000F7EEA" w:rsidRDefault="00FC68DB" w:rsidP="00B202D2">
      <w:pPr>
        <w:pStyle w:val="Beschriftung"/>
        <w:rPr>
          <w:noProof/>
          <w:lang w:eastAsia="en-GB"/>
        </w:rPr>
      </w:pPr>
      <w:bookmarkStart w:id="5469" w:name="_Toc3557156"/>
      <w:bookmarkStart w:id="5470" w:name="_Toc34747409"/>
      <w:bookmarkStart w:id="5471" w:name="_Toc76030607"/>
      <w:bookmarkStart w:id="5472" w:name="_Toc94530892"/>
      <w:bookmarkStart w:id="5473" w:name="_Toc96345401"/>
      <w:r>
        <w:t xml:space="preserve">Figure </w:t>
      </w:r>
      <w:r>
        <w:fldChar w:fldCharType="begin"/>
      </w:r>
      <w:r>
        <w:instrText xml:space="preserve"> SEQ Figure \* ARABIC </w:instrText>
      </w:r>
      <w:r>
        <w:fldChar w:fldCharType="separate"/>
      </w:r>
      <w:ins w:id="5474" w:author="Weinert, Matthias (M.)" w:date="2022-02-21T14:07:00Z">
        <w:r w:rsidR="00261D7A">
          <w:rPr>
            <w:noProof/>
          </w:rPr>
          <w:t>82</w:t>
        </w:r>
      </w:ins>
      <w:del w:id="5475" w:author="Weinert, Matthias (M.)" w:date="2022-02-17T14:54:00Z">
        <w:r w:rsidR="004E6643" w:rsidDel="005C101E">
          <w:rPr>
            <w:noProof/>
          </w:rPr>
          <w:delText>83</w:delText>
        </w:r>
      </w:del>
      <w:r>
        <w:fldChar w:fldCharType="end"/>
      </w:r>
      <w:r>
        <w:t>: Spacing relaxation</w:t>
      </w:r>
      <w:bookmarkEnd w:id="5469"/>
      <w:bookmarkEnd w:id="5470"/>
      <w:bookmarkEnd w:id="5471"/>
      <w:bookmarkEnd w:id="5472"/>
      <w:bookmarkEnd w:id="5473"/>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81A60DB"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261D7A">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72FDFB1"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476" w:author="Weinert, Matthias (M.)" w:date="2022-02-21T14:07:00Z">
              <w:r w:rsidR="00261D7A" w:rsidRPr="00261D7A">
                <w:rPr>
                  <w:sz w:val="20"/>
                  <w:szCs w:val="20"/>
                  <w:rPrChange w:id="5477" w:author="Weinert, Matthias (M.)" w:date="2022-02-21T14:07:00Z">
                    <w:rPr/>
                  </w:rPrChange>
                </w:rPr>
                <w:t xml:space="preserve">Custom Attributes </w:t>
              </w:r>
              <w:r w:rsidR="00261D7A" w:rsidRPr="007331A4">
                <w:t>list</w:t>
              </w:r>
            </w:ins>
            <w:del w:id="5478"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174F4A78" w14:textId="0B7D9519" w:rsidR="00FC68DB" w:rsidRPr="00226A3F" w:rsidRDefault="00FC68DB" w:rsidP="00B202D2">
      <w:pPr>
        <w:pStyle w:val="Beschriftung"/>
        <w:spacing w:before="120"/>
      </w:pPr>
      <w:bookmarkStart w:id="5479" w:name="_Toc3566535"/>
      <w:bookmarkStart w:id="5480" w:name="_Toc34747537"/>
      <w:bookmarkStart w:id="5481" w:name="_Toc77095996"/>
      <w:bookmarkStart w:id="5482" w:name="_Toc96345537"/>
      <w:r>
        <w:t xml:space="preserve">Table </w:t>
      </w:r>
      <w:r>
        <w:fldChar w:fldCharType="begin"/>
      </w:r>
      <w:r>
        <w:instrText xml:space="preserve"> SEQ Table \* ARABIC </w:instrText>
      </w:r>
      <w:r>
        <w:fldChar w:fldCharType="separate"/>
      </w:r>
      <w:r w:rsidR="00261D7A">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5479"/>
      <w:bookmarkEnd w:id="5480"/>
      <w:bookmarkEnd w:id="5481"/>
      <w:bookmarkEnd w:id="5482"/>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5A28DD77" w:rsidR="00FC68DB" w:rsidRDefault="00FC68DB" w:rsidP="00B202D2">
      <w:pPr>
        <w:pStyle w:val="Beschriftung"/>
        <w:spacing w:before="120"/>
      </w:pPr>
      <w:bookmarkStart w:id="5483" w:name="_Toc3566536"/>
      <w:bookmarkStart w:id="5484" w:name="_Toc34747538"/>
      <w:bookmarkStart w:id="5485" w:name="_Toc77095997"/>
      <w:bookmarkStart w:id="5486" w:name="_Toc96345538"/>
      <w:r>
        <w:t xml:space="preserve">Table </w:t>
      </w:r>
      <w:r>
        <w:fldChar w:fldCharType="begin"/>
      </w:r>
      <w:r>
        <w:instrText xml:space="preserve"> SEQ Table \* ARABIC </w:instrText>
      </w:r>
      <w:r>
        <w:fldChar w:fldCharType="separate"/>
      </w:r>
      <w:r w:rsidR="00261D7A">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5483"/>
      <w:bookmarkEnd w:id="5484"/>
      <w:bookmarkEnd w:id="5485"/>
      <w:bookmarkEnd w:id="548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1BA4D38" w:rsidR="00FC68DB" w:rsidRPr="00226A3F" w:rsidRDefault="00FC68DB" w:rsidP="00B202D2">
      <w:pPr>
        <w:pStyle w:val="Beschriftung"/>
        <w:spacing w:before="120"/>
      </w:pPr>
      <w:bookmarkStart w:id="5487" w:name="_Toc3566537"/>
      <w:bookmarkStart w:id="5488" w:name="_Toc34747539"/>
      <w:bookmarkStart w:id="5489" w:name="_Toc77095998"/>
      <w:bookmarkStart w:id="5490" w:name="_Toc96345539"/>
      <w:r>
        <w:t xml:space="preserve">Table </w:t>
      </w:r>
      <w:r>
        <w:fldChar w:fldCharType="begin"/>
      </w:r>
      <w:r>
        <w:instrText xml:space="preserve"> SEQ Table \* ARABIC </w:instrText>
      </w:r>
      <w:r>
        <w:fldChar w:fldCharType="separate"/>
      </w:r>
      <w:r w:rsidR="00261D7A">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5487"/>
      <w:bookmarkEnd w:id="5488"/>
      <w:bookmarkEnd w:id="5489"/>
      <w:bookmarkEnd w:id="5490"/>
    </w:p>
    <w:p w14:paraId="6F0DFACD" w14:textId="77777777" w:rsidR="00FC68DB" w:rsidRDefault="00FC68DB" w:rsidP="00B202D2"/>
    <w:p w14:paraId="065B83EF" w14:textId="77777777" w:rsidR="00FC68DB" w:rsidRPr="00226A3F" w:rsidRDefault="00FC68DB" w:rsidP="00B202D2">
      <w:pPr>
        <w:pStyle w:val="berschrift1"/>
      </w:pPr>
      <w:bookmarkStart w:id="5491" w:name="_Toc413359618"/>
      <w:bookmarkStart w:id="5492" w:name="_Toc3557070"/>
      <w:bookmarkStart w:id="5493" w:name="_Toc34747320"/>
      <w:bookmarkStart w:id="5494" w:name="_Toc77102139"/>
      <w:bookmarkStart w:id="5495" w:name="_Toc96345305"/>
      <w:bookmarkEnd w:id="5242"/>
      <w:bookmarkEnd w:id="5243"/>
      <w:bookmarkEnd w:id="5244"/>
      <w:r w:rsidRPr="00226A3F">
        <w:t>2D connections</w:t>
      </w:r>
      <w:bookmarkEnd w:id="5491"/>
      <w:bookmarkEnd w:id="5492"/>
      <w:bookmarkEnd w:id="5493"/>
      <w:bookmarkEnd w:id="5494"/>
      <w:bookmarkEnd w:id="5495"/>
    </w:p>
    <w:p w14:paraId="7FE12C3B" w14:textId="77777777" w:rsidR="00FC68DB" w:rsidRPr="00226A3F" w:rsidRDefault="00FC68DB" w:rsidP="00B202D2">
      <w:pPr>
        <w:pStyle w:val="berschrift2"/>
      </w:pPr>
      <w:bookmarkStart w:id="5496" w:name="_Toc413359619"/>
      <w:bookmarkStart w:id="5497" w:name="_Toc3557071"/>
      <w:bookmarkStart w:id="5498" w:name="_Toc34747321"/>
      <w:bookmarkStart w:id="5499" w:name="_Toc77102140"/>
      <w:bookmarkStart w:id="5500" w:name="_Toc96345306"/>
      <w:r w:rsidRPr="00226A3F">
        <w:t>Generic Definitions</w:t>
      </w:r>
      <w:bookmarkEnd w:id="5496"/>
      <w:bookmarkEnd w:id="5497"/>
      <w:bookmarkEnd w:id="5498"/>
      <w:bookmarkEnd w:id="5499"/>
      <w:bookmarkEnd w:id="5500"/>
    </w:p>
    <w:p w14:paraId="7C6ACD6A" w14:textId="77777777" w:rsidR="00FC68DB" w:rsidRPr="00226A3F" w:rsidRDefault="00FC68DB" w:rsidP="00B202D2">
      <w:pPr>
        <w:pStyle w:val="berschrift3"/>
      </w:pPr>
      <w:bookmarkStart w:id="5501" w:name="_Toc413359620"/>
      <w:bookmarkStart w:id="5502" w:name="_Toc3557072"/>
      <w:bookmarkStart w:id="5503" w:name="_Toc34747322"/>
      <w:bookmarkStart w:id="5504" w:name="_Toc77102141"/>
      <w:bookmarkStart w:id="5505" w:name="_Toc96345307"/>
      <w:r w:rsidRPr="00226A3F">
        <w:t>Identification</w:t>
      </w:r>
      <w:bookmarkEnd w:id="5501"/>
      <w:bookmarkEnd w:id="5502"/>
      <w:bookmarkEnd w:id="5503"/>
      <w:bookmarkEnd w:id="5504"/>
      <w:bookmarkEnd w:id="5505"/>
    </w:p>
    <w:p w14:paraId="6B80BAF0" w14:textId="7B4286C3"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261D7A">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5506" w:name="_Toc413359621"/>
      <w:bookmarkStart w:id="5507" w:name="_Toc3557073"/>
      <w:bookmarkStart w:id="5508" w:name="_Toc34747323"/>
      <w:bookmarkStart w:id="5509" w:name="_Toc77102142"/>
      <w:bookmarkStart w:id="5510" w:name="_Toc96345308"/>
      <w:r w:rsidRPr="00226A3F">
        <w:t>Connection Face</w:t>
      </w:r>
      <w:bookmarkEnd w:id="5506"/>
      <w:bookmarkEnd w:id="5507"/>
      <w:bookmarkEnd w:id="5508"/>
      <w:bookmarkEnd w:id="5509"/>
      <w:bookmarkEnd w:id="551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7DFB376" w:rsidR="00FC68DB" w:rsidRDefault="00FC68DB" w:rsidP="00B202D2">
      <w:pPr>
        <w:pStyle w:val="Beschriftung"/>
        <w:spacing w:before="120"/>
      </w:pPr>
      <w:bookmarkStart w:id="5511" w:name="_Toc3566539"/>
      <w:bookmarkStart w:id="5512" w:name="_Toc34747541"/>
      <w:bookmarkStart w:id="5513" w:name="_Toc77096000"/>
      <w:bookmarkStart w:id="5514" w:name="_Toc96345540"/>
      <w:r>
        <w:t xml:space="preserve">Table </w:t>
      </w:r>
      <w:r>
        <w:fldChar w:fldCharType="begin"/>
      </w:r>
      <w:r>
        <w:instrText xml:space="preserve"> SEQ Table \* ARABIC </w:instrText>
      </w:r>
      <w:r>
        <w:fldChar w:fldCharType="separate"/>
      </w:r>
      <w:r w:rsidR="00261D7A">
        <w:rPr>
          <w:noProof/>
        </w:rPr>
        <w:t>136</w:t>
      </w:r>
      <w:r>
        <w:fldChar w:fldCharType="end"/>
      </w:r>
      <w:r>
        <w:t xml:space="preserve">: Nested elements of </w:t>
      </w:r>
      <w:r w:rsidRPr="004D270F">
        <w:rPr>
          <w:rStyle w:val="elementdeftypeChar"/>
          <w:rFonts w:eastAsia="Calibri"/>
          <w:b w:val="0"/>
        </w:rPr>
        <w:t>&lt;loc_list&gt;</w:t>
      </w:r>
      <w:bookmarkEnd w:id="5511"/>
      <w:bookmarkEnd w:id="5512"/>
      <w:bookmarkEnd w:id="5513"/>
      <w:bookmarkEnd w:id="551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FBFA874" w:rsidR="00FC68DB" w:rsidRDefault="00FC68DB" w:rsidP="00B202D2">
      <w:pPr>
        <w:pStyle w:val="Beschriftung"/>
        <w:spacing w:before="120"/>
      </w:pPr>
      <w:bookmarkStart w:id="5515" w:name="_Toc3566540"/>
      <w:bookmarkStart w:id="5516" w:name="_Toc34747542"/>
      <w:bookmarkStart w:id="5517" w:name="_Toc77096001"/>
      <w:bookmarkStart w:id="5518" w:name="_Toc96345541"/>
      <w:r>
        <w:t xml:space="preserve">Table </w:t>
      </w:r>
      <w:r>
        <w:fldChar w:fldCharType="begin"/>
      </w:r>
      <w:r>
        <w:instrText xml:space="preserve"> SEQ Table \* ARABIC </w:instrText>
      </w:r>
      <w:r>
        <w:fldChar w:fldCharType="separate"/>
      </w:r>
      <w:r w:rsidR="00261D7A">
        <w:rPr>
          <w:noProof/>
        </w:rPr>
        <w:t>137</w:t>
      </w:r>
      <w:r>
        <w:fldChar w:fldCharType="end"/>
      </w:r>
      <w:r>
        <w:t xml:space="preserve">: Attributes of element </w:t>
      </w:r>
      <w:r w:rsidRPr="004D270F">
        <w:rPr>
          <w:rStyle w:val="elementdeftypeChar"/>
          <w:rFonts w:eastAsia="Calibri"/>
          <w:b w:val="0"/>
        </w:rPr>
        <w:t>&lt;loc/&gt;</w:t>
      </w:r>
      <w:bookmarkEnd w:id="5515"/>
      <w:bookmarkEnd w:id="5516"/>
      <w:bookmarkEnd w:id="5517"/>
      <w:bookmarkEnd w:id="551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010116B0" w:rsidR="00FC68DB" w:rsidRDefault="00FC68DB" w:rsidP="00B202D2">
      <w:pPr>
        <w:pStyle w:val="Beschriftung"/>
        <w:spacing w:before="120"/>
      </w:pPr>
      <w:bookmarkStart w:id="5519" w:name="_Toc3566541"/>
      <w:bookmarkStart w:id="5520" w:name="_Toc34747543"/>
      <w:bookmarkStart w:id="5521" w:name="_Toc77096002"/>
      <w:bookmarkStart w:id="5522" w:name="_Toc96345542"/>
      <w:r>
        <w:t xml:space="preserve">Table </w:t>
      </w:r>
      <w:r>
        <w:fldChar w:fldCharType="begin"/>
      </w:r>
      <w:r>
        <w:instrText xml:space="preserve"> SEQ Table \* ARABIC </w:instrText>
      </w:r>
      <w:r>
        <w:fldChar w:fldCharType="separate"/>
      </w:r>
      <w:r w:rsidR="00261D7A">
        <w:rPr>
          <w:noProof/>
        </w:rPr>
        <w:t>138</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5519"/>
      <w:bookmarkEnd w:id="5520"/>
      <w:bookmarkEnd w:id="5521"/>
      <w:bookmarkEnd w:id="5522"/>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4134ECA5" w:rsidR="00FC68DB" w:rsidRPr="00226A3F" w:rsidRDefault="00FC68DB" w:rsidP="00B202D2">
      <w:pPr>
        <w:pStyle w:val="Beschriftung"/>
        <w:spacing w:before="120"/>
      </w:pPr>
      <w:bookmarkStart w:id="5523" w:name="_Toc3566542"/>
      <w:bookmarkStart w:id="5524" w:name="_Toc34747544"/>
      <w:bookmarkStart w:id="5525" w:name="_Toc77096003"/>
      <w:bookmarkStart w:id="5526" w:name="_Toc96345543"/>
      <w:r>
        <w:t xml:space="preserve">Table </w:t>
      </w:r>
      <w:r>
        <w:fldChar w:fldCharType="begin"/>
      </w:r>
      <w:r>
        <w:instrText xml:space="preserve"> SEQ Table \* ARABIC </w:instrText>
      </w:r>
      <w:r>
        <w:fldChar w:fldCharType="separate"/>
      </w:r>
      <w:r w:rsidR="00261D7A">
        <w:rPr>
          <w:noProof/>
        </w:rPr>
        <w:t>139</w:t>
      </w:r>
      <w:r>
        <w:fldChar w:fldCharType="end"/>
      </w:r>
      <w:r>
        <w:t>: Attributes of element</w:t>
      </w:r>
      <w:r w:rsidRPr="00226A3F">
        <w:t xml:space="preserve"> </w:t>
      </w:r>
      <w:r w:rsidRPr="00F94FF6">
        <w:rPr>
          <w:rStyle w:val="elementdeftypeChar"/>
          <w:rFonts w:eastAsia="Calibri"/>
          <w:b w:val="0"/>
        </w:rPr>
        <w:t>&lt;face/&gt;</w:t>
      </w:r>
      <w:bookmarkEnd w:id="5523"/>
      <w:bookmarkEnd w:id="5524"/>
      <w:bookmarkEnd w:id="5525"/>
      <w:bookmarkEnd w:id="5526"/>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5527" w:name="_Toc413359622"/>
      <w:bookmarkStart w:id="5528" w:name="_Toc3557074"/>
      <w:bookmarkStart w:id="5529" w:name="_Toc34747324"/>
      <w:bookmarkStart w:id="5530" w:name="_Toc77102143"/>
      <w:bookmarkStart w:id="5531" w:name="_Toc96345309"/>
      <w:r w:rsidRPr="00226A3F">
        <w:t>Type Specification</w:t>
      </w:r>
      <w:bookmarkEnd w:id="5527"/>
      <w:bookmarkEnd w:id="5528"/>
      <w:bookmarkEnd w:id="5529"/>
      <w:bookmarkEnd w:id="5530"/>
      <w:bookmarkEnd w:id="553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6460FDD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261D7A">
              <w:rPr>
                <w:sz w:val="20"/>
                <w:szCs w:val="20"/>
              </w:rPr>
              <w:t>7.3.1.3</w:t>
            </w:r>
            <w:r>
              <w:rPr>
                <w:sz w:val="20"/>
                <w:szCs w:val="20"/>
              </w:rPr>
              <w:fldChar w:fldCharType="end"/>
            </w:r>
          </w:p>
        </w:tc>
      </w:tr>
    </w:tbl>
    <w:p w14:paraId="70F9970F" w14:textId="29EEA589" w:rsidR="00FC68DB" w:rsidRDefault="00FC68DB" w:rsidP="00B202D2">
      <w:pPr>
        <w:pStyle w:val="Beschriftung"/>
        <w:spacing w:before="120"/>
      </w:pPr>
      <w:bookmarkStart w:id="5532" w:name="_Toc3566543"/>
      <w:bookmarkStart w:id="5533" w:name="_Toc34747545"/>
      <w:bookmarkStart w:id="5534" w:name="_Toc77096004"/>
      <w:bookmarkStart w:id="5535" w:name="_Toc96345544"/>
      <w:r>
        <w:t xml:space="preserve">Table </w:t>
      </w:r>
      <w:r>
        <w:fldChar w:fldCharType="begin"/>
      </w:r>
      <w:r>
        <w:instrText xml:space="preserve"> SEQ Table \* ARABIC </w:instrText>
      </w:r>
      <w:r>
        <w:fldChar w:fldCharType="separate"/>
      </w:r>
      <w:r w:rsidR="00261D7A">
        <w:rPr>
          <w:noProof/>
        </w:rPr>
        <w:t>140</w:t>
      </w:r>
      <w:r>
        <w:fldChar w:fldCharType="end"/>
      </w:r>
      <w:r>
        <w:t xml:space="preserve">: Nested elements of </w:t>
      </w:r>
      <w:r w:rsidRPr="00F94FF6">
        <w:rPr>
          <w:rStyle w:val="elementdeftypeChar"/>
          <w:rFonts w:eastAsia="Calibri"/>
          <w:b w:val="0"/>
        </w:rPr>
        <w:t>&lt;connection_2d/&gt;</w:t>
      </w:r>
      <w:bookmarkEnd w:id="5532"/>
      <w:bookmarkEnd w:id="5533"/>
      <w:bookmarkEnd w:id="5534"/>
      <w:bookmarkEnd w:id="5535"/>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5536" w:name="_Toc413359623"/>
      <w:bookmarkStart w:id="5537" w:name="_Ref414345836"/>
      <w:bookmarkStart w:id="5538" w:name="_Ref414345889"/>
      <w:bookmarkStart w:id="5539" w:name="_Ref414350043"/>
      <w:bookmarkStart w:id="5540" w:name="_Ref429051261"/>
      <w:bookmarkStart w:id="5541" w:name="_Toc3557075"/>
      <w:bookmarkStart w:id="5542" w:name="_Toc34747325"/>
      <w:bookmarkStart w:id="5543" w:name="_Toc77102144"/>
      <w:bookmarkStart w:id="5544" w:name="_Toc96345310"/>
      <w:r w:rsidRPr="00226A3F">
        <w:lastRenderedPageBreak/>
        <w:t xml:space="preserve">Adhesive </w:t>
      </w:r>
      <w:r>
        <w:t>F</w:t>
      </w:r>
      <w:r w:rsidRPr="00226A3F">
        <w:t>aces</w:t>
      </w:r>
      <w:bookmarkEnd w:id="5536"/>
      <w:bookmarkEnd w:id="5537"/>
      <w:bookmarkEnd w:id="5538"/>
      <w:bookmarkEnd w:id="5539"/>
      <w:bookmarkEnd w:id="5540"/>
      <w:bookmarkEnd w:id="5541"/>
      <w:bookmarkEnd w:id="5542"/>
      <w:bookmarkEnd w:id="5543"/>
      <w:bookmarkEnd w:id="5544"/>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217D76F" w:rsidR="00FC68DB" w:rsidRPr="00226A3F" w:rsidRDefault="00FC68DB" w:rsidP="00B202D2">
      <w:pPr>
        <w:pStyle w:val="Beschriftung"/>
      </w:pPr>
      <w:bookmarkStart w:id="5545" w:name="_Toc413359640"/>
      <w:bookmarkStart w:id="5546" w:name="_Toc3557157"/>
      <w:bookmarkStart w:id="5547" w:name="_Toc34747410"/>
      <w:bookmarkStart w:id="5548" w:name="_Toc76030608"/>
      <w:bookmarkStart w:id="5549" w:name="_Toc94530893"/>
      <w:bookmarkStart w:id="5550" w:name="_Toc96345402"/>
      <w:r>
        <w:t xml:space="preserve">Figure </w:t>
      </w:r>
      <w:r>
        <w:fldChar w:fldCharType="begin"/>
      </w:r>
      <w:r>
        <w:instrText xml:space="preserve"> SEQ Figure \* ARABIC </w:instrText>
      </w:r>
      <w:r>
        <w:fldChar w:fldCharType="separate"/>
      </w:r>
      <w:ins w:id="5551" w:author="Weinert, Matthias (M.)" w:date="2022-02-21T14:07:00Z">
        <w:r w:rsidR="00261D7A">
          <w:rPr>
            <w:noProof/>
          </w:rPr>
          <w:t>83</w:t>
        </w:r>
      </w:ins>
      <w:del w:id="5552" w:author="Weinert, Matthias (M.)" w:date="2022-02-17T14:54:00Z">
        <w:r w:rsidR="004E6643" w:rsidDel="005C101E">
          <w:rPr>
            <w:noProof/>
          </w:rPr>
          <w:delText>84</w:delText>
        </w:r>
      </w:del>
      <w:r>
        <w:fldChar w:fldCharType="end"/>
      </w:r>
      <w:r>
        <w:t xml:space="preserve">: Picture of an </w:t>
      </w:r>
      <w:r w:rsidR="003F1DE6">
        <w:t xml:space="preserve">sealing or </w:t>
      </w:r>
      <w:r>
        <w:t>adhesive face</w:t>
      </w:r>
      <w:bookmarkEnd w:id="5545"/>
      <w:bookmarkEnd w:id="5546"/>
      <w:bookmarkEnd w:id="5547"/>
      <w:bookmarkEnd w:id="5548"/>
      <w:bookmarkEnd w:id="5549"/>
      <w:bookmarkEnd w:id="5550"/>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94F2879"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61D7A">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553" w:author="Weinert, Matthias (M.)" w:date="2022-02-21T14:07:00Z">
              <w:r w:rsidR="00261D7A" w:rsidRPr="00261D7A">
                <w:rPr>
                  <w:sz w:val="20"/>
                  <w:szCs w:val="20"/>
                  <w:rPrChange w:id="5554" w:author="Weinert, Matthias (M.)" w:date="2022-02-21T14:07:00Z">
                    <w:rPr/>
                  </w:rPrChange>
                </w:rPr>
                <w:t xml:space="preserve">Custom Attributes </w:t>
              </w:r>
              <w:r w:rsidR="00261D7A" w:rsidRPr="007331A4">
                <w:t>list</w:t>
              </w:r>
            </w:ins>
            <w:del w:id="5555"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2FE42924" w14:textId="0912E86E" w:rsidR="00FC68DB" w:rsidRPr="00226A3F" w:rsidRDefault="00FC68DB" w:rsidP="00B202D2">
      <w:pPr>
        <w:pStyle w:val="Beschriftung"/>
        <w:spacing w:before="120"/>
      </w:pPr>
      <w:bookmarkStart w:id="5556" w:name="_Toc3566545"/>
      <w:bookmarkStart w:id="5557" w:name="_Toc34747547"/>
      <w:bookmarkStart w:id="5558" w:name="_Toc77096006"/>
      <w:bookmarkStart w:id="5559" w:name="_Toc96345545"/>
      <w:r>
        <w:t xml:space="preserve">Table </w:t>
      </w:r>
      <w:r>
        <w:fldChar w:fldCharType="begin"/>
      </w:r>
      <w:r>
        <w:instrText xml:space="preserve"> SEQ Table \* ARABIC </w:instrText>
      </w:r>
      <w:r>
        <w:fldChar w:fldCharType="separate"/>
      </w:r>
      <w:r w:rsidR="00261D7A">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5556"/>
      <w:bookmarkEnd w:id="5557"/>
      <w:bookmarkEnd w:id="5558"/>
      <w:bookmarkEnd w:id="555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BCA0733" w:rsidR="00FC68DB" w:rsidRPr="00226A3F" w:rsidRDefault="00FC68DB" w:rsidP="00B202D2">
      <w:pPr>
        <w:pStyle w:val="Beschriftung"/>
        <w:spacing w:before="120"/>
      </w:pPr>
      <w:bookmarkStart w:id="5560" w:name="_Toc413359658"/>
      <w:bookmarkStart w:id="5561" w:name="_Toc3566546"/>
      <w:bookmarkStart w:id="5562" w:name="_Toc34747548"/>
      <w:bookmarkStart w:id="5563" w:name="_Toc77096007"/>
      <w:bookmarkStart w:id="5564" w:name="_Toc96345546"/>
      <w:r>
        <w:t xml:space="preserve">Table </w:t>
      </w:r>
      <w:r>
        <w:fldChar w:fldCharType="begin"/>
      </w:r>
      <w:r>
        <w:instrText xml:space="preserve"> SEQ Table \* ARABIC </w:instrText>
      </w:r>
      <w:r>
        <w:fldChar w:fldCharType="separate"/>
      </w:r>
      <w:r w:rsidR="00261D7A">
        <w:rPr>
          <w:noProof/>
        </w:rPr>
        <w:t>142</w:t>
      </w:r>
      <w:r>
        <w:fldChar w:fldCharType="end"/>
      </w:r>
      <w:r>
        <w:t xml:space="preserve">: Attributes of element </w:t>
      </w:r>
      <w:r w:rsidRPr="00F94FF6">
        <w:rPr>
          <w:rStyle w:val="elementdeftypeChar"/>
          <w:rFonts w:eastAsia="Calibri"/>
          <w:b w:val="0"/>
        </w:rPr>
        <w:t>&lt;adhesive_face/&gt;</w:t>
      </w:r>
      <w:bookmarkEnd w:id="5560"/>
      <w:bookmarkEnd w:id="5561"/>
      <w:bookmarkEnd w:id="5562"/>
      <w:bookmarkEnd w:id="5563"/>
      <w:bookmarkEnd w:id="5564"/>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5565" w:name="_Toc3557076"/>
      <w:bookmarkStart w:id="5566" w:name="_Toc34747326"/>
      <w:bookmarkStart w:id="5567" w:name="_Toc77102147"/>
      <w:bookmarkStart w:id="5568" w:name="_Toc443470372"/>
      <w:bookmarkStart w:id="5569" w:name="_Toc450303224"/>
      <w:bookmarkStart w:id="5570" w:name="_Toc9996979"/>
      <w:bookmarkStart w:id="5571" w:name="_Toc353342679"/>
      <w:bookmarkEnd w:id="2535"/>
    </w:p>
    <w:p w14:paraId="175E8840" w14:textId="5A6AB99C" w:rsidR="002D2C85" w:rsidRPr="007055D9" w:rsidRDefault="002D2C85" w:rsidP="00B202D2">
      <w:pPr>
        <w:pStyle w:val="berschrift1"/>
      </w:pPr>
      <w:bookmarkStart w:id="5572" w:name="_Toc96345311"/>
      <w:r w:rsidRPr="007055D9">
        <w:t>Future extensions</w:t>
      </w:r>
      <w:bookmarkEnd w:id="5565"/>
      <w:bookmarkEnd w:id="5566"/>
      <w:bookmarkEnd w:id="5567"/>
      <w:bookmarkEnd w:id="5572"/>
    </w:p>
    <w:p w14:paraId="209DB769" w14:textId="77777777" w:rsidR="002D2C85" w:rsidRPr="00226A3F" w:rsidRDefault="002D2C85" w:rsidP="00B202D2">
      <w:bookmarkStart w:id="5573" w:name="_Toc338938925"/>
      <w:bookmarkStart w:id="557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5575" w:name="_Toc338938923"/>
      <w:bookmarkStart w:id="5576" w:name="_Toc338939259"/>
      <w:bookmarkStart w:id="5577" w:name="_Toc413359625"/>
      <w:bookmarkStart w:id="5578" w:name="_Toc3557077"/>
      <w:bookmarkStart w:id="5579" w:name="_Toc34747327"/>
      <w:bookmarkStart w:id="5580" w:name="_Toc77102148"/>
      <w:bookmarkStart w:id="5581" w:name="_Toc96345312"/>
      <w:r w:rsidRPr="00226A3F">
        <w:t>Additional parameters for spot and seam welds</w:t>
      </w:r>
      <w:bookmarkEnd w:id="5575"/>
      <w:bookmarkEnd w:id="5576"/>
      <w:bookmarkEnd w:id="5577"/>
      <w:bookmarkEnd w:id="5578"/>
      <w:bookmarkEnd w:id="5579"/>
      <w:bookmarkEnd w:id="5580"/>
      <w:bookmarkEnd w:id="558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5582" w:name="_Ref338846673"/>
      <w:bookmarkStart w:id="5583" w:name="_Toc338938924"/>
      <w:bookmarkStart w:id="5584" w:name="_Toc338939260"/>
      <w:bookmarkStart w:id="5585" w:name="_Toc413359626"/>
      <w:bookmarkStart w:id="5586" w:name="_Toc3557078"/>
      <w:bookmarkStart w:id="5587" w:name="_Toc34747328"/>
      <w:bookmarkStart w:id="5588" w:name="_Toc77102149"/>
      <w:bookmarkStart w:id="5589" w:name="_Toc96345313"/>
      <w:r w:rsidRPr="00226A3F">
        <w:t>Other relevant and new joint types</w:t>
      </w:r>
      <w:bookmarkEnd w:id="5582"/>
      <w:bookmarkEnd w:id="5583"/>
      <w:bookmarkEnd w:id="5584"/>
      <w:bookmarkEnd w:id="5585"/>
      <w:bookmarkEnd w:id="5586"/>
      <w:bookmarkEnd w:id="5587"/>
      <w:bookmarkEnd w:id="5588"/>
      <w:bookmarkEnd w:id="558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5590" w:name="_Ref69238344"/>
      <w:bookmarkStart w:id="5591" w:name="_Toc77102146"/>
      <w:bookmarkEnd w:id="5573"/>
      <w:bookmarkEnd w:id="5574"/>
      <w:r>
        <w:rPr>
          <w:lang w:val="en-US"/>
        </w:rPr>
        <w:lastRenderedPageBreak/>
        <w:br/>
      </w:r>
      <w:bookmarkStart w:id="5592" w:name="_Toc96345314"/>
      <w:r w:rsidRPr="0036320E">
        <w:rPr>
          <w:b w:val="0"/>
          <w:bCs/>
          <w:lang w:val="en-US"/>
        </w:rPr>
        <w:t>(informative)</w:t>
      </w:r>
      <w:r>
        <w:rPr>
          <w:lang w:val="en-US"/>
        </w:rPr>
        <w:br/>
      </w:r>
      <w:r>
        <w:rPr>
          <w:lang w:val="en-US"/>
        </w:rPr>
        <w:br/>
      </w:r>
      <w:r w:rsidRPr="0036320E">
        <w:rPr>
          <w:lang w:val="en-US"/>
        </w:rPr>
        <w:t>Derivation of Formulae used for Regular Intermittent Welds</w:t>
      </w:r>
      <w:bookmarkEnd w:id="5590"/>
      <w:bookmarkEnd w:id="5591"/>
      <w:bookmarkEnd w:id="5592"/>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59450" cy="1727835"/>
                    </a:xfrm>
                    <a:prstGeom prst="rect">
                      <a:avLst/>
                    </a:prstGeom>
                  </pic:spPr>
                </pic:pic>
              </a:graphicData>
            </a:graphic>
          </wp:inline>
        </w:drawing>
      </w:r>
    </w:p>
    <w:p w14:paraId="5B85766D" w14:textId="28A6685B" w:rsidR="0036320E" w:rsidRDefault="0036320E" w:rsidP="0036320E">
      <w:pPr>
        <w:pStyle w:val="Beschriftung"/>
      </w:pPr>
      <w:bookmarkStart w:id="5593" w:name="_Toc76030609"/>
      <w:bookmarkStart w:id="5594" w:name="_Toc94530894"/>
      <w:bookmarkStart w:id="5595" w:name="_Toc96345403"/>
      <w:r>
        <w:t xml:space="preserve">Figure </w:t>
      </w:r>
      <w:r>
        <w:fldChar w:fldCharType="begin"/>
      </w:r>
      <w:r>
        <w:instrText xml:space="preserve"> SEQ Figure \* ARABIC </w:instrText>
      </w:r>
      <w:r>
        <w:fldChar w:fldCharType="separate"/>
      </w:r>
      <w:ins w:id="5596" w:author="Weinert, Matthias (M.)" w:date="2022-02-21T14:07:00Z">
        <w:r w:rsidR="00261D7A">
          <w:rPr>
            <w:noProof/>
          </w:rPr>
          <w:t>84</w:t>
        </w:r>
      </w:ins>
      <w:del w:id="5597" w:author="Weinert, Matthias (M.)" w:date="2022-02-17T14:54:00Z">
        <w:r w:rsidR="004E6643" w:rsidDel="005C101E">
          <w:rPr>
            <w:noProof/>
          </w:rPr>
          <w:delText>85</w:delText>
        </w:r>
      </w:del>
      <w:r>
        <w:fldChar w:fldCharType="end"/>
      </w:r>
      <w:r>
        <w:t>: 'length', 'spacing', 'first_spacing' and 'last_spacing' are the terms needed to define a regular intermittent weld.</w:t>
      </w:r>
      <w:bookmarkEnd w:id="5593"/>
      <w:bookmarkEnd w:id="5594"/>
      <w:bookmarkEnd w:id="559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59450" cy="1421403"/>
                    </a:xfrm>
                    <a:prstGeom prst="rect">
                      <a:avLst/>
                    </a:prstGeom>
                  </pic:spPr>
                </pic:pic>
              </a:graphicData>
            </a:graphic>
          </wp:inline>
        </w:drawing>
      </w:r>
    </w:p>
    <w:p w14:paraId="33E62F61" w14:textId="769A6D5C" w:rsidR="0036320E" w:rsidRDefault="0036320E" w:rsidP="0036320E">
      <w:pPr>
        <w:pStyle w:val="Beschriftung"/>
      </w:pPr>
      <w:bookmarkStart w:id="5598" w:name="_Toc76030610"/>
      <w:bookmarkStart w:id="5599" w:name="_Toc94530895"/>
      <w:bookmarkStart w:id="5600" w:name="_Toc96345404"/>
      <w:r>
        <w:t xml:space="preserve">Figure </w:t>
      </w:r>
      <w:r>
        <w:fldChar w:fldCharType="begin"/>
      </w:r>
      <w:r>
        <w:instrText xml:space="preserve"> SEQ Figure \* ARABIC </w:instrText>
      </w:r>
      <w:r>
        <w:fldChar w:fldCharType="separate"/>
      </w:r>
      <w:ins w:id="5601" w:author="Weinert, Matthias (M.)" w:date="2022-02-21T14:07:00Z">
        <w:r w:rsidR="00261D7A">
          <w:rPr>
            <w:noProof/>
          </w:rPr>
          <w:t>85</w:t>
        </w:r>
      </w:ins>
      <w:del w:id="5602" w:author="Weinert, Matthias (M.)" w:date="2022-02-17T14:54:00Z">
        <w:r w:rsidR="004E6643" w:rsidDel="005C101E">
          <w:rPr>
            <w:noProof/>
          </w:rPr>
          <w:delText>86</w:delText>
        </w:r>
      </w:del>
      <w:r>
        <w:fldChar w:fldCharType="end"/>
      </w:r>
      <w:r>
        <w:t xml:space="preserve">: A regular intermittent weld with </w:t>
      </w:r>
      <w:r w:rsidRPr="00FC57E0">
        <w:t>'n'</w:t>
      </w:r>
      <w:r>
        <w:t xml:space="preserve"> segments and </w:t>
      </w:r>
      <w:r w:rsidRPr="00FC57E0">
        <w:t>'n-1'</w:t>
      </w:r>
      <w:r>
        <w:t xml:space="preserve"> spacings between segments.</w:t>
      </w:r>
      <w:bookmarkEnd w:id="5598"/>
      <w:bookmarkEnd w:id="5599"/>
      <w:bookmarkEnd w:id="560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07298D"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285CC9F6" w:rsidR="0036320E" w:rsidRDefault="0036320E" w:rsidP="0007274A">
            <w:pPr>
              <w:pStyle w:val="Beschriftung"/>
              <w:jc w:val="right"/>
            </w:pPr>
            <w:bookmarkStart w:id="5603" w:name="_Ref69246368"/>
            <w:r>
              <w:t xml:space="preserve">Equation </w:t>
            </w:r>
            <w:r>
              <w:fldChar w:fldCharType="begin"/>
            </w:r>
            <w:r>
              <w:instrText xml:space="preserve"> SEQ Equation \* ARABIC </w:instrText>
            </w:r>
            <w:r>
              <w:fldChar w:fldCharType="separate"/>
            </w:r>
            <w:r w:rsidR="00261D7A">
              <w:rPr>
                <w:noProof/>
              </w:rPr>
              <w:t>1</w:t>
            </w:r>
            <w:r>
              <w:fldChar w:fldCharType="end"/>
            </w:r>
            <w:bookmarkEnd w:id="560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BA60EFE" w:rsidR="0036320E" w:rsidRDefault="0036320E" w:rsidP="0007274A">
            <w:pPr>
              <w:pStyle w:val="Beschriftung"/>
              <w:jc w:val="right"/>
            </w:pPr>
            <w:bookmarkStart w:id="5604" w:name="_Ref69243596"/>
            <w:r>
              <w:t xml:space="preserve">Equation </w:t>
            </w:r>
            <w:r>
              <w:fldChar w:fldCharType="begin"/>
            </w:r>
            <w:r>
              <w:instrText xml:space="preserve"> SEQ Equation \* ARABIC </w:instrText>
            </w:r>
            <w:r>
              <w:fldChar w:fldCharType="separate"/>
            </w:r>
            <w:r w:rsidR="00261D7A">
              <w:rPr>
                <w:noProof/>
              </w:rPr>
              <w:t>2</w:t>
            </w:r>
            <w:r>
              <w:fldChar w:fldCharType="end"/>
            </w:r>
            <w:bookmarkEnd w:id="560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575A3531"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261D7A">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7298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7298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28AA6306"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261D7A">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7298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7298D"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6A350EE" w:rsidR="0036320E" w:rsidRDefault="0036320E" w:rsidP="0007274A">
            <w:pPr>
              <w:jc w:val="center"/>
            </w:pPr>
            <w:r>
              <w:fldChar w:fldCharType="begin"/>
            </w:r>
            <w:r>
              <w:instrText xml:space="preserve"> REF _Ref69246368 \h </w:instrText>
            </w:r>
            <w:r>
              <w:fldChar w:fldCharType="separate"/>
            </w:r>
            <w:r w:rsidR="00261D7A">
              <w:t xml:space="preserve">Equation </w:t>
            </w:r>
            <w:r w:rsidR="00261D7A">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7298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7298D"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838CDD3" w:rsidR="0036320E" w:rsidRPr="00AB3D78" w:rsidRDefault="0036320E" w:rsidP="0007274A">
            <w:pPr>
              <w:pStyle w:val="Beschriftung"/>
              <w:jc w:val="right"/>
            </w:pPr>
            <w:bookmarkStart w:id="5605" w:name="_Ref69248254"/>
            <w:r>
              <w:t xml:space="preserve">Equation </w:t>
            </w:r>
            <w:r>
              <w:fldChar w:fldCharType="begin"/>
            </w:r>
            <w:r>
              <w:instrText xml:space="preserve"> SEQ Equation \* ARABIC </w:instrText>
            </w:r>
            <w:r>
              <w:fldChar w:fldCharType="separate"/>
            </w:r>
            <w:r w:rsidR="00261D7A">
              <w:rPr>
                <w:noProof/>
              </w:rPr>
              <w:t>3</w:t>
            </w:r>
            <w:r>
              <w:fldChar w:fldCharType="end"/>
            </w:r>
            <w:bookmarkEnd w:id="5605"/>
          </w:p>
        </w:tc>
      </w:tr>
      <w:tr w:rsidR="0036320E" w14:paraId="5028CFE3" w14:textId="77777777" w:rsidTr="0007274A">
        <w:tc>
          <w:tcPr>
            <w:tcW w:w="2903" w:type="dxa"/>
            <w:vAlign w:val="center"/>
          </w:tcPr>
          <w:p w14:paraId="0DA13778" w14:textId="6BF0355E"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261D7A">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7298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D7D9EB6" w:rsidR="0036320E" w:rsidRDefault="0036320E" w:rsidP="0007274A">
            <w:pPr>
              <w:keepNext/>
              <w:jc w:val="center"/>
            </w:pPr>
            <w:r>
              <w:t xml:space="preserve">substituted </w:t>
            </w:r>
            <w:r>
              <w:fldChar w:fldCharType="begin"/>
            </w:r>
            <w:r>
              <w:instrText xml:space="preserve"> REF _Ref69248254 \h </w:instrText>
            </w:r>
            <w:r>
              <w:fldChar w:fldCharType="separate"/>
            </w:r>
            <w:r w:rsidR="00261D7A">
              <w:t xml:space="preserve">Equation </w:t>
            </w:r>
            <w:r w:rsidR="00261D7A">
              <w:rPr>
                <w:noProof/>
              </w:rPr>
              <w:t>3</w:t>
            </w:r>
            <w:r>
              <w:fldChar w:fldCharType="end"/>
            </w:r>
          </w:p>
        </w:tc>
      </w:tr>
      <w:tr w:rsidR="0036320E" w14:paraId="1AD25753" w14:textId="77777777" w:rsidTr="0007274A">
        <w:tc>
          <w:tcPr>
            <w:tcW w:w="2903" w:type="dxa"/>
          </w:tcPr>
          <w:p w14:paraId="400C0C13" w14:textId="77777777" w:rsidR="0036320E" w:rsidRPr="00A72019" w:rsidRDefault="0007298D"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7298D"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7298D"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7298D"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5606" w:name="_Toc96345315"/>
      <w:r w:rsidRPr="0007274A">
        <w:rPr>
          <w:b w:val="0"/>
          <w:bCs/>
          <w:lang w:val="en-US"/>
        </w:rPr>
        <w:t>(informative)</w:t>
      </w:r>
      <w:r>
        <w:rPr>
          <w:lang w:val="en-US"/>
        </w:rPr>
        <w:br/>
      </w:r>
      <w:r>
        <w:rPr>
          <w:lang w:val="en-US"/>
        </w:rPr>
        <w:br/>
      </w:r>
      <w:bookmarkStart w:id="560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5606"/>
      <w:bookmarkEnd w:id="5607"/>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5608" w:name="_Toc96345316"/>
      <w:r>
        <w:t>General principles</w:t>
      </w:r>
      <w:bookmarkEnd w:id="5608"/>
      <w:r w:rsidR="00B42AD7">
        <w:t xml:space="preserve"> </w:t>
      </w:r>
    </w:p>
    <w:p w14:paraId="10A5DA44" w14:textId="30215EAD" w:rsidR="00B42AD7" w:rsidRDefault="00B42AD7" w:rsidP="00B42AD7">
      <w:pPr>
        <w:rPr>
          <w:ins w:id="5609" w:author="Dr. Carsten Franke" w:date="2021-10-20T11:29:00Z"/>
        </w:rPr>
      </w:pPr>
      <w:ins w:id="5610" w:author="Dr. Carsten Franke" w:date="2021-10-20T11:29:00Z">
        <w:r>
          <w:t xml:space="preserve">Following general principles apply to the </w:t>
        </w:r>
        <w:r w:rsidRPr="004163E0">
          <w:t xml:space="preserve">federated use of </w:t>
        </w:r>
      </w:ins>
      <w:ins w:id="5611" w:author="Dr. Carsten Franke" w:date="2021-11-03T23:09:00Z">
        <w:r w:rsidR="000277B7">
          <w:t xml:space="preserve">χMCF </w:t>
        </w:r>
      </w:ins>
      <w:ins w:id="5612"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5613" w:author="Dr. Carsten Franke" w:date="2021-10-20T11:31:00Z"/>
        </w:rPr>
      </w:pPr>
      <w:ins w:id="5614" w:author="Dr. Carsten Franke" w:date="2021-10-20T11:31:00Z">
        <w:r>
          <w:t xml:space="preserve">Both standard definitions stay unchanged. </w:t>
        </w:r>
      </w:ins>
      <w:ins w:id="5615"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5616" w:author="Dr. Carsten Franke" w:date="2021-10-20T11:35:00Z"/>
        </w:rPr>
      </w:pPr>
      <w:ins w:id="5617" w:author="Dr. Carsten Franke" w:date="2021-10-20T11:34:00Z">
        <w:r w:rsidRPr="008D52DC">
          <w:t>Clearly defined and delimited roles are assigned to both standards.</w:t>
        </w:r>
      </w:ins>
      <w:ins w:id="5618" w:author="Dr. Carsten Franke" w:date="2021-10-20T11:33:00Z">
        <w:r>
          <w:t xml:space="preserve"> </w:t>
        </w:r>
      </w:ins>
    </w:p>
    <w:p w14:paraId="16C90303" w14:textId="75B37985" w:rsidR="008D52DC" w:rsidRDefault="008D52DC" w:rsidP="001B01D6">
      <w:pPr>
        <w:pStyle w:val="Listenabsatz"/>
        <w:numPr>
          <w:ilvl w:val="0"/>
          <w:numId w:val="59"/>
        </w:numPr>
        <w:rPr>
          <w:ins w:id="5619" w:author="Dr. Carsten Franke" w:date="2021-10-20T11:43:00Z"/>
        </w:rPr>
      </w:pPr>
      <w:ins w:id="5620" w:author="Dr. Carsten Franke" w:date="2021-10-20T11:35:00Z">
        <w:r w:rsidRPr="008D52DC">
          <w:t xml:space="preserve">Redundancies </w:t>
        </w:r>
      </w:ins>
      <w:ins w:id="5621" w:author="Dr. Carsten Franke" w:date="2021-10-20T11:46:00Z">
        <w:r w:rsidR="00D44CF6">
          <w:t>must</w:t>
        </w:r>
      </w:ins>
      <w:ins w:id="5622"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5623" w:author="Dr. Carsten Franke" w:date="2021-10-20T11:31:00Z"/>
        </w:rPr>
      </w:pPr>
      <w:ins w:id="5624" w:author="Dr. Carsten Franke" w:date="2021-10-20T11:43:00Z">
        <w:r>
          <w:t xml:space="preserve">In case of </w:t>
        </w:r>
      </w:ins>
      <w:ins w:id="5625" w:author="Dr. Carsten Franke" w:date="2021-10-20T11:44:00Z">
        <w:r>
          <w:t>u</w:t>
        </w:r>
      </w:ins>
      <w:ins w:id="5626" w:author="Dr. Carsten Franke" w:date="2021-10-20T11:43:00Z">
        <w:r>
          <w:t>navoidable redundancies</w:t>
        </w:r>
      </w:ins>
      <w:ins w:id="5627" w:author="Dr. Carsten Franke" w:date="2021-10-20T11:44:00Z">
        <w:r>
          <w:t xml:space="preserve">, there must be no </w:t>
        </w:r>
      </w:ins>
      <w:ins w:id="5628" w:author="Dr. Carsten Franke" w:date="2021-10-20T11:45:00Z">
        <w:r w:rsidR="007A68CF" w:rsidRPr="007A68CF">
          <w:t xml:space="preserve">inconsistencies </w:t>
        </w:r>
      </w:ins>
      <w:ins w:id="5629" w:author="Dr. Carsten Franke" w:date="2021-10-20T11:44:00Z">
        <w:r>
          <w:t xml:space="preserve">within the set of </w:t>
        </w:r>
      </w:ins>
      <w:ins w:id="5630" w:author="Dr. Carsten Franke" w:date="2021-10-20T11:47:00Z">
        <w:r w:rsidR="00842882" w:rsidRPr="00842882">
          <w:t>federatively</w:t>
        </w:r>
        <w:r w:rsidR="00842882">
          <w:t xml:space="preserve"> </w:t>
        </w:r>
      </w:ins>
      <w:ins w:id="5631" w:author="Dr. Carsten Franke" w:date="2021-10-20T11:44:00Z">
        <w:r>
          <w:t>use</w:t>
        </w:r>
      </w:ins>
      <w:ins w:id="5632" w:author="Dr. Carsten Franke" w:date="2021-10-21T10:34:00Z">
        <w:r w:rsidR="00B318B6">
          <w:t>d</w:t>
        </w:r>
      </w:ins>
      <w:ins w:id="5633" w:author="Dr. Carsten Franke" w:date="2021-10-20T11:44:00Z">
        <w:r>
          <w:t xml:space="preserve"> files. </w:t>
        </w:r>
      </w:ins>
    </w:p>
    <w:p w14:paraId="3BCD4F55" w14:textId="03173BDA" w:rsidR="006F7241" w:rsidRDefault="00434959" w:rsidP="00B42AD7">
      <w:pPr>
        <w:rPr>
          <w:ins w:id="5634" w:author="Dr. Carsten Franke" w:date="2021-10-20T11:37:00Z"/>
        </w:rPr>
      </w:pPr>
      <w:ins w:id="5635"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5636" w:author="Dr. Carsten Franke" w:date="2021-10-20T11:41:00Z"/>
        </w:rPr>
      </w:pPr>
      <w:ins w:id="5637" w:author="Dr. Carsten Franke" w:date="2021-10-20T11:38:00Z">
        <w:r w:rsidRPr="00E26B6D">
          <w:t>ISO 10303-242</w:t>
        </w:r>
        <w:r>
          <w:t xml:space="preserve"> </w:t>
        </w:r>
      </w:ins>
      <w:ins w:id="5638" w:author="Dr. Carsten Franke" w:date="2021-10-20T11:40:00Z">
        <w:r>
          <w:t xml:space="preserve">contains the usual PLM-type information. </w:t>
        </w:r>
      </w:ins>
      <w:ins w:id="5639" w:author="Dr. Carsten Franke" w:date="2021-10-21T10:34:00Z">
        <w:r w:rsidR="00A5143B">
          <w:t>E</w:t>
        </w:r>
      </w:ins>
      <w:ins w:id="5640" w:author="Dr. Carsten Franke" w:date="2021-10-20T11:40:00Z">
        <w:r>
          <w:t xml:space="preserve">specially, it </w:t>
        </w:r>
      </w:ins>
      <w:ins w:id="5641" w:author="Dr. Carsten Franke" w:date="2021-10-20T11:38:00Z">
        <w:r>
          <w:t>references the relevant files (let it be CAD native</w:t>
        </w:r>
      </w:ins>
      <w:ins w:id="5642" w:author="Dr. Carsten Franke" w:date="2021-10-20T11:39:00Z">
        <w:r>
          <w:t xml:space="preserve"> or standard</w:t>
        </w:r>
      </w:ins>
      <w:ins w:id="5643" w:author="Dr. Carsten Franke" w:date="2021-10-20T11:38:00Z">
        <w:r>
          <w:t xml:space="preserve">, </w:t>
        </w:r>
      </w:ins>
      <w:ins w:id="5644" w:author="Dr. Carsten Franke" w:date="2021-10-20T11:39:00Z">
        <w:r>
          <w:t xml:space="preserve">visualization or χMCF) and </w:t>
        </w:r>
      </w:ins>
      <w:ins w:id="5645" w:author="Dr. Carsten Franke" w:date="2021-10-20T11:38:00Z">
        <w:r>
          <w:t>defines</w:t>
        </w:r>
      </w:ins>
      <w:ins w:id="5646" w:author="Dr. Carsten Franke" w:date="2021-10-20T11:39:00Z">
        <w:r>
          <w:t xml:space="preserve"> the location in space, where their content </w:t>
        </w:r>
      </w:ins>
      <w:ins w:id="5647" w:author="Dr. Carsten Franke" w:date="2021-10-20T11:40:00Z">
        <w:r>
          <w:t>must be instantiated (geometric transformations)</w:t>
        </w:r>
      </w:ins>
      <w:ins w:id="5648" w:author="Dr. Carsten Franke" w:date="2021-10-20T11:47:00Z">
        <w:r w:rsidR="0099082A">
          <w:t>.</w:t>
        </w:r>
      </w:ins>
      <w:ins w:id="5649" w:author="Dr. Carsten Franke" w:date="2021-10-20T11:40:00Z">
        <w:r>
          <w:t xml:space="preserve"> </w:t>
        </w:r>
      </w:ins>
    </w:p>
    <w:p w14:paraId="3A9EED33" w14:textId="159C9023" w:rsidR="00E26B6D" w:rsidRDefault="00E26B6D" w:rsidP="001B01D6">
      <w:pPr>
        <w:pStyle w:val="Listenabsatz"/>
        <w:numPr>
          <w:ilvl w:val="0"/>
          <w:numId w:val="60"/>
        </w:numPr>
        <w:rPr>
          <w:ins w:id="5650" w:author="Dr. Carsten Franke" w:date="2021-10-20T11:49:00Z"/>
        </w:rPr>
      </w:pPr>
      <w:ins w:id="5651" w:author="Dr. Carsten Franke" w:date="2021-10-20T11:41:00Z">
        <w:r>
          <w:t xml:space="preserve">χMCF contains </w:t>
        </w:r>
      </w:ins>
      <w:ins w:id="5652" w:author="Dr. Carsten Franke" w:date="2021-10-20T15:19:00Z">
        <w:r w:rsidR="00BF4937">
          <w:t>geometrical (position, orientation, lengt</w:t>
        </w:r>
      </w:ins>
      <w:ins w:id="5653" w:author="Dr. Carsten Franke" w:date="2021-10-20T15:20:00Z">
        <w:r w:rsidR="00BF4937">
          <w:t xml:space="preserve">h, …), </w:t>
        </w:r>
      </w:ins>
      <w:ins w:id="5654" w:author="Dr. Carsten Franke" w:date="2021-10-20T11:41:00Z">
        <w:r>
          <w:t xml:space="preserve">technical information </w:t>
        </w:r>
      </w:ins>
      <w:ins w:id="5655" w:author="Dr. Carsten Franke" w:date="2021-10-20T11:42:00Z">
        <w:r>
          <w:t>of connecting elements</w:t>
        </w:r>
      </w:ins>
      <w:ins w:id="5656" w:author="Dr. Carsten Franke" w:date="2021-10-21T10:35:00Z">
        <w:r w:rsidR="00A5143B">
          <w:t>,</w:t>
        </w:r>
      </w:ins>
      <w:ins w:id="5657"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5658" w:author="Dr. Carsten Franke" w:date="2021-10-20T11:56:00Z"/>
        </w:rPr>
      </w:pPr>
      <w:ins w:id="5659"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5660" w:author="Dr. Carsten Franke" w:date="2021-10-20T11:53:00Z">
        <w:r w:rsidR="00DF4C66">
          <w:t>The l</w:t>
        </w:r>
        <w:r w:rsidR="00DF4C66" w:rsidRPr="00DF4C66">
          <w:t xml:space="preserve">ist of </w:t>
        </w:r>
      </w:ins>
      <w:ins w:id="5661" w:author="Dr. Carsten Franke" w:date="2021-10-20T11:54:00Z">
        <w:r w:rsidR="00DF4C66">
          <w:t xml:space="preserve">the </w:t>
        </w:r>
      </w:ins>
      <w:ins w:id="5662" w:author="Dr. Carsten Franke" w:date="2021-10-20T11:53:00Z">
        <w:r w:rsidR="00DF4C66" w:rsidRPr="00DF4C66">
          <w:t xml:space="preserve">part </w:t>
        </w:r>
      </w:ins>
      <w:ins w:id="5663" w:author="Dr. Carsten Franke" w:date="2021-10-21T10:36:00Z">
        <w:r w:rsidR="009B50B7">
          <w:t>numbers</w:t>
        </w:r>
      </w:ins>
      <w:ins w:id="5664" w:author="Dr. Carsten Franke" w:date="2021-10-20T11:53:00Z">
        <w:r w:rsidR="00DF4C66" w:rsidRPr="00DF4C66">
          <w:t xml:space="preserve"> </w:t>
        </w:r>
      </w:ins>
      <w:ins w:id="5665" w:author="Dr. Carsten Franke" w:date="2021-10-20T11:54:00Z">
        <w:r w:rsidR="00DF4C66">
          <w:t xml:space="preserve">of connected parts </w:t>
        </w:r>
      </w:ins>
      <w:ins w:id="5666" w:author="Dr. Carsten Franke" w:date="2021-10-20T11:53:00Z">
        <w:r w:rsidR="00DF4C66" w:rsidRPr="00DF4C66">
          <w:t>is mandatory within it.</w:t>
        </w:r>
        <w:r w:rsidR="00DF4C66">
          <w:t xml:space="preserve"> </w:t>
        </w:r>
      </w:ins>
      <w:ins w:id="5667" w:author="Dr. Carsten Franke" w:date="2021-10-20T11:54:00Z">
        <w:r w:rsidR="00DF4C66">
          <w:t xml:space="preserve">It must be identical to χMCF's </w:t>
        </w:r>
      </w:ins>
      <w:ins w:id="5668" w:author="Dr. Carsten Franke" w:date="2021-10-20T11:55:00Z">
        <w:r w:rsidR="00AC3984" w:rsidRPr="00446313">
          <w:rPr>
            <w:rFonts w:ascii="Courier New" w:hAnsi="Courier New" w:cs="Courier New"/>
            <w:b/>
            <w:i/>
            <w:sz w:val="18"/>
            <w:szCs w:val="18"/>
          </w:rPr>
          <w:t>&lt;</w:t>
        </w:r>
      </w:ins>
      <w:ins w:id="5669" w:author="Dr. Carsten Franke" w:date="2021-10-20T11:57:00Z">
        <w:r w:rsidR="000870CB" w:rsidRPr="000870CB">
          <w:rPr>
            <w:rFonts w:ascii="Courier New" w:hAnsi="Courier New" w:cs="Courier New"/>
            <w:b/>
            <w:i/>
            <w:sz w:val="18"/>
            <w:szCs w:val="18"/>
          </w:rPr>
          <w:t>connected_to</w:t>
        </w:r>
      </w:ins>
      <w:ins w:id="5670"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5671" w:author="Dr. Carsten Franke" w:date="2021-10-21T11:04:00Z"/>
        </w:rPr>
      </w:pPr>
      <w:ins w:id="5672" w:author="Dr. Carsten Franke" w:date="2021-10-20T11:56:00Z">
        <w:r>
          <w:t xml:space="preserve">Consequently, </w:t>
        </w:r>
      </w:ins>
      <w:ins w:id="5673" w:author="Dr. Carsten Franke" w:date="2021-10-20T11:57:00Z">
        <w:r>
          <w:t xml:space="preserve">nested χMCF element </w:t>
        </w:r>
      </w:ins>
      <w:ins w:id="5674"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5675" w:author="Dr. Carsten Franke" w:date="2021-10-20T11:57:00Z">
        <w:r>
          <w:t xml:space="preserve"> cannot be used. </w:t>
        </w:r>
      </w:ins>
      <w:ins w:id="5676" w:author="Dr. Carsten Franke" w:date="2021-10-20T11:59:00Z">
        <w:r w:rsidR="00846B9E">
          <w:t>F</w:t>
        </w:r>
        <w:r w:rsidR="00846B9E" w:rsidRPr="00846B9E">
          <w:t>urthermore</w:t>
        </w:r>
        <w:r w:rsidR="00846B9E">
          <w:t xml:space="preserve">, </w:t>
        </w:r>
        <w:r w:rsidR="00F66EBB">
          <w:t>attribute</w:t>
        </w:r>
      </w:ins>
      <w:ins w:id="5677" w:author="Dr. Carsten Franke" w:date="2021-10-20T12:00:00Z">
        <w:r w:rsidR="00F66EBB">
          <w:t>s</w:t>
        </w:r>
      </w:ins>
      <w:ins w:id="5678" w:author="Dr. Carsten Franke" w:date="2021-10-20T11:59:00Z">
        <w:r w:rsidR="00F66EBB">
          <w:t xml:space="preserve"> </w:t>
        </w:r>
      </w:ins>
      <w:ins w:id="5679" w:author="Dr. Carsten Franke" w:date="2021-10-20T12:00:00Z">
        <w:r w:rsidR="00F66EBB">
          <w:t>"pid" and "pname"</w:t>
        </w:r>
      </w:ins>
      <w:ins w:id="5680"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5681"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5682" w:author="Dr. Carsten Franke" w:date="2021-10-20T11:37:00Z"/>
        </w:rPr>
      </w:pPr>
      <w:ins w:id="5683" w:author="Dr. Carsten Franke" w:date="2021-10-21T11:04:00Z">
        <w:r>
          <w:t xml:space="preserve">χMCF files are referenced from </w:t>
        </w:r>
        <w:r w:rsidRPr="00E26B6D">
          <w:t>ISO 10303-242</w:t>
        </w:r>
      </w:ins>
      <w:ins w:id="5684" w:author="Dr. Carsten Franke" w:date="2021-10-21T11:05:00Z">
        <w:r>
          <w:t xml:space="preserve"> by means of </w:t>
        </w:r>
        <w:commentRangeStart w:id="5685"/>
        <w:r>
          <w:t>"external reference"</w:t>
        </w:r>
        <w:commentRangeEnd w:id="5685"/>
        <w:r>
          <w:rPr>
            <w:rStyle w:val="Kommentarzeichen"/>
            <w:rFonts w:ascii="Calibri" w:eastAsia="Times New Roman" w:hAnsi="Calibri"/>
            <w:lang w:val="en-US" w:eastAsia="x-none"/>
          </w:rPr>
          <w:commentReference w:id="5685"/>
        </w:r>
        <w:r>
          <w:t xml:space="preserve">. </w:t>
        </w:r>
      </w:ins>
    </w:p>
    <w:p w14:paraId="4218D5CD" w14:textId="0FDB5C26" w:rsidR="00F94939" w:rsidRDefault="00BF2AE8" w:rsidP="00931307">
      <w:pPr>
        <w:rPr>
          <w:ins w:id="5686" w:author="Dr. Carsten Franke" w:date="2021-09-29T09:26:00Z"/>
        </w:rPr>
      </w:pPr>
      <w:ins w:id="5687" w:author="Dr. Carsten Franke" w:date="2021-10-21T10:46:00Z">
        <w:r w:rsidRPr="00F7090C">
          <w:rPr>
            <w:u w:val="single"/>
          </w:rPr>
          <w:t>Note:</w:t>
        </w:r>
        <w:r>
          <w:t xml:space="preserve"> </w:t>
        </w:r>
      </w:ins>
      <w:ins w:id="5688" w:author="Dr. Carsten Franke" w:date="2021-09-29T09:26:00Z">
        <w:r w:rsidR="00731939">
          <w:t xml:space="preserve">In general, </w:t>
        </w:r>
      </w:ins>
      <w:ins w:id="5689" w:author="Dr. Carsten Franke" w:date="2021-09-29T09:27:00Z">
        <w:r w:rsidR="00731939" w:rsidRPr="000B5A61">
          <w:rPr>
            <w:lang w:eastAsia="ja-JP"/>
          </w:rPr>
          <w:t>χ</w:t>
        </w:r>
      </w:ins>
      <w:ins w:id="569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5691" w:author="Dr. Carsten Franke" w:date="2021-10-20T11:52:00Z"/>
        </w:rPr>
      </w:pPr>
    </w:p>
    <w:p w14:paraId="24EDB836" w14:textId="77777777" w:rsidR="00822F7D" w:rsidRDefault="00822F7D" w:rsidP="00931307">
      <w:pPr>
        <w:rPr>
          <w:ins w:id="5692" w:author="Weinert, Matthias (M.)" w:date="2022-02-24T09:25:00Z"/>
        </w:rPr>
      </w:pPr>
      <w:bookmarkStart w:id="5693" w:name="_Hlk85697615"/>
      <w:ins w:id="5694" w:author="Weinert, Matthias (M.)" w:date="2022-02-24T09:25:00Z">
        <w:r>
          <w:rPr>
            <w:noProof/>
          </w:rPr>
          <w:lastRenderedPageBreak/>
          <w:drawing>
            <wp:inline distT="0" distB="0" distL="0" distR="0" wp14:anchorId="446FE527" wp14:editId="05A8E5B9">
              <wp:extent cx="5880288" cy="4149969"/>
              <wp:effectExtent l="0" t="0" r="635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0811" cy="4164453"/>
                      </a:xfrm>
                      <a:prstGeom prst="rect">
                        <a:avLst/>
                      </a:prstGeom>
                      <a:noFill/>
                    </pic:spPr>
                  </pic:pic>
                </a:graphicData>
              </a:graphic>
            </wp:inline>
          </w:drawing>
        </w:r>
      </w:ins>
    </w:p>
    <w:p w14:paraId="50BED00F" w14:textId="7B12967D" w:rsidR="00822F7D" w:rsidRDefault="00822F7D" w:rsidP="00822F7D">
      <w:pPr>
        <w:pStyle w:val="Beschriftung"/>
        <w:rPr>
          <w:ins w:id="5695" w:author="Weinert, Matthias (M.)" w:date="2022-02-24T09:25:00Z"/>
        </w:rPr>
        <w:pPrChange w:id="5696" w:author="Weinert, Matthias (M.)" w:date="2022-02-24T09:27:00Z">
          <w:pPr/>
        </w:pPrChange>
      </w:pPr>
      <w:ins w:id="5697" w:author="Weinert, Matthias (M.)" w:date="2022-02-24T09:27:00Z">
        <w:r>
          <w:t xml:space="preserve">Figure </w:t>
        </w:r>
        <w:r>
          <w:fldChar w:fldCharType="begin"/>
        </w:r>
        <w:r>
          <w:instrText xml:space="preserve"> SEQ Figure \* ARABIC </w:instrText>
        </w:r>
      </w:ins>
      <w:r>
        <w:fldChar w:fldCharType="separate"/>
      </w:r>
      <w:ins w:id="5698" w:author="Weinert, Matthias (M.)" w:date="2022-02-24T09:27:00Z">
        <w:r>
          <w:rPr>
            <w:noProof/>
          </w:rPr>
          <w:t>86</w:t>
        </w:r>
        <w:r>
          <w:fldChar w:fldCharType="end"/>
        </w:r>
        <w:r>
          <w:t xml:space="preserve">: References in STEP file to related </w:t>
        </w:r>
        <w:r w:rsidRPr="00822F7D">
          <w:rPr>
            <w:rFonts w:ascii="Symbol" w:hAnsi="Symbol"/>
            <w:rPrChange w:id="5699" w:author="Weinert, Matthias (M.)" w:date="2022-02-24T09:28:00Z">
              <w:rPr/>
            </w:rPrChange>
          </w:rPr>
          <w:t>c</w:t>
        </w:r>
        <w:r>
          <w:t>MCF file</w:t>
        </w:r>
      </w:ins>
    </w:p>
    <w:p w14:paraId="31473EE3" w14:textId="6AFD704B" w:rsidR="002D782E" w:rsidDel="0007298D" w:rsidRDefault="002D782E" w:rsidP="00931307">
      <w:pPr>
        <w:rPr>
          <w:del w:id="5700" w:author="Weinert, Matthias (M.)" w:date="2022-02-24T09:25:00Z"/>
        </w:rPr>
      </w:pPr>
      <w:ins w:id="5701" w:author="Dr. Carsten Franke" w:date="2021-10-20T11:52:00Z">
        <w:del w:id="5702" w:author="Weinert, Matthias (M.)" w:date="2022-02-24T09:26:00Z">
          <w:r w:rsidDel="00822F7D">
            <w:delText xml:space="preserve">To-Do: </w:delText>
          </w:r>
        </w:del>
        <w:del w:id="5703" w:author="Weinert, Matthias (M.)" w:date="2022-02-24T09:25:00Z">
          <w:r w:rsidRPr="00931307" w:rsidDel="00822F7D">
            <w:rPr>
              <w:highlight w:val="yellow"/>
            </w:rPr>
            <w:delText>Include a figure for illustration</w:delText>
          </w:r>
          <w:r w:rsidDel="00822F7D">
            <w:rPr>
              <w:highlight w:val="yellow"/>
            </w:rPr>
            <w:delText>.</w:delText>
          </w:r>
        </w:del>
      </w:ins>
      <w:ins w:id="5704" w:author="Dr. Carsten Franke" w:date="2021-10-21T08:33:00Z">
        <w:del w:id="5705" w:author="Weinert, Matthias (M.)" w:date="2022-02-24T09:25:00Z">
          <w:r w:rsidR="0098249B" w:rsidDel="00822F7D">
            <w:delText xml:space="preserve"> </w:delText>
          </w:r>
        </w:del>
      </w:ins>
    </w:p>
    <w:p w14:paraId="17C9EE20" w14:textId="364000E8" w:rsidR="0007298D" w:rsidRDefault="0007298D" w:rsidP="00931307">
      <w:pPr>
        <w:rPr>
          <w:ins w:id="5706" w:author="Weinert, Matthias (M.)" w:date="2022-02-24T09:29:00Z"/>
        </w:rPr>
      </w:pPr>
    </w:p>
    <w:bookmarkEnd w:id="5693"/>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5707" w:name="_Toc96345317"/>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5707"/>
      <w:ins w:id="5708" w:author="Dr. Carsten Franke" w:date="2021-11-03T23:08:00Z">
        <w:r w:rsidR="000277B7">
          <w:t xml:space="preserve"> </w:t>
        </w:r>
      </w:ins>
    </w:p>
    <w:p w14:paraId="045D2019" w14:textId="5BAE697F" w:rsidR="000277B7" w:rsidRDefault="000277B7" w:rsidP="000277B7">
      <w:pPr>
        <w:keepNext/>
        <w:rPr>
          <w:ins w:id="5709" w:author="Dr. Carsten Franke" w:date="2021-11-03T23:09:00Z"/>
        </w:rPr>
      </w:pPr>
      <w:ins w:id="5710" w:author="Dr. Carsten Franke" w:date="2021-11-03T23:09:00Z">
        <w:r>
          <w:t>Both standards, χMCF and</w:t>
        </w:r>
        <w:r w:rsidRPr="004163E0">
          <w:t xml:space="preserve"> ISO</w:t>
        </w:r>
        <w:r>
          <w:t> </w:t>
        </w:r>
        <w:r w:rsidRPr="004163E0">
          <w:t>10303-242</w:t>
        </w:r>
        <w:r>
          <w:t xml:space="preserve">, contain elements </w:t>
        </w:r>
      </w:ins>
      <w:ins w:id="5711"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5712" w:author="Dr. Carsten Franke" w:date="2021-11-03T23:11:00Z">
        <w:r>
          <w:t xml:space="preserve">as is explained by following table: </w:t>
        </w:r>
      </w:ins>
    </w:p>
    <w:p w14:paraId="194D9ACC" w14:textId="144D0D21" w:rsidR="0007274A" w:rsidRPr="000277B7" w:rsidDel="00741F4D" w:rsidRDefault="0098249B" w:rsidP="0007274A">
      <w:pPr>
        <w:rPr>
          <w:del w:id="5713" w:author="Max Ungerer" w:date="2021-09-15T20:20:00Z"/>
          <w:strike/>
        </w:rPr>
      </w:pPr>
      <w:ins w:id="5714" w:author="Dr. Carsten Franke" w:date="2021-10-21T08:33:00Z">
        <w:del w:id="5715" w:author="Weinert, Matthias (M.)" w:date="2022-02-24T09:28:00Z">
          <w:r w:rsidRPr="000277B7" w:rsidDel="0007298D">
            <w:rPr>
              <w:strike/>
            </w:rPr>
            <w:delText xml:space="preserve">To-Do: </w:delText>
          </w:r>
          <w:r w:rsidRPr="000277B7" w:rsidDel="0007298D">
            <w:rPr>
              <w:strike/>
              <w:highlight w:val="yellow"/>
            </w:rPr>
            <w:delText xml:space="preserve">Introduction to the table: What is its motivation, scope &amp; meaning? </w:delText>
          </w:r>
        </w:del>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proofErr w:type="spellStart"/>
            <w:r w:rsidRPr="007836EA">
              <w:rPr>
                <w:b/>
                <w:bCs/>
                <w:sz w:val="26"/>
                <w:szCs w:val="26"/>
              </w:rPr>
              <w:t>χ</w:t>
            </w:r>
            <w:r w:rsidR="0007274A" w:rsidRPr="00864C94">
              <w:rPr>
                <w:b/>
                <w:bCs/>
                <w:sz w:val="26"/>
                <w:szCs w:val="26"/>
              </w:rPr>
              <w:t>MCF</w:t>
            </w:r>
            <w:proofErr w:type="spellEnd"/>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lastRenderedPageBreak/>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285E2D8" w:rsidR="0050351B" w:rsidRDefault="0050351B" w:rsidP="0050351B">
      <w:pPr>
        <w:pStyle w:val="Beschriftung"/>
      </w:pPr>
      <w:bookmarkStart w:id="5716" w:name="_Toc96345547"/>
      <w:r>
        <w:t xml:space="preserve">Table </w:t>
      </w:r>
      <w:r>
        <w:fldChar w:fldCharType="begin"/>
      </w:r>
      <w:r>
        <w:instrText xml:space="preserve"> SEQ Table \* ARABIC </w:instrText>
      </w:r>
      <w:r>
        <w:fldChar w:fldCharType="separate"/>
      </w:r>
      <w:r w:rsidR="00261D7A">
        <w:rPr>
          <w:noProof/>
        </w:rPr>
        <w:t>143</w:t>
      </w:r>
      <w:r>
        <w:fldChar w:fldCharType="end"/>
      </w:r>
      <w:r>
        <w:t xml:space="preserve"> </w:t>
      </w:r>
      <w:r w:rsidRPr="00BE2703">
        <w:t>Cross-Reference Table between ISO 10303-242 and χMCF</w:t>
      </w:r>
      <w:bookmarkEnd w:id="5716"/>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5717" w:name="_Toc96345318"/>
      <w:r w:rsidRPr="0007274A">
        <w:rPr>
          <w:b w:val="0"/>
          <w:bCs/>
          <w:lang w:val="en-US"/>
        </w:rPr>
        <w:t>(informative)</w:t>
      </w:r>
      <w:r>
        <w:rPr>
          <w:lang w:val="en-US"/>
        </w:rPr>
        <w:br/>
      </w:r>
      <w:r>
        <w:rPr>
          <w:lang w:val="en-US"/>
        </w:rPr>
        <w:br/>
      </w:r>
      <w:r w:rsidRPr="000D087B">
        <w:rPr>
          <w:lang w:val="en-US"/>
        </w:rPr>
        <w:t>History</w:t>
      </w:r>
      <w:bookmarkEnd w:id="5717"/>
    </w:p>
    <w:p w14:paraId="46AE60F1" w14:textId="1EF879F7"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Content>
          <w:r w:rsidR="004D00AF">
            <w:fldChar w:fldCharType="begin"/>
          </w:r>
          <w:r w:rsidR="004D00AF" w:rsidRPr="004D00AF">
            <w:rPr>
              <w:lang w:val="en-US"/>
            </w:rPr>
            <w:instrText xml:space="preserve"> CITATION Bri01 \l 1031 </w:instrText>
          </w:r>
          <w:r w:rsidR="004D00AF">
            <w:fldChar w:fldCharType="separate"/>
          </w:r>
          <w:ins w:id="5718" w:author="Weinert, Matthias (M.)" w:date="2022-02-21T14:07:00Z">
            <w:r w:rsidR="00261D7A" w:rsidRPr="00261D7A">
              <w:rPr>
                <w:noProof/>
                <w:lang w:val="en-US"/>
                <w:rPrChange w:id="5719" w:author="Weinert, Matthias (M.)" w:date="2022-02-21T14:07:00Z">
                  <w:rPr>
                    <w:rFonts w:eastAsia="Times New Roman"/>
                  </w:rPr>
                </w:rPrChange>
              </w:rPr>
              <w:t>[6]</w:t>
            </w:r>
          </w:ins>
          <w:del w:id="5720" w:author="Weinert, Matthias (M.)" w:date="2022-02-16T15:44:00Z">
            <w:r w:rsidR="0050351B" w:rsidRPr="0050351B" w:rsidDel="00F16E77">
              <w:rPr>
                <w:noProof/>
                <w:lang w:val="en-US"/>
              </w:rPr>
              <w:delText>[6]</w:delText>
            </w:r>
          </w:del>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Content>
          <w:r w:rsidR="004D00AF">
            <w:fldChar w:fldCharType="begin"/>
          </w:r>
          <w:r w:rsidR="004D00AF" w:rsidRPr="004D00AF">
            <w:rPr>
              <w:lang w:val="en-US"/>
            </w:rPr>
            <w:instrText xml:space="preserve"> CITATION Bri01 \l 1031 </w:instrText>
          </w:r>
          <w:r w:rsidR="004D00AF">
            <w:fldChar w:fldCharType="separate"/>
          </w:r>
          <w:ins w:id="5721" w:author="Weinert, Matthias (M.)" w:date="2022-02-21T14:07:00Z">
            <w:r w:rsidR="00261D7A" w:rsidRPr="00261D7A">
              <w:rPr>
                <w:noProof/>
                <w:lang w:val="en-US"/>
                <w:rPrChange w:id="5722" w:author="Weinert, Matthias (M.)" w:date="2022-02-21T14:07:00Z">
                  <w:rPr>
                    <w:rFonts w:eastAsia="Times New Roman"/>
                  </w:rPr>
                </w:rPrChange>
              </w:rPr>
              <w:t>[6]</w:t>
            </w:r>
          </w:ins>
          <w:del w:id="5723" w:author="Weinert, Matthias (M.)" w:date="2022-02-16T15:44:00Z">
            <w:r w:rsidR="0050351B" w:rsidRPr="0050351B" w:rsidDel="00F16E77">
              <w:rPr>
                <w:noProof/>
                <w:lang w:val="en-US"/>
              </w:rPr>
              <w:delText>[6]</w:delText>
            </w:r>
          </w:del>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44FEA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Content>
          <w:r w:rsidR="004D00AF">
            <w:fldChar w:fldCharType="begin"/>
          </w:r>
          <w:r w:rsidR="004D00AF" w:rsidRPr="004D00AF">
            <w:rPr>
              <w:lang w:val="en-US"/>
            </w:rPr>
            <w:instrText xml:space="preserve"> CITATION Shi05 \l 1031 </w:instrText>
          </w:r>
          <w:r w:rsidR="004D00AF">
            <w:fldChar w:fldCharType="separate"/>
          </w:r>
          <w:ins w:id="5724" w:author="Weinert, Matthias (M.)" w:date="2022-02-21T14:07:00Z">
            <w:r w:rsidR="00261D7A" w:rsidRPr="00261D7A">
              <w:rPr>
                <w:noProof/>
                <w:lang w:val="en-US"/>
                <w:rPrChange w:id="5725" w:author="Weinert, Matthias (M.)" w:date="2022-02-21T14:07:00Z">
                  <w:rPr>
                    <w:rFonts w:eastAsia="Times New Roman"/>
                  </w:rPr>
                </w:rPrChange>
              </w:rPr>
              <w:t>[7]</w:t>
            </w:r>
          </w:ins>
          <w:del w:id="5726" w:author="Weinert, Matthias (M.)" w:date="2022-02-16T15:44:00Z">
            <w:r w:rsidR="0050351B" w:rsidRPr="0050351B" w:rsidDel="00F16E77">
              <w:rPr>
                <w:noProof/>
                <w:lang w:val="en-US"/>
              </w:rPr>
              <w:delText>[7]</w:delText>
            </w:r>
          </w:del>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4D89DD41"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Content>
          <w:r w:rsidR="001A7F56">
            <w:fldChar w:fldCharType="begin"/>
          </w:r>
          <w:r w:rsidR="001A7F56">
            <w:rPr>
              <w:lang w:val="en-US"/>
            </w:rPr>
            <w:instrText xml:space="preserve">CITATION FAT20 \l 1031 </w:instrText>
          </w:r>
          <w:r w:rsidR="001A7F56">
            <w:fldChar w:fldCharType="separate"/>
          </w:r>
          <w:ins w:id="5727" w:author="Weinert, Matthias (M.)" w:date="2022-02-21T14:07:00Z">
            <w:r w:rsidR="00261D7A" w:rsidRPr="00261D7A">
              <w:rPr>
                <w:noProof/>
                <w:lang w:val="en-US"/>
                <w:rPrChange w:id="5728" w:author="Weinert, Matthias (M.)" w:date="2022-02-21T14:07:00Z">
                  <w:rPr>
                    <w:rFonts w:eastAsia="Times New Roman"/>
                  </w:rPr>
                </w:rPrChange>
              </w:rPr>
              <w:t>[8]</w:t>
            </w:r>
          </w:ins>
          <w:del w:id="5729" w:author="Weinert, Matthias (M.)" w:date="2022-02-16T15:44:00Z">
            <w:r w:rsidR="0050351B" w:rsidRPr="0050351B" w:rsidDel="00F16E77">
              <w:rPr>
                <w:noProof/>
                <w:lang w:val="en-US"/>
              </w:rPr>
              <w:delText>[8]</w:delText>
            </w:r>
          </w:del>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ins w:id="5730" w:author="Weinert, Matthias (M.)" w:date="2022-02-21T14:07:00Z">
            <w:r w:rsidR="00261D7A">
              <w:rPr>
                <w:noProof/>
                <w:lang w:val="en-US"/>
              </w:rPr>
              <w:t xml:space="preserve"> </w:t>
            </w:r>
            <w:r w:rsidR="00261D7A" w:rsidRPr="00261D7A">
              <w:rPr>
                <w:noProof/>
                <w:lang w:val="en-US"/>
                <w:rPrChange w:id="5731" w:author="Weinert, Matthias (M.)" w:date="2022-02-21T14:07:00Z">
                  <w:rPr>
                    <w:rFonts w:eastAsia="Times New Roman"/>
                  </w:rPr>
                </w:rPrChange>
              </w:rPr>
              <w:t>[9]</w:t>
            </w:r>
          </w:ins>
          <w:del w:id="5732" w:author="Weinert, Matthias (M.)" w:date="2022-02-16T15:44:00Z">
            <w:r w:rsidR="0050351B" w:rsidDel="00F16E77">
              <w:rPr>
                <w:noProof/>
                <w:lang w:val="en-US"/>
              </w:rPr>
              <w:delText xml:space="preserve"> </w:delText>
            </w:r>
            <w:r w:rsidR="0050351B" w:rsidRPr="0050351B" w:rsidDel="00F16E77">
              <w:rPr>
                <w:noProof/>
                <w:lang w:val="en-US"/>
              </w:rPr>
              <w:delText>[9]</w:delText>
            </w:r>
          </w:del>
          <w:r>
            <w:rPr>
              <w:lang w:val="en-GB"/>
            </w:rPr>
            <w:fldChar w:fldCharType="end"/>
          </w:r>
        </w:sdtContent>
      </w:sdt>
      <w:r>
        <w:rPr>
          <w:lang w:val="en-GB"/>
        </w:rPr>
        <w:t xml:space="preserve">, </w:t>
      </w:r>
      <w:sdt>
        <w:sdtPr>
          <w:rPr>
            <w:lang w:val="en-GB"/>
          </w:rPr>
          <w:id w:val="-1765521087"/>
          <w:citation/>
        </w:sdtPr>
        <w:sdtContent>
          <w:r>
            <w:rPr>
              <w:lang w:val="en-GB"/>
            </w:rPr>
            <w:fldChar w:fldCharType="begin"/>
          </w:r>
          <w:r w:rsidRPr="00E644C2">
            <w:rPr>
              <w:lang w:val="en-US"/>
            </w:rPr>
            <w:instrText xml:space="preserve"> CITATION FAT16 \l 1031 </w:instrText>
          </w:r>
          <w:r>
            <w:rPr>
              <w:lang w:val="en-GB"/>
            </w:rPr>
            <w:fldChar w:fldCharType="separate"/>
          </w:r>
          <w:ins w:id="5733" w:author="Weinert, Matthias (M.)" w:date="2022-02-21T14:07:00Z">
            <w:r w:rsidR="00261D7A" w:rsidRPr="00261D7A">
              <w:rPr>
                <w:noProof/>
                <w:lang w:val="en-US"/>
                <w:rPrChange w:id="5734" w:author="Weinert, Matthias (M.)" w:date="2022-02-21T14:07:00Z">
                  <w:rPr>
                    <w:rFonts w:eastAsia="Times New Roman"/>
                  </w:rPr>
                </w:rPrChange>
              </w:rPr>
              <w:t>[10]</w:t>
            </w:r>
          </w:ins>
          <w:del w:id="5735" w:author="Weinert, Matthias (M.)" w:date="2022-02-16T15:44:00Z">
            <w:r w:rsidR="0050351B" w:rsidRPr="0050351B" w:rsidDel="00F16E77">
              <w:rPr>
                <w:noProof/>
                <w:lang w:val="en-US"/>
              </w:rPr>
              <w:delText>[10]</w:delText>
            </w:r>
          </w:del>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5736" w:name="_Toc96345319"/>
      <w:r w:rsidRPr="00BC394B">
        <w:lastRenderedPageBreak/>
        <w:t>Bibliography</w:t>
      </w:r>
      <w:bookmarkEnd w:id="5568"/>
      <w:bookmarkEnd w:id="5569"/>
      <w:bookmarkEnd w:id="5570"/>
      <w:bookmarkEnd w:id="5571"/>
      <w:bookmarkEnd w:id="5736"/>
    </w:p>
    <w:p w14:paraId="00921A0A" w14:textId="77777777" w:rsidR="00261D7A"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261D7A" w14:paraId="7AD29786" w14:textId="77777777">
        <w:trPr>
          <w:divId w:val="2108649810"/>
          <w:tblCellSpacing w:w="15" w:type="dxa"/>
          <w:ins w:id="5737" w:author="Weinert, Matthias (M.)" w:date="2022-02-21T14:07:00Z"/>
        </w:trPr>
        <w:tc>
          <w:tcPr>
            <w:tcW w:w="50" w:type="pct"/>
            <w:hideMark/>
          </w:tcPr>
          <w:p w14:paraId="71B0AC31" w14:textId="01143DC3" w:rsidR="00261D7A" w:rsidRDefault="00261D7A">
            <w:pPr>
              <w:pStyle w:val="Literaturverzeichnis"/>
              <w:rPr>
                <w:ins w:id="5738" w:author="Weinert, Matthias (M.)" w:date="2022-02-21T14:07:00Z"/>
                <w:noProof/>
                <w:sz w:val="24"/>
              </w:rPr>
            </w:pPr>
            <w:ins w:id="5739" w:author="Weinert, Matthias (M.)" w:date="2022-02-21T14:07:00Z">
              <w:r>
                <w:rPr>
                  <w:noProof/>
                </w:rPr>
                <w:t xml:space="preserve">[1] </w:t>
              </w:r>
            </w:ins>
          </w:p>
        </w:tc>
        <w:tc>
          <w:tcPr>
            <w:tcW w:w="0" w:type="auto"/>
            <w:hideMark/>
          </w:tcPr>
          <w:p w14:paraId="21CAC41F" w14:textId="77777777" w:rsidR="00261D7A" w:rsidRDefault="00261D7A">
            <w:pPr>
              <w:pStyle w:val="Literaturverzeichnis"/>
              <w:rPr>
                <w:ins w:id="5740" w:author="Weinert, Matthias (M.)" w:date="2022-02-21T14:07:00Z"/>
                <w:noProof/>
              </w:rPr>
            </w:pPr>
            <w:ins w:id="5741" w:author="Weinert, Matthias (M.)" w:date="2022-02-21T14:07:00Z">
              <w:r>
                <w:rPr>
                  <w:noProof/>
                </w:rPr>
                <w:t>C. Gaier and K. Hofwimmer, "Seam-Weld Types and Fatigue Relevant Parameter Sets for NCF Standard," Magna, Engineering Center Steyr GmbH &amp; Co KG, Steyr, 2006.</w:t>
              </w:r>
            </w:ins>
          </w:p>
        </w:tc>
      </w:tr>
      <w:tr w:rsidR="00261D7A" w14:paraId="70F7804E" w14:textId="77777777">
        <w:trPr>
          <w:divId w:val="2108649810"/>
          <w:tblCellSpacing w:w="15" w:type="dxa"/>
          <w:ins w:id="5742" w:author="Weinert, Matthias (M.)" w:date="2022-02-21T14:07:00Z"/>
        </w:trPr>
        <w:tc>
          <w:tcPr>
            <w:tcW w:w="50" w:type="pct"/>
            <w:hideMark/>
          </w:tcPr>
          <w:p w14:paraId="7C0BEDB5" w14:textId="77777777" w:rsidR="00261D7A" w:rsidRDefault="00261D7A">
            <w:pPr>
              <w:pStyle w:val="Literaturverzeichnis"/>
              <w:rPr>
                <w:ins w:id="5743" w:author="Weinert, Matthias (M.)" w:date="2022-02-21T14:07:00Z"/>
                <w:noProof/>
                <w:lang w:val="de-DE"/>
              </w:rPr>
            </w:pPr>
            <w:ins w:id="5744" w:author="Weinert, Matthias (M.)" w:date="2022-02-21T14:07:00Z">
              <w:r>
                <w:rPr>
                  <w:noProof/>
                </w:rPr>
                <w:t xml:space="preserve">[2] </w:t>
              </w:r>
            </w:ins>
          </w:p>
        </w:tc>
        <w:tc>
          <w:tcPr>
            <w:tcW w:w="0" w:type="auto"/>
            <w:hideMark/>
          </w:tcPr>
          <w:p w14:paraId="70AB26AC" w14:textId="77777777" w:rsidR="00261D7A" w:rsidRDefault="00261D7A">
            <w:pPr>
              <w:pStyle w:val="Literaturverzeichnis"/>
              <w:rPr>
                <w:ins w:id="5745" w:author="Weinert, Matthias (M.)" w:date="2022-02-21T14:07:00Z"/>
                <w:noProof/>
              </w:rPr>
            </w:pPr>
            <w:ins w:id="5746" w:author="Weinert, Matthias (M.)" w:date="2022-02-21T14:07:00Z">
              <w:r>
                <w:rPr>
                  <w:noProof/>
                </w:rPr>
                <w:t>P. Mikolaj, „First Proposal for The Extended Master Connection File (χMCF) as a Transfer Standard of Seam¬weld Connection Definition,“ MSC.Software, Alzenau, 2006.</w:t>
              </w:r>
            </w:ins>
          </w:p>
        </w:tc>
      </w:tr>
      <w:tr w:rsidR="00261D7A" w14:paraId="3170B5A6" w14:textId="77777777">
        <w:trPr>
          <w:divId w:val="2108649810"/>
          <w:tblCellSpacing w:w="15" w:type="dxa"/>
          <w:ins w:id="5747" w:author="Weinert, Matthias (M.)" w:date="2022-02-21T14:07:00Z"/>
        </w:trPr>
        <w:tc>
          <w:tcPr>
            <w:tcW w:w="50" w:type="pct"/>
            <w:hideMark/>
          </w:tcPr>
          <w:p w14:paraId="620218DC" w14:textId="77777777" w:rsidR="00261D7A" w:rsidRDefault="00261D7A">
            <w:pPr>
              <w:pStyle w:val="Literaturverzeichnis"/>
              <w:rPr>
                <w:ins w:id="5748" w:author="Weinert, Matthias (M.)" w:date="2022-02-21T14:07:00Z"/>
                <w:noProof/>
              </w:rPr>
            </w:pPr>
            <w:ins w:id="5749" w:author="Weinert, Matthias (M.)" w:date="2022-02-21T14:07:00Z">
              <w:r>
                <w:rPr>
                  <w:noProof/>
                </w:rPr>
                <w:t xml:space="preserve">[3] </w:t>
              </w:r>
            </w:ins>
          </w:p>
        </w:tc>
        <w:tc>
          <w:tcPr>
            <w:tcW w:w="0" w:type="auto"/>
            <w:hideMark/>
          </w:tcPr>
          <w:p w14:paraId="058098C0" w14:textId="77777777" w:rsidR="00261D7A" w:rsidRDefault="00261D7A">
            <w:pPr>
              <w:pStyle w:val="Literaturverzeichnis"/>
              <w:rPr>
                <w:ins w:id="5750" w:author="Weinert, Matthias (M.)" w:date="2022-02-21T14:07:00Z"/>
                <w:noProof/>
              </w:rPr>
            </w:pPr>
            <w:ins w:id="5751" w:author="Weinert, Matthias (M.)" w:date="2022-02-21T14:07:00Z">
              <w:r>
                <w:rPr>
                  <w:noProof/>
                </w:rPr>
                <w:t>P. Garnero und V. Marchetto, „Patent EP0967044A2 - A method for resistance electric spot welding of a first sheet of non weldable material to a second sheet of weldable metal material (https//Patents.google.com/patent/EP0967044A2),“ European Patent Office, 1999.</w:t>
              </w:r>
            </w:ins>
          </w:p>
        </w:tc>
      </w:tr>
      <w:tr w:rsidR="00261D7A" w:rsidRPr="00822F7D" w14:paraId="653A7DB2" w14:textId="77777777">
        <w:trPr>
          <w:divId w:val="2108649810"/>
          <w:tblCellSpacing w:w="15" w:type="dxa"/>
          <w:ins w:id="5752" w:author="Weinert, Matthias (M.)" w:date="2022-02-21T14:07:00Z"/>
        </w:trPr>
        <w:tc>
          <w:tcPr>
            <w:tcW w:w="50" w:type="pct"/>
            <w:hideMark/>
          </w:tcPr>
          <w:p w14:paraId="4BF5681D" w14:textId="77777777" w:rsidR="00261D7A" w:rsidRDefault="00261D7A">
            <w:pPr>
              <w:pStyle w:val="Literaturverzeichnis"/>
              <w:rPr>
                <w:ins w:id="5753" w:author="Weinert, Matthias (M.)" w:date="2022-02-21T14:07:00Z"/>
                <w:noProof/>
              </w:rPr>
            </w:pPr>
            <w:ins w:id="5754" w:author="Weinert, Matthias (M.)" w:date="2022-02-21T14:07:00Z">
              <w:r>
                <w:rPr>
                  <w:noProof/>
                </w:rPr>
                <w:t xml:space="preserve">[4] </w:t>
              </w:r>
            </w:ins>
          </w:p>
        </w:tc>
        <w:tc>
          <w:tcPr>
            <w:tcW w:w="0" w:type="auto"/>
            <w:hideMark/>
          </w:tcPr>
          <w:p w14:paraId="20A7ECF7" w14:textId="77777777" w:rsidR="00261D7A" w:rsidRPr="00822F7D" w:rsidRDefault="00261D7A">
            <w:pPr>
              <w:pStyle w:val="Literaturverzeichnis"/>
              <w:rPr>
                <w:ins w:id="5755" w:author="Weinert, Matthias (M.)" w:date="2022-02-21T14:07:00Z"/>
                <w:noProof/>
                <w:lang w:val="de-DE"/>
                <w:rPrChange w:id="5756" w:author="Weinert, Matthias (M.)" w:date="2022-02-24T09:25:00Z">
                  <w:rPr>
                    <w:ins w:id="5757" w:author="Weinert, Matthias (M.)" w:date="2022-02-21T14:07:00Z"/>
                    <w:noProof/>
                  </w:rPr>
                </w:rPrChange>
              </w:rPr>
            </w:pPr>
            <w:ins w:id="5758" w:author="Weinert, Matthias (M.)" w:date="2022-02-21T14:07:00Z">
              <w:r w:rsidRPr="00822F7D">
                <w:rPr>
                  <w:noProof/>
                  <w:lang w:val="de-DE"/>
                  <w:rPrChange w:id="5759" w:author="Weinert, Matthias (M.)" w:date="2022-02-24T09:25:00Z">
                    <w:rPr>
                      <w:noProof/>
                    </w:rPr>
                  </w:rPrChange>
                </w:rPr>
                <w:t>O. Hahn und A. Schulte, „Nutzung des Festigkeitspotentials höherfesten Stahlfeinbleche durch Stanzniet- und Clinchverbindungen,“ 1998.</w:t>
              </w:r>
            </w:ins>
          </w:p>
        </w:tc>
      </w:tr>
      <w:tr w:rsidR="00261D7A" w14:paraId="38BDC006" w14:textId="77777777">
        <w:trPr>
          <w:divId w:val="2108649810"/>
          <w:tblCellSpacing w:w="15" w:type="dxa"/>
          <w:ins w:id="5760" w:author="Weinert, Matthias (M.)" w:date="2022-02-21T14:07:00Z"/>
        </w:trPr>
        <w:tc>
          <w:tcPr>
            <w:tcW w:w="50" w:type="pct"/>
            <w:hideMark/>
          </w:tcPr>
          <w:p w14:paraId="0FF4F7D3" w14:textId="77777777" w:rsidR="00261D7A" w:rsidRDefault="00261D7A">
            <w:pPr>
              <w:pStyle w:val="Literaturverzeichnis"/>
              <w:rPr>
                <w:ins w:id="5761" w:author="Weinert, Matthias (M.)" w:date="2022-02-21T14:07:00Z"/>
                <w:noProof/>
              </w:rPr>
            </w:pPr>
            <w:ins w:id="5762" w:author="Weinert, Matthias (M.)" w:date="2022-02-21T14:07:00Z">
              <w:r>
                <w:rPr>
                  <w:noProof/>
                </w:rPr>
                <w:t xml:space="preserve">[5] </w:t>
              </w:r>
            </w:ins>
          </w:p>
        </w:tc>
        <w:tc>
          <w:tcPr>
            <w:tcW w:w="0" w:type="auto"/>
            <w:hideMark/>
          </w:tcPr>
          <w:p w14:paraId="43D40B2E" w14:textId="77777777" w:rsidR="00261D7A" w:rsidRDefault="00261D7A">
            <w:pPr>
              <w:pStyle w:val="Literaturverzeichnis"/>
              <w:rPr>
                <w:ins w:id="5763" w:author="Weinert, Matthias (M.)" w:date="2022-02-21T14:07:00Z"/>
                <w:noProof/>
              </w:rPr>
            </w:pPr>
            <w:ins w:id="5764" w:author="Weinert, Matthias (M.)" w:date="2022-02-21T14:07:00Z">
              <w:r>
                <w:rPr>
                  <w:noProof/>
                </w:rPr>
                <w:t xml:space="preserve">T. Ziegler, „Joinability of light-weight components using riveted friction-welded joints.,“ in </w:t>
              </w:r>
              <w:r>
                <w:rPr>
                  <w:i/>
                  <w:iCs w:val="0"/>
                  <w:noProof/>
                </w:rPr>
                <w:t>Joining in Car Body Engineering</w:t>
              </w:r>
              <w:r>
                <w:rPr>
                  <w:noProof/>
                </w:rPr>
                <w:t xml:space="preserve">, Bad Nauheim, 2019. </w:t>
              </w:r>
            </w:ins>
          </w:p>
        </w:tc>
      </w:tr>
      <w:tr w:rsidR="00261D7A" w14:paraId="72056E0B" w14:textId="77777777">
        <w:trPr>
          <w:divId w:val="2108649810"/>
          <w:tblCellSpacing w:w="15" w:type="dxa"/>
          <w:ins w:id="5765" w:author="Weinert, Matthias (M.)" w:date="2022-02-21T14:07:00Z"/>
        </w:trPr>
        <w:tc>
          <w:tcPr>
            <w:tcW w:w="50" w:type="pct"/>
            <w:hideMark/>
          </w:tcPr>
          <w:p w14:paraId="627C77A0" w14:textId="77777777" w:rsidR="00261D7A" w:rsidRDefault="00261D7A">
            <w:pPr>
              <w:pStyle w:val="Literaturverzeichnis"/>
              <w:rPr>
                <w:ins w:id="5766" w:author="Weinert, Matthias (M.)" w:date="2022-02-21T14:07:00Z"/>
                <w:noProof/>
              </w:rPr>
            </w:pPr>
            <w:ins w:id="5767" w:author="Weinert, Matthias (M.)" w:date="2022-02-21T14:07:00Z">
              <w:r>
                <w:rPr>
                  <w:noProof/>
                </w:rPr>
                <w:t xml:space="preserve">[6] </w:t>
              </w:r>
            </w:ins>
          </w:p>
        </w:tc>
        <w:tc>
          <w:tcPr>
            <w:tcW w:w="0" w:type="auto"/>
            <w:hideMark/>
          </w:tcPr>
          <w:p w14:paraId="5C061FF9" w14:textId="77777777" w:rsidR="00261D7A" w:rsidRDefault="00261D7A">
            <w:pPr>
              <w:pStyle w:val="Literaturverzeichnis"/>
              <w:rPr>
                <w:ins w:id="5768" w:author="Weinert, Matthias (M.)" w:date="2022-02-21T14:07:00Z"/>
                <w:noProof/>
              </w:rPr>
            </w:pPr>
            <w:ins w:id="5769" w:author="Weinert, Matthias (M.)" w:date="2022-02-21T14:07:00Z">
              <w:r>
                <w:rPr>
                  <w:noProof/>
                </w:rPr>
                <w:t>B. E. Huf, „Managing Connections using the Master Connection File,“ Ford Motor Co., Dearborn, 2001.</w:t>
              </w:r>
            </w:ins>
          </w:p>
        </w:tc>
      </w:tr>
      <w:tr w:rsidR="00261D7A" w14:paraId="144AE01D" w14:textId="77777777">
        <w:trPr>
          <w:divId w:val="2108649810"/>
          <w:tblCellSpacing w:w="15" w:type="dxa"/>
          <w:ins w:id="5770" w:author="Weinert, Matthias (M.)" w:date="2022-02-21T14:07:00Z"/>
        </w:trPr>
        <w:tc>
          <w:tcPr>
            <w:tcW w:w="50" w:type="pct"/>
            <w:hideMark/>
          </w:tcPr>
          <w:p w14:paraId="555B8CFD" w14:textId="77777777" w:rsidR="00261D7A" w:rsidRDefault="00261D7A">
            <w:pPr>
              <w:pStyle w:val="Literaturverzeichnis"/>
              <w:rPr>
                <w:ins w:id="5771" w:author="Weinert, Matthias (M.)" w:date="2022-02-21T14:07:00Z"/>
                <w:noProof/>
              </w:rPr>
            </w:pPr>
            <w:ins w:id="5772" w:author="Weinert, Matthias (M.)" w:date="2022-02-21T14:07:00Z">
              <w:r>
                <w:rPr>
                  <w:noProof/>
                </w:rPr>
                <w:t xml:space="preserve">[7] </w:t>
              </w:r>
            </w:ins>
          </w:p>
        </w:tc>
        <w:tc>
          <w:tcPr>
            <w:tcW w:w="0" w:type="auto"/>
            <w:hideMark/>
          </w:tcPr>
          <w:p w14:paraId="343C9C74" w14:textId="77777777" w:rsidR="00261D7A" w:rsidRDefault="00261D7A">
            <w:pPr>
              <w:pStyle w:val="Literaturverzeichnis"/>
              <w:rPr>
                <w:ins w:id="5773" w:author="Weinert, Matthias (M.)" w:date="2022-02-21T14:07:00Z"/>
                <w:noProof/>
              </w:rPr>
            </w:pPr>
            <w:ins w:id="5774" w:author="Weinert, Matthias (M.)" w:date="2022-02-21T14:07:00Z">
              <w:r>
                <w:rPr>
                  <w:noProof/>
                </w:rPr>
                <w:t>S. Zhang, „Classification of Seam Welds,“ Daimler AG, Stuttgart, 2005.</w:t>
              </w:r>
            </w:ins>
          </w:p>
        </w:tc>
      </w:tr>
      <w:tr w:rsidR="00261D7A" w14:paraId="5E73F636" w14:textId="77777777">
        <w:trPr>
          <w:divId w:val="2108649810"/>
          <w:tblCellSpacing w:w="15" w:type="dxa"/>
          <w:ins w:id="5775" w:author="Weinert, Matthias (M.)" w:date="2022-02-21T14:07:00Z"/>
        </w:trPr>
        <w:tc>
          <w:tcPr>
            <w:tcW w:w="50" w:type="pct"/>
            <w:hideMark/>
          </w:tcPr>
          <w:p w14:paraId="17848770" w14:textId="77777777" w:rsidR="00261D7A" w:rsidRDefault="00261D7A">
            <w:pPr>
              <w:pStyle w:val="Literaturverzeichnis"/>
              <w:rPr>
                <w:ins w:id="5776" w:author="Weinert, Matthias (M.)" w:date="2022-02-21T14:07:00Z"/>
                <w:noProof/>
              </w:rPr>
            </w:pPr>
            <w:ins w:id="5777" w:author="Weinert, Matthias (M.)" w:date="2022-02-21T14:07:00Z">
              <w:r>
                <w:rPr>
                  <w:noProof/>
                </w:rPr>
                <w:t xml:space="preserve">[8] </w:t>
              </w:r>
            </w:ins>
          </w:p>
        </w:tc>
        <w:tc>
          <w:tcPr>
            <w:tcW w:w="0" w:type="auto"/>
            <w:hideMark/>
          </w:tcPr>
          <w:p w14:paraId="524C916D" w14:textId="77777777" w:rsidR="00261D7A" w:rsidRDefault="00261D7A">
            <w:pPr>
              <w:pStyle w:val="Literaturverzeichnis"/>
              <w:rPr>
                <w:ins w:id="5778" w:author="Weinert, Matthias (M.)" w:date="2022-02-21T14:07:00Z"/>
                <w:noProof/>
              </w:rPr>
            </w:pPr>
            <w:ins w:id="5779" w:author="Weinert, Matthias (M.)" w:date="2022-02-21T14:07:00Z">
              <w:r>
                <w:rPr>
                  <w:noProof/>
                </w:rPr>
                <w:t>FAT-AK25, „χMCF Extended Master Connection File: A Standard for Describing Connections and Joints in the Automotive Industry, Version 3.1 (https://en.vda.de/en/services/Publications/xmcf.html),“ VDA FAT-AK25, Berlin, 2020.</w:t>
              </w:r>
            </w:ins>
          </w:p>
        </w:tc>
      </w:tr>
      <w:tr w:rsidR="00261D7A" w14:paraId="1183CF8B" w14:textId="77777777">
        <w:trPr>
          <w:divId w:val="2108649810"/>
          <w:tblCellSpacing w:w="15" w:type="dxa"/>
          <w:ins w:id="5780" w:author="Weinert, Matthias (M.)" w:date="2022-02-21T14:07:00Z"/>
        </w:trPr>
        <w:tc>
          <w:tcPr>
            <w:tcW w:w="50" w:type="pct"/>
            <w:hideMark/>
          </w:tcPr>
          <w:p w14:paraId="21B959E0" w14:textId="77777777" w:rsidR="00261D7A" w:rsidRDefault="00261D7A">
            <w:pPr>
              <w:pStyle w:val="Literaturverzeichnis"/>
              <w:rPr>
                <w:ins w:id="5781" w:author="Weinert, Matthias (M.)" w:date="2022-02-21T14:07:00Z"/>
                <w:noProof/>
              </w:rPr>
            </w:pPr>
            <w:ins w:id="5782" w:author="Weinert, Matthias (M.)" w:date="2022-02-21T14:07:00Z">
              <w:r>
                <w:rPr>
                  <w:noProof/>
                </w:rPr>
                <w:t xml:space="preserve">[9] </w:t>
              </w:r>
            </w:ins>
          </w:p>
        </w:tc>
        <w:tc>
          <w:tcPr>
            <w:tcW w:w="0" w:type="auto"/>
            <w:hideMark/>
          </w:tcPr>
          <w:p w14:paraId="5EB99B33" w14:textId="77777777" w:rsidR="00261D7A" w:rsidRDefault="00261D7A">
            <w:pPr>
              <w:pStyle w:val="Literaturverzeichnis"/>
              <w:rPr>
                <w:ins w:id="5783" w:author="Weinert, Matthias (M.)" w:date="2022-02-21T14:07:00Z"/>
                <w:noProof/>
              </w:rPr>
            </w:pPr>
            <w:ins w:id="5784" w:author="Weinert, Matthias (M.)" w:date="2022-02-21T14:07:00Z">
              <w:r>
                <w:rPr>
                  <w:noProof/>
                </w:rPr>
                <w:t>FAT-AK25, „χMCF Extended Master Connection File: A Standard for Describing Connections and Joints in the Automotive Industry, Version 2.0,“ VDA FAT-AK25, Berlin, 2014.</w:t>
              </w:r>
            </w:ins>
          </w:p>
        </w:tc>
      </w:tr>
      <w:tr w:rsidR="00261D7A" w14:paraId="3250C451" w14:textId="77777777">
        <w:trPr>
          <w:divId w:val="2108649810"/>
          <w:tblCellSpacing w:w="15" w:type="dxa"/>
          <w:ins w:id="5785" w:author="Weinert, Matthias (M.)" w:date="2022-02-21T14:07:00Z"/>
        </w:trPr>
        <w:tc>
          <w:tcPr>
            <w:tcW w:w="50" w:type="pct"/>
            <w:hideMark/>
          </w:tcPr>
          <w:p w14:paraId="08BDBD13" w14:textId="77777777" w:rsidR="00261D7A" w:rsidRDefault="00261D7A">
            <w:pPr>
              <w:pStyle w:val="Literaturverzeichnis"/>
              <w:rPr>
                <w:ins w:id="5786" w:author="Weinert, Matthias (M.)" w:date="2022-02-21T14:07:00Z"/>
                <w:noProof/>
              </w:rPr>
            </w:pPr>
            <w:ins w:id="5787" w:author="Weinert, Matthias (M.)" w:date="2022-02-21T14:07:00Z">
              <w:r>
                <w:rPr>
                  <w:noProof/>
                </w:rPr>
                <w:t xml:space="preserve">[10] </w:t>
              </w:r>
            </w:ins>
          </w:p>
        </w:tc>
        <w:tc>
          <w:tcPr>
            <w:tcW w:w="0" w:type="auto"/>
            <w:hideMark/>
          </w:tcPr>
          <w:p w14:paraId="720B3081" w14:textId="77777777" w:rsidR="00261D7A" w:rsidRDefault="00261D7A">
            <w:pPr>
              <w:pStyle w:val="Literaturverzeichnis"/>
              <w:rPr>
                <w:ins w:id="5788" w:author="Weinert, Matthias (M.)" w:date="2022-02-21T14:07:00Z"/>
                <w:noProof/>
              </w:rPr>
            </w:pPr>
            <w:ins w:id="5789" w:author="Weinert, Matthias (M.)" w:date="2022-02-21T14:07:00Z">
              <w:r>
                <w:rPr>
                  <w:noProof/>
                </w:rPr>
                <w:t>FAT-AK25, „χMCF Extended Master Connection File: A Standard for Describing Connections and Joints in the Automotive Industry, Version 3.0,“ VDA FAT-AK25, Berlin, 2016.</w:t>
              </w:r>
            </w:ins>
          </w:p>
        </w:tc>
      </w:tr>
      <w:tr w:rsidR="00261D7A" w14:paraId="7204A4CB" w14:textId="77777777">
        <w:trPr>
          <w:divId w:val="2108649810"/>
          <w:tblCellSpacing w:w="15" w:type="dxa"/>
          <w:ins w:id="5790" w:author="Weinert, Matthias (M.)" w:date="2022-02-21T14:07:00Z"/>
        </w:trPr>
        <w:tc>
          <w:tcPr>
            <w:tcW w:w="50" w:type="pct"/>
            <w:hideMark/>
          </w:tcPr>
          <w:p w14:paraId="5F883037" w14:textId="77777777" w:rsidR="00261D7A" w:rsidRDefault="00261D7A">
            <w:pPr>
              <w:pStyle w:val="Literaturverzeichnis"/>
              <w:rPr>
                <w:ins w:id="5791" w:author="Weinert, Matthias (M.)" w:date="2022-02-21T14:07:00Z"/>
                <w:noProof/>
              </w:rPr>
            </w:pPr>
            <w:ins w:id="5792" w:author="Weinert, Matthias (M.)" w:date="2022-02-21T14:07:00Z">
              <w:r>
                <w:rPr>
                  <w:noProof/>
                </w:rPr>
                <w:t xml:space="preserve">[11] </w:t>
              </w:r>
            </w:ins>
          </w:p>
        </w:tc>
        <w:tc>
          <w:tcPr>
            <w:tcW w:w="0" w:type="auto"/>
            <w:hideMark/>
          </w:tcPr>
          <w:p w14:paraId="06AE9130" w14:textId="77777777" w:rsidR="00261D7A" w:rsidRDefault="00261D7A">
            <w:pPr>
              <w:pStyle w:val="Literaturverzeichnis"/>
              <w:rPr>
                <w:ins w:id="5793" w:author="Weinert, Matthias (M.)" w:date="2022-02-21T14:07:00Z"/>
                <w:noProof/>
              </w:rPr>
            </w:pPr>
            <w:ins w:id="5794" w:author="Weinert, Matthias (M.)" w:date="2022-02-21T14:07:00Z">
              <w:r>
                <w:rPr>
                  <w:noProof/>
                </w:rPr>
                <w:t>B. C. Systems, „χMCF pilot in ANSA,“ Beta CAE System S.A., Thessaloniki, 2008.</w:t>
              </w:r>
            </w:ins>
          </w:p>
        </w:tc>
      </w:tr>
      <w:tr w:rsidR="00261D7A" w:rsidRPr="00822F7D" w14:paraId="1D459803" w14:textId="77777777">
        <w:trPr>
          <w:divId w:val="2108649810"/>
          <w:tblCellSpacing w:w="15" w:type="dxa"/>
          <w:ins w:id="5795" w:author="Weinert, Matthias (M.)" w:date="2022-02-21T14:07:00Z"/>
        </w:trPr>
        <w:tc>
          <w:tcPr>
            <w:tcW w:w="50" w:type="pct"/>
            <w:hideMark/>
          </w:tcPr>
          <w:p w14:paraId="3732EF17" w14:textId="77777777" w:rsidR="00261D7A" w:rsidRDefault="00261D7A">
            <w:pPr>
              <w:pStyle w:val="Literaturverzeichnis"/>
              <w:rPr>
                <w:ins w:id="5796" w:author="Weinert, Matthias (M.)" w:date="2022-02-21T14:07:00Z"/>
                <w:noProof/>
              </w:rPr>
            </w:pPr>
            <w:ins w:id="5797" w:author="Weinert, Matthias (M.)" w:date="2022-02-21T14:07:00Z">
              <w:r>
                <w:rPr>
                  <w:noProof/>
                </w:rPr>
                <w:t xml:space="preserve">[12] </w:t>
              </w:r>
            </w:ins>
          </w:p>
        </w:tc>
        <w:tc>
          <w:tcPr>
            <w:tcW w:w="0" w:type="auto"/>
            <w:hideMark/>
          </w:tcPr>
          <w:p w14:paraId="380B1C33" w14:textId="77777777" w:rsidR="00261D7A" w:rsidRPr="00822F7D" w:rsidRDefault="00261D7A">
            <w:pPr>
              <w:pStyle w:val="Literaturverzeichnis"/>
              <w:rPr>
                <w:ins w:id="5798" w:author="Weinert, Matthias (M.)" w:date="2022-02-21T14:07:00Z"/>
                <w:noProof/>
                <w:lang w:val="de-DE"/>
                <w:rPrChange w:id="5799" w:author="Weinert, Matthias (M.)" w:date="2022-02-24T09:25:00Z">
                  <w:rPr>
                    <w:ins w:id="5800" w:author="Weinert, Matthias (M.)" w:date="2022-02-21T14:07:00Z"/>
                    <w:noProof/>
                  </w:rPr>
                </w:rPrChange>
              </w:rPr>
            </w:pPr>
            <w:ins w:id="5801" w:author="Weinert, Matthias (M.)" w:date="2022-02-21T14:07:00Z">
              <w:r w:rsidRPr="00822F7D">
                <w:rPr>
                  <w:noProof/>
                  <w:lang w:val="de-DE"/>
                  <w:rPrChange w:id="5802" w:author="Weinert, Matthias (M.)" w:date="2022-02-24T09:25:00Z">
                    <w:rPr>
                      <w:noProof/>
                    </w:rPr>
                  </w:rPrChange>
                </w:rPr>
                <w:t>N. Schulte-Frankenfeld, „FATXML-Format Version V1.2 R3,“ VDA FAT-Ak27, Berlin, 2020.</w:t>
              </w:r>
            </w:ins>
          </w:p>
        </w:tc>
      </w:tr>
    </w:tbl>
    <w:p w14:paraId="11E56982" w14:textId="77777777" w:rsidR="00261D7A" w:rsidRPr="00822F7D" w:rsidRDefault="00261D7A">
      <w:pPr>
        <w:divId w:val="2108649810"/>
        <w:rPr>
          <w:ins w:id="5803" w:author="Weinert, Matthias (M.)" w:date="2022-02-21T14:07:00Z"/>
          <w:rFonts w:eastAsia="Times New Roman"/>
          <w:noProof/>
          <w:lang w:val="de-DE"/>
          <w:rPrChange w:id="5804" w:author="Weinert, Matthias (M.)" w:date="2022-02-24T09:25:00Z">
            <w:rPr>
              <w:ins w:id="5805" w:author="Weinert, Matthias (M.)" w:date="2022-02-21T14:07:00Z"/>
              <w:rFonts w:eastAsia="Times New Roman"/>
              <w:noProof/>
            </w:rPr>
          </w:rPrChange>
        </w:rPr>
      </w:pPr>
    </w:p>
    <w:p w14:paraId="78EC8808" w14:textId="290D5F78" w:rsidR="00261D7A" w:rsidRPr="00822F7D" w:rsidDel="00261D7A" w:rsidRDefault="00261D7A" w:rsidP="004D00AF">
      <w:pPr>
        <w:pStyle w:val="ForewordText"/>
        <w:jc w:val="left"/>
        <w:rPr>
          <w:del w:id="5806" w:author="Weinert, Matthias (M.)" w:date="2022-02-21T14:07:00Z"/>
          <w:noProof/>
          <w:sz w:val="20"/>
          <w:szCs w:val="20"/>
          <w:lang w:val="de-DE"/>
          <w:rPrChange w:id="5807" w:author="Weinert, Matthias (M.)" w:date="2022-02-24T09:25:00Z">
            <w:rPr>
              <w:del w:id="5808" w:author="Weinert, Matthias (M.)" w:date="2022-02-21T14:07:00Z"/>
              <w:noProof/>
              <w:sz w:val="20"/>
              <w:szCs w:val="20"/>
              <w:lang w:val="en-US"/>
            </w:rPr>
          </w:rPrChange>
        </w:rPr>
      </w:pPr>
    </w:p>
    <w:p w14:paraId="42074166" w14:textId="5ADF552B" w:rsidR="006344F0" w:rsidRPr="00822F7D" w:rsidDel="00261D7A" w:rsidRDefault="006344F0" w:rsidP="004D00AF">
      <w:pPr>
        <w:pStyle w:val="ForewordText"/>
        <w:jc w:val="left"/>
        <w:rPr>
          <w:del w:id="5809" w:author="Weinert, Matthias (M.)" w:date="2022-02-21T14:06:00Z"/>
          <w:noProof/>
          <w:sz w:val="20"/>
          <w:szCs w:val="20"/>
          <w:lang w:val="de-DE"/>
          <w:rPrChange w:id="5810" w:author="Weinert, Matthias (M.)" w:date="2022-02-24T09:25:00Z">
            <w:rPr>
              <w:del w:id="5811" w:author="Weinert, Matthias (M.)" w:date="2022-02-21T14:06:00Z"/>
              <w:noProof/>
              <w:sz w:val="20"/>
              <w:szCs w:val="20"/>
              <w:lang w:val="en-US"/>
            </w:rPr>
          </w:rPrChange>
        </w:rPr>
      </w:pPr>
    </w:p>
    <w:p w14:paraId="7AF3BF16" w14:textId="14EFD15A" w:rsidR="001C13C3" w:rsidRPr="006344F0" w:rsidDel="006344F0" w:rsidRDefault="001C13C3" w:rsidP="004D00AF">
      <w:pPr>
        <w:pStyle w:val="ForewordText"/>
        <w:jc w:val="left"/>
        <w:rPr>
          <w:del w:id="5812" w:author="Weinert, Matthias (M.)" w:date="2022-02-21T10:55:00Z"/>
          <w:noProof/>
          <w:sz w:val="20"/>
          <w:szCs w:val="20"/>
          <w:lang w:val="de-DE"/>
          <w:rPrChange w:id="5813" w:author="Weinert, Matthias (M.)" w:date="2022-02-21T11:17:00Z">
            <w:rPr>
              <w:del w:id="5814" w:author="Weinert, Matthias (M.)" w:date="2022-02-21T10:55:00Z"/>
              <w:noProof/>
              <w:sz w:val="20"/>
              <w:szCs w:val="20"/>
              <w:lang w:val="en-US"/>
            </w:rPr>
          </w:rPrChange>
        </w:rPr>
      </w:pPr>
    </w:p>
    <w:p w14:paraId="525FCC5A" w14:textId="4257D30D" w:rsidR="002F1570" w:rsidRPr="001C13C3" w:rsidDel="001C13C3" w:rsidRDefault="002F1570" w:rsidP="004D00AF">
      <w:pPr>
        <w:pStyle w:val="ForewordText"/>
        <w:jc w:val="left"/>
        <w:rPr>
          <w:del w:id="5815" w:author="Weinert, Matthias (M.)" w:date="2022-02-17T17:10:00Z"/>
          <w:noProof/>
          <w:sz w:val="20"/>
          <w:szCs w:val="20"/>
          <w:lang w:val="de-DE"/>
          <w:rPrChange w:id="5816" w:author="Weinert, Matthias (M.)" w:date="2022-02-17T17:16:00Z">
            <w:rPr>
              <w:del w:id="5817" w:author="Weinert, Matthias (M.)" w:date="2022-02-17T17:10:00Z"/>
              <w:noProof/>
              <w:sz w:val="20"/>
              <w:szCs w:val="20"/>
              <w:lang w:val="en-US"/>
            </w:rPr>
          </w:rPrChange>
        </w:rPr>
      </w:pPr>
    </w:p>
    <w:p w14:paraId="2445BA08" w14:textId="4BA9CA70" w:rsidR="005C101E" w:rsidRPr="002F1570" w:rsidDel="002F1570" w:rsidRDefault="005C101E" w:rsidP="004D00AF">
      <w:pPr>
        <w:pStyle w:val="ForewordText"/>
        <w:jc w:val="left"/>
        <w:rPr>
          <w:del w:id="5818" w:author="Weinert, Matthias (M.)" w:date="2022-02-17T15:56:00Z"/>
          <w:noProof/>
          <w:sz w:val="20"/>
          <w:szCs w:val="20"/>
          <w:lang w:val="de-DE"/>
          <w:rPrChange w:id="5819" w:author="Weinert, Matthias (M.)" w:date="2022-02-17T16:03:00Z">
            <w:rPr>
              <w:del w:id="5820" w:author="Weinert, Matthias (M.)" w:date="2022-02-17T15:56:00Z"/>
              <w:noProof/>
              <w:sz w:val="20"/>
              <w:szCs w:val="20"/>
              <w:lang w:val="en-US"/>
            </w:rPr>
          </w:rPrChange>
        </w:rPr>
      </w:pPr>
    </w:p>
    <w:p w14:paraId="5F61D077" w14:textId="0BBD2953" w:rsidR="004E6643" w:rsidRPr="00382CFC" w:rsidDel="005C101E" w:rsidRDefault="004E6643" w:rsidP="004D00AF">
      <w:pPr>
        <w:pStyle w:val="ForewordText"/>
        <w:jc w:val="left"/>
        <w:rPr>
          <w:del w:id="5821" w:author="Weinert, Matthias (M.)" w:date="2022-02-17T14:54:00Z"/>
          <w:noProof/>
          <w:sz w:val="20"/>
          <w:szCs w:val="20"/>
          <w:lang w:val="de-DE"/>
          <w:rPrChange w:id="5822" w:author="Weinert, Matthias (M.)" w:date="2022-02-17T15:41:00Z">
            <w:rPr>
              <w:del w:id="5823" w:author="Weinert, Matthias (M.)" w:date="2022-02-17T14:54:00Z"/>
              <w:noProof/>
              <w:sz w:val="20"/>
              <w:szCs w:val="20"/>
              <w:lang w:val="en-US"/>
            </w:rPr>
          </w:rPrChange>
        </w:rPr>
      </w:pPr>
    </w:p>
    <w:p w14:paraId="7C23CC26" w14:textId="3ACD2AF8" w:rsidR="004E6643" w:rsidRPr="00716FAE" w:rsidDel="004E6643" w:rsidRDefault="004E6643" w:rsidP="004D00AF">
      <w:pPr>
        <w:pStyle w:val="ForewordText"/>
        <w:jc w:val="left"/>
        <w:rPr>
          <w:del w:id="5824" w:author="Weinert, Matthias (M.)" w:date="2022-02-16T15:53:00Z"/>
          <w:noProof/>
          <w:sz w:val="20"/>
          <w:szCs w:val="20"/>
          <w:lang w:val="de-DE"/>
          <w:rPrChange w:id="5825" w:author="Weinert, Matthias (M.)" w:date="2022-02-17T11:05:00Z">
            <w:rPr>
              <w:del w:id="5826" w:author="Weinert, Matthias (M.)" w:date="2022-02-16T15:53:00Z"/>
              <w:noProof/>
              <w:sz w:val="20"/>
              <w:szCs w:val="20"/>
              <w:lang w:val="en-US"/>
            </w:rPr>
          </w:rPrChange>
        </w:rPr>
      </w:pPr>
    </w:p>
    <w:p w14:paraId="69B0C421" w14:textId="7B47C848" w:rsidR="004E6643" w:rsidRPr="00716FAE" w:rsidDel="004E6643" w:rsidRDefault="004E6643" w:rsidP="004D00AF">
      <w:pPr>
        <w:pStyle w:val="ForewordText"/>
        <w:jc w:val="left"/>
        <w:rPr>
          <w:del w:id="5827" w:author="Weinert, Matthias (M.)" w:date="2022-02-16T15:51:00Z"/>
          <w:noProof/>
          <w:sz w:val="20"/>
          <w:szCs w:val="20"/>
          <w:lang w:val="de-DE"/>
          <w:rPrChange w:id="5828" w:author="Weinert, Matthias (M.)" w:date="2022-02-17T11:05:00Z">
            <w:rPr>
              <w:del w:id="5829" w:author="Weinert, Matthias (M.)" w:date="2022-02-16T15:51:00Z"/>
              <w:noProof/>
              <w:sz w:val="20"/>
              <w:szCs w:val="20"/>
              <w:lang w:val="en-US"/>
            </w:rPr>
          </w:rPrChange>
        </w:rPr>
      </w:pPr>
    </w:p>
    <w:p w14:paraId="0FBC7D81" w14:textId="0C1F1A36" w:rsidR="00F16E77" w:rsidRPr="00716FAE" w:rsidDel="004E6643" w:rsidRDefault="00F16E77" w:rsidP="004D00AF">
      <w:pPr>
        <w:pStyle w:val="ForewordText"/>
        <w:jc w:val="left"/>
        <w:rPr>
          <w:del w:id="5830" w:author="Weinert, Matthias (M.)" w:date="2022-02-16T15:50:00Z"/>
          <w:noProof/>
          <w:sz w:val="20"/>
          <w:szCs w:val="20"/>
          <w:lang w:val="de-DE"/>
          <w:rPrChange w:id="5831" w:author="Weinert, Matthias (M.)" w:date="2022-02-17T11:05:00Z">
            <w:rPr>
              <w:del w:id="5832" w:author="Weinert, Matthias (M.)" w:date="2022-02-16T15:50:00Z"/>
              <w:noProof/>
              <w:sz w:val="20"/>
              <w:szCs w:val="20"/>
              <w:lang w:val="en-US"/>
            </w:rPr>
          </w:rPrChange>
        </w:rPr>
      </w:pPr>
    </w:p>
    <w:p w14:paraId="07862DD5" w14:textId="1F50A07A" w:rsidR="00F16E77" w:rsidRPr="00716FAE" w:rsidDel="00F16E77" w:rsidRDefault="00F16E77" w:rsidP="004D00AF">
      <w:pPr>
        <w:pStyle w:val="ForewordText"/>
        <w:jc w:val="left"/>
        <w:rPr>
          <w:del w:id="5833" w:author="Weinert, Matthias (M.)" w:date="2022-02-16T15:47:00Z"/>
          <w:noProof/>
          <w:sz w:val="20"/>
          <w:szCs w:val="20"/>
          <w:lang w:val="de-DE"/>
          <w:rPrChange w:id="5834" w:author="Weinert, Matthias (M.)" w:date="2022-02-17T11:05:00Z">
            <w:rPr>
              <w:del w:id="5835" w:author="Weinert, Matthias (M.)" w:date="2022-02-16T15:47:00Z"/>
              <w:noProof/>
              <w:sz w:val="20"/>
              <w:szCs w:val="20"/>
              <w:lang w:val="en-US"/>
            </w:rPr>
          </w:rPrChange>
        </w:rPr>
      </w:pPr>
    </w:p>
    <w:p w14:paraId="18D74A97" w14:textId="4A00E5B5" w:rsidR="0050351B" w:rsidRPr="00716FAE" w:rsidDel="00F16E77" w:rsidRDefault="0050351B" w:rsidP="004D00AF">
      <w:pPr>
        <w:pStyle w:val="ForewordText"/>
        <w:jc w:val="left"/>
        <w:rPr>
          <w:del w:id="5836" w:author="Weinert, Matthias (M.)" w:date="2022-02-16T15:44:00Z"/>
          <w:noProof/>
          <w:sz w:val="20"/>
          <w:szCs w:val="20"/>
          <w:lang w:val="de-DE"/>
          <w:rPrChange w:id="5837" w:author="Weinert, Matthias (M.)" w:date="2022-02-17T11:05:00Z">
            <w:rPr>
              <w:del w:id="5838" w:author="Weinert, Matthias (M.)" w:date="2022-02-16T15:44:00Z"/>
              <w:noProof/>
              <w:sz w:val="20"/>
              <w:szCs w:val="20"/>
              <w:lang w:val="en-US"/>
            </w:rPr>
          </w:rPrChange>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50351B" w:rsidRPr="00716FAE" w:rsidDel="00F16E77" w14:paraId="06AE6FD1" w14:textId="77777777">
        <w:trPr>
          <w:divId w:val="1875385537"/>
          <w:tblCellSpacing w:w="15" w:type="dxa"/>
          <w:del w:id="5839" w:author="Weinert, Matthias (M.)" w:date="2022-02-16T15:44:00Z"/>
        </w:trPr>
        <w:tc>
          <w:tcPr>
            <w:tcW w:w="50" w:type="pct"/>
            <w:hideMark/>
          </w:tcPr>
          <w:p w14:paraId="3ACA9193" w14:textId="04B46D71" w:rsidR="0050351B" w:rsidRPr="00716FAE" w:rsidDel="00F16E77" w:rsidRDefault="0050351B">
            <w:pPr>
              <w:pStyle w:val="Literaturverzeichnis"/>
              <w:rPr>
                <w:del w:id="5840" w:author="Weinert, Matthias (M.)" w:date="2022-02-16T15:44:00Z"/>
                <w:noProof/>
                <w:sz w:val="24"/>
                <w:lang w:val="de-DE"/>
                <w:rPrChange w:id="5841" w:author="Weinert, Matthias (M.)" w:date="2022-02-17T11:05:00Z">
                  <w:rPr>
                    <w:del w:id="5842" w:author="Weinert, Matthias (M.)" w:date="2022-02-16T15:44:00Z"/>
                    <w:noProof/>
                    <w:sz w:val="24"/>
                  </w:rPr>
                </w:rPrChange>
              </w:rPr>
            </w:pPr>
            <w:del w:id="5843" w:author="Weinert, Matthias (M.)" w:date="2022-02-16T15:44:00Z">
              <w:r w:rsidRPr="00716FAE" w:rsidDel="00F16E77">
                <w:rPr>
                  <w:bCs w:val="0"/>
                  <w:iCs w:val="0"/>
                  <w:noProof/>
                  <w:lang w:val="de-DE"/>
                  <w:rPrChange w:id="5844" w:author="Weinert, Matthias (M.)" w:date="2022-02-17T11:05:00Z">
                    <w:rPr>
                      <w:bCs w:val="0"/>
                      <w:iCs w:val="0"/>
                      <w:noProof/>
                    </w:rPr>
                  </w:rPrChange>
                </w:rPr>
                <w:delText xml:space="preserve">[1] </w:delText>
              </w:r>
            </w:del>
          </w:p>
        </w:tc>
        <w:tc>
          <w:tcPr>
            <w:tcW w:w="0" w:type="auto"/>
            <w:hideMark/>
          </w:tcPr>
          <w:p w14:paraId="083F7D16" w14:textId="77777777" w:rsidR="0050351B" w:rsidRPr="00716FAE" w:rsidDel="00F16E77" w:rsidRDefault="0050351B">
            <w:pPr>
              <w:pStyle w:val="Literaturverzeichnis"/>
              <w:rPr>
                <w:del w:id="5845" w:author="Weinert, Matthias (M.)" w:date="2022-02-16T15:44:00Z"/>
                <w:noProof/>
                <w:lang w:val="de-DE"/>
                <w:rPrChange w:id="5846" w:author="Weinert, Matthias (M.)" w:date="2022-02-17T11:05:00Z">
                  <w:rPr>
                    <w:del w:id="5847" w:author="Weinert, Matthias (M.)" w:date="2022-02-16T15:44:00Z"/>
                    <w:noProof/>
                  </w:rPr>
                </w:rPrChange>
              </w:rPr>
            </w:pPr>
            <w:del w:id="5848" w:author="Weinert, Matthias (M.)" w:date="2022-02-16T15:44:00Z">
              <w:r w:rsidRPr="00716FAE" w:rsidDel="00F16E77">
                <w:rPr>
                  <w:bCs w:val="0"/>
                  <w:iCs w:val="0"/>
                  <w:noProof/>
                  <w:lang w:val="de-DE"/>
                  <w:rPrChange w:id="5849" w:author="Weinert, Matthias (M.)" w:date="2022-02-17T11:05:00Z">
                    <w:rPr>
                      <w:bCs w:val="0"/>
                      <w:iCs w:val="0"/>
                      <w:noProof/>
                    </w:rPr>
                  </w:rPrChange>
                </w:rPr>
                <w:delText>C. Gaier and K. Hofwimmer, "Seam-Weld Types and Fatigue Relevant Parameter Sets for NCF Standard," Magna, Engineering Center Steyr GmbH &amp; Co KG, Steyr, 2006.</w:delText>
              </w:r>
            </w:del>
          </w:p>
        </w:tc>
      </w:tr>
      <w:tr w:rsidR="0050351B" w:rsidRPr="00716FAE" w:rsidDel="00F16E77" w14:paraId="3751B9E4" w14:textId="77777777">
        <w:trPr>
          <w:divId w:val="1875385537"/>
          <w:tblCellSpacing w:w="15" w:type="dxa"/>
          <w:del w:id="5850" w:author="Weinert, Matthias (M.)" w:date="2022-02-16T15:44:00Z"/>
        </w:trPr>
        <w:tc>
          <w:tcPr>
            <w:tcW w:w="50" w:type="pct"/>
            <w:hideMark/>
          </w:tcPr>
          <w:p w14:paraId="6D044897" w14:textId="77777777" w:rsidR="0050351B" w:rsidDel="00F16E77" w:rsidRDefault="0050351B">
            <w:pPr>
              <w:pStyle w:val="Literaturverzeichnis"/>
              <w:rPr>
                <w:del w:id="5851" w:author="Weinert, Matthias (M.)" w:date="2022-02-16T15:44:00Z"/>
                <w:noProof/>
                <w:lang w:val="de-DE"/>
              </w:rPr>
            </w:pPr>
            <w:del w:id="5852" w:author="Weinert, Matthias (M.)" w:date="2022-02-16T15:44:00Z">
              <w:r w:rsidRPr="00716FAE" w:rsidDel="00F16E77">
                <w:rPr>
                  <w:bCs w:val="0"/>
                  <w:iCs w:val="0"/>
                  <w:noProof/>
                  <w:lang w:val="de-DE"/>
                  <w:rPrChange w:id="5853" w:author="Weinert, Matthias (M.)" w:date="2022-02-17T11:05:00Z">
                    <w:rPr>
                      <w:bCs w:val="0"/>
                      <w:iCs w:val="0"/>
                      <w:noProof/>
                    </w:rPr>
                  </w:rPrChange>
                </w:rPr>
                <w:delText xml:space="preserve">[2] </w:delText>
              </w:r>
            </w:del>
          </w:p>
        </w:tc>
        <w:tc>
          <w:tcPr>
            <w:tcW w:w="0" w:type="auto"/>
            <w:hideMark/>
          </w:tcPr>
          <w:p w14:paraId="5861B460" w14:textId="77777777" w:rsidR="0050351B" w:rsidRPr="00716FAE" w:rsidDel="00F16E77" w:rsidRDefault="0050351B">
            <w:pPr>
              <w:pStyle w:val="Literaturverzeichnis"/>
              <w:rPr>
                <w:del w:id="5854" w:author="Weinert, Matthias (M.)" w:date="2022-02-16T15:44:00Z"/>
                <w:noProof/>
                <w:lang w:val="de-DE"/>
                <w:rPrChange w:id="5855" w:author="Weinert, Matthias (M.)" w:date="2022-02-17T11:05:00Z">
                  <w:rPr>
                    <w:del w:id="5856" w:author="Weinert, Matthias (M.)" w:date="2022-02-16T15:44:00Z"/>
                    <w:noProof/>
                  </w:rPr>
                </w:rPrChange>
              </w:rPr>
            </w:pPr>
            <w:del w:id="5857" w:author="Weinert, Matthias (M.)" w:date="2022-02-16T15:44:00Z">
              <w:r w:rsidRPr="00716FAE" w:rsidDel="00F16E77">
                <w:rPr>
                  <w:bCs w:val="0"/>
                  <w:iCs w:val="0"/>
                  <w:noProof/>
                  <w:lang w:val="de-DE"/>
                  <w:rPrChange w:id="5858" w:author="Weinert, Matthias (M.)" w:date="2022-02-17T11:05:00Z">
                    <w:rPr>
                      <w:bCs w:val="0"/>
                      <w:iCs w:val="0"/>
                      <w:noProof/>
                    </w:rPr>
                  </w:rPrChange>
                </w:rPr>
                <w:delText>P. Mikolaj, „First Proposal for The Extended Master Connection File (</w:delText>
              </w:r>
              <w:r w:rsidDel="00F16E77">
                <w:rPr>
                  <w:noProof/>
                </w:rPr>
                <w:delText>χ</w:delText>
              </w:r>
              <w:r w:rsidRPr="00716FAE" w:rsidDel="00F16E77">
                <w:rPr>
                  <w:bCs w:val="0"/>
                  <w:iCs w:val="0"/>
                  <w:noProof/>
                  <w:lang w:val="de-DE"/>
                  <w:rPrChange w:id="5859" w:author="Weinert, Matthias (M.)" w:date="2022-02-17T11:05:00Z">
                    <w:rPr>
                      <w:bCs w:val="0"/>
                      <w:iCs w:val="0"/>
                      <w:noProof/>
                    </w:rPr>
                  </w:rPrChange>
                </w:rPr>
                <w:delText>MCF) as a Transfer Standard of Seam¬weld Connection Definition,“ MSC.Software, Alzenau, 2006.</w:delText>
              </w:r>
            </w:del>
          </w:p>
        </w:tc>
      </w:tr>
      <w:tr w:rsidR="0050351B" w:rsidRPr="00716FAE" w:rsidDel="00F16E77" w14:paraId="0F529B4F" w14:textId="77777777">
        <w:trPr>
          <w:divId w:val="1875385537"/>
          <w:tblCellSpacing w:w="15" w:type="dxa"/>
          <w:del w:id="5860" w:author="Weinert, Matthias (M.)" w:date="2022-02-16T15:44:00Z"/>
        </w:trPr>
        <w:tc>
          <w:tcPr>
            <w:tcW w:w="50" w:type="pct"/>
            <w:hideMark/>
          </w:tcPr>
          <w:p w14:paraId="555532B3" w14:textId="77777777" w:rsidR="0050351B" w:rsidRPr="00716FAE" w:rsidDel="00F16E77" w:rsidRDefault="0050351B">
            <w:pPr>
              <w:pStyle w:val="Literaturverzeichnis"/>
              <w:rPr>
                <w:del w:id="5861" w:author="Weinert, Matthias (M.)" w:date="2022-02-16T15:44:00Z"/>
                <w:noProof/>
                <w:lang w:val="de-DE"/>
                <w:rPrChange w:id="5862" w:author="Weinert, Matthias (M.)" w:date="2022-02-17T11:05:00Z">
                  <w:rPr>
                    <w:del w:id="5863" w:author="Weinert, Matthias (M.)" w:date="2022-02-16T15:44:00Z"/>
                    <w:noProof/>
                  </w:rPr>
                </w:rPrChange>
              </w:rPr>
            </w:pPr>
            <w:del w:id="5864" w:author="Weinert, Matthias (M.)" w:date="2022-02-16T15:44:00Z">
              <w:r w:rsidRPr="00716FAE" w:rsidDel="00F16E77">
                <w:rPr>
                  <w:bCs w:val="0"/>
                  <w:iCs w:val="0"/>
                  <w:noProof/>
                  <w:lang w:val="de-DE"/>
                  <w:rPrChange w:id="5865" w:author="Weinert, Matthias (M.)" w:date="2022-02-17T11:05:00Z">
                    <w:rPr>
                      <w:bCs w:val="0"/>
                      <w:iCs w:val="0"/>
                      <w:noProof/>
                    </w:rPr>
                  </w:rPrChange>
                </w:rPr>
                <w:delText xml:space="preserve">[3] </w:delText>
              </w:r>
            </w:del>
          </w:p>
        </w:tc>
        <w:tc>
          <w:tcPr>
            <w:tcW w:w="0" w:type="auto"/>
            <w:hideMark/>
          </w:tcPr>
          <w:p w14:paraId="4086D2D2" w14:textId="77777777" w:rsidR="0050351B" w:rsidRPr="00716FAE" w:rsidDel="00F16E77" w:rsidRDefault="0050351B">
            <w:pPr>
              <w:pStyle w:val="Literaturverzeichnis"/>
              <w:rPr>
                <w:del w:id="5866" w:author="Weinert, Matthias (M.)" w:date="2022-02-16T15:44:00Z"/>
                <w:noProof/>
                <w:lang w:val="de-DE"/>
                <w:rPrChange w:id="5867" w:author="Weinert, Matthias (M.)" w:date="2022-02-17T11:05:00Z">
                  <w:rPr>
                    <w:del w:id="5868" w:author="Weinert, Matthias (M.)" w:date="2022-02-16T15:44:00Z"/>
                    <w:noProof/>
                  </w:rPr>
                </w:rPrChange>
              </w:rPr>
            </w:pPr>
            <w:del w:id="5869" w:author="Weinert, Matthias (M.)" w:date="2022-02-16T15:44:00Z">
              <w:r w:rsidRPr="00716FAE" w:rsidDel="00F16E77">
                <w:rPr>
                  <w:bCs w:val="0"/>
                  <w:iCs w:val="0"/>
                  <w:noProof/>
                  <w:lang w:val="de-DE"/>
                  <w:rPrChange w:id="5870" w:author="Weinert, Matthias (M.)" w:date="2022-02-17T11:05:00Z">
                    <w:rPr>
                      <w:bCs w:val="0"/>
                      <w:iCs w:val="0"/>
                      <w:noProof/>
                    </w:rPr>
                  </w:rPrChange>
                </w:rPr>
                <w:delText>P. Garnero und V. Marchetto, „Patent EP0967044A2 - A method for resistance electric spot welding of a first sheet of non weldable material to a second sheet of weldable metal material (https//Patents.google.com/patent/EP0967044A2),“ European Patent Office, 1999.</w:delText>
              </w:r>
            </w:del>
          </w:p>
        </w:tc>
      </w:tr>
      <w:tr w:rsidR="0050351B" w:rsidRPr="00716FAE" w:rsidDel="00F16E77" w14:paraId="43AF9E2A" w14:textId="77777777">
        <w:trPr>
          <w:divId w:val="1875385537"/>
          <w:tblCellSpacing w:w="15" w:type="dxa"/>
          <w:del w:id="5871" w:author="Weinert, Matthias (M.)" w:date="2022-02-16T15:44:00Z"/>
        </w:trPr>
        <w:tc>
          <w:tcPr>
            <w:tcW w:w="50" w:type="pct"/>
            <w:hideMark/>
          </w:tcPr>
          <w:p w14:paraId="6F1CD115" w14:textId="77777777" w:rsidR="0050351B" w:rsidRPr="00716FAE" w:rsidDel="00F16E77" w:rsidRDefault="0050351B">
            <w:pPr>
              <w:pStyle w:val="Literaturverzeichnis"/>
              <w:rPr>
                <w:del w:id="5872" w:author="Weinert, Matthias (M.)" w:date="2022-02-16T15:44:00Z"/>
                <w:noProof/>
                <w:lang w:val="de-DE"/>
                <w:rPrChange w:id="5873" w:author="Weinert, Matthias (M.)" w:date="2022-02-17T11:05:00Z">
                  <w:rPr>
                    <w:del w:id="5874" w:author="Weinert, Matthias (M.)" w:date="2022-02-16T15:44:00Z"/>
                    <w:noProof/>
                  </w:rPr>
                </w:rPrChange>
              </w:rPr>
            </w:pPr>
            <w:del w:id="5875" w:author="Weinert, Matthias (M.)" w:date="2022-02-16T15:44:00Z">
              <w:r w:rsidRPr="00716FAE" w:rsidDel="00F16E77">
                <w:rPr>
                  <w:bCs w:val="0"/>
                  <w:iCs w:val="0"/>
                  <w:noProof/>
                  <w:lang w:val="de-DE"/>
                  <w:rPrChange w:id="5876" w:author="Weinert, Matthias (M.)" w:date="2022-02-17T11:05:00Z">
                    <w:rPr>
                      <w:bCs w:val="0"/>
                      <w:iCs w:val="0"/>
                      <w:noProof/>
                    </w:rPr>
                  </w:rPrChange>
                </w:rPr>
                <w:delText xml:space="preserve">[4] </w:delText>
              </w:r>
            </w:del>
          </w:p>
        </w:tc>
        <w:tc>
          <w:tcPr>
            <w:tcW w:w="0" w:type="auto"/>
            <w:hideMark/>
          </w:tcPr>
          <w:p w14:paraId="3F8DF2FD" w14:textId="77777777" w:rsidR="0050351B" w:rsidRPr="0050351B" w:rsidDel="00F16E77" w:rsidRDefault="0050351B">
            <w:pPr>
              <w:pStyle w:val="Literaturverzeichnis"/>
              <w:rPr>
                <w:del w:id="5877" w:author="Weinert, Matthias (M.)" w:date="2022-02-16T15:44:00Z"/>
                <w:noProof/>
                <w:lang w:val="de-DE"/>
              </w:rPr>
            </w:pPr>
            <w:del w:id="5878" w:author="Weinert, Matthias (M.)" w:date="2022-02-16T15:44:00Z">
              <w:r w:rsidRPr="0050351B" w:rsidDel="00F16E77">
                <w:rPr>
                  <w:noProof/>
                  <w:lang w:val="de-DE"/>
                </w:rPr>
                <w:delText>O. Hahn und A. Schulte, „Nutzung des Festigkeitspotentials höherfesten Stahlfeinbleche durch Stanzniet- und Clinchverbindungen,“ 1998.</w:delText>
              </w:r>
            </w:del>
          </w:p>
        </w:tc>
      </w:tr>
      <w:tr w:rsidR="0050351B" w:rsidRPr="00716FAE" w:rsidDel="00F16E77" w14:paraId="6F98762C" w14:textId="77777777">
        <w:trPr>
          <w:divId w:val="1875385537"/>
          <w:tblCellSpacing w:w="15" w:type="dxa"/>
          <w:del w:id="5879" w:author="Weinert, Matthias (M.)" w:date="2022-02-16T15:44:00Z"/>
        </w:trPr>
        <w:tc>
          <w:tcPr>
            <w:tcW w:w="50" w:type="pct"/>
            <w:hideMark/>
          </w:tcPr>
          <w:p w14:paraId="43538B52" w14:textId="77777777" w:rsidR="0050351B" w:rsidRPr="00716FAE" w:rsidDel="00F16E77" w:rsidRDefault="0050351B">
            <w:pPr>
              <w:pStyle w:val="Literaturverzeichnis"/>
              <w:rPr>
                <w:del w:id="5880" w:author="Weinert, Matthias (M.)" w:date="2022-02-16T15:44:00Z"/>
                <w:noProof/>
                <w:lang w:val="de-DE"/>
                <w:rPrChange w:id="5881" w:author="Weinert, Matthias (M.)" w:date="2022-02-17T11:05:00Z">
                  <w:rPr>
                    <w:del w:id="5882" w:author="Weinert, Matthias (M.)" w:date="2022-02-16T15:44:00Z"/>
                    <w:noProof/>
                  </w:rPr>
                </w:rPrChange>
              </w:rPr>
            </w:pPr>
            <w:del w:id="5883" w:author="Weinert, Matthias (M.)" w:date="2022-02-16T15:44:00Z">
              <w:r w:rsidRPr="00716FAE" w:rsidDel="00F16E77">
                <w:rPr>
                  <w:bCs w:val="0"/>
                  <w:iCs w:val="0"/>
                  <w:noProof/>
                  <w:lang w:val="de-DE"/>
                  <w:rPrChange w:id="5884" w:author="Weinert, Matthias (M.)" w:date="2022-02-17T11:05:00Z">
                    <w:rPr>
                      <w:bCs w:val="0"/>
                      <w:iCs w:val="0"/>
                      <w:noProof/>
                    </w:rPr>
                  </w:rPrChange>
                </w:rPr>
                <w:delText xml:space="preserve">[5] </w:delText>
              </w:r>
            </w:del>
          </w:p>
        </w:tc>
        <w:tc>
          <w:tcPr>
            <w:tcW w:w="0" w:type="auto"/>
            <w:hideMark/>
          </w:tcPr>
          <w:p w14:paraId="7714AF5D" w14:textId="77777777" w:rsidR="0050351B" w:rsidRPr="00716FAE" w:rsidDel="00F16E77" w:rsidRDefault="0050351B">
            <w:pPr>
              <w:pStyle w:val="Literaturverzeichnis"/>
              <w:rPr>
                <w:del w:id="5885" w:author="Weinert, Matthias (M.)" w:date="2022-02-16T15:44:00Z"/>
                <w:noProof/>
                <w:lang w:val="de-DE"/>
                <w:rPrChange w:id="5886" w:author="Weinert, Matthias (M.)" w:date="2022-02-17T11:05:00Z">
                  <w:rPr>
                    <w:del w:id="5887" w:author="Weinert, Matthias (M.)" w:date="2022-02-16T15:44:00Z"/>
                    <w:noProof/>
                  </w:rPr>
                </w:rPrChange>
              </w:rPr>
            </w:pPr>
            <w:del w:id="5888" w:author="Weinert, Matthias (M.)" w:date="2022-02-16T15:44:00Z">
              <w:r w:rsidRPr="00716FAE" w:rsidDel="00F16E77">
                <w:rPr>
                  <w:bCs w:val="0"/>
                  <w:iCs w:val="0"/>
                  <w:noProof/>
                  <w:lang w:val="de-DE"/>
                  <w:rPrChange w:id="5889" w:author="Weinert, Matthias (M.)" w:date="2022-02-17T11:05:00Z">
                    <w:rPr>
                      <w:bCs w:val="0"/>
                      <w:iCs w:val="0"/>
                      <w:noProof/>
                    </w:rPr>
                  </w:rPrChange>
                </w:rPr>
                <w:delText xml:space="preserve">T. Ziegler, „Joinability of light-weight components using riveted friction-welded joints.,“ in </w:delText>
              </w:r>
              <w:r w:rsidRPr="00716FAE" w:rsidDel="00F16E77">
                <w:rPr>
                  <w:bCs w:val="0"/>
                  <w:i/>
                  <w:noProof/>
                  <w:lang w:val="de-DE"/>
                  <w:rPrChange w:id="5890" w:author="Weinert, Matthias (M.)" w:date="2022-02-17T11:05:00Z">
                    <w:rPr>
                      <w:bCs w:val="0"/>
                      <w:i/>
                      <w:noProof/>
                    </w:rPr>
                  </w:rPrChange>
                </w:rPr>
                <w:delText>Joining in Car Body Engineering</w:delText>
              </w:r>
              <w:r w:rsidRPr="00716FAE" w:rsidDel="00F16E77">
                <w:rPr>
                  <w:bCs w:val="0"/>
                  <w:iCs w:val="0"/>
                  <w:noProof/>
                  <w:lang w:val="de-DE"/>
                  <w:rPrChange w:id="5891" w:author="Weinert, Matthias (M.)" w:date="2022-02-17T11:05:00Z">
                    <w:rPr>
                      <w:bCs w:val="0"/>
                      <w:iCs w:val="0"/>
                      <w:noProof/>
                    </w:rPr>
                  </w:rPrChange>
                </w:rPr>
                <w:delText xml:space="preserve">, Bad Nauheim, 2019. </w:delText>
              </w:r>
            </w:del>
          </w:p>
        </w:tc>
      </w:tr>
      <w:tr w:rsidR="0050351B" w:rsidRPr="00716FAE" w:rsidDel="00F16E77" w14:paraId="490DBFBD" w14:textId="77777777">
        <w:trPr>
          <w:divId w:val="1875385537"/>
          <w:tblCellSpacing w:w="15" w:type="dxa"/>
          <w:del w:id="5892" w:author="Weinert, Matthias (M.)" w:date="2022-02-16T15:44:00Z"/>
        </w:trPr>
        <w:tc>
          <w:tcPr>
            <w:tcW w:w="50" w:type="pct"/>
            <w:hideMark/>
          </w:tcPr>
          <w:p w14:paraId="46FA6BB2" w14:textId="77777777" w:rsidR="0050351B" w:rsidRPr="00716FAE" w:rsidDel="00F16E77" w:rsidRDefault="0050351B">
            <w:pPr>
              <w:pStyle w:val="Literaturverzeichnis"/>
              <w:rPr>
                <w:del w:id="5893" w:author="Weinert, Matthias (M.)" w:date="2022-02-16T15:44:00Z"/>
                <w:noProof/>
                <w:lang w:val="de-DE"/>
                <w:rPrChange w:id="5894" w:author="Weinert, Matthias (M.)" w:date="2022-02-17T11:05:00Z">
                  <w:rPr>
                    <w:del w:id="5895" w:author="Weinert, Matthias (M.)" w:date="2022-02-16T15:44:00Z"/>
                    <w:noProof/>
                  </w:rPr>
                </w:rPrChange>
              </w:rPr>
            </w:pPr>
            <w:del w:id="5896" w:author="Weinert, Matthias (M.)" w:date="2022-02-16T15:44:00Z">
              <w:r w:rsidRPr="00716FAE" w:rsidDel="00F16E77">
                <w:rPr>
                  <w:bCs w:val="0"/>
                  <w:iCs w:val="0"/>
                  <w:noProof/>
                  <w:lang w:val="de-DE"/>
                  <w:rPrChange w:id="5897" w:author="Weinert, Matthias (M.)" w:date="2022-02-17T11:05:00Z">
                    <w:rPr>
                      <w:bCs w:val="0"/>
                      <w:iCs w:val="0"/>
                      <w:noProof/>
                    </w:rPr>
                  </w:rPrChange>
                </w:rPr>
                <w:delText xml:space="preserve">[6] </w:delText>
              </w:r>
            </w:del>
          </w:p>
        </w:tc>
        <w:tc>
          <w:tcPr>
            <w:tcW w:w="0" w:type="auto"/>
            <w:hideMark/>
          </w:tcPr>
          <w:p w14:paraId="1002734B" w14:textId="77777777" w:rsidR="0050351B" w:rsidRPr="00716FAE" w:rsidDel="00F16E77" w:rsidRDefault="0050351B">
            <w:pPr>
              <w:pStyle w:val="Literaturverzeichnis"/>
              <w:rPr>
                <w:del w:id="5898" w:author="Weinert, Matthias (M.)" w:date="2022-02-16T15:44:00Z"/>
                <w:noProof/>
                <w:lang w:val="de-DE"/>
                <w:rPrChange w:id="5899" w:author="Weinert, Matthias (M.)" w:date="2022-02-17T11:05:00Z">
                  <w:rPr>
                    <w:del w:id="5900" w:author="Weinert, Matthias (M.)" w:date="2022-02-16T15:44:00Z"/>
                    <w:noProof/>
                  </w:rPr>
                </w:rPrChange>
              </w:rPr>
            </w:pPr>
            <w:del w:id="5901" w:author="Weinert, Matthias (M.)" w:date="2022-02-16T15:44:00Z">
              <w:r w:rsidRPr="00716FAE" w:rsidDel="00F16E77">
                <w:rPr>
                  <w:bCs w:val="0"/>
                  <w:iCs w:val="0"/>
                  <w:noProof/>
                  <w:lang w:val="de-DE"/>
                  <w:rPrChange w:id="5902" w:author="Weinert, Matthias (M.)" w:date="2022-02-17T11:05:00Z">
                    <w:rPr>
                      <w:bCs w:val="0"/>
                      <w:iCs w:val="0"/>
                      <w:noProof/>
                    </w:rPr>
                  </w:rPrChange>
                </w:rPr>
                <w:delText>B. E. Huf, „Managing Connections using the Master Connection File,“ Ford Motor Co., Dearborn, 2001.</w:delText>
              </w:r>
            </w:del>
          </w:p>
        </w:tc>
      </w:tr>
      <w:tr w:rsidR="0050351B" w:rsidRPr="00716FAE" w:rsidDel="00F16E77" w14:paraId="755ADFE8" w14:textId="77777777">
        <w:trPr>
          <w:divId w:val="1875385537"/>
          <w:tblCellSpacing w:w="15" w:type="dxa"/>
          <w:del w:id="5903" w:author="Weinert, Matthias (M.)" w:date="2022-02-16T15:44:00Z"/>
        </w:trPr>
        <w:tc>
          <w:tcPr>
            <w:tcW w:w="50" w:type="pct"/>
            <w:hideMark/>
          </w:tcPr>
          <w:p w14:paraId="2F81980B" w14:textId="77777777" w:rsidR="0050351B" w:rsidRPr="00716FAE" w:rsidDel="00F16E77" w:rsidRDefault="0050351B">
            <w:pPr>
              <w:pStyle w:val="Literaturverzeichnis"/>
              <w:rPr>
                <w:del w:id="5904" w:author="Weinert, Matthias (M.)" w:date="2022-02-16T15:44:00Z"/>
                <w:noProof/>
                <w:lang w:val="de-DE"/>
                <w:rPrChange w:id="5905" w:author="Weinert, Matthias (M.)" w:date="2022-02-17T11:05:00Z">
                  <w:rPr>
                    <w:del w:id="5906" w:author="Weinert, Matthias (M.)" w:date="2022-02-16T15:44:00Z"/>
                    <w:noProof/>
                  </w:rPr>
                </w:rPrChange>
              </w:rPr>
            </w:pPr>
            <w:del w:id="5907" w:author="Weinert, Matthias (M.)" w:date="2022-02-16T15:44:00Z">
              <w:r w:rsidRPr="00716FAE" w:rsidDel="00F16E77">
                <w:rPr>
                  <w:bCs w:val="0"/>
                  <w:iCs w:val="0"/>
                  <w:noProof/>
                  <w:lang w:val="de-DE"/>
                  <w:rPrChange w:id="5908" w:author="Weinert, Matthias (M.)" w:date="2022-02-17T11:05:00Z">
                    <w:rPr>
                      <w:bCs w:val="0"/>
                      <w:iCs w:val="0"/>
                      <w:noProof/>
                    </w:rPr>
                  </w:rPrChange>
                </w:rPr>
                <w:delText xml:space="preserve">[7] </w:delText>
              </w:r>
            </w:del>
          </w:p>
        </w:tc>
        <w:tc>
          <w:tcPr>
            <w:tcW w:w="0" w:type="auto"/>
            <w:hideMark/>
          </w:tcPr>
          <w:p w14:paraId="19B2A46E" w14:textId="77777777" w:rsidR="0050351B" w:rsidRPr="00716FAE" w:rsidDel="00F16E77" w:rsidRDefault="0050351B">
            <w:pPr>
              <w:pStyle w:val="Literaturverzeichnis"/>
              <w:rPr>
                <w:del w:id="5909" w:author="Weinert, Matthias (M.)" w:date="2022-02-16T15:44:00Z"/>
                <w:noProof/>
                <w:lang w:val="de-DE"/>
                <w:rPrChange w:id="5910" w:author="Weinert, Matthias (M.)" w:date="2022-02-17T11:05:00Z">
                  <w:rPr>
                    <w:del w:id="5911" w:author="Weinert, Matthias (M.)" w:date="2022-02-16T15:44:00Z"/>
                    <w:noProof/>
                  </w:rPr>
                </w:rPrChange>
              </w:rPr>
            </w:pPr>
            <w:del w:id="5912" w:author="Weinert, Matthias (M.)" w:date="2022-02-16T15:44:00Z">
              <w:r w:rsidRPr="00716FAE" w:rsidDel="00F16E77">
                <w:rPr>
                  <w:bCs w:val="0"/>
                  <w:iCs w:val="0"/>
                  <w:noProof/>
                  <w:lang w:val="de-DE"/>
                  <w:rPrChange w:id="5913" w:author="Weinert, Matthias (M.)" w:date="2022-02-17T11:05:00Z">
                    <w:rPr>
                      <w:bCs w:val="0"/>
                      <w:iCs w:val="0"/>
                      <w:noProof/>
                    </w:rPr>
                  </w:rPrChange>
                </w:rPr>
                <w:delText>S. Zhang, „Classification of Seam Welds,“ Daimler AG, Stuttgart, 2005.</w:delText>
              </w:r>
            </w:del>
          </w:p>
        </w:tc>
      </w:tr>
      <w:tr w:rsidR="0050351B" w:rsidRPr="00716FAE" w:rsidDel="00F16E77" w14:paraId="443F5995" w14:textId="77777777">
        <w:trPr>
          <w:divId w:val="1875385537"/>
          <w:tblCellSpacing w:w="15" w:type="dxa"/>
          <w:del w:id="5914" w:author="Weinert, Matthias (M.)" w:date="2022-02-16T15:44:00Z"/>
        </w:trPr>
        <w:tc>
          <w:tcPr>
            <w:tcW w:w="50" w:type="pct"/>
            <w:hideMark/>
          </w:tcPr>
          <w:p w14:paraId="3A4CC037" w14:textId="77777777" w:rsidR="0050351B" w:rsidRPr="00716FAE" w:rsidDel="00F16E77" w:rsidRDefault="0050351B">
            <w:pPr>
              <w:pStyle w:val="Literaturverzeichnis"/>
              <w:rPr>
                <w:del w:id="5915" w:author="Weinert, Matthias (M.)" w:date="2022-02-16T15:44:00Z"/>
                <w:noProof/>
                <w:lang w:val="de-DE"/>
                <w:rPrChange w:id="5916" w:author="Weinert, Matthias (M.)" w:date="2022-02-17T11:05:00Z">
                  <w:rPr>
                    <w:del w:id="5917" w:author="Weinert, Matthias (M.)" w:date="2022-02-16T15:44:00Z"/>
                    <w:noProof/>
                  </w:rPr>
                </w:rPrChange>
              </w:rPr>
            </w:pPr>
            <w:del w:id="5918" w:author="Weinert, Matthias (M.)" w:date="2022-02-16T15:44:00Z">
              <w:r w:rsidRPr="00716FAE" w:rsidDel="00F16E77">
                <w:rPr>
                  <w:bCs w:val="0"/>
                  <w:iCs w:val="0"/>
                  <w:noProof/>
                  <w:lang w:val="de-DE"/>
                  <w:rPrChange w:id="5919" w:author="Weinert, Matthias (M.)" w:date="2022-02-17T11:05:00Z">
                    <w:rPr>
                      <w:bCs w:val="0"/>
                      <w:iCs w:val="0"/>
                      <w:noProof/>
                    </w:rPr>
                  </w:rPrChange>
                </w:rPr>
                <w:delText xml:space="preserve">[8] </w:delText>
              </w:r>
            </w:del>
          </w:p>
        </w:tc>
        <w:tc>
          <w:tcPr>
            <w:tcW w:w="0" w:type="auto"/>
            <w:hideMark/>
          </w:tcPr>
          <w:p w14:paraId="2D76DE6A" w14:textId="77777777" w:rsidR="0050351B" w:rsidRPr="00716FAE" w:rsidDel="00F16E77" w:rsidRDefault="0050351B">
            <w:pPr>
              <w:pStyle w:val="Literaturverzeichnis"/>
              <w:rPr>
                <w:del w:id="5920" w:author="Weinert, Matthias (M.)" w:date="2022-02-16T15:44:00Z"/>
                <w:noProof/>
                <w:lang w:val="de-DE"/>
                <w:rPrChange w:id="5921" w:author="Weinert, Matthias (M.)" w:date="2022-02-17T11:05:00Z">
                  <w:rPr>
                    <w:del w:id="5922" w:author="Weinert, Matthias (M.)" w:date="2022-02-16T15:44:00Z"/>
                    <w:noProof/>
                  </w:rPr>
                </w:rPrChange>
              </w:rPr>
            </w:pPr>
            <w:del w:id="5923" w:author="Weinert, Matthias (M.)" w:date="2022-02-16T15:44:00Z">
              <w:r w:rsidRPr="00716FAE" w:rsidDel="00F16E77">
                <w:rPr>
                  <w:bCs w:val="0"/>
                  <w:iCs w:val="0"/>
                  <w:noProof/>
                  <w:lang w:val="de-DE"/>
                  <w:rPrChange w:id="5924" w:author="Weinert, Matthias (M.)" w:date="2022-02-17T11:05:00Z">
                    <w:rPr>
                      <w:bCs w:val="0"/>
                      <w:iCs w:val="0"/>
                      <w:noProof/>
                    </w:rPr>
                  </w:rPrChange>
                </w:rPr>
                <w:delText>FAT-AK25, „</w:delText>
              </w:r>
              <w:r w:rsidDel="00F16E77">
                <w:rPr>
                  <w:noProof/>
                </w:rPr>
                <w:delText>χ</w:delText>
              </w:r>
              <w:r w:rsidRPr="00716FAE" w:rsidDel="00F16E77">
                <w:rPr>
                  <w:bCs w:val="0"/>
                  <w:iCs w:val="0"/>
                  <w:noProof/>
                  <w:lang w:val="de-DE"/>
                  <w:rPrChange w:id="5925" w:author="Weinert, Matthias (M.)" w:date="2022-02-17T11:05:00Z">
                    <w:rPr>
                      <w:bCs w:val="0"/>
                      <w:iCs w:val="0"/>
                      <w:noProof/>
                    </w:rPr>
                  </w:rPrChange>
                </w:rPr>
                <w:delText>MCF Extended Master Connection File: A Standard for Describing Connections and Joints in the Automotive Industry, Version 3.1 (https://en.vda.de/en/services/Publications/xmcf.html),“ VDA FAT-AK25, Berlin, 2020.</w:delText>
              </w:r>
            </w:del>
          </w:p>
        </w:tc>
      </w:tr>
      <w:tr w:rsidR="0050351B" w:rsidRPr="00716FAE" w:rsidDel="00F16E77" w14:paraId="69BA079D" w14:textId="77777777">
        <w:trPr>
          <w:divId w:val="1875385537"/>
          <w:tblCellSpacing w:w="15" w:type="dxa"/>
          <w:del w:id="5926" w:author="Weinert, Matthias (M.)" w:date="2022-02-16T15:44:00Z"/>
        </w:trPr>
        <w:tc>
          <w:tcPr>
            <w:tcW w:w="50" w:type="pct"/>
            <w:hideMark/>
          </w:tcPr>
          <w:p w14:paraId="4D5C7122" w14:textId="77777777" w:rsidR="0050351B" w:rsidRPr="00716FAE" w:rsidDel="00F16E77" w:rsidRDefault="0050351B">
            <w:pPr>
              <w:pStyle w:val="Literaturverzeichnis"/>
              <w:rPr>
                <w:del w:id="5927" w:author="Weinert, Matthias (M.)" w:date="2022-02-16T15:44:00Z"/>
                <w:noProof/>
                <w:lang w:val="de-DE"/>
                <w:rPrChange w:id="5928" w:author="Weinert, Matthias (M.)" w:date="2022-02-17T11:05:00Z">
                  <w:rPr>
                    <w:del w:id="5929" w:author="Weinert, Matthias (M.)" w:date="2022-02-16T15:44:00Z"/>
                    <w:noProof/>
                  </w:rPr>
                </w:rPrChange>
              </w:rPr>
            </w:pPr>
            <w:del w:id="5930" w:author="Weinert, Matthias (M.)" w:date="2022-02-16T15:44:00Z">
              <w:r w:rsidRPr="00716FAE" w:rsidDel="00F16E77">
                <w:rPr>
                  <w:bCs w:val="0"/>
                  <w:iCs w:val="0"/>
                  <w:noProof/>
                  <w:lang w:val="de-DE"/>
                  <w:rPrChange w:id="5931" w:author="Weinert, Matthias (M.)" w:date="2022-02-17T11:05:00Z">
                    <w:rPr>
                      <w:bCs w:val="0"/>
                      <w:iCs w:val="0"/>
                      <w:noProof/>
                    </w:rPr>
                  </w:rPrChange>
                </w:rPr>
                <w:delText xml:space="preserve">[9] </w:delText>
              </w:r>
            </w:del>
          </w:p>
        </w:tc>
        <w:tc>
          <w:tcPr>
            <w:tcW w:w="0" w:type="auto"/>
            <w:hideMark/>
          </w:tcPr>
          <w:p w14:paraId="6E6D148B" w14:textId="77777777" w:rsidR="0050351B" w:rsidRPr="00716FAE" w:rsidDel="00F16E77" w:rsidRDefault="0050351B">
            <w:pPr>
              <w:pStyle w:val="Literaturverzeichnis"/>
              <w:rPr>
                <w:del w:id="5932" w:author="Weinert, Matthias (M.)" w:date="2022-02-16T15:44:00Z"/>
                <w:noProof/>
                <w:lang w:val="de-DE"/>
                <w:rPrChange w:id="5933" w:author="Weinert, Matthias (M.)" w:date="2022-02-17T11:05:00Z">
                  <w:rPr>
                    <w:del w:id="5934" w:author="Weinert, Matthias (M.)" w:date="2022-02-16T15:44:00Z"/>
                    <w:noProof/>
                  </w:rPr>
                </w:rPrChange>
              </w:rPr>
            </w:pPr>
            <w:del w:id="5935" w:author="Weinert, Matthias (M.)" w:date="2022-02-16T15:44:00Z">
              <w:r w:rsidRPr="00716FAE" w:rsidDel="00F16E77">
                <w:rPr>
                  <w:bCs w:val="0"/>
                  <w:iCs w:val="0"/>
                  <w:noProof/>
                  <w:lang w:val="de-DE"/>
                  <w:rPrChange w:id="5936" w:author="Weinert, Matthias (M.)" w:date="2022-02-17T11:05:00Z">
                    <w:rPr>
                      <w:bCs w:val="0"/>
                      <w:iCs w:val="0"/>
                      <w:noProof/>
                    </w:rPr>
                  </w:rPrChange>
                </w:rPr>
                <w:delText>FAT-AK25, „</w:delText>
              </w:r>
              <w:r w:rsidDel="00F16E77">
                <w:rPr>
                  <w:noProof/>
                </w:rPr>
                <w:delText>χ</w:delText>
              </w:r>
              <w:r w:rsidRPr="00716FAE" w:rsidDel="00F16E77">
                <w:rPr>
                  <w:bCs w:val="0"/>
                  <w:iCs w:val="0"/>
                  <w:noProof/>
                  <w:lang w:val="de-DE"/>
                  <w:rPrChange w:id="5937" w:author="Weinert, Matthias (M.)" w:date="2022-02-17T11:05:00Z">
                    <w:rPr>
                      <w:bCs w:val="0"/>
                      <w:iCs w:val="0"/>
                      <w:noProof/>
                    </w:rPr>
                  </w:rPrChange>
                </w:rPr>
                <w:delText>MCF Extended Master Connection File: A Standard for Describing Connections and Joints in the Automotive Industry, Version 2.0,“ VDA FAT-AK25, Berlin, 2014.</w:delText>
              </w:r>
            </w:del>
          </w:p>
        </w:tc>
      </w:tr>
      <w:tr w:rsidR="0050351B" w:rsidRPr="00716FAE" w:rsidDel="00F16E77" w14:paraId="07F38AC3" w14:textId="77777777">
        <w:trPr>
          <w:divId w:val="1875385537"/>
          <w:tblCellSpacing w:w="15" w:type="dxa"/>
          <w:del w:id="5938" w:author="Weinert, Matthias (M.)" w:date="2022-02-16T15:44:00Z"/>
        </w:trPr>
        <w:tc>
          <w:tcPr>
            <w:tcW w:w="50" w:type="pct"/>
            <w:hideMark/>
          </w:tcPr>
          <w:p w14:paraId="20C2FA43" w14:textId="77777777" w:rsidR="0050351B" w:rsidRPr="00716FAE" w:rsidDel="00F16E77" w:rsidRDefault="0050351B">
            <w:pPr>
              <w:pStyle w:val="Literaturverzeichnis"/>
              <w:rPr>
                <w:del w:id="5939" w:author="Weinert, Matthias (M.)" w:date="2022-02-16T15:44:00Z"/>
                <w:noProof/>
                <w:lang w:val="de-DE"/>
                <w:rPrChange w:id="5940" w:author="Weinert, Matthias (M.)" w:date="2022-02-17T11:05:00Z">
                  <w:rPr>
                    <w:del w:id="5941" w:author="Weinert, Matthias (M.)" w:date="2022-02-16T15:44:00Z"/>
                    <w:noProof/>
                  </w:rPr>
                </w:rPrChange>
              </w:rPr>
            </w:pPr>
            <w:del w:id="5942" w:author="Weinert, Matthias (M.)" w:date="2022-02-16T15:44:00Z">
              <w:r w:rsidRPr="00716FAE" w:rsidDel="00F16E77">
                <w:rPr>
                  <w:bCs w:val="0"/>
                  <w:iCs w:val="0"/>
                  <w:noProof/>
                  <w:lang w:val="de-DE"/>
                  <w:rPrChange w:id="5943" w:author="Weinert, Matthias (M.)" w:date="2022-02-17T11:05:00Z">
                    <w:rPr>
                      <w:bCs w:val="0"/>
                      <w:iCs w:val="0"/>
                      <w:noProof/>
                    </w:rPr>
                  </w:rPrChange>
                </w:rPr>
                <w:delText xml:space="preserve">[10] </w:delText>
              </w:r>
            </w:del>
          </w:p>
        </w:tc>
        <w:tc>
          <w:tcPr>
            <w:tcW w:w="0" w:type="auto"/>
            <w:hideMark/>
          </w:tcPr>
          <w:p w14:paraId="7307A937" w14:textId="77777777" w:rsidR="0050351B" w:rsidRPr="00716FAE" w:rsidDel="00F16E77" w:rsidRDefault="0050351B">
            <w:pPr>
              <w:pStyle w:val="Literaturverzeichnis"/>
              <w:rPr>
                <w:del w:id="5944" w:author="Weinert, Matthias (M.)" w:date="2022-02-16T15:44:00Z"/>
                <w:noProof/>
                <w:lang w:val="de-DE"/>
                <w:rPrChange w:id="5945" w:author="Weinert, Matthias (M.)" w:date="2022-02-17T11:05:00Z">
                  <w:rPr>
                    <w:del w:id="5946" w:author="Weinert, Matthias (M.)" w:date="2022-02-16T15:44:00Z"/>
                    <w:noProof/>
                  </w:rPr>
                </w:rPrChange>
              </w:rPr>
            </w:pPr>
            <w:del w:id="5947" w:author="Weinert, Matthias (M.)" w:date="2022-02-16T15:44:00Z">
              <w:r w:rsidRPr="00716FAE" w:rsidDel="00F16E77">
                <w:rPr>
                  <w:bCs w:val="0"/>
                  <w:iCs w:val="0"/>
                  <w:noProof/>
                  <w:lang w:val="de-DE"/>
                  <w:rPrChange w:id="5948" w:author="Weinert, Matthias (M.)" w:date="2022-02-17T11:05:00Z">
                    <w:rPr>
                      <w:bCs w:val="0"/>
                      <w:iCs w:val="0"/>
                      <w:noProof/>
                    </w:rPr>
                  </w:rPrChange>
                </w:rPr>
                <w:delText>FAT-AK25, „</w:delText>
              </w:r>
              <w:r w:rsidDel="00F16E77">
                <w:rPr>
                  <w:noProof/>
                </w:rPr>
                <w:delText>χ</w:delText>
              </w:r>
              <w:r w:rsidRPr="00716FAE" w:rsidDel="00F16E77">
                <w:rPr>
                  <w:bCs w:val="0"/>
                  <w:iCs w:val="0"/>
                  <w:noProof/>
                  <w:lang w:val="de-DE"/>
                  <w:rPrChange w:id="5949" w:author="Weinert, Matthias (M.)" w:date="2022-02-17T11:05:00Z">
                    <w:rPr>
                      <w:bCs w:val="0"/>
                      <w:iCs w:val="0"/>
                      <w:noProof/>
                    </w:rPr>
                  </w:rPrChange>
                </w:rPr>
                <w:delText>MCF Extended Master Connection File: A Standard for Describing Connections and Joints in the Automotive Industry, Version 3.0,“ VDA FAT-AK25, Berlin, 2016.</w:delText>
              </w:r>
            </w:del>
          </w:p>
        </w:tc>
      </w:tr>
      <w:tr w:rsidR="0050351B" w:rsidRPr="00716FAE" w:rsidDel="00F16E77" w14:paraId="44416B4F" w14:textId="77777777">
        <w:trPr>
          <w:divId w:val="1875385537"/>
          <w:tblCellSpacing w:w="15" w:type="dxa"/>
          <w:del w:id="5950" w:author="Weinert, Matthias (M.)" w:date="2022-02-16T15:44:00Z"/>
        </w:trPr>
        <w:tc>
          <w:tcPr>
            <w:tcW w:w="50" w:type="pct"/>
            <w:hideMark/>
          </w:tcPr>
          <w:p w14:paraId="251EFDFC" w14:textId="77777777" w:rsidR="0050351B" w:rsidRPr="00716FAE" w:rsidDel="00F16E77" w:rsidRDefault="0050351B">
            <w:pPr>
              <w:pStyle w:val="Literaturverzeichnis"/>
              <w:rPr>
                <w:del w:id="5951" w:author="Weinert, Matthias (M.)" w:date="2022-02-16T15:44:00Z"/>
                <w:noProof/>
                <w:lang w:val="de-DE"/>
                <w:rPrChange w:id="5952" w:author="Weinert, Matthias (M.)" w:date="2022-02-17T11:05:00Z">
                  <w:rPr>
                    <w:del w:id="5953" w:author="Weinert, Matthias (M.)" w:date="2022-02-16T15:44:00Z"/>
                    <w:noProof/>
                  </w:rPr>
                </w:rPrChange>
              </w:rPr>
            </w:pPr>
            <w:del w:id="5954" w:author="Weinert, Matthias (M.)" w:date="2022-02-16T15:44:00Z">
              <w:r w:rsidRPr="00716FAE" w:rsidDel="00F16E77">
                <w:rPr>
                  <w:bCs w:val="0"/>
                  <w:iCs w:val="0"/>
                  <w:noProof/>
                  <w:lang w:val="de-DE"/>
                  <w:rPrChange w:id="5955" w:author="Weinert, Matthias (M.)" w:date="2022-02-17T11:05:00Z">
                    <w:rPr>
                      <w:bCs w:val="0"/>
                      <w:iCs w:val="0"/>
                      <w:noProof/>
                    </w:rPr>
                  </w:rPrChange>
                </w:rPr>
                <w:delText xml:space="preserve">[11] </w:delText>
              </w:r>
            </w:del>
          </w:p>
        </w:tc>
        <w:tc>
          <w:tcPr>
            <w:tcW w:w="0" w:type="auto"/>
            <w:hideMark/>
          </w:tcPr>
          <w:p w14:paraId="3102674B" w14:textId="77777777" w:rsidR="0050351B" w:rsidRPr="00716FAE" w:rsidDel="00F16E77" w:rsidRDefault="0050351B">
            <w:pPr>
              <w:pStyle w:val="Literaturverzeichnis"/>
              <w:rPr>
                <w:del w:id="5956" w:author="Weinert, Matthias (M.)" w:date="2022-02-16T15:44:00Z"/>
                <w:noProof/>
                <w:lang w:val="de-DE"/>
                <w:rPrChange w:id="5957" w:author="Weinert, Matthias (M.)" w:date="2022-02-17T11:05:00Z">
                  <w:rPr>
                    <w:del w:id="5958" w:author="Weinert, Matthias (M.)" w:date="2022-02-16T15:44:00Z"/>
                    <w:noProof/>
                  </w:rPr>
                </w:rPrChange>
              </w:rPr>
            </w:pPr>
            <w:del w:id="5959" w:author="Weinert, Matthias (M.)" w:date="2022-02-16T15:44:00Z">
              <w:r w:rsidRPr="00716FAE" w:rsidDel="00F16E77">
                <w:rPr>
                  <w:bCs w:val="0"/>
                  <w:iCs w:val="0"/>
                  <w:noProof/>
                  <w:lang w:val="de-DE"/>
                  <w:rPrChange w:id="5960" w:author="Weinert, Matthias (M.)" w:date="2022-02-17T11:05:00Z">
                    <w:rPr>
                      <w:bCs w:val="0"/>
                      <w:iCs w:val="0"/>
                      <w:noProof/>
                    </w:rPr>
                  </w:rPrChange>
                </w:rPr>
                <w:delText>B. C. Systems, „</w:delText>
              </w:r>
              <w:r w:rsidDel="00F16E77">
                <w:rPr>
                  <w:noProof/>
                </w:rPr>
                <w:delText>χ</w:delText>
              </w:r>
              <w:r w:rsidRPr="00716FAE" w:rsidDel="00F16E77">
                <w:rPr>
                  <w:bCs w:val="0"/>
                  <w:iCs w:val="0"/>
                  <w:noProof/>
                  <w:lang w:val="de-DE"/>
                  <w:rPrChange w:id="5961" w:author="Weinert, Matthias (M.)" w:date="2022-02-17T11:05:00Z">
                    <w:rPr>
                      <w:bCs w:val="0"/>
                      <w:iCs w:val="0"/>
                      <w:noProof/>
                    </w:rPr>
                  </w:rPrChange>
                </w:rPr>
                <w:delText>MCF pilot in ANSA,“ Beta CAE System S.A., Thessaloniki, 2008.</w:delText>
              </w:r>
            </w:del>
          </w:p>
        </w:tc>
      </w:tr>
      <w:tr w:rsidR="0050351B" w:rsidRPr="00716FAE" w:rsidDel="00F16E77" w14:paraId="2E98B864" w14:textId="77777777">
        <w:trPr>
          <w:divId w:val="1875385537"/>
          <w:tblCellSpacing w:w="15" w:type="dxa"/>
          <w:del w:id="5962" w:author="Weinert, Matthias (M.)" w:date="2022-02-16T15:44:00Z"/>
        </w:trPr>
        <w:tc>
          <w:tcPr>
            <w:tcW w:w="50" w:type="pct"/>
            <w:hideMark/>
          </w:tcPr>
          <w:p w14:paraId="1CBE7EFB" w14:textId="77777777" w:rsidR="0050351B" w:rsidRPr="00716FAE" w:rsidDel="00F16E77" w:rsidRDefault="0050351B">
            <w:pPr>
              <w:pStyle w:val="Literaturverzeichnis"/>
              <w:rPr>
                <w:del w:id="5963" w:author="Weinert, Matthias (M.)" w:date="2022-02-16T15:44:00Z"/>
                <w:noProof/>
                <w:lang w:val="de-DE"/>
                <w:rPrChange w:id="5964" w:author="Weinert, Matthias (M.)" w:date="2022-02-17T11:05:00Z">
                  <w:rPr>
                    <w:del w:id="5965" w:author="Weinert, Matthias (M.)" w:date="2022-02-16T15:44:00Z"/>
                    <w:noProof/>
                  </w:rPr>
                </w:rPrChange>
              </w:rPr>
            </w:pPr>
            <w:del w:id="5966" w:author="Weinert, Matthias (M.)" w:date="2022-02-16T15:44:00Z">
              <w:r w:rsidRPr="00716FAE" w:rsidDel="00F16E77">
                <w:rPr>
                  <w:bCs w:val="0"/>
                  <w:iCs w:val="0"/>
                  <w:noProof/>
                  <w:lang w:val="de-DE"/>
                  <w:rPrChange w:id="5967" w:author="Weinert, Matthias (M.)" w:date="2022-02-17T11:05:00Z">
                    <w:rPr>
                      <w:bCs w:val="0"/>
                      <w:iCs w:val="0"/>
                      <w:noProof/>
                    </w:rPr>
                  </w:rPrChange>
                </w:rPr>
                <w:delText xml:space="preserve">[12] </w:delText>
              </w:r>
            </w:del>
          </w:p>
        </w:tc>
        <w:tc>
          <w:tcPr>
            <w:tcW w:w="0" w:type="auto"/>
            <w:hideMark/>
          </w:tcPr>
          <w:p w14:paraId="531A2F63" w14:textId="77777777" w:rsidR="0050351B" w:rsidRPr="0050351B" w:rsidDel="00F16E77" w:rsidRDefault="0050351B">
            <w:pPr>
              <w:pStyle w:val="Literaturverzeichnis"/>
              <w:rPr>
                <w:del w:id="5968" w:author="Weinert, Matthias (M.)" w:date="2022-02-16T15:44:00Z"/>
                <w:noProof/>
                <w:lang w:val="de-DE"/>
              </w:rPr>
            </w:pPr>
            <w:del w:id="5969" w:author="Weinert, Matthias (M.)" w:date="2022-02-16T15:44:00Z">
              <w:r w:rsidRPr="0050351B" w:rsidDel="00F16E77">
                <w:rPr>
                  <w:noProof/>
                  <w:lang w:val="de-DE"/>
                </w:rPr>
                <w:delText>N. Schulte-Frankenfeld, „FATXML-Format Version V1.2 R3,“ VDA FAT-Ak27, Berlin, 2020.</w:delText>
              </w:r>
            </w:del>
          </w:p>
        </w:tc>
      </w:tr>
    </w:tbl>
    <w:p w14:paraId="33E69C7C" w14:textId="77777777" w:rsidR="0050351B" w:rsidRPr="0050351B" w:rsidDel="00F16E77" w:rsidRDefault="0050351B">
      <w:pPr>
        <w:divId w:val="1875385537"/>
        <w:rPr>
          <w:del w:id="5970" w:author="Weinert, Matthias (M.)" w:date="2022-02-16T15:44:00Z"/>
          <w:rFonts w:eastAsia="Times New Roman"/>
          <w:noProof/>
          <w:lang w:val="de-DE"/>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58"/>
      <w:footerReference w:type="default" r:id="rId15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52" w:author="Dr. Carsten Franke" w:date="2021-01-27T11:49:00Z" w:initials="CF">
    <w:p w14:paraId="1D534FA9" w14:textId="77777777" w:rsidR="0007298D" w:rsidRDefault="0007298D"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2952" w:author="Dr. Carsten Franke" w:date="2021-10-29T10:09:00Z" w:initials="CF">
    <w:p w14:paraId="0ED52C02" w14:textId="40B84587" w:rsidR="0007298D" w:rsidRDefault="0007298D">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2988" w:author="nick" w:date="2021-07-14T20:05:00Z" w:initials="n">
    <w:p w14:paraId="161CEBFF" w14:textId="77777777" w:rsidR="0007298D" w:rsidRDefault="0007298D" w:rsidP="00FC68DB">
      <w:pPr>
        <w:pStyle w:val="Kommentartext"/>
      </w:pPr>
      <w:r>
        <w:rPr>
          <w:rStyle w:val="Kommentarzeichen"/>
        </w:rPr>
        <w:annotationRef/>
      </w:r>
      <w:r>
        <w:t>other names:</w:t>
      </w:r>
    </w:p>
    <w:p w14:paraId="6E965326" w14:textId="77777777" w:rsidR="0007298D" w:rsidRDefault="0007298D" w:rsidP="001B01D6">
      <w:pPr>
        <w:pStyle w:val="Kommentartext"/>
        <w:numPr>
          <w:ilvl w:val="0"/>
          <w:numId w:val="58"/>
        </w:numPr>
      </w:pPr>
      <w:r>
        <w:t xml:space="preserve"> id</w:t>
      </w:r>
    </w:p>
  </w:comment>
  <w:comment w:id="5685" w:author="Dr. Carsten Franke" w:date="2021-10-21T11:05:00Z" w:initials="CF">
    <w:p w14:paraId="6911ABFC" w14:textId="4774227E" w:rsidR="0007298D" w:rsidRDefault="0007298D">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C43AA2" w14:textId="77777777" w:rsidR="00773DFA" w:rsidRDefault="00773DFA">
      <w:pPr>
        <w:spacing w:after="0" w:line="240" w:lineRule="auto"/>
      </w:pPr>
      <w:r>
        <w:separator/>
      </w:r>
    </w:p>
  </w:endnote>
  <w:endnote w:type="continuationSeparator" w:id="0">
    <w:p w14:paraId="44F1F3E4" w14:textId="77777777" w:rsidR="00773DFA" w:rsidRDefault="00773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07298D" w:rsidRPr="00BA1CC8" w:rsidRDefault="0007298D"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07298D" w:rsidRPr="000F0E7A" w:rsidRDefault="0007298D"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07298D" w:rsidRPr="00BA1CC8" w:rsidRDefault="0007298D"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07298D" w:rsidRPr="00BA1CC8" w:rsidRDefault="0007298D"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07298D" w:rsidRPr="00BA1CC8" w:rsidRDefault="0007298D"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07298D" w:rsidRPr="00BA1CC8" w:rsidRDefault="0007298D"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E7D30" w14:textId="77777777" w:rsidR="00773DFA" w:rsidRDefault="00773DFA">
      <w:pPr>
        <w:spacing w:after="0" w:line="240" w:lineRule="auto"/>
      </w:pPr>
      <w:r>
        <w:separator/>
      </w:r>
    </w:p>
  </w:footnote>
  <w:footnote w:type="continuationSeparator" w:id="0">
    <w:p w14:paraId="01F4AE38" w14:textId="77777777" w:rsidR="00773DFA" w:rsidRDefault="00773DFA">
      <w:pPr>
        <w:spacing w:after="0" w:line="240" w:lineRule="auto"/>
      </w:pPr>
      <w:r>
        <w:continuationSeparator/>
      </w:r>
    </w:p>
  </w:footnote>
  <w:footnote w:id="1">
    <w:p w14:paraId="04362F50" w14:textId="2E98573F" w:rsidR="0007298D" w:rsidRPr="001C48A8" w:rsidRDefault="0007298D"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07298D" w:rsidRPr="00E211E6" w:rsidRDefault="0007298D"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07298D" w:rsidRPr="00860E71" w:rsidRDefault="0007298D"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07298D" w:rsidRPr="00E11D02" w:rsidRDefault="0007298D"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5">
    <w:p w14:paraId="7BBFADB2" w14:textId="77777777" w:rsidR="0007298D" w:rsidRPr="006E4DF4" w:rsidRDefault="0007298D"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07298D" w:rsidRPr="00A81382" w:rsidRDefault="0007298D"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07298D" w:rsidRDefault="0007298D"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8">
    <w:p w14:paraId="0AC1FE4F" w14:textId="77777777" w:rsidR="0007298D" w:rsidRDefault="0007298D"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9">
    <w:p w14:paraId="2FCB592E" w14:textId="0C56A98C" w:rsidR="0007298D" w:rsidRPr="00DD5EBC" w:rsidRDefault="0007298D">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07298D" w:rsidRPr="00B17E85" w:rsidRDefault="0007298D"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2DEABB9A" w:rsidR="0007298D" w:rsidRPr="00F70171" w:rsidRDefault="0007298D"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07298D" w:rsidRPr="00DD5EBC" w:rsidRDefault="0007298D">
      <w:pPr>
        <w:pStyle w:val="Funotentext"/>
      </w:pPr>
      <w:ins w:id="3222"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3223"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3224" w:author="Dr. Carsten Franke" w:date="2021-10-29T01:03:00Z">
        <w:r w:rsidRPr="00DD5EBC">
          <w:t xml:space="preserve"> to element </w:t>
        </w:r>
      </w:ins>
      <w:ins w:id="3225"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3226" w:author="Dr. Carsten Franke" w:date="2021-10-29T01:03:00Z">
        <w:r w:rsidRPr="00DD5EBC">
          <w:t xml:space="preserve"> with </w:t>
        </w:r>
        <w:r>
          <w:rPr>
            <w:lang w:val="de-DE"/>
          </w:rPr>
          <w:t>χ</w:t>
        </w:r>
        <w:r w:rsidRPr="00DD5EBC">
          <w:t xml:space="preserve">MCF version </w:t>
        </w:r>
      </w:ins>
      <w:ins w:id="3227" w:author="Dr. Carsten Franke" w:date="2021-10-29T01:07:00Z">
        <w:r w:rsidRPr="00DD5EBC">
          <w:t>3.1</w:t>
        </w:r>
      </w:ins>
      <w:ins w:id="3228" w:author="Dr. Carsten Franke" w:date="2021-10-29T01:03:00Z">
        <w:r w:rsidRPr="00DD5EBC">
          <w:t>.</w:t>
        </w:r>
      </w:ins>
    </w:p>
  </w:footnote>
  <w:footnote w:id="13">
    <w:p w14:paraId="745C656C" w14:textId="212BBDB1" w:rsidR="0007298D" w:rsidRDefault="0007298D"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2618F25D" w:rsidR="0007298D" w:rsidRPr="003974C3" w:rsidRDefault="0007298D"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07298D" w:rsidRPr="00D74FE5" w:rsidRDefault="0007298D"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07298D" w:rsidRPr="00E64A65" w:rsidRDefault="0007298D"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7">
    <w:p w14:paraId="5FC58BDE" w14:textId="77777777" w:rsidR="0007298D" w:rsidRDefault="0007298D"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38939F83" w14:textId="55791AA0" w:rsidR="0007298D" w:rsidRPr="00E67362" w:rsidRDefault="0007298D" w:rsidP="00FC68DB">
      <w:pPr>
        <w:pStyle w:val="Funotentext"/>
      </w:pPr>
      <w:r>
        <w:rPr>
          <w:rStyle w:val="Funotenzeichen"/>
        </w:rPr>
        <w:footnoteRef/>
      </w:r>
      <w:r>
        <w:t xml:space="preserve"> </w:t>
      </w:r>
      <w:r w:rsidRPr="00E67362">
        <w:t>Here, the word „</w:t>
      </w:r>
      <w:proofErr w:type="gramStart"/>
      <w:r w:rsidRPr="00E67362">
        <w:t>segment“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4303" w:author="Weinert, Matthias (M.)" w:date="2022-02-21T10:55:00Z">
        <w:r w:rsidRPr="007055D9">
          <w:t>L</w:t>
        </w:r>
        <w:r>
          <w:t>ocation</w:t>
        </w:r>
      </w:ins>
      <w:del w:id="4304"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07298D" w:rsidRPr="00966BAF" w:rsidRDefault="0007298D"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07298D" w:rsidRPr="00E67362" w:rsidRDefault="0007298D" w:rsidP="00FC68DB">
      <w:bookmarkStart w:id="432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4327"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4328"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4326"/>
    </w:p>
  </w:footnote>
  <w:footnote w:id="21">
    <w:p w14:paraId="472C6C84" w14:textId="77777777" w:rsidR="0007298D" w:rsidRDefault="0007298D"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07298D" w:rsidRDefault="0007298D"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5011" w:author="Weinert, Matthias (M.)" w:date="2022-02-21T10:55:00Z">
        <w:r>
          <w:t xml:space="preserve">Figure </w:t>
        </w:r>
        <w:r>
          <w:rPr>
            <w:noProof/>
          </w:rPr>
          <w:t>67</w:t>
        </w:r>
      </w:ins>
      <w:del w:id="5012"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07298D" w:rsidRDefault="0007298D"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5071" w:author="Weinert, Matthias (M.)" w:date="2022-02-21T10:55:00Z">
        <w:r>
          <w:t xml:space="preserve">Figure </w:t>
        </w:r>
        <w:r>
          <w:rPr>
            <w:noProof/>
          </w:rPr>
          <w:t>69</w:t>
        </w:r>
      </w:ins>
      <w:del w:id="5072"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07298D" w:rsidRPr="00FA0EDB" w:rsidRDefault="0007298D"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07298D" w:rsidRPr="00DB42BD" w:rsidRDefault="0007298D"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07298D" w:rsidRPr="00151316" w:rsidRDefault="0007298D"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07298D" w:rsidRPr="004D16C0" w:rsidRDefault="0007298D"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07298D" w:rsidRPr="004D16C0" w:rsidRDefault="0007298D"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einert, Matthias (M.)">
    <w15:presenceInfo w15:providerId="AD" w15:userId="S::mweinert@ford.com::d9945f58-3c58-41aa-b35b-3fc442fb5c4f"/>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2826"/>
    <w:rsid w:val="00252D75"/>
    <w:rsid w:val="00253D6D"/>
    <w:rsid w:val="00256EF4"/>
    <w:rsid w:val="00260F88"/>
    <w:rsid w:val="00261D7A"/>
    <w:rsid w:val="00264095"/>
    <w:rsid w:val="00270CC3"/>
    <w:rsid w:val="0028029B"/>
    <w:rsid w:val="002813DC"/>
    <w:rsid w:val="002926E1"/>
    <w:rsid w:val="00294FB0"/>
    <w:rsid w:val="002A4B3F"/>
    <w:rsid w:val="002A7689"/>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79B4"/>
    <w:rsid w:val="00382CFC"/>
    <w:rsid w:val="00385BD6"/>
    <w:rsid w:val="00386314"/>
    <w:rsid w:val="003959AA"/>
    <w:rsid w:val="00395E39"/>
    <w:rsid w:val="00396023"/>
    <w:rsid w:val="00396685"/>
    <w:rsid w:val="003A18D8"/>
    <w:rsid w:val="003A3808"/>
    <w:rsid w:val="003A4064"/>
    <w:rsid w:val="003B153F"/>
    <w:rsid w:val="003B19A0"/>
    <w:rsid w:val="003B3D92"/>
    <w:rsid w:val="003B50DC"/>
    <w:rsid w:val="003C2428"/>
    <w:rsid w:val="003C7615"/>
    <w:rsid w:val="003D4CC2"/>
    <w:rsid w:val="003E0950"/>
    <w:rsid w:val="003E18DF"/>
    <w:rsid w:val="003E2B99"/>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277F"/>
    <w:rsid w:val="0054733A"/>
    <w:rsid w:val="00550DB2"/>
    <w:rsid w:val="00551453"/>
    <w:rsid w:val="00552CA1"/>
    <w:rsid w:val="0055799E"/>
    <w:rsid w:val="00563419"/>
    <w:rsid w:val="00565312"/>
    <w:rsid w:val="005655C2"/>
    <w:rsid w:val="0056585E"/>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116BB"/>
    <w:rsid w:val="00813453"/>
    <w:rsid w:val="00822F7D"/>
    <w:rsid w:val="0082319D"/>
    <w:rsid w:val="008248CC"/>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F08"/>
    <w:rsid w:val="00B82346"/>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2339"/>
    <w:rsid w:val="00CF43CB"/>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117" Type="http://schemas.openxmlformats.org/officeDocument/2006/relationships/image" Target="media/image74.png"/><Relationship Id="rId21" Type="http://schemas.openxmlformats.org/officeDocument/2006/relationships/footer" Target="footer4.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8.png"/><Relationship Id="rId112" Type="http://schemas.openxmlformats.org/officeDocument/2006/relationships/image" Target="media/image71.wmf"/><Relationship Id="rId133" Type="http://schemas.openxmlformats.org/officeDocument/2006/relationships/image" Target="media/image87.png"/><Relationship Id="rId138" Type="http://schemas.openxmlformats.org/officeDocument/2006/relationships/oleObject" Target="embeddings/oleObject8.bin"/><Relationship Id="rId154" Type="http://schemas.openxmlformats.org/officeDocument/2006/relationships/image" Target="media/image105.jpeg"/><Relationship Id="rId159"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hyperlink" Target="http://commons.wikimedia.org/wiki/File:Screw_head_types.svg" TargetMode="External"/><Relationship Id="rId58" Type="http://schemas.openxmlformats.org/officeDocument/2006/relationships/hyperlink" Target="http://upload.wikimedia.org/wikipedia/commons/0/00/Lead_and_pitch.png" TargetMode="External"/><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0.wmf"/><Relationship Id="rId128" Type="http://schemas.openxmlformats.org/officeDocument/2006/relationships/image" Target="media/image83.pn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fontTable" Target="fontTable.xml"/><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4.png"/><Relationship Id="rId48" Type="http://schemas.openxmlformats.org/officeDocument/2006/relationships/hyperlink" Target="https://en.wikipedia.org/wiki/Nut_(hardware)" TargetMode="External"/><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oleObject" Target="embeddings/oleObject2.bin"/><Relationship Id="rId118" Type="http://schemas.openxmlformats.org/officeDocument/2006/relationships/image" Target="media/image75.png"/><Relationship Id="rId134" Type="http://schemas.openxmlformats.org/officeDocument/2006/relationships/image" Target="media/image88.png"/><Relationship Id="rId139" Type="http://schemas.openxmlformats.org/officeDocument/2006/relationships/image" Target="media/image91.png"/><Relationship Id="rId80" Type="http://schemas.openxmlformats.org/officeDocument/2006/relationships/image" Target="media/image40.png"/><Relationship Id="rId85" Type="http://schemas.microsoft.com/office/2007/relationships/hdphoto" Target="media/hdphoto1.wdp"/><Relationship Id="rId150" Type="http://schemas.openxmlformats.org/officeDocument/2006/relationships/image" Target="media/image101.png"/><Relationship Id="rId155" Type="http://schemas.openxmlformats.org/officeDocument/2006/relationships/image" Target="media/image106.png"/><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hyperlink" Target="https://en.wikipedia.org/wiki/Parameter"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oleObject" Target="embeddings/oleObject4.bin"/><Relationship Id="rId129" Type="http://schemas.openxmlformats.org/officeDocument/2006/relationships/image" Target="media/image84.png"/><Relationship Id="rId20" Type="http://schemas.openxmlformats.org/officeDocument/2006/relationships/footer" Target="footer3.xml"/><Relationship Id="rId41" Type="http://schemas.openxmlformats.org/officeDocument/2006/relationships/image" Target="media/image12.png"/><Relationship Id="rId54" Type="http://schemas.openxmlformats.org/officeDocument/2006/relationships/hyperlink" Target="http://en.wikipedia.org/wiki/en:Creative_Commons"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en.wikipedia.org/wiki/File:Hairpin_clip.png" TargetMode="External"/><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86.png"/><Relationship Id="rId140" Type="http://schemas.openxmlformats.org/officeDocument/2006/relationships/image" Target="media/image92.png"/><Relationship Id="rId145" Type="http://schemas.openxmlformats.org/officeDocument/2006/relationships/image" Target="media/image96.png"/><Relationship Id="rId153" Type="http://schemas.openxmlformats.org/officeDocument/2006/relationships/image" Target="media/image104.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iso.org/iso-standards-and-patents.html" TargetMode="External"/><Relationship Id="rId23" Type="http://schemas.openxmlformats.org/officeDocument/2006/relationships/hyperlink" Target="https://www.electropedia.org/" TargetMode="Externa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image" Target="media/image65.png"/><Relationship Id="rId114" Type="http://schemas.openxmlformats.org/officeDocument/2006/relationships/image" Target="media/image72.png"/><Relationship Id="rId119" Type="http://schemas.openxmlformats.org/officeDocument/2006/relationships/image" Target="media/image76.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hyperlink" Target="http://en.wikipedia.org/wiki/ISO_8601" TargetMode="External"/><Relationship Id="rId44" Type="http://schemas.openxmlformats.org/officeDocument/2006/relationships/image" Target="media/image15.png"/><Relationship Id="rId52" Type="http://schemas.openxmlformats.org/officeDocument/2006/relationships/image" Target="http://upload.wikimedia.org/wikipedia/commons/thumb/6/61/Screw_head_types.svg/400px-Screw_head_types.svg.png" TargetMode="External"/><Relationship Id="rId60" Type="http://schemas.openxmlformats.org/officeDocument/2006/relationships/image" Target="media/image24.png"/><Relationship Id="rId65" Type="http://schemas.openxmlformats.org/officeDocument/2006/relationships/hyperlink" Target="http://en.wikipedia.org/wiki/Friction_drilling" TargetMode="External"/><Relationship Id="rId73" Type="http://schemas.openxmlformats.org/officeDocument/2006/relationships/hyperlink" Target="https://upload.wikimedia.org/wikipedia/commons/0/03/Hairpin_clip.png"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9.png"/><Relationship Id="rId130" Type="http://schemas.openxmlformats.org/officeDocument/2006/relationships/image" Target="media/image85.png"/><Relationship Id="rId135" Type="http://schemas.openxmlformats.org/officeDocument/2006/relationships/oleObject" Target="embeddings/oleObject7.bin"/><Relationship Id="rId143" Type="http://schemas.openxmlformats.org/officeDocument/2006/relationships/image" Target="media/image94.png"/><Relationship Id="rId148" Type="http://schemas.openxmlformats.org/officeDocument/2006/relationships/image" Target="media/image99.png"/><Relationship Id="rId151" Type="http://schemas.openxmlformats.org/officeDocument/2006/relationships/image" Target="media/image102.png"/><Relationship Id="rId156"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8.png"/><Relationship Id="rId34" Type="http://schemas.microsoft.com/office/2016/09/relationships/commentsIds" Target="commentsIds.xml"/><Relationship Id="rId50" Type="http://schemas.openxmlformats.org/officeDocument/2006/relationships/image" Target="media/image20.png"/><Relationship Id="rId55" Type="http://schemas.openxmlformats.org/officeDocument/2006/relationships/hyperlink" Target="http://creativecommons.org/licenses/by-sa/3.0/deed.en" TargetMode="External"/><Relationship Id="rId76" Type="http://schemas.openxmlformats.org/officeDocument/2006/relationships/image" Target="media/image37.png"/><Relationship Id="rId97" Type="http://schemas.openxmlformats.org/officeDocument/2006/relationships/image" Target="media/image56.emf"/><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oleObject" Target="embeddings/oleObject9.bin"/><Relationship Id="rId146"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3.png"/><Relationship Id="rId131" Type="http://schemas.openxmlformats.org/officeDocument/2006/relationships/oleObject" Target="embeddings/oleObject6.bin"/><Relationship Id="rId136" Type="http://schemas.openxmlformats.org/officeDocument/2006/relationships/image" Target="media/image89.png"/><Relationship Id="rId157" Type="http://schemas.openxmlformats.org/officeDocument/2006/relationships/image" Target="media/image108.png"/><Relationship Id="rId61" Type="http://schemas.openxmlformats.org/officeDocument/2006/relationships/image" Target="media/image25.png"/><Relationship Id="rId82" Type="http://schemas.openxmlformats.org/officeDocument/2006/relationships/image" Target="media/image42.jpeg"/><Relationship Id="rId152" Type="http://schemas.openxmlformats.org/officeDocument/2006/relationships/image" Target="media/image103.png"/><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2.png"/><Relationship Id="rId77" Type="http://schemas.openxmlformats.org/officeDocument/2006/relationships/hyperlink" Target="http://commons.wikimedia.org/wiki/File:Circlips_interieur.png"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2.png"/><Relationship Id="rId147"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emf"/><Relationship Id="rId121" Type="http://schemas.openxmlformats.org/officeDocument/2006/relationships/image" Target="media/image78.png"/><Relationship Id="rId142"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7.png"/><Relationship Id="rId67" Type="http://schemas.openxmlformats.org/officeDocument/2006/relationships/image" Target="media/image30.png"/><Relationship Id="rId116" Type="http://schemas.openxmlformats.org/officeDocument/2006/relationships/oleObject" Target="embeddings/oleObject3.bin"/><Relationship Id="rId137" Type="http://schemas.openxmlformats.org/officeDocument/2006/relationships/image" Target="media/image90.png"/><Relationship Id="rId158" Type="http://schemas.openxmlformats.org/officeDocument/2006/relationships/footer" Target="footer5.xm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161</Pages>
  <Words>49803</Words>
  <Characters>313764</Characters>
  <Application>Microsoft Office Word</Application>
  <DocSecurity>0</DocSecurity>
  <Lines>2614</Lines>
  <Paragraphs>725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362842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2</cp:revision>
  <cp:lastPrinted>2022-02-21T09:55:00Z</cp:lastPrinted>
  <dcterms:created xsi:type="dcterms:W3CDTF">2022-02-24T11:19:00Z</dcterms:created>
  <dcterms:modified xsi:type="dcterms:W3CDTF">2022-02-24T11:19:00Z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