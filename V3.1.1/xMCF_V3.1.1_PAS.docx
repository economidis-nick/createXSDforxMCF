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E303F0">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E303F0">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E303F0">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E303F0">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E303F0">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E303F0">
      <w:pPr>
        <w:pStyle w:val="Aufzhlungszeichen"/>
        <w:numPr>
          <w:ilvl w:val="0"/>
          <w:numId w:val="12"/>
        </w:numPr>
        <w:jc w:val="both"/>
      </w:pPr>
      <w:r w:rsidRPr="007055D9">
        <w:t>Connection data are unique.</w:t>
      </w:r>
    </w:p>
    <w:p w14:paraId="7DB7E809" w14:textId="77777777" w:rsidR="00FC68DB" w:rsidRPr="007055D9" w:rsidRDefault="00FC68DB" w:rsidP="00E303F0">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E303F0">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E303F0">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E303F0">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E303F0">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E303F0">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8720"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E303F0">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E303F0">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6951"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E303F0">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E303F0">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E303F0">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E303F0">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E303F0">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E303F0">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E303F0">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E303F0">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E303F0">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E303F0">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E303F0">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E303F0">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E303F0">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E303F0">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E303F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E303F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E303F0">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E303F0">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E303F0">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E303F0">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E303F0">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E303F0">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E303F0">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E303F0">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E303F0">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E303F0">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E303F0">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E303F0">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E303F0">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E303F0">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E303F0">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E303F0">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E303F0">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E303F0">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E303F0">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E303F0">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E303F0">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E303F0">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E303F0">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E303F0">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E303F0">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0464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72896"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E303F0">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E303F0">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E303F0">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E303F0">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E303F0">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E303F0">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E303F0">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E303F0">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E303F0">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E303F0">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E303F0">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E303F0">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E303F0">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E303F0">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E303F0">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E303F0">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E303F0">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E303F0">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E303F0">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E303F0">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E303F0">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E303F0">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E303F0">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E303F0">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E303F0">
      <w:pPr>
        <w:pStyle w:val="Aufzhlungszeichen"/>
        <w:numPr>
          <w:ilvl w:val="0"/>
          <w:numId w:val="11"/>
        </w:numPr>
      </w:pPr>
      <w:r w:rsidRPr="002E74A6">
        <w:t>Resistance welding</w:t>
      </w:r>
    </w:p>
    <w:p w14:paraId="0F5C33C7" w14:textId="77777777" w:rsidR="00FC68DB" w:rsidRPr="002E74A6" w:rsidRDefault="00FC68DB" w:rsidP="00E303F0">
      <w:pPr>
        <w:pStyle w:val="Aufzhlungszeichen"/>
        <w:numPr>
          <w:ilvl w:val="0"/>
          <w:numId w:val="11"/>
        </w:numPr>
      </w:pPr>
      <w:r>
        <w:t>Laser</w:t>
      </w:r>
      <w:r w:rsidRPr="002E74A6">
        <w:t xml:space="preserve"> welding</w:t>
      </w:r>
    </w:p>
    <w:p w14:paraId="5F3B1A41" w14:textId="77777777" w:rsidR="00FC68DB" w:rsidRDefault="00FC68DB" w:rsidP="00E303F0">
      <w:pPr>
        <w:pStyle w:val="Aufzhlungszeichen"/>
        <w:numPr>
          <w:ilvl w:val="0"/>
          <w:numId w:val="11"/>
        </w:numPr>
      </w:pPr>
      <w:r>
        <w:t>Projection</w:t>
      </w:r>
      <w:r w:rsidRPr="002E74A6">
        <w:t xml:space="preserve"> welding </w:t>
      </w:r>
    </w:p>
    <w:p w14:paraId="796B1BF5" w14:textId="77777777" w:rsidR="00FC68DB" w:rsidRPr="002E74A6" w:rsidRDefault="00FC68DB" w:rsidP="00E303F0">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E303F0">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E303F0">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E303F0">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E303F0">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E303F0">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E303F0">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E303F0">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E303F0">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E303F0">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E303F0">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E303F0">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E303F0">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E303F0">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E303F0">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E303F0">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E303F0">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E303F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E303F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E303F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E303F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E303F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E303F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E303F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E303F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E303F0">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E303F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E303F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E303F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E303F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E303F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E303F0">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E303F0">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E303F0">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E303F0">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E303F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E303F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E303F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E303F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E303F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E303F0">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E303F0">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E303F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E303F0">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E303F0">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E303F0">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E303F0">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E303F0">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E303F0">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E303F0">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E303F0">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E303F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E303F0">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E303F0">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E303F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E303F0">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E303F0">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E303F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E303F0">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E303F0">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E303F0">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E303F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E303F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E303F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E303F0">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E303F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E303F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E303F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E303F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E303F0">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E303F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E303F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E303F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E303F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E303F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E303F0"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E303F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E303F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E303F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E303F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E303F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E303F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E303F0">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E303F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E303F0">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E303F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E303F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E303F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E303F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E303F0">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E303F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E303F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E303F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E303F0">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E303F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E303F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E303F0">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E303F0">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E303F0">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E303F0">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E303F0">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E303F0">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E303F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E303F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E303F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E303F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E303F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E303F0">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E303F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E303F0">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E303F0">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E303F0">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E303F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E303F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E303F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E303F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E303F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E303F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E303F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E303F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E303F0">
      <w:pPr>
        <w:pStyle w:val="Aufzhlungszeichen"/>
        <w:numPr>
          <w:ilvl w:val="0"/>
          <w:numId w:val="11"/>
        </w:numPr>
        <w:tabs>
          <w:tab w:val="left" w:pos="567"/>
        </w:tabs>
      </w:pPr>
      <w:r w:rsidRPr="007055D9">
        <w:t>Type of the weld</w:t>
      </w:r>
    </w:p>
    <w:p w14:paraId="1B9BA4B9" w14:textId="77777777" w:rsidR="00FC68DB" w:rsidRPr="007055D9" w:rsidRDefault="00FC68DB" w:rsidP="00E303F0">
      <w:pPr>
        <w:pStyle w:val="Aufzhlungszeichen"/>
        <w:numPr>
          <w:ilvl w:val="0"/>
          <w:numId w:val="11"/>
        </w:numPr>
      </w:pPr>
      <w:r w:rsidRPr="007055D9">
        <w:t>Number of weld positions for the type</w:t>
      </w:r>
    </w:p>
    <w:p w14:paraId="3D0B1763" w14:textId="77777777" w:rsidR="00FC68DB" w:rsidRPr="007055D9" w:rsidRDefault="00FC68DB" w:rsidP="00E303F0">
      <w:pPr>
        <w:pStyle w:val="Aufzhlungszeichen"/>
        <w:numPr>
          <w:ilvl w:val="0"/>
          <w:numId w:val="11"/>
        </w:numPr>
      </w:pPr>
      <w:r w:rsidRPr="007055D9">
        <w:t>Supported technology</w:t>
      </w:r>
    </w:p>
    <w:p w14:paraId="6D8D040F" w14:textId="77777777" w:rsidR="00FC68DB" w:rsidRPr="007055D9" w:rsidRDefault="00FC68DB" w:rsidP="00E303F0">
      <w:pPr>
        <w:pStyle w:val="Aufzhlungszeichen"/>
        <w:numPr>
          <w:ilvl w:val="0"/>
          <w:numId w:val="11"/>
        </w:numPr>
      </w:pPr>
      <w:r w:rsidRPr="007055D9">
        <w:t>Valid weld sections</w:t>
      </w:r>
    </w:p>
    <w:p w14:paraId="55E19E25" w14:textId="77777777" w:rsidR="00FC68DB" w:rsidRPr="007055D9" w:rsidRDefault="00FC68DB" w:rsidP="00E303F0">
      <w:pPr>
        <w:pStyle w:val="Aufzhlungszeichen"/>
        <w:numPr>
          <w:ilvl w:val="0"/>
          <w:numId w:val="11"/>
        </w:numPr>
      </w:pPr>
      <w:r w:rsidRPr="007055D9">
        <w:t>Required parameters</w:t>
      </w:r>
    </w:p>
    <w:p w14:paraId="4B7CE475" w14:textId="77777777" w:rsidR="00FC68DB" w:rsidRPr="007055D9" w:rsidRDefault="00FC68DB" w:rsidP="00E303F0">
      <w:pPr>
        <w:pStyle w:val="Aufzhlungszeichen"/>
        <w:numPr>
          <w:ilvl w:val="0"/>
          <w:numId w:val="11"/>
        </w:numPr>
      </w:pPr>
      <w:r w:rsidRPr="007055D9">
        <w:t>Optional parameters with their default values</w:t>
      </w:r>
    </w:p>
    <w:p w14:paraId="11552F61" w14:textId="77777777" w:rsidR="00FC68DB" w:rsidRPr="007055D9" w:rsidRDefault="00FC68DB" w:rsidP="00E303F0">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E303F0">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E303F0">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E303F0">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E303F0">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E303F0">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E303F0">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E303F0">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E303F0">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E303F0">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E303F0">
      <w:pPr>
        <w:pStyle w:val="Aufzhlungszeichen"/>
        <w:numPr>
          <w:ilvl w:val="0"/>
          <w:numId w:val="11"/>
        </w:numPr>
      </w:pPr>
      <w:r w:rsidRPr="007A0587">
        <w:t>Resistance welding</w:t>
      </w:r>
    </w:p>
    <w:p w14:paraId="20CC47BA" w14:textId="77777777" w:rsidR="00FC68DB" w:rsidRPr="007A0587" w:rsidRDefault="00FC68DB" w:rsidP="00E303F0">
      <w:pPr>
        <w:pStyle w:val="Aufzhlungszeichen"/>
        <w:numPr>
          <w:ilvl w:val="0"/>
          <w:numId w:val="11"/>
        </w:numPr>
      </w:pPr>
      <w:r w:rsidRPr="007A0587">
        <w:t>Arc welding</w:t>
      </w:r>
    </w:p>
    <w:p w14:paraId="57E87AF8" w14:textId="77777777" w:rsidR="00FC68DB" w:rsidRDefault="00FC68DB" w:rsidP="00E303F0">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E303F0">
      <w:pPr>
        <w:pStyle w:val="Aufzhlungszeichen"/>
        <w:numPr>
          <w:ilvl w:val="0"/>
          <w:numId w:val="11"/>
        </w:numPr>
      </w:pPr>
      <w:r>
        <w:t>Friction welding</w:t>
      </w:r>
    </w:p>
    <w:p w14:paraId="15D4EA18" w14:textId="77777777" w:rsidR="00FC68DB" w:rsidRPr="007A0587" w:rsidRDefault="00FC68DB" w:rsidP="00E303F0">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E303F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E303F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E303F0">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E303F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E303F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E303F0">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E303F0">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E303F0">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E303F0">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E303F0">
      <w:pPr>
        <w:pStyle w:val="Aufzhlungszeichen"/>
        <w:numPr>
          <w:ilvl w:val="0"/>
          <w:numId w:val="11"/>
        </w:numPr>
        <w:rPr>
          <w:rStyle w:val="XMLAttribute"/>
        </w:rPr>
      </w:pPr>
      <w:r w:rsidRPr="007055D9">
        <w:rPr>
          <w:rStyle w:val="XMLAttribute"/>
        </w:rPr>
        <w:t>convex</w:t>
      </w:r>
    </w:p>
    <w:p w14:paraId="0F3E2171" w14:textId="77777777" w:rsidR="00FC68DB" w:rsidRDefault="00FC68DB" w:rsidP="00E303F0">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896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896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E303F0">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E303F0">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992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992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E303F0">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E303F0">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E303F0">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E303F0">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E303F0">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E303F0">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E303F0">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E303F0">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E303F0">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E303F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E303F0">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E303F0">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E303F0">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E303F0">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E303F0">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848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848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E303F0">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E303F0">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E303F0">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E303F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040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040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E303F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E303F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E303F0">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70" o:title=""/>
          </v:shape>
          <o:OLEObject Type="Embed" ProgID="Equation.3" ShapeID="_x0000_i1026" DrawAspect="Content" ObjectID="_1697486952"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E303F0">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E303F0">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E303F0">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E303F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E303F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E303F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E303F0">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70" o:title=""/>
          </v:shape>
          <o:OLEObject Type="Embed" ProgID="Equation.3" ShapeID="_x0000_i1027" DrawAspect="Content" ObjectID="_1697486953"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E303F0">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E303F0">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E303F0">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E303F0">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E303F0">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E303F0">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E303F0">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E303F0">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76320"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E303F0">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E303F0">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E303F0">
      <w:pPr>
        <w:pStyle w:val="Aufzhlungszeichen"/>
        <w:keepNext/>
        <w:keepLines/>
        <w:numPr>
          <w:ilvl w:val="0"/>
          <w:numId w:val="11"/>
        </w:numPr>
      </w:pPr>
      <w:r>
        <w:rPr>
          <w:noProof/>
          <w:lang w:eastAsia="en-US"/>
        </w:rPr>
        <mc:AlternateContent>
          <mc:Choice Requires="wps">
            <w:drawing>
              <wp:anchor distT="0" distB="0" distL="114300" distR="114300" simplePos="0" relativeHeight="25171968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8656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E303F0">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E303F0">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01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E303F0">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E303F0">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E303F0">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E303F0">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E303F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E303F0">
      <w:pPr>
        <w:pStyle w:val="Aufzhlungszeichen"/>
        <w:numPr>
          <w:ilvl w:val="0"/>
          <w:numId w:val="11"/>
        </w:numPr>
        <w:rPr>
          <w:rStyle w:val="XMLAttribute"/>
        </w:rPr>
      </w:pPr>
    </w:p>
    <w:p w14:paraId="4A907CE8" w14:textId="77777777" w:rsidR="00FC68DB" w:rsidRPr="007055D9" w:rsidRDefault="00FC68DB" w:rsidP="00E303F0">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E303F0">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E303F0">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E303F0">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E303F0">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E303F0">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E303F0">
      <w:pPr>
        <w:pStyle w:val="Aufzhlungszeichen"/>
        <w:numPr>
          <w:ilvl w:val="0"/>
          <w:numId w:val="11"/>
        </w:numPr>
        <w:rPr>
          <w:rStyle w:val="XMLElement"/>
        </w:rPr>
      </w:pPr>
      <w:r>
        <w:rPr>
          <w:rStyle w:val="XMLElement"/>
        </w:rPr>
        <w:t>friction</w:t>
      </w:r>
    </w:p>
    <w:p w14:paraId="444BAF57" w14:textId="77777777" w:rsidR="00FC68DB" w:rsidRPr="007055D9" w:rsidRDefault="00FC68DB" w:rsidP="00E303F0">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831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E303F0">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E303F0">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E303F0">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6064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9337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E303F0">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E303F0">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E303F0">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7088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81" o:title=""/>
          </v:shape>
          <o:OLEObject Type="Embed" ProgID="Equation.3" ShapeID="_x0000_i1028" DrawAspect="Content" ObjectID="_1697486954"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E303F0">
      <w:pPr>
        <w:pStyle w:val="Aufzhlungszeichen"/>
        <w:keepNext/>
        <w:numPr>
          <w:ilvl w:val="0"/>
          <w:numId w:val="11"/>
        </w:numPr>
      </w:pPr>
      <w:r>
        <w:rPr>
          <w:b/>
          <w:bCs/>
          <w:i/>
          <w:iCs/>
          <w:noProof/>
          <w:lang w:eastAsia="en-US"/>
        </w:rPr>
        <w:drawing>
          <wp:anchor distT="0" distB="0" distL="114300" distR="114300" simplePos="0" relativeHeight="25151488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E303F0">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E303F0">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81120"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35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25120"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E303F0">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E303F0">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E303F0">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9136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70" o:title=""/>
          </v:shape>
          <o:OLEObject Type="Embed" ProgID="Equation.3" ShapeID="_x0000_i1029" DrawAspect="Content" ObjectID="_1697486955"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4560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E303F0">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E303F0">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E303F0">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0160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6608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584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E303F0">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E303F0">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E303F0">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1184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70" o:title=""/>
          </v:shape>
          <o:OLEObject Type="Embed" ProgID="Equation.3" ShapeID="_x0000_i1030" DrawAspect="Content" ObjectID="_1697486956"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E303F0">
      <w:pPr>
        <w:pStyle w:val="Aufzhlungszeichen"/>
        <w:numPr>
          <w:ilvl w:val="0"/>
          <w:numId w:val="11"/>
        </w:numPr>
        <w:rPr>
          <w:rStyle w:val="XMLElement"/>
        </w:rPr>
      </w:pPr>
      <w:r>
        <w:rPr>
          <w:rStyle w:val="XMLElement"/>
        </w:rPr>
        <w:t>friction</w:t>
      </w:r>
    </w:p>
    <w:p w14:paraId="6E1DCF3D" w14:textId="77777777" w:rsidR="00FC68DB" w:rsidRPr="007055D9" w:rsidRDefault="00FC68DB" w:rsidP="00E303F0">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E303F0">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E303F0">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E303F0">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E303F0">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E303F0">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E303F0">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E303F0">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E303F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282061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70" o:title=""/>
          </v:shape>
          <o:OLEObject Type="Embed" ProgID="Equation.3" ShapeID="_x0000_i1031" DrawAspect="Content" ObjectID="_1697486957"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E303F0">
      <w:pPr>
        <w:pStyle w:val="Aufzhlungszeichen"/>
        <w:numPr>
          <w:ilvl w:val="0"/>
          <w:numId w:val="11"/>
        </w:numPr>
        <w:rPr>
          <w:rStyle w:val="XMLElement"/>
        </w:rPr>
      </w:pPr>
      <w:r>
        <w:rPr>
          <w:rStyle w:val="XMLElement"/>
        </w:rPr>
        <w:t>friction</w:t>
      </w:r>
    </w:p>
    <w:p w14:paraId="4C8E9EFA" w14:textId="77777777" w:rsidR="00FC68DB" w:rsidRPr="007055D9" w:rsidRDefault="00FC68DB" w:rsidP="00E303F0">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E303F0">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E303F0">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E303F0">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680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E303F0">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E303F0">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E303F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E303F0">
      <w:pPr>
        <w:pStyle w:val="Aufzhlungszeichen"/>
        <w:numPr>
          <w:ilvl w:val="0"/>
          <w:numId w:val="11"/>
        </w:numPr>
      </w:pPr>
      <w:r>
        <w:rPr>
          <w:noProof/>
          <w:lang w:eastAsia="en-US"/>
        </w:rPr>
        <mc:AlternateContent>
          <mc:Choice Requires="wps">
            <w:drawing>
              <wp:anchor distT="0" distB="0" distL="114300" distR="114300" simplePos="0" relativeHeight="251822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704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E303F0">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E303F0">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E303F0">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70" o:title=""/>
          </v:shape>
          <o:OLEObject Type="Embed" ProgID="Equation.3" ShapeID="_x0000_i1032" DrawAspect="Content" ObjectID="_1697486958"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E303F0">
      <w:pPr>
        <w:pStyle w:val="Aufzhlungszeichen"/>
        <w:numPr>
          <w:ilvl w:val="0"/>
          <w:numId w:val="11"/>
        </w:numPr>
        <w:rPr>
          <w:rStyle w:val="XMLElement"/>
        </w:rPr>
      </w:pPr>
      <w:r>
        <w:rPr>
          <w:rStyle w:val="XMLElement"/>
        </w:rPr>
        <w:t>friction</w:t>
      </w:r>
    </w:p>
    <w:p w14:paraId="4060CFDD" w14:textId="77777777" w:rsidR="00FC68DB" w:rsidRPr="007055D9" w:rsidRDefault="00FC68DB" w:rsidP="00E303F0">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E303F0">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E303F0">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E303F0">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E303F0">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E303F0">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728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E303F0">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E303F0">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E303F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E303F0">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4256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7520"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776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80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E303F0">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E303F0">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E303F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25pt;height:37.55pt" o:ole="">
            <v:imagedata r:id="rId170" o:title=""/>
          </v:shape>
          <o:OLEObject Type="Embed" ProgID="Equation.3" ShapeID="_x0000_i1033" DrawAspect="Content" ObjectID="_1697486959"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E303F0">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E303F0">
      <w:pPr>
        <w:pStyle w:val="Aufzhlungszeichen"/>
        <w:numPr>
          <w:ilvl w:val="0"/>
          <w:numId w:val="11"/>
        </w:numPr>
        <w:rPr>
          <w:rStyle w:val="XMLElement"/>
        </w:rPr>
      </w:pPr>
      <w:r>
        <w:rPr>
          <w:rStyle w:val="XMLElement"/>
        </w:rPr>
        <w:t>friction</w:t>
      </w:r>
    </w:p>
    <w:p w14:paraId="680FA9D8" w14:textId="77777777" w:rsidR="00FC68DB" w:rsidRPr="007055D9" w:rsidRDefault="00FC68DB" w:rsidP="00E303F0">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E303F0">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E303F0">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E303F0">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E303F0">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E303F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920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920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E303F0">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E303F0">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E303F0">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94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94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E303F0">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E303F0">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E303F0">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E303F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E303F0">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E303F0">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E303F0">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E303F0">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E303F0">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E303F0">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E303F0">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E303F0">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E303F0">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E303F0">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E303F0">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E303F0">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E303F0">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E303F0">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E303F0">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E303F0">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E303F0">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E303F0">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E303F0">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E303F0">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E303F0">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E303F0">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E303F0">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E303F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E303F0">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E303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E303F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E303F0">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E303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E303F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E303F0">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E303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E303F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E303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E303F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E303F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E303F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E303F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w:t>
      </w:r>
      <w:r w:rsidR="00F94939">
        <w:rPr>
          <w:lang w:val="en-US"/>
        </w:rPr>
        <w:t xml:space="preserve">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30215EAD"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ins>
      <w:ins w:id="2554" w:author="Dr. Carsten Franke" w:date="2021-11-03T23:09:00Z">
        <w:r w:rsidR="000277B7">
          <w:t xml:space="preserve">χMCF </w:t>
        </w:r>
      </w:ins>
      <w:ins w:id="2555" w:author="Dr. Carsten Franke" w:date="2021-10-20T11:29:00Z">
        <w:r w:rsidRPr="004163E0">
          <w:t>together with ISO</w:t>
        </w:r>
        <w:r>
          <w:t> </w:t>
        </w:r>
        <w:r w:rsidRPr="004163E0">
          <w:t>10303-242</w:t>
        </w:r>
        <w:r>
          <w:t xml:space="preserve">: </w:t>
        </w:r>
      </w:ins>
    </w:p>
    <w:p w14:paraId="192D966A" w14:textId="4BC0B8A9" w:rsidR="00B42AD7" w:rsidRDefault="006F7241" w:rsidP="00E303F0">
      <w:pPr>
        <w:pStyle w:val="Listenabsatz"/>
        <w:numPr>
          <w:ilvl w:val="0"/>
          <w:numId w:val="59"/>
        </w:numPr>
        <w:rPr>
          <w:ins w:id="2556" w:author="Dr. Carsten Franke" w:date="2021-10-20T11:31:00Z"/>
        </w:rPr>
      </w:pPr>
      <w:ins w:id="2557" w:author="Dr. Carsten Franke" w:date="2021-10-20T11:31:00Z">
        <w:r>
          <w:t xml:space="preserve">Both standard definitions stay unchanged. </w:t>
        </w:r>
      </w:ins>
      <w:ins w:id="255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E303F0">
      <w:pPr>
        <w:pStyle w:val="Listenabsatz"/>
        <w:numPr>
          <w:ilvl w:val="0"/>
          <w:numId w:val="59"/>
        </w:numPr>
        <w:rPr>
          <w:ins w:id="2559" w:author="Dr. Carsten Franke" w:date="2021-10-20T11:35:00Z"/>
        </w:rPr>
      </w:pPr>
      <w:ins w:id="2560" w:author="Dr. Carsten Franke" w:date="2021-10-20T11:34:00Z">
        <w:r w:rsidRPr="008D52DC">
          <w:t>Clearly defined and delimited roles are assigned to both standards.</w:t>
        </w:r>
      </w:ins>
      <w:ins w:id="2561" w:author="Dr. Carsten Franke" w:date="2021-10-20T11:33:00Z">
        <w:r>
          <w:t xml:space="preserve"> </w:t>
        </w:r>
      </w:ins>
    </w:p>
    <w:p w14:paraId="16C90303" w14:textId="75B37985" w:rsidR="008D52DC" w:rsidRDefault="008D52DC" w:rsidP="00E303F0">
      <w:pPr>
        <w:pStyle w:val="Listenabsatz"/>
        <w:numPr>
          <w:ilvl w:val="0"/>
          <w:numId w:val="59"/>
        </w:numPr>
        <w:rPr>
          <w:ins w:id="2562" w:author="Dr. Carsten Franke" w:date="2021-10-20T11:43:00Z"/>
        </w:rPr>
      </w:pPr>
      <w:ins w:id="2563" w:author="Dr. Carsten Franke" w:date="2021-10-20T11:35:00Z">
        <w:r w:rsidRPr="008D52DC">
          <w:t xml:space="preserve">Redundancies </w:t>
        </w:r>
      </w:ins>
      <w:ins w:id="2564" w:author="Dr. Carsten Franke" w:date="2021-10-20T11:46:00Z">
        <w:r w:rsidR="00D44CF6">
          <w:t>must</w:t>
        </w:r>
      </w:ins>
      <w:ins w:id="2565" w:author="Dr. Carsten Franke" w:date="2021-10-20T11:35:00Z">
        <w:r w:rsidRPr="008D52DC">
          <w:t xml:space="preserve"> be avoided as far as possible.</w:t>
        </w:r>
        <w:r>
          <w:t xml:space="preserve"> </w:t>
        </w:r>
      </w:ins>
    </w:p>
    <w:p w14:paraId="02B80A02" w14:textId="05FEB885" w:rsidR="00BF60BC" w:rsidRDefault="00BF60BC" w:rsidP="00E303F0">
      <w:pPr>
        <w:pStyle w:val="Listenabsatz"/>
        <w:numPr>
          <w:ilvl w:val="0"/>
          <w:numId w:val="59"/>
        </w:numPr>
        <w:rPr>
          <w:ins w:id="2566" w:author="Dr. Carsten Franke" w:date="2021-10-20T11:31:00Z"/>
        </w:rPr>
      </w:pPr>
      <w:ins w:id="2567" w:author="Dr. Carsten Franke" w:date="2021-10-20T11:43:00Z">
        <w:r>
          <w:t xml:space="preserve">In case of </w:t>
        </w:r>
      </w:ins>
      <w:ins w:id="2568" w:author="Dr. Carsten Franke" w:date="2021-10-20T11:44:00Z">
        <w:r>
          <w:t>u</w:t>
        </w:r>
      </w:ins>
      <w:ins w:id="2569" w:author="Dr. Carsten Franke" w:date="2021-10-20T11:43:00Z">
        <w:r>
          <w:t>navoidable redundancies</w:t>
        </w:r>
      </w:ins>
      <w:ins w:id="2570" w:author="Dr. Carsten Franke" w:date="2021-10-20T11:44:00Z">
        <w:r>
          <w:t xml:space="preserve">, there must be no </w:t>
        </w:r>
      </w:ins>
      <w:ins w:id="2571" w:author="Dr. Carsten Franke" w:date="2021-10-20T11:45:00Z">
        <w:r w:rsidR="007A68CF" w:rsidRPr="007A68CF">
          <w:t xml:space="preserve">inconsistencies </w:t>
        </w:r>
      </w:ins>
      <w:ins w:id="2572" w:author="Dr. Carsten Franke" w:date="2021-10-20T11:44:00Z">
        <w:r>
          <w:t xml:space="preserve">within the set of </w:t>
        </w:r>
      </w:ins>
      <w:ins w:id="2573" w:author="Dr. Carsten Franke" w:date="2021-10-20T11:47:00Z">
        <w:r w:rsidR="00842882" w:rsidRPr="00842882">
          <w:t>federatively</w:t>
        </w:r>
        <w:r w:rsidR="00842882">
          <w:t xml:space="preserve"> </w:t>
        </w:r>
      </w:ins>
      <w:ins w:id="2574" w:author="Dr. Carsten Franke" w:date="2021-10-20T11:44:00Z">
        <w:r>
          <w:t>use</w:t>
        </w:r>
      </w:ins>
      <w:ins w:id="2575" w:author="Dr. Carsten Franke" w:date="2021-10-21T10:34:00Z">
        <w:r w:rsidR="00B318B6">
          <w:t>d</w:t>
        </w:r>
      </w:ins>
      <w:ins w:id="2576" w:author="Dr. Carsten Franke" w:date="2021-10-20T11:44:00Z">
        <w:r>
          <w:t xml:space="preserve"> files. </w:t>
        </w:r>
      </w:ins>
    </w:p>
    <w:p w14:paraId="3BCD4F55" w14:textId="03173BDA" w:rsidR="006F7241" w:rsidRDefault="00434959" w:rsidP="00B42AD7">
      <w:pPr>
        <w:rPr>
          <w:ins w:id="2577" w:author="Dr. Carsten Franke" w:date="2021-10-20T11:37:00Z"/>
        </w:rPr>
      </w:pPr>
      <w:ins w:id="2578" w:author="Dr. Carsten Franke" w:date="2021-10-20T11:37:00Z">
        <w:r>
          <w:t xml:space="preserve">These general principles are implemented by following regulations: </w:t>
        </w:r>
      </w:ins>
    </w:p>
    <w:p w14:paraId="2D5FD3D1" w14:textId="05187065" w:rsidR="00E26B6D" w:rsidRDefault="00E26B6D" w:rsidP="00E303F0">
      <w:pPr>
        <w:pStyle w:val="Listenabsatz"/>
        <w:numPr>
          <w:ilvl w:val="0"/>
          <w:numId w:val="60"/>
        </w:numPr>
        <w:rPr>
          <w:ins w:id="2579" w:author="Dr. Carsten Franke" w:date="2021-10-20T11:41:00Z"/>
        </w:rPr>
      </w:pPr>
      <w:ins w:id="2580" w:author="Dr. Carsten Franke" w:date="2021-10-20T11:38:00Z">
        <w:r w:rsidRPr="00E26B6D">
          <w:t>ISO 10303-242</w:t>
        </w:r>
        <w:r>
          <w:t xml:space="preserve"> </w:t>
        </w:r>
      </w:ins>
      <w:ins w:id="2581" w:author="Dr. Carsten Franke" w:date="2021-10-20T11:40:00Z">
        <w:r>
          <w:t xml:space="preserve">contains the usual PLM-type information. </w:t>
        </w:r>
      </w:ins>
      <w:ins w:id="2582" w:author="Dr. Carsten Franke" w:date="2021-10-21T10:34:00Z">
        <w:r w:rsidR="00A5143B">
          <w:t>E</w:t>
        </w:r>
      </w:ins>
      <w:ins w:id="2583" w:author="Dr. Carsten Franke" w:date="2021-10-20T11:40:00Z">
        <w:r>
          <w:t xml:space="preserve">specially, it </w:t>
        </w:r>
      </w:ins>
      <w:ins w:id="2584" w:author="Dr. Carsten Franke" w:date="2021-10-20T11:38:00Z">
        <w:r>
          <w:t>references the relevant files (let it be CAD native</w:t>
        </w:r>
      </w:ins>
      <w:ins w:id="2585" w:author="Dr. Carsten Franke" w:date="2021-10-20T11:39:00Z">
        <w:r>
          <w:t xml:space="preserve"> or standard</w:t>
        </w:r>
      </w:ins>
      <w:ins w:id="2586" w:author="Dr. Carsten Franke" w:date="2021-10-20T11:38:00Z">
        <w:r>
          <w:t xml:space="preserve">, </w:t>
        </w:r>
      </w:ins>
      <w:ins w:id="2587" w:author="Dr. Carsten Franke" w:date="2021-10-20T11:39:00Z">
        <w:r>
          <w:t xml:space="preserve">visualization or χMCF) and </w:t>
        </w:r>
      </w:ins>
      <w:ins w:id="2588" w:author="Dr. Carsten Franke" w:date="2021-10-20T11:38:00Z">
        <w:r>
          <w:t>defines</w:t>
        </w:r>
      </w:ins>
      <w:ins w:id="2589" w:author="Dr. Carsten Franke" w:date="2021-10-20T11:39:00Z">
        <w:r>
          <w:t xml:space="preserve"> the location in space, where their content </w:t>
        </w:r>
      </w:ins>
      <w:ins w:id="2590" w:author="Dr. Carsten Franke" w:date="2021-10-20T11:40:00Z">
        <w:r>
          <w:t>must be instantiated (geometric transformations)</w:t>
        </w:r>
      </w:ins>
      <w:ins w:id="2591" w:author="Dr. Carsten Franke" w:date="2021-10-20T11:47:00Z">
        <w:r w:rsidR="0099082A">
          <w:t>.</w:t>
        </w:r>
      </w:ins>
      <w:ins w:id="2592" w:author="Dr. Carsten Franke" w:date="2021-10-20T11:40:00Z">
        <w:r>
          <w:t xml:space="preserve"> </w:t>
        </w:r>
      </w:ins>
    </w:p>
    <w:p w14:paraId="3A9EED33" w14:textId="159C9023" w:rsidR="00E26B6D" w:rsidRDefault="00E26B6D" w:rsidP="00E303F0">
      <w:pPr>
        <w:pStyle w:val="Listenabsatz"/>
        <w:numPr>
          <w:ilvl w:val="0"/>
          <w:numId w:val="60"/>
        </w:numPr>
        <w:rPr>
          <w:ins w:id="2593" w:author="Dr. Carsten Franke" w:date="2021-10-20T11:49:00Z"/>
        </w:rPr>
      </w:pPr>
      <w:ins w:id="2594" w:author="Dr. Carsten Franke" w:date="2021-10-20T11:41:00Z">
        <w:r>
          <w:t xml:space="preserve">χMCF contains </w:t>
        </w:r>
      </w:ins>
      <w:ins w:id="2595" w:author="Dr. Carsten Franke" w:date="2021-10-20T15:19:00Z">
        <w:r w:rsidR="00BF4937">
          <w:t>geometrical (position, orientation, lengt</w:t>
        </w:r>
      </w:ins>
      <w:ins w:id="2596" w:author="Dr. Carsten Franke" w:date="2021-10-20T15:20:00Z">
        <w:r w:rsidR="00BF4937">
          <w:t xml:space="preserve">h, …), </w:t>
        </w:r>
      </w:ins>
      <w:ins w:id="2597" w:author="Dr. Carsten Franke" w:date="2021-10-20T11:41:00Z">
        <w:r>
          <w:t xml:space="preserve">technical information </w:t>
        </w:r>
      </w:ins>
      <w:ins w:id="2598" w:author="Dr. Carsten Franke" w:date="2021-10-20T11:42:00Z">
        <w:r>
          <w:t>of connecting elements</w:t>
        </w:r>
      </w:ins>
      <w:ins w:id="2599" w:author="Dr. Carsten Franke" w:date="2021-10-21T10:35:00Z">
        <w:r w:rsidR="00A5143B">
          <w:t>,</w:t>
        </w:r>
      </w:ins>
      <w:ins w:id="2600" w:author="Dr. Carsten Franke" w:date="2021-10-20T11:42:00Z">
        <w:r>
          <w:t xml:space="preserve"> and the lists of the parts connected, only. </w:t>
        </w:r>
      </w:ins>
    </w:p>
    <w:p w14:paraId="1B9F5C85" w14:textId="716E709F" w:rsidR="005E786E" w:rsidRDefault="005E786E" w:rsidP="00E303F0">
      <w:pPr>
        <w:pStyle w:val="Listenabsatz"/>
        <w:numPr>
          <w:ilvl w:val="0"/>
          <w:numId w:val="60"/>
        </w:numPr>
        <w:rPr>
          <w:ins w:id="2601" w:author="Dr. Carsten Franke" w:date="2021-10-20T11:56:00Z"/>
        </w:rPr>
      </w:pPr>
      <w:ins w:id="260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03" w:author="Dr. Carsten Franke" w:date="2021-10-20T11:53:00Z">
        <w:r w:rsidR="00DF4C66">
          <w:t>The l</w:t>
        </w:r>
        <w:r w:rsidR="00DF4C66" w:rsidRPr="00DF4C66">
          <w:t xml:space="preserve">ist of </w:t>
        </w:r>
      </w:ins>
      <w:ins w:id="2604" w:author="Dr. Carsten Franke" w:date="2021-10-20T11:54:00Z">
        <w:r w:rsidR="00DF4C66">
          <w:t xml:space="preserve">the </w:t>
        </w:r>
      </w:ins>
      <w:ins w:id="2605" w:author="Dr. Carsten Franke" w:date="2021-10-20T11:53:00Z">
        <w:r w:rsidR="00DF4C66" w:rsidRPr="00DF4C66">
          <w:t xml:space="preserve">part </w:t>
        </w:r>
      </w:ins>
      <w:ins w:id="2606" w:author="Dr. Carsten Franke" w:date="2021-10-21T10:36:00Z">
        <w:r w:rsidR="009B50B7">
          <w:t>numbers</w:t>
        </w:r>
      </w:ins>
      <w:ins w:id="2607" w:author="Dr. Carsten Franke" w:date="2021-10-20T11:53:00Z">
        <w:r w:rsidR="00DF4C66" w:rsidRPr="00DF4C66">
          <w:t xml:space="preserve"> </w:t>
        </w:r>
      </w:ins>
      <w:ins w:id="2608" w:author="Dr. Carsten Franke" w:date="2021-10-20T11:54:00Z">
        <w:r w:rsidR="00DF4C66">
          <w:t xml:space="preserve">of connected parts </w:t>
        </w:r>
      </w:ins>
      <w:ins w:id="2609" w:author="Dr. Carsten Franke" w:date="2021-10-20T11:53:00Z">
        <w:r w:rsidR="00DF4C66" w:rsidRPr="00DF4C66">
          <w:t>is mandatory within it.</w:t>
        </w:r>
        <w:r w:rsidR="00DF4C66">
          <w:t xml:space="preserve"> </w:t>
        </w:r>
      </w:ins>
      <w:ins w:id="2610" w:author="Dr. Carsten Franke" w:date="2021-10-20T11:54:00Z">
        <w:r w:rsidR="00DF4C66">
          <w:t xml:space="preserve">It must be identical to </w:t>
        </w:r>
        <w:proofErr w:type="spellStart"/>
        <w:r w:rsidR="00DF4C66">
          <w:t>χMCF's</w:t>
        </w:r>
        <w:proofErr w:type="spellEnd"/>
        <w:r w:rsidR="00DF4C66">
          <w:t xml:space="preserve"> </w:t>
        </w:r>
      </w:ins>
      <w:ins w:id="2611" w:author="Dr. Carsten Franke" w:date="2021-10-20T11:55:00Z">
        <w:r w:rsidR="00AC3984" w:rsidRPr="00446313">
          <w:rPr>
            <w:rFonts w:ascii="Courier New" w:hAnsi="Courier New" w:cs="Courier New"/>
            <w:b/>
            <w:i/>
            <w:sz w:val="18"/>
            <w:szCs w:val="18"/>
          </w:rPr>
          <w:t>&lt;</w:t>
        </w:r>
      </w:ins>
      <w:ins w:id="2612" w:author="Dr. Carsten Franke" w:date="2021-10-20T11:57:00Z">
        <w:r w:rsidR="000870CB" w:rsidRPr="000870CB">
          <w:rPr>
            <w:rFonts w:ascii="Courier New" w:hAnsi="Courier New" w:cs="Courier New"/>
            <w:b/>
            <w:i/>
            <w:sz w:val="18"/>
            <w:szCs w:val="18"/>
          </w:rPr>
          <w:t>connected_to</w:t>
        </w:r>
      </w:ins>
      <w:ins w:id="261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303F0">
      <w:pPr>
        <w:pStyle w:val="Listenabsatz"/>
        <w:numPr>
          <w:ilvl w:val="0"/>
          <w:numId w:val="60"/>
        </w:numPr>
        <w:rPr>
          <w:ins w:id="2614" w:author="Dr. Carsten Franke" w:date="2021-10-21T11:04:00Z"/>
        </w:rPr>
      </w:pPr>
      <w:ins w:id="2615" w:author="Dr. Carsten Franke" w:date="2021-10-20T11:56:00Z">
        <w:r>
          <w:t xml:space="preserve">Consequently, </w:t>
        </w:r>
      </w:ins>
      <w:ins w:id="2616" w:author="Dr. Carsten Franke" w:date="2021-10-20T11:57:00Z">
        <w:r>
          <w:t xml:space="preserve">nested χMCF element </w:t>
        </w:r>
      </w:ins>
      <w:ins w:id="261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18" w:author="Dr. Carsten Franke" w:date="2021-10-20T11:57:00Z">
        <w:r>
          <w:t xml:space="preserve"> cannot be used. </w:t>
        </w:r>
      </w:ins>
      <w:ins w:id="2619" w:author="Dr. Carsten Franke" w:date="2021-10-20T11:59:00Z">
        <w:r w:rsidR="00846B9E">
          <w:t>F</w:t>
        </w:r>
        <w:r w:rsidR="00846B9E" w:rsidRPr="00846B9E">
          <w:t>urthermore</w:t>
        </w:r>
        <w:r w:rsidR="00846B9E">
          <w:t xml:space="preserve">, </w:t>
        </w:r>
        <w:r w:rsidR="00F66EBB">
          <w:t>attribute</w:t>
        </w:r>
      </w:ins>
      <w:ins w:id="2620" w:author="Dr. Carsten Franke" w:date="2021-10-20T12:00:00Z">
        <w:r w:rsidR="00F66EBB">
          <w:t>s</w:t>
        </w:r>
      </w:ins>
      <w:ins w:id="2621" w:author="Dr. Carsten Franke" w:date="2021-10-20T11:59:00Z">
        <w:r w:rsidR="00F66EBB">
          <w:t xml:space="preserve"> </w:t>
        </w:r>
      </w:ins>
      <w:ins w:id="262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2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4" w:author="Dr. Carsten Franke" w:date="2021-10-20T12:00:00Z">
        <w:r w:rsidR="00F66EBB">
          <w:t xml:space="preserve">cannot be used. </w:t>
        </w:r>
      </w:ins>
    </w:p>
    <w:p w14:paraId="39DB4E10" w14:textId="52BE495F" w:rsidR="000532C5" w:rsidRDefault="000532C5" w:rsidP="00E303F0">
      <w:pPr>
        <w:pStyle w:val="Listenabsatz"/>
        <w:numPr>
          <w:ilvl w:val="0"/>
          <w:numId w:val="60"/>
        </w:numPr>
        <w:rPr>
          <w:ins w:id="2625" w:author="Dr. Carsten Franke" w:date="2021-10-20T11:37:00Z"/>
        </w:rPr>
      </w:pPr>
      <w:ins w:id="2626" w:author="Dr. Carsten Franke" w:date="2021-10-21T11:04:00Z">
        <w:r>
          <w:t xml:space="preserve">χMCF files are referenced from </w:t>
        </w:r>
        <w:r w:rsidRPr="00E26B6D">
          <w:t>ISO 10303-242</w:t>
        </w:r>
      </w:ins>
      <w:ins w:id="2627" w:author="Dr. Carsten Franke" w:date="2021-10-21T11:05:00Z">
        <w:r>
          <w:t xml:space="preserve"> by means of </w:t>
        </w:r>
        <w:commentRangeStart w:id="2628"/>
        <w:r>
          <w:t>"external reference"</w:t>
        </w:r>
        <w:commentRangeEnd w:id="2628"/>
        <w:r>
          <w:rPr>
            <w:rStyle w:val="Kommentarzeichen"/>
            <w:rFonts w:ascii="Calibri" w:eastAsia="Times New Roman" w:hAnsi="Calibri"/>
            <w:lang w:val="en-US" w:eastAsia="x-none"/>
          </w:rPr>
          <w:commentReference w:id="2628"/>
        </w:r>
        <w:r>
          <w:t xml:space="preserve">. </w:t>
        </w:r>
      </w:ins>
    </w:p>
    <w:p w14:paraId="4218D5CD" w14:textId="0FDB5C26" w:rsidR="00F94939" w:rsidRDefault="00BF2AE8" w:rsidP="00931307">
      <w:pPr>
        <w:rPr>
          <w:ins w:id="2629" w:author="Dr. Carsten Franke" w:date="2021-09-29T09:26:00Z"/>
        </w:rPr>
      </w:pPr>
      <w:ins w:id="2630" w:author="Dr. Carsten Franke" w:date="2021-10-21T10:46:00Z">
        <w:r w:rsidRPr="00F7090C">
          <w:rPr>
            <w:u w:val="single"/>
          </w:rPr>
          <w:t>Note:</w:t>
        </w:r>
        <w:r>
          <w:t xml:space="preserve"> </w:t>
        </w:r>
      </w:ins>
      <w:ins w:id="2631" w:author="Dr. Carsten Franke" w:date="2021-09-29T09:26:00Z">
        <w:r w:rsidR="00731939">
          <w:t xml:space="preserve">In general, </w:t>
        </w:r>
      </w:ins>
      <w:ins w:id="2632" w:author="Dr. Carsten Franke" w:date="2021-09-29T09:27:00Z">
        <w:r w:rsidR="00731939" w:rsidRPr="000B5A61">
          <w:rPr>
            <w:lang w:eastAsia="ja-JP"/>
          </w:rPr>
          <w:t>χ</w:t>
        </w:r>
      </w:ins>
      <w:ins w:id="2633"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634" w:author="Dr. Carsten Franke" w:date="2021-10-20T11:52:00Z"/>
        </w:rPr>
      </w:pPr>
    </w:p>
    <w:p w14:paraId="31473EE3" w14:textId="74E7D30C" w:rsidR="002D782E" w:rsidRDefault="002D782E" w:rsidP="00931307">
      <w:pPr>
        <w:rPr>
          <w:ins w:id="2635" w:author="Dr. Carsten Franke" w:date="2021-10-20T11:52:00Z"/>
        </w:rPr>
      </w:pPr>
      <w:bookmarkStart w:id="2636" w:name="_Hlk85697615"/>
      <w:ins w:id="2637" w:author="Dr. Carsten Franke" w:date="2021-10-20T11:52:00Z">
        <w:r>
          <w:t xml:space="preserve">To-Do: </w:t>
        </w:r>
        <w:r w:rsidRPr="00931307">
          <w:rPr>
            <w:highlight w:val="yellow"/>
          </w:rPr>
          <w:t>Include a figure for illustration</w:t>
        </w:r>
        <w:r>
          <w:rPr>
            <w:highlight w:val="yellow"/>
          </w:rPr>
          <w:t>.</w:t>
        </w:r>
      </w:ins>
      <w:ins w:id="2638" w:author="Dr. Carsten Franke" w:date="2021-10-21T08:33:00Z">
        <w:r w:rsidR="0098249B">
          <w:t xml:space="preserve"> </w:t>
        </w:r>
      </w:ins>
    </w:p>
    <w:bookmarkEnd w:id="2636"/>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3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9"/>
      <w:ins w:id="2640" w:author="Dr. Carsten Franke" w:date="2021-11-03T23:08:00Z">
        <w:r w:rsidR="000277B7">
          <w:t xml:space="preserve"> </w:t>
        </w:r>
      </w:ins>
    </w:p>
    <w:p w14:paraId="045D2019" w14:textId="5BAE697F" w:rsidR="000277B7" w:rsidRDefault="000277B7" w:rsidP="000277B7">
      <w:pPr>
        <w:keepNext/>
        <w:rPr>
          <w:ins w:id="2641" w:author="Dr. Carsten Franke" w:date="2021-11-03T23:09:00Z"/>
        </w:rPr>
      </w:pPr>
      <w:ins w:id="2642" w:author="Dr. Carsten Franke" w:date="2021-11-03T23:09:00Z">
        <w:r>
          <w:t xml:space="preserve">Both standards, </w:t>
        </w:r>
        <w:r>
          <w:t xml:space="preserve">χMCF </w:t>
        </w:r>
        <w:r>
          <w:t>and</w:t>
        </w:r>
        <w:r w:rsidRPr="004163E0">
          <w:t xml:space="preserve"> ISO</w:t>
        </w:r>
        <w:r>
          <w:t> </w:t>
        </w:r>
        <w:r w:rsidRPr="004163E0">
          <w:t>10303-242</w:t>
        </w:r>
        <w:r>
          <w:t xml:space="preserve">, contain elements </w:t>
        </w:r>
      </w:ins>
      <w:ins w:id="2643"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2644" w:author="Dr. Carsten Franke" w:date="2021-11-03T23:11:00Z">
        <w:r>
          <w:t xml:space="preserve">as is explained by following table: </w:t>
        </w:r>
      </w:ins>
    </w:p>
    <w:p w14:paraId="194D9ACC" w14:textId="2A6874FF" w:rsidR="0007274A" w:rsidRPr="000277B7" w:rsidDel="00741F4D" w:rsidRDefault="0098249B" w:rsidP="0007274A">
      <w:pPr>
        <w:rPr>
          <w:del w:id="2645" w:author="Max Ungerer" w:date="2021-09-15T20:20:00Z"/>
          <w:strike/>
        </w:rPr>
      </w:pPr>
      <w:ins w:id="2646"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Hence, there is no correlation between both XML elements</w:t>
            </w:r>
            <w:proofErr w:type="gramStart"/>
            <w:r w:rsidRPr="00595051">
              <w:t xml:space="preserve">. </w:t>
            </w:r>
            <w:r w:rsidR="00D74714" w:rsidRPr="00595051">
              <w:t xml:space="preserve"> </w:t>
            </w:r>
            <w:proofErr w:type="gramEnd"/>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proofErr w:type="spellStart"/>
            <w:r w:rsidR="0054277F" w:rsidRPr="00595051">
              <w:t>loc</w:t>
            </w:r>
            <w:proofErr w:type="spellEnd"/>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7" w:name="_Toc86869848"/>
      <w:r w:rsidRPr="00595051">
        <w:rPr>
          <w:rFonts w:eastAsia="Calibri"/>
          <w:b w:val="0"/>
          <w:sz w:val="22"/>
          <w:lang w:eastAsia="en-US"/>
        </w:rPr>
        <w:t>Any not mentioned entity of either standard does not map to or interact with an entity of the other standard.</w:t>
      </w:r>
      <w:bookmarkEnd w:id="2647"/>
      <w:r w:rsidRPr="00595051">
        <w:rPr>
          <w:rFonts w:eastAsia="Calibri"/>
          <w:b w:val="0"/>
          <w:sz w:val="22"/>
          <w:lang w:eastAsia="en-US"/>
        </w:rPr>
        <w:t xml:space="preserve"> </w:t>
      </w:r>
    </w:p>
    <w:p w14:paraId="51012402" w14:textId="057F1A37" w:rsidR="00CC65E4" w:rsidRPr="007055D9" w:rsidRDefault="00CC65E4" w:rsidP="00CC65E4">
      <w:pPr>
        <w:pStyle w:val="ANNEX"/>
        <w:numPr>
          <w:ilvl w:val="0"/>
          <w:numId w:val="3"/>
        </w:numPr>
      </w:pPr>
      <w:r>
        <w:rPr>
          <w:lang w:val="en-US"/>
        </w:rPr>
        <w:lastRenderedPageBreak/>
        <w:br/>
      </w:r>
      <w:bookmarkStart w:id="2648" w:name="_Toc86869849"/>
      <w:r w:rsidRPr="0007274A">
        <w:rPr>
          <w:b w:val="0"/>
          <w:bCs/>
          <w:lang w:val="en-US"/>
        </w:rPr>
        <w:t>(informative)</w:t>
      </w:r>
      <w:r>
        <w:rPr>
          <w:lang w:val="en-US"/>
        </w:rPr>
        <w:br/>
      </w:r>
      <w:r>
        <w:rPr>
          <w:lang w:val="en-US"/>
        </w:rPr>
        <w:br/>
        <w:t>History</w:t>
      </w:r>
      <w:bookmarkEnd w:id="264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266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663" w:name="_Toc86869850"/>
      <w:r w:rsidRPr="00BC394B">
        <w:lastRenderedPageBreak/>
        <w:t>Bibliography</w:t>
      </w:r>
      <w:bookmarkEnd w:id="2514"/>
      <w:bookmarkEnd w:id="2515"/>
      <w:bookmarkEnd w:id="2516"/>
      <w:bookmarkEnd w:id="2517"/>
      <w:bookmarkEnd w:id="266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64" w:name="ReferenceZha2005"/>
      <w:r w:rsidRPr="00226A3F">
        <w:rPr>
          <w:kern w:val="22"/>
        </w:rPr>
        <w:t>[2]</w:t>
      </w:r>
      <w:bookmarkEnd w:id="266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65" w:name="ReferenceGai2006"/>
      <w:r w:rsidRPr="00226A3F">
        <w:rPr>
          <w:kern w:val="22"/>
        </w:rPr>
        <w:t>[3]</w:t>
      </w:r>
      <w:bookmarkEnd w:id="266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66" w:name="ReferenceBet2008"/>
      <w:r w:rsidRPr="00226A3F">
        <w:rPr>
          <w:kern w:val="22"/>
        </w:rPr>
        <w:t>[4]</w:t>
      </w:r>
      <w:bookmarkEnd w:id="266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67" w:name="ReferenceMik20061"/>
      <w:r w:rsidRPr="00226A3F">
        <w:rPr>
          <w:kern w:val="22"/>
        </w:rPr>
        <w:t>[5]</w:t>
      </w:r>
      <w:bookmarkEnd w:id="266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68" w:name="CiteFATXML"/>
      <w:r w:rsidRPr="00966BAF">
        <w:rPr>
          <w:lang w:val="de-DE"/>
        </w:rPr>
        <w:t>[7]</w:t>
      </w:r>
      <w:bookmarkEnd w:id="266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66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67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71" w:name="_Toc3557079"/>
      <w:bookmarkStart w:id="2672" w:name="_Toc34747329"/>
      <w:bookmarkStart w:id="2673" w:name="_Toc77102150"/>
      <w:r>
        <w:br w:type="page"/>
      </w:r>
      <w:bookmarkEnd w:id="2671"/>
      <w:bookmarkEnd w:id="2672"/>
      <w:bookmarkEnd w:id="2673"/>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E303F0">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E303F0">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2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FA83F" w14:textId="77777777" w:rsidR="00E303F0" w:rsidRDefault="00E303F0">
      <w:pPr>
        <w:spacing w:after="0" w:line="240" w:lineRule="auto"/>
      </w:pPr>
      <w:r>
        <w:separator/>
      </w:r>
    </w:p>
  </w:endnote>
  <w:endnote w:type="continuationSeparator" w:id="0">
    <w:p w14:paraId="16C37612" w14:textId="77777777" w:rsidR="00E303F0" w:rsidRDefault="00E30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764FA" w14:textId="77777777" w:rsidR="00E303F0" w:rsidRDefault="00E303F0">
      <w:pPr>
        <w:spacing w:after="0" w:line="240" w:lineRule="auto"/>
      </w:pPr>
      <w:r>
        <w:separator/>
      </w:r>
    </w:p>
  </w:footnote>
  <w:footnote w:type="continuationSeparator" w:id="0">
    <w:p w14:paraId="1D6644F7" w14:textId="77777777" w:rsidR="00E303F0" w:rsidRDefault="00E303F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649" w:author="Max Ungerer" w:date="2021-09-15T19:02:00Z"/>
        </w:rPr>
      </w:pPr>
      <w:r>
        <w:rPr>
          <w:rStyle w:val="Funotenzeichen"/>
        </w:rPr>
        <w:footnoteRef/>
      </w:r>
      <w:r>
        <w:t xml:space="preserve"> Working group 25 for joining technologies of the German Research Association of Automotive Technologies</w:t>
      </w:r>
      <w:ins w:id="2650" w:author="Dr. Carsten Franke" w:date="2021-10-20T11:19:00Z">
        <w:r w:rsidR="002A7689">
          <w:t xml:space="preserve"> (FAT)</w:t>
        </w:r>
      </w:ins>
      <w:r>
        <w:t xml:space="preserve">. </w:t>
      </w:r>
      <w:ins w:id="2651" w:author="Dr. Carsten Franke" w:date="2021-10-20T11:19:00Z">
        <w:r w:rsidR="002A7689">
          <w:br/>
        </w:r>
      </w:ins>
      <w:ins w:id="2652" w:author="Dr. Carsten Franke" w:date="2021-10-20T11:21:00Z">
        <w:r w:rsidR="002A7689">
          <w:t xml:space="preserve">The FAT is a department of the </w:t>
        </w:r>
        <w:r w:rsidR="002A7689" w:rsidRPr="002A7689">
          <w:t>German Association of the Automotive Industry (VDA),</w:t>
        </w:r>
      </w:ins>
      <w:ins w:id="2653" w:author="Dr. Carsten Franke" w:date="2021-10-20T11:22:00Z">
        <w:r w:rsidR="002A7689">
          <w:t xml:space="preserve"> </w:t>
        </w:r>
      </w:ins>
      <w:del w:id="2654" w:author="Dr. Carsten Franke" w:date="2021-10-20T11:22:00Z">
        <w:r w:rsidDel="002A7689">
          <w:br/>
        </w:r>
      </w:del>
      <w:ins w:id="2655" w:author="Max Ungerer" w:date="2021-09-15T19:02:00Z">
        <w:del w:id="2656" w:author="Dr. Carsten Franke" w:date="2021-10-20T11:22:00Z">
          <w:r w:rsidRPr="00140190" w:rsidDel="002A7689">
            <w:rPr>
              <w:highlight w:val="yellow"/>
            </w:rPr>
            <w:delText>Shall we mention / explain its relation to VDA?</w:delText>
          </w:r>
          <w:r w:rsidDel="002A7689">
            <w:delText xml:space="preserve"> </w:delText>
          </w:r>
        </w:del>
      </w:ins>
      <w:ins w:id="2657" w:author="Max Ungerer" w:date="2021-09-15T20:21:00Z">
        <w:del w:id="2658" w:author="Dr. Carsten Franke" w:date="2021-10-20T11:22:00Z">
          <w:r w:rsidR="003F5140" w:rsidRPr="00A44CE4" w:rsidDel="002A7689">
            <w:rPr>
              <w:highlight w:val="green"/>
            </w:rPr>
            <w:delText>Yes</w:delText>
          </w:r>
        </w:del>
      </w:ins>
      <w:ins w:id="2659" w:author="Max Ungerer" w:date="2021-09-15T20:22:00Z">
        <w:del w:id="2660" w:author="Dr. Carsten Franke" w:date="2021-10-20T11:22:00Z">
          <w:r w:rsidR="003F5140" w:rsidRPr="00A44CE4" w:rsidDel="002A7689">
            <w:rPr>
              <w:highlight w:val="green"/>
            </w:rPr>
            <w:delText>!</w:delText>
          </w:r>
        </w:del>
      </w:ins>
      <w:del w:id="266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03F0"/>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43542</Words>
  <Characters>274317</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317225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77</cp:revision>
  <dcterms:created xsi:type="dcterms:W3CDTF">2021-10-29T14:50:00Z</dcterms:created>
  <dcterms:modified xsi:type="dcterms:W3CDTF">2021-11-03T22:12:00Z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